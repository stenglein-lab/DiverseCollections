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CC04382" w14:textId="404CAAF3" w:rsidR="00641623" w:rsidRPr="00641623" w:rsidRDefault="00641623" w:rsidP="00081385">
      <w:pPr>
        <w:spacing w:line="360" w:lineRule="auto"/>
        <w:rPr>
          <w:rFonts w:ascii="Arial" w:hAnsi="Arial" w:cs="Arial"/>
          <w:b/>
          <w:bCs/>
          <w:sz w:val="22"/>
          <w:szCs w:val="22"/>
        </w:rPr>
      </w:pPr>
      <w:r w:rsidRPr="00641623">
        <w:rPr>
          <w:rFonts w:ascii="Arial" w:hAnsi="Arial" w:cs="Arial"/>
          <w:b/>
          <w:bCs/>
          <w:sz w:val="22"/>
          <w:szCs w:val="22"/>
        </w:rPr>
        <w:t xml:space="preserve">Diverse collection of wild </w:t>
      </w:r>
      <w:r w:rsidRPr="00641623">
        <w:rPr>
          <w:rFonts w:ascii="Arial" w:hAnsi="Arial" w:cs="Arial"/>
          <w:b/>
          <w:bCs/>
          <w:i/>
          <w:iCs/>
          <w:sz w:val="22"/>
          <w:szCs w:val="22"/>
        </w:rPr>
        <w:t xml:space="preserve">Drosophila melanogaster </w:t>
      </w:r>
      <w:r w:rsidRPr="00641623">
        <w:rPr>
          <w:rFonts w:ascii="Arial" w:hAnsi="Arial" w:cs="Arial"/>
          <w:b/>
          <w:bCs/>
          <w:sz w:val="22"/>
          <w:szCs w:val="22"/>
        </w:rPr>
        <w:t xml:space="preserve">reveals the evolutionary history of a persistent viral </w:t>
      </w:r>
      <w:commentRangeStart w:id="0"/>
      <w:r w:rsidRPr="00641623">
        <w:rPr>
          <w:rFonts w:ascii="Arial" w:hAnsi="Arial" w:cs="Arial"/>
          <w:b/>
          <w:bCs/>
          <w:sz w:val="22"/>
          <w:szCs w:val="22"/>
        </w:rPr>
        <w:t>infection</w:t>
      </w:r>
      <w:commentRangeEnd w:id="0"/>
      <w:r w:rsidR="00BC1F7B">
        <w:rPr>
          <w:rStyle w:val="CommentReference"/>
        </w:rPr>
        <w:commentReference w:id="0"/>
      </w:r>
    </w:p>
    <w:p w14:paraId="33FEBA7C" w14:textId="77777777" w:rsidR="00641623" w:rsidRDefault="00641623" w:rsidP="00081385">
      <w:pPr>
        <w:spacing w:line="360" w:lineRule="auto"/>
        <w:rPr>
          <w:rFonts w:ascii="Arial" w:hAnsi="Arial" w:cs="Arial"/>
          <w:sz w:val="22"/>
          <w:szCs w:val="22"/>
        </w:rPr>
      </w:pPr>
    </w:p>
    <w:p w14:paraId="74665B3A" w14:textId="26CEA7A9" w:rsidR="00641623" w:rsidRPr="00641623" w:rsidRDefault="00641623" w:rsidP="00081385">
      <w:pPr>
        <w:spacing w:line="360" w:lineRule="auto"/>
        <w:rPr>
          <w:rFonts w:ascii="Arial" w:hAnsi="Arial" w:cs="Arial"/>
          <w:b/>
          <w:bCs/>
          <w:sz w:val="22"/>
          <w:szCs w:val="22"/>
          <w:vertAlign w:val="superscript"/>
        </w:rPr>
      </w:pPr>
      <w:r w:rsidRPr="00641623">
        <w:rPr>
          <w:rFonts w:ascii="Arial" w:hAnsi="Arial" w:cs="Arial"/>
          <w:b/>
          <w:bCs/>
          <w:sz w:val="22"/>
          <w:szCs w:val="22"/>
        </w:rPr>
        <w:t>Alexandra H. Keene-Snickers</w:t>
      </w:r>
      <w:r w:rsidRPr="00641623">
        <w:rPr>
          <w:rFonts w:ascii="Arial" w:hAnsi="Arial" w:cs="Arial"/>
          <w:b/>
          <w:bCs/>
          <w:sz w:val="22"/>
          <w:szCs w:val="22"/>
          <w:vertAlign w:val="superscript"/>
        </w:rPr>
        <w:t>1,2</w:t>
      </w:r>
      <w:r w:rsidRPr="00641623">
        <w:rPr>
          <w:rFonts w:ascii="Arial" w:hAnsi="Arial" w:cs="Arial"/>
          <w:b/>
          <w:bCs/>
          <w:sz w:val="22"/>
          <w:szCs w:val="22"/>
        </w:rPr>
        <w:t>, Ali L. Brehm</w:t>
      </w:r>
      <w:r w:rsidRPr="00641623">
        <w:rPr>
          <w:rFonts w:ascii="Arial" w:hAnsi="Arial" w:cs="Arial"/>
          <w:b/>
          <w:bCs/>
          <w:sz w:val="22"/>
          <w:szCs w:val="22"/>
          <w:vertAlign w:val="superscript"/>
        </w:rPr>
        <w:t>1</w:t>
      </w:r>
      <w:ins w:id="1" w:author="Keene-Snickers,Lexi" w:date="2025-03-02T15:46:00Z" w16du:dateUtc="2025-03-02T22:46:00Z">
        <w:r w:rsidR="00351921">
          <w:rPr>
            <w:rFonts w:ascii="Arial" w:hAnsi="Arial" w:cs="Arial"/>
            <w:b/>
            <w:bCs/>
            <w:sz w:val="22"/>
            <w:szCs w:val="22"/>
          </w:rPr>
          <w:t>, Taylor Gelpi</w:t>
        </w:r>
      </w:ins>
      <w:r w:rsidRPr="00641623">
        <w:rPr>
          <w:rFonts w:ascii="Arial" w:hAnsi="Arial" w:cs="Arial"/>
          <w:b/>
          <w:bCs/>
          <w:sz w:val="22"/>
          <w:szCs w:val="22"/>
        </w:rPr>
        <w:t xml:space="preserve"> and Mark D. Stenglein</w:t>
      </w:r>
      <w:r w:rsidRPr="00641623">
        <w:rPr>
          <w:rFonts w:ascii="Arial" w:hAnsi="Arial" w:cs="Arial"/>
          <w:b/>
          <w:bCs/>
          <w:sz w:val="22"/>
          <w:szCs w:val="22"/>
          <w:vertAlign w:val="superscript"/>
        </w:rPr>
        <w:t>1*</w:t>
      </w:r>
    </w:p>
    <w:p w14:paraId="39E57BCE" w14:textId="77777777" w:rsidR="00641623" w:rsidRDefault="00641623" w:rsidP="00081385">
      <w:pPr>
        <w:spacing w:line="360" w:lineRule="auto"/>
        <w:rPr>
          <w:rFonts w:ascii="Arial" w:hAnsi="Arial" w:cs="Arial"/>
          <w:sz w:val="22"/>
          <w:szCs w:val="22"/>
        </w:rPr>
      </w:pPr>
    </w:p>
    <w:p w14:paraId="27BCC9CD" w14:textId="77777777" w:rsidR="00641623" w:rsidRPr="00AB5926" w:rsidRDefault="00641623" w:rsidP="00081385">
      <w:pPr>
        <w:pStyle w:val="paragraph"/>
        <w:numPr>
          <w:ilvl w:val="0"/>
          <w:numId w:val="2"/>
        </w:numPr>
        <w:spacing w:before="0" w:beforeAutospacing="0" w:after="0" w:afterAutospacing="0" w:line="360" w:lineRule="auto"/>
        <w:textAlignment w:val="baseline"/>
        <w:rPr>
          <w:rStyle w:val="normaltextrun"/>
          <w:rFonts w:ascii="Arial" w:eastAsiaTheme="majorEastAsia" w:hAnsi="Arial" w:cs="Arial"/>
          <w:sz w:val="22"/>
          <w:szCs w:val="22"/>
        </w:rPr>
      </w:pPr>
      <w:r w:rsidRPr="00AB5926">
        <w:rPr>
          <w:rStyle w:val="normaltextrun"/>
          <w:rFonts w:ascii="Arial" w:eastAsiaTheme="majorEastAsia" w:hAnsi="Arial" w:cs="Arial"/>
          <w:sz w:val="22"/>
          <w:szCs w:val="22"/>
        </w:rPr>
        <w:t>Center for Vector-Borne and Infectious Diseases, Department of Microbiology, Immunology, and Pathology, College of Veterinary Medicine and Biomedical Sciences, Colorado State University, Fort Collins, CO, USA </w:t>
      </w:r>
    </w:p>
    <w:p w14:paraId="10968AE0" w14:textId="77777777" w:rsidR="00641623" w:rsidRPr="00AB5926" w:rsidRDefault="00641623" w:rsidP="00081385">
      <w:pPr>
        <w:pStyle w:val="paragraph"/>
        <w:numPr>
          <w:ilvl w:val="0"/>
          <w:numId w:val="2"/>
        </w:numPr>
        <w:spacing w:before="0" w:beforeAutospacing="0" w:after="0" w:afterAutospacing="0" w:line="360" w:lineRule="auto"/>
        <w:textAlignment w:val="baseline"/>
        <w:rPr>
          <w:rFonts w:ascii="Arial" w:hAnsi="Arial" w:cs="Arial"/>
          <w:sz w:val="22"/>
          <w:szCs w:val="22"/>
        </w:rPr>
      </w:pPr>
      <w:r w:rsidRPr="00AB5926">
        <w:rPr>
          <w:rStyle w:val="normaltextrun"/>
          <w:rFonts w:ascii="Arial" w:eastAsiaTheme="majorEastAsia" w:hAnsi="Arial" w:cs="Arial"/>
          <w:sz w:val="22"/>
          <w:szCs w:val="22"/>
        </w:rPr>
        <w:t>Quantitative Cell and Molecular Biology Graduate Program</w:t>
      </w:r>
      <w:r w:rsidRPr="00AB5926">
        <w:rPr>
          <w:rStyle w:val="eop"/>
          <w:rFonts w:ascii="Arial" w:eastAsiaTheme="majorEastAsia" w:hAnsi="Arial" w:cs="Arial"/>
          <w:sz w:val="22"/>
          <w:szCs w:val="22"/>
        </w:rPr>
        <w:t> </w:t>
      </w:r>
    </w:p>
    <w:p w14:paraId="7A5A7F33" w14:textId="77777777" w:rsidR="00641623" w:rsidRPr="00EC5B9D" w:rsidRDefault="00641623" w:rsidP="00081385">
      <w:pPr>
        <w:pStyle w:val="paragraph"/>
        <w:spacing w:before="0" w:beforeAutospacing="0" w:after="0" w:afterAutospacing="0" w:line="360" w:lineRule="auto"/>
        <w:textAlignment w:val="baseline"/>
        <w:rPr>
          <w:rStyle w:val="LineNumber"/>
          <w:rFonts w:eastAsiaTheme="majorEastAsia"/>
        </w:rPr>
      </w:pPr>
      <w:r w:rsidRPr="00AB5926">
        <w:rPr>
          <w:rStyle w:val="eop"/>
          <w:rFonts w:ascii="Arial" w:eastAsiaTheme="majorEastAsia" w:hAnsi="Arial" w:cs="Arial"/>
          <w:sz w:val="22"/>
          <w:szCs w:val="22"/>
        </w:rPr>
        <w:t> </w:t>
      </w:r>
    </w:p>
    <w:p w14:paraId="7CCEC0D5" w14:textId="623138C9" w:rsidR="00641623" w:rsidRDefault="00641623" w:rsidP="00081385">
      <w:pPr>
        <w:pStyle w:val="paragraph"/>
        <w:spacing w:before="0" w:beforeAutospacing="0" w:after="0" w:afterAutospacing="0" w:line="360" w:lineRule="auto"/>
        <w:textAlignment w:val="baseline"/>
        <w:rPr>
          <w:rStyle w:val="eop"/>
          <w:rFonts w:ascii="Arial" w:eastAsiaTheme="majorEastAsia" w:hAnsi="Arial" w:cs="Arial"/>
          <w:sz w:val="22"/>
          <w:szCs w:val="22"/>
        </w:rPr>
      </w:pPr>
      <w:r w:rsidRPr="00AB5926">
        <w:rPr>
          <w:rStyle w:val="normaltextrun"/>
          <w:rFonts w:ascii="Arial" w:eastAsiaTheme="majorEastAsia" w:hAnsi="Arial" w:cs="Arial"/>
          <w:sz w:val="22"/>
          <w:szCs w:val="22"/>
        </w:rPr>
        <w:t xml:space="preserve">* Correspondence to: </w:t>
      </w:r>
      <w:r>
        <w:fldChar w:fldCharType="begin"/>
      </w:r>
      <w:r>
        <w:instrText>HYPERLINK "mailto:Mark.Stenglein@colostate.edu"</w:instrText>
      </w:r>
      <w:r>
        <w:fldChar w:fldCharType="separate"/>
      </w:r>
      <w:r w:rsidRPr="002A5999">
        <w:rPr>
          <w:rStyle w:val="Hyperlink"/>
          <w:rFonts w:ascii="Arial" w:eastAsiaTheme="majorEastAsia" w:hAnsi="Arial" w:cs="Arial"/>
          <w:sz w:val="22"/>
          <w:szCs w:val="22"/>
        </w:rPr>
        <w:t>Mark.Stenglein@colostate.edu</w:t>
      </w:r>
      <w:r>
        <w:fldChar w:fldCharType="end"/>
      </w:r>
      <w:r w:rsidRPr="00AB5926">
        <w:rPr>
          <w:rStyle w:val="eop"/>
          <w:rFonts w:ascii="Arial" w:eastAsiaTheme="majorEastAsia" w:hAnsi="Arial" w:cs="Arial"/>
          <w:sz w:val="22"/>
          <w:szCs w:val="22"/>
        </w:rPr>
        <w:t> </w:t>
      </w:r>
    </w:p>
    <w:p w14:paraId="0723C245" w14:textId="77777777" w:rsidR="00641623" w:rsidRPr="00AB5926" w:rsidRDefault="00641623" w:rsidP="00081385">
      <w:pPr>
        <w:pStyle w:val="paragraph"/>
        <w:spacing w:before="0" w:beforeAutospacing="0" w:after="0" w:afterAutospacing="0" w:line="360" w:lineRule="auto"/>
        <w:textAlignment w:val="baseline"/>
        <w:rPr>
          <w:rFonts w:ascii="Arial" w:hAnsi="Arial" w:cs="Arial"/>
          <w:sz w:val="22"/>
          <w:szCs w:val="22"/>
        </w:rPr>
      </w:pPr>
    </w:p>
    <w:p w14:paraId="22FC2316" w14:textId="1C3FA87A" w:rsidR="00641623" w:rsidRPr="00641623" w:rsidRDefault="00641623" w:rsidP="00081385">
      <w:pPr>
        <w:spacing w:line="360" w:lineRule="auto"/>
        <w:rPr>
          <w:rFonts w:ascii="Arial" w:hAnsi="Arial" w:cs="Arial"/>
          <w:b/>
          <w:bCs/>
          <w:sz w:val="22"/>
          <w:szCs w:val="22"/>
        </w:rPr>
      </w:pPr>
      <w:r w:rsidRPr="00641623">
        <w:rPr>
          <w:rFonts w:ascii="Arial" w:hAnsi="Arial" w:cs="Arial"/>
          <w:b/>
          <w:bCs/>
          <w:sz w:val="22"/>
          <w:szCs w:val="22"/>
        </w:rPr>
        <w:t>ABSTRACT</w:t>
      </w:r>
    </w:p>
    <w:p w14:paraId="31EBA99B" w14:textId="77777777" w:rsidR="00641623" w:rsidRDefault="00641623" w:rsidP="00081385">
      <w:pPr>
        <w:spacing w:line="360" w:lineRule="auto"/>
        <w:rPr>
          <w:rFonts w:ascii="Arial" w:hAnsi="Arial" w:cs="Arial"/>
          <w:sz w:val="22"/>
          <w:szCs w:val="22"/>
        </w:rPr>
      </w:pPr>
    </w:p>
    <w:p w14:paraId="26AC47AE" w14:textId="6A92EA8B" w:rsidR="00B97576" w:rsidRDefault="007609BB" w:rsidP="007110EB">
      <w:pPr>
        <w:spacing w:line="360" w:lineRule="auto"/>
        <w:ind w:firstLine="720"/>
        <w:rPr>
          <w:rFonts w:ascii="Arial" w:hAnsi="Arial" w:cs="Arial"/>
          <w:sz w:val="22"/>
          <w:szCs w:val="22"/>
        </w:rPr>
      </w:pPr>
      <w:commentRangeStart w:id="2"/>
      <w:r>
        <w:rPr>
          <w:rFonts w:ascii="Arial" w:hAnsi="Arial" w:cs="Arial"/>
          <w:sz w:val="22"/>
          <w:szCs w:val="22"/>
        </w:rPr>
        <w:t xml:space="preserve">It </w:t>
      </w:r>
      <w:commentRangeStart w:id="3"/>
      <w:r>
        <w:rPr>
          <w:rFonts w:ascii="Arial" w:hAnsi="Arial" w:cs="Arial"/>
          <w:sz w:val="22"/>
          <w:szCs w:val="22"/>
        </w:rPr>
        <w:t xml:space="preserve">is commonly understood that </w:t>
      </w:r>
      <w:commentRangeEnd w:id="2"/>
      <w:r w:rsidR="00BC1F7B">
        <w:rPr>
          <w:rStyle w:val="CommentReference"/>
        </w:rPr>
        <w:commentReference w:id="2"/>
      </w:r>
      <w:r>
        <w:rPr>
          <w:rFonts w:ascii="Arial" w:hAnsi="Arial" w:cs="Arial"/>
          <w:sz w:val="22"/>
          <w:szCs w:val="22"/>
        </w:rPr>
        <w:t xml:space="preserve">viruses, particularly RNA viruses, evolve at high rates. </w:t>
      </w:r>
      <w:commentRangeStart w:id="4"/>
      <w:r w:rsidR="00DF15F8">
        <w:rPr>
          <w:rFonts w:ascii="Arial" w:hAnsi="Arial" w:cs="Arial"/>
          <w:sz w:val="22"/>
          <w:szCs w:val="22"/>
        </w:rPr>
        <w:t>However</w:t>
      </w:r>
      <w:commentRangeEnd w:id="4"/>
      <w:r w:rsidR="00E1543A">
        <w:rPr>
          <w:rStyle w:val="CommentReference"/>
        </w:rPr>
        <w:commentReference w:id="4"/>
      </w:r>
      <w:r w:rsidR="00DF15F8">
        <w:rPr>
          <w:rFonts w:ascii="Arial" w:hAnsi="Arial" w:cs="Arial"/>
          <w:sz w:val="22"/>
          <w:szCs w:val="22"/>
        </w:rPr>
        <w:t>, a</w:t>
      </w:r>
      <w:r>
        <w:rPr>
          <w:rFonts w:ascii="Arial" w:hAnsi="Arial" w:cs="Arial"/>
          <w:sz w:val="22"/>
          <w:szCs w:val="22"/>
        </w:rPr>
        <w:t xml:space="preserve">s more viruses are discovered it is </w:t>
      </w:r>
      <w:r w:rsidR="00DF15F8">
        <w:rPr>
          <w:rFonts w:ascii="Arial" w:hAnsi="Arial" w:cs="Arial"/>
          <w:sz w:val="22"/>
          <w:szCs w:val="22"/>
        </w:rPr>
        <w:t>evident</w:t>
      </w:r>
      <w:r>
        <w:rPr>
          <w:rFonts w:ascii="Arial" w:hAnsi="Arial" w:cs="Arial"/>
          <w:sz w:val="22"/>
          <w:szCs w:val="22"/>
        </w:rPr>
        <w:t xml:space="preserve"> that </w:t>
      </w:r>
      <w:r w:rsidR="00DF15F8">
        <w:rPr>
          <w:rFonts w:ascii="Arial" w:hAnsi="Arial" w:cs="Arial"/>
          <w:sz w:val="22"/>
          <w:szCs w:val="22"/>
        </w:rPr>
        <w:t>the study of viruses have been biased towards those of human, animal or plant health importance</w:t>
      </w:r>
      <w:r>
        <w:rPr>
          <w:rFonts w:ascii="Arial" w:hAnsi="Arial" w:cs="Arial"/>
          <w:sz w:val="22"/>
          <w:szCs w:val="22"/>
        </w:rPr>
        <w:t xml:space="preserve">. </w:t>
      </w:r>
      <w:r w:rsidR="00DF15F8">
        <w:rPr>
          <w:rFonts w:ascii="Arial" w:hAnsi="Arial" w:cs="Arial"/>
          <w:sz w:val="22"/>
          <w:szCs w:val="22"/>
        </w:rPr>
        <w:t xml:space="preserve">Viral infections </w:t>
      </w:r>
      <w:r w:rsidR="007110EB">
        <w:rPr>
          <w:rFonts w:ascii="Arial" w:hAnsi="Arial" w:cs="Arial"/>
          <w:sz w:val="22"/>
          <w:szCs w:val="22"/>
        </w:rPr>
        <w:t xml:space="preserve">that </w:t>
      </w:r>
      <w:r w:rsidR="00DF15F8">
        <w:rPr>
          <w:rFonts w:ascii="Arial" w:hAnsi="Arial" w:cs="Arial"/>
          <w:sz w:val="22"/>
          <w:szCs w:val="22"/>
        </w:rPr>
        <w:t>can infect their host without appearing to cause any disease are being discovered. Yet, l</w:t>
      </w:r>
      <w:r w:rsidR="00BB73AD">
        <w:rPr>
          <w:rFonts w:ascii="Arial" w:hAnsi="Arial" w:cs="Arial"/>
          <w:sz w:val="22"/>
          <w:szCs w:val="22"/>
        </w:rPr>
        <w:t>ittle is known about the biological and evolutionary roles these viruses play within their host and</w:t>
      </w:r>
      <w:r w:rsidR="007110EB">
        <w:rPr>
          <w:rFonts w:ascii="Arial" w:hAnsi="Arial" w:cs="Arial"/>
          <w:sz w:val="22"/>
          <w:szCs w:val="22"/>
        </w:rPr>
        <w:t xml:space="preserve"> other microbiota</w:t>
      </w:r>
      <w:r w:rsidR="00BB73AD">
        <w:rPr>
          <w:rFonts w:ascii="Arial" w:hAnsi="Arial" w:cs="Arial"/>
          <w:sz w:val="22"/>
          <w:szCs w:val="22"/>
        </w:rPr>
        <w:t xml:space="preserve">. </w:t>
      </w:r>
      <w:r w:rsidR="00DF15F8">
        <w:rPr>
          <w:rFonts w:ascii="Arial" w:hAnsi="Arial" w:cs="Arial"/>
          <w:sz w:val="22"/>
          <w:szCs w:val="22"/>
        </w:rPr>
        <w:t>E</w:t>
      </w:r>
      <w:r>
        <w:rPr>
          <w:rFonts w:ascii="Arial" w:hAnsi="Arial" w:cs="Arial"/>
          <w:sz w:val="22"/>
          <w:szCs w:val="22"/>
        </w:rPr>
        <w:t>vidence</w:t>
      </w:r>
      <w:r w:rsidR="00DF15F8">
        <w:rPr>
          <w:rFonts w:ascii="Arial" w:hAnsi="Arial" w:cs="Arial"/>
          <w:sz w:val="22"/>
          <w:szCs w:val="22"/>
        </w:rPr>
        <w:t xml:space="preserve"> suggests</w:t>
      </w:r>
      <w:r>
        <w:rPr>
          <w:rFonts w:ascii="Arial" w:hAnsi="Arial" w:cs="Arial"/>
          <w:sz w:val="22"/>
          <w:szCs w:val="22"/>
        </w:rPr>
        <w:t xml:space="preserve"> that </w:t>
      </w:r>
      <w:r w:rsidR="00DF15F8">
        <w:rPr>
          <w:rFonts w:ascii="Arial" w:hAnsi="Arial" w:cs="Arial"/>
          <w:sz w:val="22"/>
          <w:szCs w:val="22"/>
        </w:rPr>
        <w:t xml:space="preserve">some of </w:t>
      </w:r>
      <w:r>
        <w:rPr>
          <w:rFonts w:ascii="Arial" w:hAnsi="Arial" w:cs="Arial"/>
          <w:sz w:val="22"/>
          <w:szCs w:val="22"/>
        </w:rPr>
        <w:t xml:space="preserve">these viruses evolve at slower rates than other </w:t>
      </w:r>
      <w:r w:rsidR="007110EB">
        <w:rPr>
          <w:rFonts w:ascii="Arial" w:hAnsi="Arial" w:cs="Arial"/>
          <w:sz w:val="22"/>
          <w:szCs w:val="22"/>
        </w:rPr>
        <w:t>viruses,</w:t>
      </w:r>
      <w:r>
        <w:rPr>
          <w:rFonts w:ascii="Arial" w:hAnsi="Arial" w:cs="Arial"/>
          <w:sz w:val="22"/>
          <w:szCs w:val="22"/>
        </w:rPr>
        <w:t xml:space="preserve"> but their evolutionary patterns are not well known</w:t>
      </w:r>
      <w:commentRangeEnd w:id="3"/>
      <w:r w:rsidR="00E1543A">
        <w:rPr>
          <w:rStyle w:val="CommentReference"/>
        </w:rPr>
        <w:commentReference w:id="3"/>
      </w:r>
      <w:r>
        <w:rPr>
          <w:rFonts w:ascii="Arial" w:hAnsi="Arial" w:cs="Arial"/>
          <w:sz w:val="22"/>
          <w:szCs w:val="22"/>
        </w:rPr>
        <w:t xml:space="preserve">. </w:t>
      </w:r>
      <w:r w:rsidR="00B97576">
        <w:rPr>
          <w:rFonts w:ascii="Arial" w:hAnsi="Arial" w:cs="Arial"/>
          <w:sz w:val="22"/>
          <w:szCs w:val="22"/>
        </w:rPr>
        <w:t>Galbut virus</w:t>
      </w:r>
      <w:r>
        <w:rPr>
          <w:rFonts w:ascii="Arial" w:hAnsi="Arial" w:cs="Arial"/>
          <w:sz w:val="22"/>
          <w:szCs w:val="22"/>
        </w:rPr>
        <w:t>, a ubiquitous, vertically transmitted</w:t>
      </w:r>
      <w:r w:rsidR="00DF15F8">
        <w:rPr>
          <w:rFonts w:ascii="Arial" w:hAnsi="Arial" w:cs="Arial"/>
          <w:sz w:val="22"/>
          <w:szCs w:val="22"/>
        </w:rPr>
        <w:t xml:space="preserve"> and persistent viral</w:t>
      </w:r>
      <w:r>
        <w:rPr>
          <w:rFonts w:ascii="Arial" w:hAnsi="Arial" w:cs="Arial"/>
          <w:sz w:val="22"/>
          <w:szCs w:val="22"/>
        </w:rPr>
        <w:t xml:space="preserve"> infection of </w:t>
      </w:r>
      <w:r w:rsidRPr="007609BB">
        <w:rPr>
          <w:rFonts w:ascii="Arial" w:hAnsi="Arial" w:cs="Arial"/>
          <w:i/>
          <w:iCs/>
          <w:sz w:val="22"/>
          <w:szCs w:val="22"/>
        </w:rPr>
        <w:t>Drosophila melanogaster</w:t>
      </w:r>
      <w:r>
        <w:rPr>
          <w:rFonts w:ascii="Arial" w:hAnsi="Arial" w:cs="Arial"/>
          <w:sz w:val="22"/>
          <w:szCs w:val="22"/>
        </w:rPr>
        <w:t xml:space="preserve"> is an </w:t>
      </w:r>
      <w:r w:rsidR="007110EB">
        <w:rPr>
          <w:rFonts w:ascii="Arial" w:hAnsi="Arial" w:cs="Arial"/>
          <w:sz w:val="22"/>
          <w:szCs w:val="22"/>
        </w:rPr>
        <w:t>ideal</w:t>
      </w:r>
      <w:r>
        <w:rPr>
          <w:rFonts w:ascii="Arial" w:hAnsi="Arial" w:cs="Arial"/>
          <w:sz w:val="22"/>
          <w:szCs w:val="22"/>
        </w:rPr>
        <w:t xml:space="preserve"> model to study </w:t>
      </w:r>
      <w:r w:rsidR="009A0C07">
        <w:rPr>
          <w:rFonts w:ascii="Arial" w:hAnsi="Arial" w:cs="Arial"/>
          <w:sz w:val="22"/>
          <w:szCs w:val="22"/>
        </w:rPr>
        <w:t>persistent</w:t>
      </w:r>
      <w:r w:rsidR="007110EB">
        <w:rPr>
          <w:rFonts w:ascii="Arial" w:hAnsi="Arial" w:cs="Arial"/>
          <w:sz w:val="22"/>
          <w:szCs w:val="22"/>
        </w:rPr>
        <w:t xml:space="preserve"> virus </w:t>
      </w:r>
      <w:r>
        <w:rPr>
          <w:rFonts w:ascii="Arial" w:hAnsi="Arial" w:cs="Arial"/>
          <w:sz w:val="22"/>
          <w:szCs w:val="22"/>
        </w:rPr>
        <w:t>evolution.</w:t>
      </w:r>
      <w:r w:rsidR="00B97576">
        <w:rPr>
          <w:rFonts w:ascii="Arial" w:hAnsi="Arial" w:cs="Arial"/>
          <w:sz w:val="22"/>
          <w:szCs w:val="22"/>
        </w:rPr>
        <w:t xml:space="preserve"> </w:t>
      </w:r>
      <w:commentRangeStart w:id="5"/>
      <w:r>
        <w:rPr>
          <w:rFonts w:ascii="Arial" w:hAnsi="Arial" w:cs="Arial"/>
          <w:sz w:val="22"/>
          <w:szCs w:val="22"/>
        </w:rPr>
        <w:t>S</w:t>
      </w:r>
      <w:r w:rsidR="00B97576">
        <w:rPr>
          <w:rFonts w:ascii="Arial" w:hAnsi="Arial" w:cs="Arial"/>
          <w:sz w:val="22"/>
          <w:szCs w:val="22"/>
        </w:rPr>
        <w:t xml:space="preserve">equences </w:t>
      </w:r>
      <w:commentRangeEnd w:id="5"/>
      <w:r w:rsidR="00FD68DF">
        <w:rPr>
          <w:rStyle w:val="CommentReference"/>
        </w:rPr>
        <w:commentReference w:id="5"/>
      </w:r>
      <w:commentRangeStart w:id="6"/>
      <w:r w:rsidR="00B97576">
        <w:rPr>
          <w:rFonts w:ascii="Arial" w:hAnsi="Arial" w:cs="Arial"/>
          <w:sz w:val="22"/>
          <w:szCs w:val="22"/>
        </w:rPr>
        <w:t xml:space="preserve">were recovered </w:t>
      </w:r>
      <w:commentRangeEnd w:id="6"/>
      <w:r w:rsidR="00FD68DF">
        <w:rPr>
          <w:rStyle w:val="CommentReference"/>
        </w:rPr>
        <w:commentReference w:id="6"/>
      </w:r>
      <w:r w:rsidR="00B97576">
        <w:rPr>
          <w:rFonts w:ascii="Arial" w:hAnsi="Arial" w:cs="Arial"/>
          <w:sz w:val="22"/>
          <w:szCs w:val="22"/>
        </w:rPr>
        <w:t xml:space="preserve">from wild </w:t>
      </w:r>
      <w:r w:rsidR="00B97576" w:rsidRPr="00DF15F8">
        <w:rPr>
          <w:rFonts w:ascii="Arial" w:hAnsi="Arial" w:cs="Arial"/>
          <w:i/>
          <w:iCs/>
          <w:sz w:val="22"/>
          <w:szCs w:val="22"/>
        </w:rPr>
        <w:t>D. melanogaster</w:t>
      </w:r>
      <w:r w:rsidR="00B97576">
        <w:rPr>
          <w:rFonts w:ascii="Arial" w:hAnsi="Arial" w:cs="Arial"/>
          <w:sz w:val="22"/>
          <w:szCs w:val="22"/>
        </w:rPr>
        <w:t xml:space="preserve"> collected from locations across the United States</w:t>
      </w:r>
      <w:r w:rsidR="007110EB">
        <w:rPr>
          <w:rFonts w:ascii="Arial" w:hAnsi="Arial" w:cs="Arial"/>
          <w:sz w:val="22"/>
          <w:szCs w:val="22"/>
        </w:rPr>
        <w:t xml:space="preserve">. These sequences were </w:t>
      </w:r>
      <w:r w:rsidR="00E96824">
        <w:rPr>
          <w:rFonts w:ascii="Arial" w:hAnsi="Arial" w:cs="Arial"/>
          <w:sz w:val="22"/>
          <w:szCs w:val="22"/>
        </w:rPr>
        <w:t>used to make p</w:t>
      </w:r>
      <w:r w:rsidR="00B97576">
        <w:rPr>
          <w:rFonts w:ascii="Arial" w:hAnsi="Arial" w:cs="Arial"/>
          <w:sz w:val="22"/>
          <w:szCs w:val="22"/>
        </w:rPr>
        <w:t xml:space="preserve">hylogenetic trees to </w:t>
      </w:r>
      <w:commentRangeStart w:id="7"/>
      <w:r w:rsidR="00B97576">
        <w:rPr>
          <w:rFonts w:ascii="Arial" w:hAnsi="Arial" w:cs="Arial"/>
          <w:sz w:val="22"/>
          <w:szCs w:val="22"/>
        </w:rPr>
        <w:t xml:space="preserve">investigate the evolutionary patterns of a </w:t>
      </w:r>
      <w:r w:rsidR="007110EB">
        <w:rPr>
          <w:rFonts w:ascii="Arial" w:hAnsi="Arial" w:cs="Arial"/>
          <w:sz w:val="22"/>
          <w:szCs w:val="22"/>
        </w:rPr>
        <w:t>galbut virus</w:t>
      </w:r>
      <w:r w:rsidR="00B97576">
        <w:rPr>
          <w:rFonts w:ascii="Arial" w:hAnsi="Arial" w:cs="Arial"/>
          <w:sz w:val="22"/>
          <w:szCs w:val="22"/>
        </w:rPr>
        <w:t xml:space="preserve"> infection</w:t>
      </w:r>
      <w:commentRangeEnd w:id="7"/>
      <w:r w:rsidR="00FD68DF">
        <w:rPr>
          <w:rStyle w:val="CommentReference"/>
        </w:rPr>
        <w:commentReference w:id="7"/>
      </w:r>
      <w:r w:rsidR="00B97576">
        <w:rPr>
          <w:rFonts w:ascii="Arial" w:hAnsi="Arial" w:cs="Arial"/>
          <w:sz w:val="22"/>
          <w:szCs w:val="22"/>
        </w:rPr>
        <w:t xml:space="preserve">. The trees revealed that galbut </w:t>
      </w:r>
      <w:commentRangeStart w:id="8"/>
      <w:r w:rsidR="00B97576">
        <w:rPr>
          <w:rFonts w:ascii="Arial" w:hAnsi="Arial" w:cs="Arial"/>
          <w:sz w:val="22"/>
          <w:szCs w:val="22"/>
        </w:rPr>
        <w:t>virus diversity is surprisingly low</w:t>
      </w:r>
      <w:commentRangeEnd w:id="8"/>
      <w:r w:rsidR="00FD68DF">
        <w:rPr>
          <w:rStyle w:val="CommentReference"/>
        </w:rPr>
        <w:commentReference w:id="8"/>
      </w:r>
      <w:r w:rsidR="00B97576">
        <w:rPr>
          <w:rFonts w:ascii="Arial" w:hAnsi="Arial" w:cs="Arial"/>
          <w:sz w:val="22"/>
          <w:szCs w:val="22"/>
        </w:rPr>
        <w:t xml:space="preserve">, even in populations that were intensely surveyed. </w:t>
      </w:r>
      <w:commentRangeStart w:id="9"/>
      <w:r w:rsidR="00B97576">
        <w:rPr>
          <w:rFonts w:ascii="Arial" w:hAnsi="Arial" w:cs="Arial"/>
          <w:sz w:val="22"/>
          <w:szCs w:val="22"/>
        </w:rPr>
        <w:t xml:space="preserve">Coinfection patterns showed that </w:t>
      </w:r>
      <w:commentRangeEnd w:id="9"/>
      <w:r w:rsidR="00FD68DF">
        <w:rPr>
          <w:rStyle w:val="CommentReference"/>
        </w:rPr>
        <w:commentReference w:id="9"/>
      </w:r>
      <w:r w:rsidR="00B97576">
        <w:rPr>
          <w:rFonts w:ascii="Arial" w:hAnsi="Arial" w:cs="Arial"/>
          <w:sz w:val="22"/>
          <w:szCs w:val="22"/>
        </w:rPr>
        <w:t xml:space="preserve">coinfection occurred in a </w:t>
      </w:r>
      <w:commentRangeStart w:id="10"/>
      <w:r w:rsidR="00B97576">
        <w:rPr>
          <w:rFonts w:ascii="Arial" w:hAnsi="Arial" w:cs="Arial"/>
          <w:sz w:val="22"/>
          <w:szCs w:val="22"/>
        </w:rPr>
        <w:t xml:space="preserve">segment independent manner </w:t>
      </w:r>
      <w:commentRangeEnd w:id="10"/>
      <w:r w:rsidR="00FD68DF">
        <w:rPr>
          <w:rStyle w:val="CommentReference"/>
        </w:rPr>
        <w:commentReference w:id="10"/>
      </w:r>
      <w:r w:rsidR="00B97576">
        <w:rPr>
          <w:rFonts w:ascii="Arial" w:hAnsi="Arial" w:cs="Arial"/>
          <w:sz w:val="22"/>
          <w:szCs w:val="22"/>
        </w:rPr>
        <w:t xml:space="preserve">and that the presence of infections from different genotypes was rare. </w:t>
      </w:r>
      <w:r w:rsidR="00BB73AD">
        <w:rPr>
          <w:rFonts w:ascii="Arial" w:hAnsi="Arial" w:cs="Arial"/>
          <w:sz w:val="22"/>
          <w:szCs w:val="22"/>
        </w:rPr>
        <w:t>There was evidence of reassortment between potentially extinct or incredibly rare galbut virus clades.</w:t>
      </w:r>
      <w:r>
        <w:rPr>
          <w:rFonts w:ascii="Arial" w:hAnsi="Arial" w:cs="Arial"/>
          <w:sz w:val="22"/>
          <w:szCs w:val="22"/>
        </w:rPr>
        <w:t xml:space="preserve"> </w:t>
      </w:r>
      <w:r w:rsidR="00BB73AD">
        <w:rPr>
          <w:rFonts w:ascii="Arial" w:hAnsi="Arial" w:cs="Arial"/>
          <w:sz w:val="22"/>
          <w:szCs w:val="22"/>
        </w:rPr>
        <w:t xml:space="preserve">The data collected here support that there are differences in viral evolution caused by the relationship the virus has with its host. This data suggests that some persistent viral infections are under less selective pressure than would be normally calculated providing evidence for a tight host-virus </w:t>
      </w:r>
      <w:commentRangeStart w:id="11"/>
      <w:r w:rsidR="00BB73AD">
        <w:rPr>
          <w:rFonts w:ascii="Arial" w:hAnsi="Arial" w:cs="Arial"/>
          <w:sz w:val="22"/>
          <w:szCs w:val="22"/>
        </w:rPr>
        <w:t>interface</w:t>
      </w:r>
      <w:commentRangeEnd w:id="11"/>
      <w:r w:rsidR="00FD68DF">
        <w:rPr>
          <w:rStyle w:val="CommentReference"/>
        </w:rPr>
        <w:commentReference w:id="11"/>
      </w:r>
      <w:r w:rsidR="00BB73AD">
        <w:rPr>
          <w:rFonts w:ascii="Arial" w:hAnsi="Arial" w:cs="Arial"/>
          <w:sz w:val="22"/>
          <w:szCs w:val="22"/>
        </w:rPr>
        <w:t>.</w:t>
      </w:r>
    </w:p>
    <w:p w14:paraId="19E36673" w14:textId="77777777" w:rsidR="00641623" w:rsidRDefault="00641623" w:rsidP="00081385">
      <w:pPr>
        <w:spacing w:line="360" w:lineRule="auto"/>
        <w:rPr>
          <w:rFonts w:ascii="Arial" w:hAnsi="Arial" w:cs="Arial"/>
          <w:sz w:val="22"/>
          <w:szCs w:val="22"/>
        </w:rPr>
      </w:pPr>
    </w:p>
    <w:p w14:paraId="69603D32" w14:textId="733F6501" w:rsidR="00006799" w:rsidRPr="00006799" w:rsidDel="00884204" w:rsidRDefault="00D33005" w:rsidP="00081385">
      <w:pPr>
        <w:spacing w:line="360" w:lineRule="auto"/>
        <w:rPr>
          <w:del w:id="12" w:author="Keene-Snickers,Lexi" w:date="2025-02-26T10:41:00Z" w16du:dateUtc="2025-02-26T17:41:00Z"/>
          <w:rFonts w:ascii="Arial" w:hAnsi="Arial" w:cs="Arial"/>
          <w:b/>
          <w:bCs/>
          <w:sz w:val="22"/>
          <w:szCs w:val="22"/>
        </w:rPr>
      </w:pPr>
      <w:r>
        <w:rPr>
          <w:rFonts w:ascii="Arial" w:hAnsi="Arial" w:cs="Arial"/>
          <w:b/>
          <w:bCs/>
          <w:sz w:val="22"/>
          <w:szCs w:val="22"/>
        </w:rPr>
        <w:t>INTRODUCTION</w:t>
      </w:r>
    </w:p>
    <w:p w14:paraId="2793D159" w14:textId="77777777" w:rsidR="00EE772B" w:rsidDel="00884204" w:rsidRDefault="00EE772B" w:rsidP="00081385">
      <w:pPr>
        <w:spacing w:line="360" w:lineRule="auto"/>
        <w:rPr>
          <w:del w:id="13" w:author="Keene-Snickers,Lexi" w:date="2025-02-26T10:41:00Z" w16du:dateUtc="2025-02-26T17:41:00Z"/>
          <w:rFonts w:ascii="Arial" w:hAnsi="Arial" w:cs="Arial"/>
          <w:sz w:val="22"/>
          <w:szCs w:val="22"/>
        </w:rPr>
      </w:pPr>
    </w:p>
    <w:p w14:paraId="3A53A864" w14:textId="4DBBD50B" w:rsidR="00816656" w:rsidRDefault="00816656" w:rsidP="00081385">
      <w:pPr>
        <w:spacing w:line="360" w:lineRule="auto"/>
        <w:rPr>
          <w:rFonts w:ascii="Arial" w:hAnsi="Arial" w:cs="Arial"/>
          <w:sz w:val="22"/>
          <w:szCs w:val="22"/>
        </w:rPr>
      </w:pPr>
      <w:del w:id="14" w:author="Keene-Snickers,Lexi" w:date="2025-02-26T10:41:00Z" w16du:dateUtc="2025-02-26T17:41:00Z">
        <w:r w:rsidDel="00884204">
          <w:rPr>
            <w:rFonts w:ascii="Arial" w:hAnsi="Arial" w:cs="Arial"/>
            <w:sz w:val="22"/>
            <w:szCs w:val="22"/>
          </w:rPr>
          <w:delText xml:space="preserve">The number of </w:delText>
        </w:r>
        <w:r w:rsidR="00A166B0" w:rsidDel="00884204">
          <w:rPr>
            <w:rFonts w:ascii="Arial" w:hAnsi="Arial" w:cs="Arial"/>
            <w:sz w:val="22"/>
            <w:szCs w:val="22"/>
          </w:rPr>
          <w:delText>identified</w:delText>
        </w:r>
        <w:r w:rsidDel="00884204">
          <w:rPr>
            <w:rFonts w:ascii="Arial" w:hAnsi="Arial" w:cs="Arial"/>
            <w:sz w:val="22"/>
            <w:szCs w:val="22"/>
          </w:rPr>
          <w:delText xml:space="preserve"> virus species is expanding at an exponential rate</w:delText>
        </w:r>
        <w:r w:rsidR="00A166B0" w:rsidDel="00884204">
          <w:rPr>
            <w:rFonts w:ascii="Arial" w:hAnsi="Arial" w:cs="Arial"/>
            <w:sz w:val="22"/>
            <w:szCs w:val="22"/>
          </w:rPr>
          <w:delText>. The virome of arthropods such as mosquitoes, ticks</w:delText>
        </w:r>
      </w:del>
      <w:customXmlDelRangeStart w:id="15" w:author="Keene-Snickers,Lexi" w:date="2025-02-26T10:39:00Z"/>
      <w:sdt>
        <w:sdtPr>
          <w:rPr>
            <w:rFonts w:ascii="Arial" w:hAnsi="Arial" w:cs="Arial"/>
            <w:color w:val="000000"/>
            <w:sz w:val="22"/>
            <w:szCs w:val="22"/>
          </w:rPr>
          <w:tag w:val="MENDELEY_CITATION_v3_eyJjaXRhdGlvbklEIjoiTUVOREVMRVlfQ0lUQVRJT05fNmVkOWUzNGUtNzEwYy00ODI0LWFiYTctMGIxZjhlMmMzMTJmIiwicHJvcGVydGllcyI6eyJub3RlSW5kZXgiOjB9LCJpc0VkaXRlZCI6ZmFsc2UsIm1hbnVhbE92ZXJyaWRlIjp7ImlzTWFudWFsbHlPdmVycmlkZGVuIjpmYWxzZSwiY2l0ZXByb2NUZXh0IjoiW05PX1BSSU5URURfRk9STV0iLCJtYW51YWxPdmVycmlkZVRleHQiOiIifSwiY2l0YXRpb25JdGVtcyI6W119"/>
          <w:id w:val="-684828094"/>
          <w:placeholder>
            <w:docPart w:val="DefaultPlaceholder_-1854013440"/>
          </w:placeholder>
        </w:sdtPr>
        <w:sdtEndPr/>
        <w:sdtContent>
          <w:customXmlDelRangeEnd w:id="15"/>
          <w:r w:rsidR="008E7E2D" w:rsidRPr="008E7E2D">
            <w:rPr>
              <w:rFonts w:ascii="Arial" w:hAnsi="Arial" w:cs="Arial"/>
              <w:color w:val="000000"/>
              <w:sz w:val="22"/>
              <w:szCs w:val="22"/>
            </w:rPr>
            <w:t>[NO_PRINTED_FORM]</w:t>
          </w:r>
          <w:customXmlDelRangeStart w:id="16" w:author="Keene-Snickers,Lexi" w:date="2025-02-26T10:39:00Z"/>
        </w:sdtContent>
      </w:sdt>
      <w:customXmlDelRangeEnd w:id="16"/>
    </w:p>
    <w:p w14:paraId="43461551" w14:textId="260BFB60" w:rsidR="00D077DA" w:rsidRDefault="00816656" w:rsidP="00081385">
      <w:pPr>
        <w:spacing w:line="360" w:lineRule="auto"/>
        <w:rPr>
          <w:ins w:id="17" w:author="Keene-Snickers,Lexi" w:date="2025-02-26T11:33:00Z" w16du:dateUtc="2025-02-26T18:33:00Z"/>
          <w:rFonts w:ascii="Arial" w:hAnsi="Arial" w:cs="Arial"/>
          <w:sz w:val="22"/>
          <w:szCs w:val="22"/>
        </w:rPr>
      </w:pPr>
      <w:r>
        <w:rPr>
          <w:rFonts w:ascii="Arial" w:hAnsi="Arial" w:cs="Arial"/>
          <w:sz w:val="22"/>
          <w:szCs w:val="22"/>
        </w:rPr>
        <w:lastRenderedPageBreak/>
        <w:tab/>
        <w:t>Galbut virus</w:t>
      </w:r>
      <w:r w:rsidR="00C54960">
        <w:rPr>
          <w:rFonts w:ascii="Arial" w:hAnsi="Arial" w:cs="Arial"/>
          <w:sz w:val="22"/>
          <w:szCs w:val="22"/>
        </w:rPr>
        <w:t xml:space="preserve"> is </w:t>
      </w:r>
      <w:r>
        <w:rPr>
          <w:rFonts w:ascii="Arial" w:hAnsi="Arial" w:cs="Arial"/>
          <w:sz w:val="22"/>
          <w:szCs w:val="22"/>
        </w:rPr>
        <w:t xml:space="preserve">a tri-segmented double-stranded (ds) RNA virus from the partitivirus family that infects </w:t>
      </w:r>
      <w:r w:rsidRPr="00816656">
        <w:rPr>
          <w:rFonts w:ascii="Arial" w:hAnsi="Arial" w:cs="Arial"/>
          <w:i/>
          <w:iCs/>
          <w:sz w:val="22"/>
          <w:szCs w:val="22"/>
        </w:rPr>
        <w:t xml:space="preserve">Drosophila melanogaster </w:t>
      </w:r>
      <w:r>
        <w:rPr>
          <w:rFonts w:ascii="Arial" w:hAnsi="Arial" w:cs="Arial"/>
          <w:sz w:val="22"/>
          <w:szCs w:val="22"/>
        </w:rPr>
        <w:t xml:space="preserve">and </w:t>
      </w:r>
      <w:r w:rsidRPr="00816656">
        <w:rPr>
          <w:rFonts w:ascii="Arial" w:hAnsi="Arial" w:cs="Arial"/>
          <w:i/>
          <w:iCs/>
          <w:sz w:val="22"/>
          <w:szCs w:val="22"/>
        </w:rPr>
        <w:t>Drosophila simulans</w:t>
      </w:r>
      <w:sdt>
        <w:sdtPr>
          <w:rPr>
            <w:rFonts w:ascii="Arial" w:hAnsi="Arial" w:cs="Arial"/>
            <w:color w:val="000000"/>
            <w:sz w:val="22"/>
            <w:szCs w:val="22"/>
            <w:vertAlign w:val="superscript"/>
          </w:rPr>
          <w:tag w:val="MENDELEY_CITATION_v3_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"/>
          <w:id w:val="-1033265687"/>
          <w:placeholder>
            <w:docPart w:val="DefaultPlaceholder_-1854013440"/>
          </w:placeholder>
        </w:sdtPr>
        <w:sdtContent>
          <w:r w:rsidR="008E7E2D" w:rsidRPr="008E7E2D">
            <w:rPr>
              <w:rFonts w:ascii="Arial" w:hAnsi="Arial" w:cs="Arial"/>
              <w:color w:val="000000"/>
              <w:sz w:val="22"/>
              <w:szCs w:val="22"/>
              <w:vertAlign w:val="superscript"/>
            </w:rPr>
            <w:t>1,2</w:t>
          </w:r>
        </w:sdtContent>
      </w:sdt>
      <w:r w:rsidRPr="00C87F32">
        <w:rPr>
          <w:rFonts w:ascii="Arial" w:hAnsi="Arial" w:cs="Arial"/>
          <w:sz w:val="22"/>
          <w:szCs w:val="22"/>
        </w:rPr>
        <w:t>.</w:t>
      </w:r>
      <w:r w:rsidR="00FF7B6A">
        <w:rPr>
          <w:rFonts w:ascii="Arial" w:hAnsi="Arial" w:cs="Arial"/>
          <w:sz w:val="22"/>
          <w:szCs w:val="22"/>
        </w:rPr>
        <w:t xml:space="preserve"> </w:t>
      </w:r>
      <w:r w:rsidR="006661BC">
        <w:rPr>
          <w:rFonts w:ascii="Arial" w:hAnsi="Arial" w:cs="Arial"/>
          <w:sz w:val="22"/>
          <w:szCs w:val="22"/>
        </w:rPr>
        <w:t>“</w:t>
      </w:r>
      <w:r w:rsidR="005246B1">
        <w:rPr>
          <w:rFonts w:ascii="Arial" w:hAnsi="Arial" w:cs="Arial"/>
          <w:sz w:val="22"/>
          <w:szCs w:val="22"/>
        </w:rPr>
        <w:t>Chaq virus</w:t>
      </w:r>
      <w:r w:rsidR="006661BC">
        <w:rPr>
          <w:rFonts w:ascii="Arial" w:hAnsi="Arial" w:cs="Arial"/>
          <w:sz w:val="22"/>
          <w:szCs w:val="22"/>
        </w:rPr>
        <w:t>”</w:t>
      </w:r>
      <w:r w:rsidR="005246B1">
        <w:rPr>
          <w:rFonts w:ascii="Arial" w:hAnsi="Arial" w:cs="Arial"/>
          <w:sz w:val="22"/>
          <w:szCs w:val="22"/>
        </w:rPr>
        <w:t xml:space="preserve"> is either an optional fourth </w:t>
      </w:r>
      <w:r w:rsidR="006661BC">
        <w:rPr>
          <w:rFonts w:ascii="Arial" w:hAnsi="Arial" w:cs="Arial"/>
          <w:sz w:val="22"/>
          <w:szCs w:val="22"/>
        </w:rPr>
        <w:t xml:space="preserve">galbut virus </w:t>
      </w:r>
      <w:r w:rsidR="005246B1">
        <w:rPr>
          <w:rFonts w:ascii="Arial" w:hAnsi="Arial" w:cs="Arial"/>
          <w:sz w:val="22"/>
          <w:szCs w:val="22"/>
        </w:rPr>
        <w:t>segment or satellite virus</w:t>
      </w:r>
      <w:del w:id="18" w:author="Stenglein,Mark" w:date="2025-02-18T13:51:00Z" w16du:dateUtc="2025-02-18T20:51:00Z">
        <w:r w:rsidR="005246B1" w:rsidDel="006661BC">
          <w:rPr>
            <w:rFonts w:ascii="Arial" w:hAnsi="Arial" w:cs="Arial"/>
            <w:sz w:val="22"/>
            <w:szCs w:val="22"/>
          </w:rPr>
          <w:delText xml:space="preserve"> of galbut virus for which its role is yet to be identified</w:delText>
        </w:r>
      </w:del>
      <w:sdt>
        <w:sdtPr>
          <w:rPr>
            <w:rFonts w:ascii="Arial" w:hAnsi="Arial" w:cs="Arial"/>
            <w:color w:val="000000"/>
            <w:sz w:val="22"/>
            <w:szCs w:val="22"/>
            <w:vertAlign w:val="superscript"/>
          </w:rPr>
          <w:tag w:val="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"/>
          <w:id w:val="-1278397416"/>
          <w:placeholder>
            <w:docPart w:val="DefaultPlaceholder_-1854013440"/>
          </w:placeholder>
        </w:sdtPr>
        <w:sdtContent>
          <w:r w:rsidR="008E7E2D" w:rsidRPr="008E7E2D">
            <w:rPr>
              <w:rFonts w:ascii="Arial" w:hAnsi="Arial" w:cs="Arial"/>
              <w:color w:val="000000"/>
              <w:sz w:val="22"/>
              <w:szCs w:val="22"/>
              <w:vertAlign w:val="superscript"/>
            </w:rPr>
            <w:t>1,3</w:t>
          </w:r>
        </w:sdtContent>
      </w:sdt>
      <w:r w:rsidR="005246B1">
        <w:rPr>
          <w:rFonts w:ascii="Arial" w:hAnsi="Arial" w:cs="Arial"/>
          <w:sz w:val="22"/>
          <w:szCs w:val="22"/>
        </w:rPr>
        <w:t xml:space="preserve">. </w:t>
      </w:r>
      <w:r w:rsidR="004D41B2">
        <w:rPr>
          <w:rFonts w:ascii="Arial" w:hAnsi="Arial" w:cs="Arial"/>
          <w:sz w:val="22"/>
          <w:szCs w:val="22"/>
        </w:rPr>
        <w:t>Galbut virus</w:t>
      </w:r>
      <w:r w:rsidR="00FF7B6A">
        <w:rPr>
          <w:rFonts w:ascii="Arial" w:hAnsi="Arial" w:cs="Arial"/>
          <w:sz w:val="22"/>
          <w:szCs w:val="22"/>
        </w:rPr>
        <w:t xml:space="preserve"> appears to have limited impact on its hosts health. One study found that infection resulted in reduced offspring numbers</w:t>
      </w:r>
      <w:sdt>
        <w:sdtPr>
          <w:rPr>
            <w:rFonts w:ascii="Arial" w:hAnsi="Arial" w:cs="Arial"/>
            <w:color w:val="000000"/>
            <w:sz w:val="22"/>
            <w:szCs w:val="22"/>
            <w:vertAlign w:val="superscript"/>
          </w:rPr>
          <w:tag w:val="MENDELEY_CITATION_v3_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"/>
          <w:id w:val="1216244217"/>
          <w:placeholder>
            <w:docPart w:val="DefaultPlaceholder_-1854013440"/>
          </w:placeholder>
        </w:sdtPr>
        <w:sdtContent>
          <w:r w:rsidR="008E7E2D" w:rsidRPr="008E7E2D">
            <w:rPr>
              <w:rFonts w:ascii="Arial" w:hAnsi="Arial" w:cs="Arial"/>
              <w:color w:val="000000"/>
              <w:sz w:val="22"/>
              <w:szCs w:val="22"/>
              <w:vertAlign w:val="superscript"/>
            </w:rPr>
            <w:t>4</w:t>
          </w:r>
        </w:sdtContent>
      </w:sdt>
      <w:r w:rsidR="00FF7B6A">
        <w:rPr>
          <w:rFonts w:ascii="Arial" w:hAnsi="Arial" w:cs="Arial"/>
          <w:sz w:val="22"/>
          <w:szCs w:val="22"/>
        </w:rPr>
        <w:t>. Another found that it did not reduce offspring numbers but that it decreased the</w:t>
      </w:r>
      <w:r w:rsidR="00F54D39">
        <w:rPr>
          <w:rFonts w:ascii="Arial" w:hAnsi="Arial" w:cs="Arial"/>
          <w:sz w:val="22"/>
          <w:szCs w:val="22"/>
        </w:rPr>
        <w:t xml:space="preserve"> </w:t>
      </w:r>
      <w:commentRangeStart w:id="19"/>
      <w:r w:rsidR="004D41B2">
        <w:rPr>
          <w:rFonts w:ascii="Arial" w:hAnsi="Arial" w:cs="Arial"/>
          <w:sz w:val="22"/>
          <w:szCs w:val="22"/>
        </w:rPr>
        <w:t>infected fly’s</w:t>
      </w:r>
      <w:r w:rsidR="00FF7B6A">
        <w:rPr>
          <w:rFonts w:ascii="Arial" w:hAnsi="Arial" w:cs="Arial"/>
          <w:sz w:val="22"/>
          <w:szCs w:val="22"/>
        </w:rPr>
        <w:t xml:space="preserve"> ability to fight fungal infections</w:t>
      </w:r>
      <w:commentRangeEnd w:id="19"/>
      <w:r w:rsidR="00D07358">
        <w:rPr>
          <w:rStyle w:val="CommentReference"/>
        </w:rPr>
        <w:commentReference w:id="19"/>
      </w:r>
      <w:sdt>
        <w:sdtPr>
          <w:rPr>
            <w:rFonts w:ascii="Arial" w:hAnsi="Arial" w:cs="Arial"/>
            <w:color w:val="000000"/>
            <w:sz w:val="22"/>
            <w:szCs w:val="22"/>
            <w:vertAlign w:val="superscript"/>
          </w:rPr>
          <w:tag w:val="MENDELEY_CITATION_v3_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"/>
          <w:id w:val="-313881156"/>
          <w:placeholder>
            <w:docPart w:val="DefaultPlaceholder_-1854013440"/>
          </w:placeholder>
        </w:sdtPr>
        <w:sdtContent>
          <w:r w:rsidR="008E7E2D" w:rsidRPr="008E7E2D">
            <w:rPr>
              <w:rFonts w:ascii="Arial" w:hAnsi="Arial" w:cs="Arial"/>
              <w:color w:val="000000"/>
              <w:sz w:val="22"/>
              <w:szCs w:val="22"/>
              <w:vertAlign w:val="superscript"/>
            </w:rPr>
            <w:t>5</w:t>
          </w:r>
        </w:sdtContent>
      </w:sdt>
      <w:r w:rsidR="00FF7B6A">
        <w:rPr>
          <w:rFonts w:ascii="Arial" w:hAnsi="Arial" w:cs="Arial"/>
          <w:sz w:val="22"/>
          <w:szCs w:val="22"/>
        </w:rPr>
        <w:t>.</w:t>
      </w:r>
      <w:r>
        <w:rPr>
          <w:rFonts w:ascii="Arial" w:hAnsi="Arial" w:cs="Arial"/>
          <w:sz w:val="22"/>
          <w:szCs w:val="22"/>
        </w:rPr>
        <w:t xml:space="preserve"> </w:t>
      </w:r>
      <w:r w:rsidR="00FF7B6A">
        <w:rPr>
          <w:rFonts w:ascii="Arial" w:hAnsi="Arial" w:cs="Arial"/>
          <w:sz w:val="22"/>
          <w:szCs w:val="22"/>
        </w:rPr>
        <w:t>Galbut virus is</w:t>
      </w:r>
      <w:r>
        <w:rPr>
          <w:rFonts w:ascii="Arial" w:hAnsi="Arial" w:cs="Arial"/>
          <w:sz w:val="22"/>
          <w:szCs w:val="22"/>
        </w:rPr>
        <w:t xml:space="preserve"> globa</w:t>
      </w:r>
      <w:r w:rsidR="00FF7B6A">
        <w:rPr>
          <w:rFonts w:ascii="Arial" w:hAnsi="Arial" w:cs="Arial"/>
          <w:sz w:val="22"/>
          <w:szCs w:val="22"/>
        </w:rPr>
        <w:t>l</w:t>
      </w:r>
      <w:r>
        <w:rPr>
          <w:rFonts w:ascii="Arial" w:hAnsi="Arial" w:cs="Arial"/>
          <w:sz w:val="22"/>
          <w:szCs w:val="22"/>
        </w:rPr>
        <w:t>l</w:t>
      </w:r>
      <w:r w:rsidR="00FF7B6A">
        <w:rPr>
          <w:rFonts w:ascii="Arial" w:hAnsi="Arial" w:cs="Arial"/>
          <w:sz w:val="22"/>
          <w:szCs w:val="22"/>
        </w:rPr>
        <w:t>y</w:t>
      </w:r>
      <w:r>
        <w:rPr>
          <w:rFonts w:ascii="Arial" w:hAnsi="Arial" w:cs="Arial"/>
          <w:sz w:val="22"/>
          <w:szCs w:val="22"/>
        </w:rPr>
        <w:t xml:space="preserve"> distribut</w:t>
      </w:r>
      <w:r w:rsidR="00FF7B6A">
        <w:rPr>
          <w:rFonts w:ascii="Arial" w:hAnsi="Arial" w:cs="Arial"/>
          <w:sz w:val="22"/>
          <w:szCs w:val="22"/>
        </w:rPr>
        <w:t>ed</w:t>
      </w:r>
      <w:r>
        <w:rPr>
          <w:rFonts w:ascii="Arial" w:hAnsi="Arial" w:cs="Arial"/>
          <w:sz w:val="22"/>
          <w:szCs w:val="22"/>
        </w:rPr>
        <w:t xml:space="preserve">; every wild population examined thus far has some </w:t>
      </w:r>
      <w:del w:id="20" w:author="Stenglein,Mark" w:date="2025-02-18T13:55:00Z" w16du:dateUtc="2025-02-18T20:55:00Z">
        <w:r w:rsidDel="00D07358">
          <w:rPr>
            <w:rFonts w:ascii="Arial" w:hAnsi="Arial" w:cs="Arial"/>
            <w:sz w:val="22"/>
            <w:szCs w:val="22"/>
          </w:rPr>
          <w:delText>level of galbut virus prevalence</w:delText>
        </w:r>
      </w:del>
      <w:r w:rsidR="00D07358">
        <w:rPr>
          <w:rFonts w:ascii="Arial" w:hAnsi="Arial" w:cs="Arial"/>
          <w:sz w:val="22"/>
          <w:szCs w:val="22"/>
        </w:rPr>
        <w:t>infected flies</w:t>
      </w:r>
      <w:r>
        <w:rPr>
          <w:rFonts w:ascii="Arial" w:hAnsi="Arial" w:cs="Arial"/>
          <w:sz w:val="22"/>
          <w:szCs w:val="22"/>
        </w:rPr>
        <w:t xml:space="preserve">. </w:t>
      </w:r>
      <w:commentRangeStart w:id="21"/>
      <w:r>
        <w:rPr>
          <w:rFonts w:ascii="Arial" w:hAnsi="Arial" w:cs="Arial"/>
          <w:sz w:val="22"/>
          <w:szCs w:val="22"/>
        </w:rPr>
        <w:t xml:space="preserve">This is likely due to the ubiquitous nature of </w:t>
      </w:r>
      <w:r w:rsidRPr="00816656">
        <w:rPr>
          <w:rFonts w:ascii="Arial" w:hAnsi="Arial" w:cs="Arial"/>
          <w:i/>
          <w:iCs/>
          <w:sz w:val="22"/>
          <w:szCs w:val="22"/>
        </w:rPr>
        <w:t>D. melanogaster</w:t>
      </w:r>
      <w:r>
        <w:rPr>
          <w:rFonts w:ascii="Arial" w:hAnsi="Arial" w:cs="Arial"/>
          <w:sz w:val="22"/>
          <w:szCs w:val="22"/>
        </w:rPr>
        <w:t xml:space="preserve"> in human environments</w:t>
      </w:r>
      <w:commentRangeEnd w:id="21"/>
      <w:r w:rsidR="00D07358">
        <w:rPr>
          <w:rStyle w:val="CommentReference"/>
        </w:rPr>
        <w:commentReference w:id="21"/>
      </w:r>
      <w:sdt>
        <w:sdtPr>
          <w:rPr>
            <w:rFonts w:ascii="Arial" w:hAnsi="Arial" w:cs="Arial"/>
            <w:color w:val="000000"/>
            <w:sz w:val="22"/>
            <w:szCs w:val="22"/>
            <w:vertAlign w:val="superscript"/>
          </w:rPr>
          <w:tag w:val="MENDELEY_CITATION_v3_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"/>
          <w:id w:val="-1531867965"/>
          <w:placeholder>
            <w:docPart w:val="DefaultPlaceholder_-1854013440"/>
          </w:placeholder>
        </w:sdtPr>
        <w:sdtContent>
          <w:r w:rsidR="008E7E2D" w:rsidRPr="008E7E2D">
            <w:rPr>
              <w:rFonts w:ascii="Arial" w:hAnsi="Arial" w:cs="Arial"/>
              <w:color w:val="000000"/>
              <w:sz w:val="22"/>
              <w:szCs w:val="22"/>
              <w:vertAlign w:val="superscript"/>
            </w:rPr>
            <w:t>6</w:t>
          </w:r>
        </w:sdtContent>
      </w:sdt>
      <w:r w:rsidR="001B3F09">
        <w:rPr>
          <w:rFonts w:ascii="Arial" w:hAnsi="Arial" w:cs="Arial"/>
          <w:sz w:val="22"/>
          <w:szCs w:val="22"/>
        </w:rPr>
        <w:t xml:space="preserve"> </w:t>
      </w:r>
      <w:r>
        <w:rPr>
          <w:rFonts w:ascii="Arial" w:hAnsi="Arial" w:cs="Arial"/>
          <w:sz w:val="22"/>
          <w:szCs w:val="22"/>
        </w:rPr>
        <w:t>and the mode of transmission from parent to offspring at near 100% efficiency</w:t>
      </w:r>
      <w:sdt>
        <w:sdtPr>
          <w:rPr>
            <w:rFonts w:ascii="Arial" w:hAnsi="Arial" w:cs="Arial"/>
            <w:color w:val="000000"/>
            <w:sz w:val="22"/>
            <w:szCs w:val="22"/>
            <w:vertAlign w:val="superscript"/>
          </w:rPr>
          <w:tag w:val="MENDELEY_CITATION_v3_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"/>
          <w:id w:val="-1677179446"/>
          <w:placeholder>
            <w:docPart w:val="DefaultPlaceholder_-1854013440"/>
          </w:placeholder>
        </w:sdtPr>
        <w:sdtContent>
          <w:r w:rsidR="008E7E2D" w:rsidRPr="008E7E2D">
            <w:rPr>
              <w:rFonts w:ascii="Arial" w:hAnsi="Arial" w:cs="Arial"/>
              <w:color w:val="000000"/>
              <w:sz w:val="22"/>
              <w:szCs w:val="22"/>
              <w:vertAlign w:val="superscript"/>
            </w:rPr>
            <w:t>1</w:t>
          </w:r>
        </w:sdtContent>
      </w:sdt>
      <w:r>
        <w:rPr>
          <w:rFonts w:ascii="Arial" w:hAnsi="Arial" w:cs="Arial"/>
          <w:sz w:val="22"/>
          <w:szCs w:val="22"/>
        </w:rPr>
        <w:t xml:space="preserve">. </w:t>
      </w:r>
    </w:p>
    <w:p w14:paraId="1F180D2F" w14:textId="77777777" w:rsidR="00D077DA" w:rsidRDefault="00D077DA" w:rsidP="00081385">
      <w:pPr>
        <w:spacing w:line="360" w:lineRule="auto"/>
        <w:rPr>
          <w:rFonts w:ascii="Arial" w:hAnsi="Arial" w:cs="Arial"/>
          <w:sz w:val="22"/>
          <w:szCs w:val="22"/>
        </w:rPr>
      </w:pPr>
    </w:p>
    <w:p w14:paraId="1109D64B" w14:textId="77777777" w:rsidR="00D077DA" w:rsidRDefault="00D077DA" w:rsidP="00D077DA">
      <w:pPr>
        <w:spacing w:line="360" w:lineRule="auto"/>
        <w:ind w:firstLine="720"/>
        <w:rPr>
          <w:ins w:id="22" w:author="Keene-Snickers,Lexi" w:date="2025-02-26T11:34:00Z" w16du:dateUtc="2025-02-26T18:34:00Z"/>
          <w:rFonts w:ascii="Arial" w:hAnsi="Arial" w:cs="Arial"/>
          <w:sz w:val="22"/>
          <w:szCs w:val="22"/>
        </w:rPr>
      </w:pPr>
      <w:ins w:id="23" w:author="Keene-Snickers,Lexi" w:date="2025-02-26T11:34:00Z" w16du:dateUtc="2025-02-26T18:34:00Z">
        <w:r>
          <w:rPr>
            <w:rFonts w:ascii="Arial" w:hAnsi="Arial" w:cs="Arial"/>
            <w:sz w:val="22"/>
            <w:szCs w:val="22"/>
          </w:rPr>
          <w:t xml:space="preserve">A number of questions about galbut virus evolution and its impact on host biology remain unanswered. Three clades of galbut virus have been identified, two that infect </w:t>
        </w:r>
        <w:r w:rsidRPr="00D077DA">
          <w:rPr>
            <w:rFonts w:ascii="Arial" w:hAnsi="Arial" w:cs="Arial"/>
            <w:i/>
            <w:iCs/>
            <w:sz w:val="22"/>
            <w:szCs w:val="22"/>
            <w:rPrChange w:id="24" w:author="Keene-Snickers,Lexi" w:date="2025-02-26T11:30:00Z" w16du:dateUtc="2025-02-26T18:30:00Z">
              <w:rPr>
                <w:rFonts w:ascii="Arial" w:hAnsi="Arial" w:cs="Arial"/>
                <w:sz w:val="22"/>
                <w:szCs w:val="22"/>
              </w:rPr>
            </w:rPrChange>
          </w:rPr>
          <w:t>D. melanogaster</w:t>
        </w:r>
        <w:r>
          <w:rPr>
            <w:rFonts w:ascii="Arial" w:hAnsi="Arial" w:cs="Arial"/>
            <w:sz w:val="22"/>
            <w:szCs w:val="22"/>
          </w:rPr>
          <w:t xml:space="preserve"> and one that infects </w:t>
        </w:r>
        <w:r w:rsidRPr="00D077DA">
          <w:rPr>
            <w:rFonts w:ascii="Arial" w:hAnsi="Arial" w:cs="Arial"/>
            <w:i/>
            <w:iCs/>
            <w:sz w:val="22"/>
            <w:szCs w:val="22"/>
            <w:rPrChange w:id="25" w:author="Keene-Snickers,Lexi" w:date="2025-02-26T11:30:00Z" w16du:dateUtc="2025-02-26T18:30:00Z">
              <w:rPr>
                <w:rFonts w:ascii="Arial" w:hAnsi="Arial" w:cs="Arial"/>
                <w:sz w:val="22"/>
                <w:szCs w:val="22"/>
              </w:rPr>
            </w:rPrChange>
          </w:rPr>
          <w:t>D. simulans</w:t>
        </w:r>
        <w:r>
          <w:rPr>
            <w:rFonts w:ascii="Arial" w:hAnsi="Arial" w:cs="Arial"/>
            <w:sz w:val="22"/>
            <w:szCs w:val="22"/>
          </w:rPr>
          <w:t xml:space="preserve">. The characteristics of these clades such as their abundance, whether they cocirculate and if there are different infection kinetics is not well understood. </w:t>
        </w:r>
      </w:ins>
    </w:p>
    <w:p w14:paraId="6B128D54" w14:textId="77777777" w:rsidR="00D077DA" w:rsidRDefault="00D077DA" w:rsidP="00D077DA">
      <w:pPr>
        <w:spacing w:line="360" w:lineRule="auto"/>
        <w:ind w:firstLine="720"/>
        <w:rPr>
          <w:ins w:id="26" w:author="Keene-Snickers,Lexi" w:date="2025-02-26T11:34:00Z" w16du:dateUtc="2025-02-26T18:34:00Z"/>
          <w:rFonts w:ascii="Arial" w:hAnsi="Arial" w:cs="Arial"/>
          <w:sz w:val="22"/>
          <w:szCs w:val="22"/>
        </w:rPr>
      </w:pPr>
    </w:p>
    <w:p w14:paraId="517C5DE4" w14:textId="10AD7FF5" w:rsidR="00D077DA" w:rsidRDefault="00D077DA" w:rsidP="00D077DA">
      <w:pPr>
        <w:spacing w:line="360" w:lineRule="auto"/>
        <w:ind w:firstLine="720"/>
        <w:rPr>
          <w:rFonts w:ascii="Arial" w:hAnsi="Arial" w:cs="Arial"/>
          <w:sz w:val="22"/>
          <w:szCs w:val="22"/>
        </w:rPr>
      </w:pPr>
      <w:ins w:id="27" w:author="Keene-Snickers,Lexi" w:date="2025-02-26T11:34:00Z" w16du:dateUtc="2025-02-26T18:34:00Z">
        <w:r>
          <w:rPr>
            <w:rFonts w:ascii="Arial" w:hAnsi="Arial" w:cs="Arial"/>
            <w:sz w:val="22"/>
            <w:szCs w:val="22"/>
          </w:rPr>
          <w:t xml:space="preserve">The recent sequencing of </w:t>
        </w:r>
        <w:r w:rsidRPr="0099257B">
          <w:rPr>
            <w:rFonts w:ascii="Arial" w:hAnsi="Arial" w:cs="Arial"/>
            <w:i/>
            <w:iCs/>
            <w:sz w:val="22"/>
            <w:szCs w:val="22"/>
            <w:rPrChange w:id="28" w:author="Keene-Snickers,Lexi" w:date="2025-02-26T11:26:00Z" w16du:dateUtc="2025-02-26T18:26:00Z">
              <w:rPr>
                <w:rFonts w:ascii="Arial" w:hAnsi="Arial" w:cs="Arial"/>
                <w:sz w:val="22"/>
                <w:szCs w:val="22"/>
              </w:rPr>
            </w:rPrChange>
          </w:rPr>
          <w:t>D. melanogaster</w:t>
        </w:r>
        <w:r>
          <w:rPr>
            <w:rFonts w:ascii="Arial" w:hAnsi="Arial" w:cs="Arial"/>
            <w:sz w:val="22"/>
            <w:szCs w:val="22"/>
          </w:rPr>
          <w:t xml:space="preserve"> from museum collections suggests that galbut virus evolves slower than expected, a phenomenon seen in other partitiviruses</w:t>
        </w:r>
        <w:del w:id="29" w:author="Keene-Snickers,Lexi" w:date="2025-02-26T11:23:00Z" w16du:dateUtc="2025-02-26T18:23:00Z">
          <w:r w:rsidDel="0099257B">
            <w:rPr>
              <w:rFonts w:ascii="Arial" w:hAnsi="Arial" w:cs="Arial"/>
              <w:sz w:val="22"/>
              <w:szCs w:val="22"/>
            </w:rPr>
            <w:delText>D. D. m</w:delText>
          </w:r>
          <w:r w:rsidDel="0099257B">
            <w:rPr>
              <w:rFonts w:ascii="Arial" w:hAnsi="Arial" w:cs="Arial"/>
              <w:sz w:val="22"/>
              <w:szCs w:val="22"/>
            </w:rPr>
            <w:tab/>
          </w:r>
        </w:del>
        <w:del w:id="30" w:author="Keene-Snickers,Lexi" w:date="2025-02-26T11:25:00Z" w16du:dateUtc="2025-02-26T18:25:00Z">
          <w:r w:rsidRPr="0004557F" w:rsidDel="0099257B">
            <w:rPr>
              <w:rFonts w:ascii="Arial" w:hAnsi="Arial" w:cs="Arial"/>
              <w:sz w:val="22"/>
              <w:szCs w:val="22"/>
            </w:rPr>
            <w:delText xml:space="preserve">Galbut virus appears to have an evolutionary rate </w:delText>
          </w:r>
        </w:del>
        <w:r>
          <w:rPr>
            <w:rFonts w:ascii="Arial" w:hAnsi="Arial" w:cs="Arial"/>
            <w:color w:val="000000"/>
            <w:sz w:val="22"/>
            <w:szCs w:val="22"/>
          </w:rPr>
          <w:t>.</w:t>
        </w:r>
        <w:r w:rsidRPr="0004557F">
          <w:rPr>
            <w:rFonts w:ascii="Arial" w:hAnsi="Arial" w:cs="Arial"/>
            <w:sz w:val="22"/>
            <w:szCs w:val="22"/>
          </w:rPr>
          <w:t xml:space="preserve"> </w:t>
        </w:r>
        <w:r>
          <w:rPr>
            <w:rFonts w:ascii="Arial" w:hAnsi="Arial" w:cs="Arial"/>
            <w:sz w:val="22"/>
            <w:szCs w:val="22"/>
          </w:rPr>
          <w:t>What drives this low substitution rate and what it means for virus-host interactions is unclear.</w:t>
        </w:r>
      </w:ins>
    </w:p>
    <w:p w14:paraId="4888CA1F" w14:textId="77777777" w:rsidR="00D077DA" w:rsidRDefault="00D077DA" w:rsidP="00081385">
      <w:pPr>
        <w:spacing w:line="360" w:lineRule="auto"/>
        <w:rPr>
          <w:ins w:id="31" w:author="Keene-Snickers,Lexi" w:date="2025-02-26T11:33:00Z" w16du:dateUtc="2025-02-26T18:33:00Z"/>
          <w:rFonts w:ascii="Arial" w:hAnsi="Arial" w:cs="Arial"/>
          <w:sz w:val="22"/>
          <w:szCs w:val="22"/>
        </w:rPr>
      </w:pPr>
    </w:p>
    <w:p w14:paraId="143B9D02" w14:textId="56D42680" w:rsidR="006603B1" w:rsidRDefault="00816656" w:rsidP="00D077DA">
      <w:pPr>
        <w:spacing w:line="360" w:lineRule="auto"/>
        <w:ind w:firstLine="720"/>
        <w:rPr>
          <w:rFonts w:ascii="Arial" w:hAnsi="Arial" w:cs="Arial"/>
          <w:sz w:val="22"/>
          <w:szCs w:val="22"/>
        </w:rPr>
        <w:pPrChange w:id="32" w:author="Keene-Snickers,Lexi" w:date="2025-02-26T11:33:00Z" w16du:dateUtc="2025-02-26T18:33:00Z">
          <w:pPr>
            <w:spacing w:line="360" w:lineRule="auto"/>
          </w:pPr>
        </w:pPrChange>
      </w:pPr>
      <w:r>
        <w:rPr>
          <w:rFonts w:ascii="Arial" w:hAnsi="Arial" w:cs="Arial"/>
          <w:sz w:val="22"/>
          <w:szCs w:val="22"/>
        </w:rPr>
        <w:t>It has been estimated that galbut virus has been infecting flies for at least 200 years</w:t>
      </w:r>
      <w:sdt>
        <w:sdtPr>
          <w:rPr>
            <w:rFonts w:ascii="Arial" w:hAnsi="Arial" w:cs="Arial"/>
            <w:color w:val="000000"/>
            <w:sz w:val="22"/>
            <w:szCs w:val="22"/>
            <w:vertAlign w:val="superscript"/>
          </w:rPr>
          <w:tag w:val="MENDELEY_CITATION_v3_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"/>
          <w:id w:val="1848985606"/>
          <w:placeholder>
            <w:docPart w:val="DefaultPlaceholder_-1854013440"/>
          </w:placeholder>
        </w:sdtPr>
        <w:sdtContent>
          <w:r w:rsidR="008E7E2D" w:rsidRPr="008E7E2D">
            <w:rPr>
              <w:rFonts w:ascii="Arial" w:hAnsi="Arial" w:cs="Arial"/>
              <w:color w:val="000000"/>
              <w:sz w:val="22"/>
              <w:szCs w:val="22"/>
              <w:vertAlign w:val="superscript"/>
            </w:rPr>
            <w:t>3</w:t>
          </w:r>
        </w:sdtContent>
      </w:sdt>
      <w:r w:rsidR="006603B1">
        <w:rPr>
          <w:rFonts w:ascii="Arial" w:hAnsi="Arial" w:cs="Arial"/>
          <w:sz w:val="22"/>
          <w:szCs w:val="22"/>
        </w:rPr>
        <w:t>.</w:t>
      </w:r>
      <w:r>
        <w:rPr>
          <w:rFonts w:ascii="Arial" w:hAnsi="Arial" w:cs="Arial"/>
          <w:sz w:val="22"/>
          <w:szCs w:val="22"/>
        </w:rPr>
        <w:t xml:space="preserve"> </w:t>
      </w:r>
      <w:r w:rsidR="006603B1">
        <w:rPr>
          <w:rFonts w:ascii="Arial" w:hAnsi="Arial" w:cs="Arial"/>
          <w:sz w:val="22"/>
          <w:szCs w:val="22"/>
        </w:rPr>
        <w:t>T</w:t>
      </w:r>
      <w:r>
        <w:rPr>
          <w:rFonts w:ascii="Arial" w:hAnsi="Arial" w:cs="Arial"/>
          <w:sz w:val="22"/>
          <w:szCs w:val="22"/>
        </w:rPr>
        <w:t xml:space="preserve">he presence of a near complete </w:t>
      </w:r>
      <w:r w:rsidR="00D07358">
        <w:rPr>
          <w:rFonts w:ascii="Arial" w:hAnsi="Arial" w:cs="Arial"/>
          <w:sz w:val="22"/>
          <w:szCs w:val="22"/>
        </w:rPr>
        <w:t xml:space="preserve">integrated </w:t>
      </w:r>
      <w:del w:id="33" w:author="Stenglein,Mark" w:date="2025-02-18T13:55:00Z" w16du:dateUtc="2025-02-18T20:55:00Z">
        <w:r w:rsidDel="00D07358">
          <w:rPr>
            <w:rFonts w:ascii="Arial" w:hAnsi="Arial" w:cs="Arial"/>
            <w:sz w:val="22"/>
            <w:szCs w:val="22"/>
          </w:rPr>
          <w:delText>endogenous viral element</w:delText>
        </w:r>
      </w:del>
      <w:r w:rsidR="00D07358">
        <w:rPr>
          <w:rFonts w:ascii="Arial" w:hAnsi="Arial" w:cs="Arial"/>
          <w:sz w:val="22"/>
          <w:szCs w:val="22"/>
        </w:rPr>
        <w:t>copy</w:t>
      </w:r>
      <w:r>
        <w:rPr>
          <w:rFonts w:ascii="Arial" w:hAnsi="Arial" w:cs="Arial"/>
          <w:sz w:val="22"/>
          <w:szCs w:val="22"/>
        </w:rPr>
        <w:t xml:space="preserve"> of</w:t>
      </w:r>
      <w:ins w:id="34" w:author="Keene-Snickers,Lexi" w:date="2025-02-26T11:07:00Z" w16du:dateUtc="2025-02-26T18:07:00Z">
        <w:r w:rsidR="007A59F0">
          <w:rPr>
            <w:rFonts w:ascii="Arial" w:hAnsi="Arial" w:cs="Arial"/>
            <w:sz w:val="22"/>
            <w:szCs w:val="22"/>
          </w:rPr>
          <w:t xml:space="preserve"> galbut virus segment 1</w:t>
        </w:r>
      </w:ins>
      <w:r>
        <w:rPr>
          <w:rFonts w:ascii="Arial" w:hAnsi="Arial" w:cs="Arial"/>
          <w:sz w:val="22"/>
          <w:szCs w:val="22"/>
        </w:rPr>
        <w:t xml:space="preserve"> </w:t>
      </w:r>
      <w:commentRangeStart w:id="35"/>
      <w:del w:id="36" w:author="Keene-Snickers,Lexi" w:date="2025-02-26T11:07:00Z" w16du:dateUtc="2025-02-26T18:07:00Z">
        <w:r w:rsidDel="007A59F0">
          <w:rPr>
            <w:rFonts w:ascii="Arial" w:hAnsi="Arial" w:cs="Arial"/>
            <w:sz w:val="22"/>
            <w:szCs w:val="22"/>
          </w:rPr>
          <w:delText xml:space="preserve">the segment that encodes the RNA-dependent RNA polymerase </w:delText>
        </w:r>
        <w:commentRangeEnd w:id="35"/>
        <w:r w:rsidR="00D07358" w:rsidDel="007A59F0">
          <w:rPr>
            <w:rStyle w:val="CommentReference"/>
          </w:rPr>
          <w:commentReference w:id="35"/>
        </w:r>
      </w:del>
      <w:r>
        <w:rPr>
          <w:rFonts w:ascii="Arial" w:hAnsi="Arial" w:cs="Arial"/>
          <w:sz w:val="22"/>
          <w:szCs w:val="22"/>
        </w:rPr>
        <w:t>and that it infects multiple hosts</w:t>
      </w:r>
      <w:r w:rsidR="006603B1">
        <w:rPr>
          <w:rFonts w:ascii="Arial" w:hAnsi="Arial" w:cs="Arial"/>
          <w:sz w:val="22"/>
          <w:szCs w:val="22"/>
        </w:rPr>
        <w:t xml:space="preserve"> suggest</w:t>
      </w:r>
      <w:r w:rsidR="00C54960">
        <w:rPr>
          <w:rFonts w:ascii="Arial" w:hAnsi="Arial" w:cs="Arial"/>
          <w:sz w:val="22"/>
          <w:szCs w:val="22"/>
        </w:rPr>
        <w:t>s</w:t>
      </w:r>
      <w:r w:rsidR="006603B1">
        <w:rPr>
          <w:rFonts w:ascii="Arial" w:hAnsi="Arial" w:cs="Arial"/>
          <w:sz w:val="22"/>
          <w:szCs w:val="22"/>
        </w:rPr>
        <w:t xml:space="preserve"> that it has been infecting flies for much longer</w:t>
      </w:r>
      <w:ins w:id="37" w:author="Keene-Snickers,Lexi" w:date="2025-02-26T11:08:00Z" w16du:dateUtc="2025-02-26T18:08:00Z">
        <w:r w:rsidR="007A59F0">
          <w:rPr>
            <w:rFonts w:ascii="Arial" w:hAnsi="Arial" w:cs="Arial"/>
            <w:sz w:val="22"/>
            <w:szCs w:val="22"/>
          </w:rPr>
          <w:t>.</w:t>
        </w:r>
      </w:ins>
      <w:r w:rsidR="005D571B">
        <w:rPr>
          <w:rFonts w:ascii="Arial" w:hAnsi="Arial" w:cs="Arial"/>
          <w:sz w:val="22"/>
          <w:szCs w:val="22"/>
        </w:rPr>
        <w:t xml:space="preserve"> </w:t>
      </w:r>
      <w:ins w:id="38" w:author="Keene-Snickers,Lexi" w:date="2025-02-26T11:09:00Z" w16du:dateUtc="2025-02-26T18:09:00Z">
        <w:r w:rsidR="007A59F0">
          <w:rPr>
            <w:rFonts w:ascii="Arial" w:hAnsi="Arial" w:cs="Arial"/>
            <w:sz w:val="22"/>
            <w:szCs w:val="22"/>
          </w:rPr>
          <w:t>Therefore, m</w:t>
        </w:r>
      </w:ins>
      <w:ins w:id="39" w:author="Keene-Snickers,Lexi" w:date="2025-02-26T11:08:00Z" w16du:dateUtc="2025-02-26T18:08:00Z">
        <w:r w:rsidR="007A59F0">
          <w:rPr>
            <w:rFonts w:ascii="Arial" w:hAnsi="Arial" w:cs="Arial"/>
            <w:sz w:val="22"/>
            <w:szCs w:val="22"/>
          </w:rPr>
          <w:t xml:space="preserve">ore sequencing data is necessary to calculate </w:t>
        </w:r>
      </w:ins>
      <w:del w:id="40" w:author="Keene-Snickers,Lexi" w:date="2025-02-26T11:08:00Z" w16du:dateUtc="2025-02-26T18:08:00Z">
        <w:r w:rsidR="005D571B" w:rsidDel="007A59F0">
          <w:rPr>
            <w:rFonts w:ascii="Arial" w:hAnsi="Arial" w:cs="Arial"/>
            <w:sz w:val="22"/>
            <w:szCs w:val="22"/>
          </w:rPr>
          <w:delText>but there is not enough sequence data to calculate</w:delText>
        </w:r>
      </w:del>
      <w:del w:id="41" w:author="Keene-Snickers,Lexi" w:date="2025-02-26T11:09:00Z" w16du:dateUtc="2025-02-26T18:09:00Z">
        <w:r w:rsidR="005D571B" w:rsidDel="007A59F0">
          <w:rPr>
            <w:rFonts w:ascii="Arial" w:hAnsi="Arial" w:cs="Arial"/>
            <w:sz w:val="22"/>
            <w:szCs w:val="22"/>
          </w:rPr>
          <w:delText xml:space="preserve"> </w:delText>
        </w:r>
      </w:del>
      <w:r w:rsidR="005D571B">
        <w:rPr>
          <w:rFonts w:ascii="Arial" w:hAnsi="Arial" w:cs="Arial"/>
          <w:sz w:val="22"/>
          <w:szCs w:val="22"/>
        </w:rPr>
        <w:t>an accurate time to most recent common ance</w:t>
      </w:r>
      <w:commentRangeStart w:id="42"/>
      <w:r w:rsidR="005D571B">
        <w:rPr>
          <w:rFonts w:ascii="Arial" w:hAnsi="Arial" w:cs="Arial"/>
          <w:sz w:val="22"/>
          <w:szCs w:val="22"/>
        </w:rPr>
        <w:t>sto</w:t>
      </w:r>
      <w:commentRangeEnd w:id="42"/>
      <w:r w:rsidR="00D07358">
        <w:rPr>
          <w:rStyle w:val="CommentReference"/>
        </w:rPr>
        <w:commentReference w:id="42"/>
      </w:r>
      <w:r w:rsidR="005D571B">
        <w:rPr>
          <w:rFonts w:ascii="Arial" w:hAnsi="Arial" w:cs="Arial"/>
          <w:sz w:val="22"/>
          <w:szCs w:val="22"/>
        </w:rPr>
        <w:t>r</w:t>
      </w:r>
      <w:sdt>
        <w:sdtPr>
          <w:rPr>
            <w:rFonts w:ascii="Arial" w:hAnsi="Arial" w:cs="Arial"/>
            <w:color w:val="000000"/>
            <w:sz w:val="22"/>
            <w:szCs w:val="22"/>
            <w:vertAlign w:val="superscript"/>
          </w:rPr>
          <w:tag w:val="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"/>
          <w:id w:val="-1570268547"/>
          <w:placeholder>
            <w:docPart w:val="DefaultPlaceholder_-1854013440"/>
          </w:placeholder>
        </w:sdtPr>
        <w:sdtContent>
          <w:r w:rsidR="008E7E2D" w:rsidRPr="008E7E2D">
            <w:rPr>
              <w:rFonts w:ascii="Arial" w:hAnsi="Arial" w:cs="Arial"/>
              <w:color w:val="000000"/>
              <w:sz w:val="22"/>
              <w:szCs w:val="22"/>
              <w:vertAlign w:val="superscript"/>
            </w:rPr>
            <w:t>2,7</w:t>
          </w:r>
        </w:sdtContent>
      </w:sdt>
      <w:r>
        <w:rPr>
          <w:rFonts w:ascii="Arial" w:hAnsi="Arial" w:cs="Arial"/>
          <w:sz w:val="22"/>
          <w:szCs w:val="22"/>
        </w:rPr>
        <w:t>.</w:t>
      </w:r>
      <w:r w:rsidR="006603B1">
        <w:rPr>
          <w:rFonts w:ascii="Arial" w:hAnsi="Arial" w:cs="Arial"/>
          <w:sz w:val="22"/>
          <w:szCs w:val="22"/>
        </w:rPr>
        <w:t xml:space="preserve"> </w:t>
      </w:r>
    </w:p>
    <w:p w14:paraId="751FA044" w14:textId="77777777" w:rsidR="006603B1" w:rsidDel="00D077DA" w:rsidRDefault="006603B1" w:rsidP="00081385">
      <w:pPr>
        <w:spacing w:line="360" w:lineRule="auto"/>
        <w:rPr>
          <w:del w:id="43" w:author="Keene-Snickers,Lexi" w:date="2025-02-26T11:34:00Z" w16du:dateUtc="2025-02-26T18:34:00Z"/>
          <w:rFonts w:ascii="Arial" w:hAnsi="Arial" w:cs="Arial"/>
          <w:sz w:val="22"/>
          <w:szCs w:val="22"/>
        </w:rPr>
      </w:pPr>
    </w:p>
    <w:p w14:paraId="7502C161" w14:textId="7D381911" w:rsidR="00EE772B" w:rsidRPr="0099257B" w:rsidDel="00D077DA" w:rsidRDefault="0099257B" w:rsidP="0004557F">
      <w:pPr>
        <w:spacing w:line="360" w:lineRule="auto"/>
        <w:rPr>
          <w:del w:id="44" w:author="Keene-Snickers,Lexi" w:date="2025-02-26T11:34:00Z" w16du:dateUtc="2025-02-26T18:34:00Z"/>
          <w:rFonts w:ascii="Arial" w:hAnsi="Arial" w:cs="Arial"/>
          <w:sz w:val="22"/>
          <w:szCs w:val="22"/>
          <w:rPrChange w:id="45" w:author="Keene-Snickers,Lexi" w:date="2025-02-26T11:23:00Z" w16du:dateUtc="2025-02-26T18:23:00Z">
            <w:rPr>
              <w:del w:id="46" w:author="Keene-Snickers,Lexi" w:date="2025-02-26T11:34:00Z" w16du:dateUtc="2025-02-26T18:34:00Z"/>
              <w:rFonts w:ascii="Arial" w:hAnsi="Arial" w:cs="Arial"/>
              <w:sz w:val="22"/>
              <w:szCs w:val="22"/>
              <w:highlight w:val="yellow"/>
            </w:rPr>
          </w:rPrChange>
        </w:rPr>
      </w:pPr>
      <w:del w:id="47" w:author="Keene-Snickers,Lexi" w:date="2025-02-26T11:23:00Z" w16du:dateUtc="2025-02-26T18:23:00Z">
        <w:r w:rsidDel="0099257B">
          <w:rPr>
            <w:rFonts w:ascii="Arial" w:hAnsi="Arial" w:cs="Arial"/>
            <w:sz w:val="22"/>
            <w:szCs w:val="22"/>
          </w:rPr>
          <w:delText>D. D. m</w:delText>
        </w:r>
        <w:r w:rsidR="006603B1" w:rsidDel="0099257B">
          <w:rPr>
            <w:rFonts w:ascii="Arial" w:hAnsi="Arial" w:cs="Arial"/>
            <w:sz w:val="22"/>
            <w:szCs w:val="22"/>
          </w:rPr>
          <w:tab/>
        </w:r>
      </w:del>
      <w:del w:id="48" w:author="Keene-Snickers,Lexi" w:date="2025-02-26T11:25:00Z" w16du:dateUtc="2025-02-26T18:25:00Z">
        <w:r w:rsidR="00C54960" w:rsidRPr="0004557F" w:rsidDel="0099257B">
          <w:rPr>
            <w:rFonts w:ascii="Arial" w:hAnsi="Arial" w:cs="Arial"/>
            <w:sz w:val="22"/>
            <w:szCs w:val="22"/>
          </w:rPr>
          <w:delText>G</w:delText>
        </w:r>
        <w:r w:rsidR="006603B1" w:rsidRPr="0004557F" w:rsidDel="0099257B">
          <w:rPr>
            <w:rFonts w:ascii="Arial" w:hAnsi="Arial" w:cs="Arial"/>
            <w:sz w:val="22"/>
            <w:szCs w:val="22"/>
          </w:rPr>
          <w:delText>albut virus appears to have a</w:delText>
        </w:r>
        <w:r w:rsidR="0004557F" w:rsidRPr="0004557F" w:rsidDel="0099257B">
          <w:rPr>
            <w:rFonts w:ascii="Arial" w:hAnsi="Arial" w:cs="Arial"/>
            <w:sz w:val="22"/>
            <w:szCs w:val="22"/>
          </w:rPr>
          <w:delText xml:space="preserve">n evolutionary </w:delText>
        </w:r>
        <w:r w:rsidR="006603B1" w:rsidRPr="0004557F" w:rsidDel="0099257B">
          <w:rPr>
            <w:rFonts w:ascii="Arial" w:hAnsi="Arial" w:cs="Arial"/>
            <w:sz w:val="22"/>
            <w:szCs w:val="22"/>
          </w:rPr>
          <w:delText xml:space="preserve">rate </w:delText>
        </w:r>
      </w:del>
      <w:del w:id="49" w:author="Keene-Snickers,Lexi" w:date="2025-02-26T11:34:00Z" w16du:dateUtc="2025-02-26T18:34:00Z">
        <w:r w:rsidR="006603B1" w:rsidRPr="0004557F" w:rsidDel="00D077DA">
          <w:rPr>
            <w:rFonts w:ascii="Arial" w:hAnsi="Arial" w:cs="Arial"/>
            <w:sz w:val="22"/>
            <w:szCs w:val="22"/>
          </w:rPr>
          <w:delText xml:space="preserve"> </w:delText>
        </w:r>
      </w:del>
      <w:del w:id="50" w:author="Keene-Snickers,Lexi" w:date="2025-02-26T11:32:00Z" w16du:dateUtc="2025-02-26T18:32:00Z">
        <w:r w:rsidR="006603B1" w:rsidRPr="0004557F" w:rsidDel="00D077DA">
          <w:rPr>
            <w:rFonts w:ascii="Arial" w:hAnsi="Arial" w:cs="Arial"/>
            <w:sz w:val="22"/>
            <w:szCs w:val="22"/>
          </w:rPr>
          <w:delText xml:space="preserve">Its status as a persistent viral infection that is a result of generational passing down rather than an acute infection leading to a persistent infection </w:delText>
        </w:r>
        <w:r w:rsidR="00E30AF2" w:rsidRPr="0004557F" w:rsidDel="00D077DA">
          <w:rPr>
            <w:rFonts w:ascii="Arial" w:hAnsi="Arial" w:cs="Arial"/>
            <w:sz w:val="22"/>
            <w:szCs w:val="22"/>
          </w:rPr>
          <w:delText xml:space="preserve">could be </w:delText>
        </w:r>
        <w:r w:rsidR="006603B1" w:rsidRPr="0004557F" w:rsidDel="00D077DA">
          <w:rPr>
            <w:rFonts w:ascii="Arial" w:hAnsi="Arial" w:cs="Arial"/>
            <w:sz w:val="22"/>
            <w:szCs w:val="22"/>
          </w:rPr>
          <w:delText xml:space="preserve">a driver of the constrained substitution rates that have been reported. </w:delText>
        </w:r>
        <w:r w:rsidR="007C2904" w:rsidRPr="0004557F" w:rsidDel="00D077DA">
          <w:rPr>
            <w:rFonts w:ascii="Arial" w:hAnsi="Arial" w:cs="Arial"/>
            <w:sz w:val="22"/>
            <w:szCs w:val="22"/>
          </w:rPr>
          <w:delText>U</w:delText>
        </w:r>
        <w:r w:rsidR="00F40749" w:rsidRPr="0004557F" w:rsidDel="00D077DA">
          <w:rPr>
            <w:rFonts w:ascii="Arial" w:hAnsi="Arial" w:cs="Arial"/>
            <w:sz w:val="22"/>
            <w:szCs w:val="22"/>
          </w:rPr>
          <w:delText xml:space="preserve">nderstanding how these types of infections evolve may provide insights into an unexplored area of viral </w:delText>
        </w:r>
        <w:commentRangeStart w:id="51"/>
        <w:r w:rsidR="00F40749" w:rsidRPr="0004557F" w:rsidDel="00D077DA">
          <w:rPr>
            <w:rFonts w:ascii="Arial" w:hAnsi="Arial" w:cs="Arial"/>
            <w:sz w:val="22"/>
            <w:szCs w:val="22"/>
          </w:rPr>
          <w:delText>evolution</w:delText>
        </w:r>
        <w:commentRangeEnd w:id="51"/>
        <w:r w:rsidR="00D07358" w:rsidDel="00D077DA">
          <w:rPr>
            <w:rStyle w:val="CommentReference"/>
          </w:rPr>
          <w:commentReference w:id="51"/>
        </w:r>
        <w:r w:rsidR="00F40749" w:rsidRPr="0004557F" w:rsidDel="00D077DA">
          <w:rPr>
            <w:rFonts w:ascii="Arial" w:hAnsi="Arial" w:cs="Arial"/>
            <w:sz w:val="22"/>
            <w:szCs w:val="22"/>
          </w:rPr>
          <w:delText>.</w:delText>
        </w:r>
      </w:del>
    </w:p>
    <w:p w14:paraId="3D7A195F" w14:textId="77777777" w:rsidR="00A166B0" w:rsidRDefault="00A166B0" w:rsidP="00081385">
      <w:pPr>
        <w:spacing w:line="360" w:lineRule="auto"/>
        <w:rPr>
          <w:rFonts w:ascii="Arial" w:hAnsi="Arial" w:cs="Arial"/>
          <w:sz w:val="22"/>
          <w:szCs w:val="22"/>
        </w:rPr>
      </w:pPr>
    </w:p>
    <w:p w14:paraId="0CCB41B6" w14:textId="323B4678" w:rsidR="00641623" w:rsidRDefault="00EE772B" w:rsidP="00081385">
      <w:pPr>
        <w:spacing w:line="360" w:lineRule="auto"/>
        <w:rPr>
          <w:rFonts w:ascii="Arial" w:hAnsi="Arial" w:cs="Arial"/>
          <w:sz w:val="22"/>
          <w:szCs w:val="22"/>
        </w:rPr>
      </w:pPr>
      <w:r>
        <w:rPr>
          <w:rFonts w:ascii="Arial" w:hAnsi="Arial" w:cs="Arial"/>
          <w:sz w:val="22"/>
          <w:szCs w:val="22"/>
        </w:rPr>
        <w:tab/>
      </w:r>
      <w:r w:rsidR="002E1444">
        <w:rPr>
          <w:rFonts w:ascii="Arial" w:hAnsi="Arial" w:cs="Arial"/>
          <w:sz w:val="22"/>
          <w:szCs w:val="22"/>
        </w:rPr>
        <w:t xml:space="preserve">To study </w:t>
      </w:r>
      <w:del w:id="52" w:author="Stenglein,Mark" w:date="2025-02-18T14:01:00Z" w16du:dateUtc="2025-02-18T21:01:00Z">
        <w:r w:rsidR="002E1444" w:rsidDel="00901811">
          <w:rPr>
            <w:rFonts w:ascii="Arial" w:hAnsi="Arial" w:cs="Arial"/>
            <w:sz w:val="22"/>
            <w:szCs w:val="22"/>
          </w:rPr>
          <w:delText xml:space="preserve">persistent </w:delText>
        </w:r>
      </w:del>
      <w:r w:rsidR="00901811">
        <w:rPr>
          <w:rFonts w:ascii="Arial" w:hAnsi="Arial" w:cs="Arial"/>
          <w:sz w:val="22"/>
          <w:szCs w:val="22"/>
        </w:rPr>
        <w:t xml:space="preserve">galbut </w:t>
      </w:r>
      <w:r w:rsidR="002E1444">
        <w:rPr>
          <w:rFonts w:ascii="Arial" w:hAnsi="Arial" w:cs="Arial"/>
          <w:sz w:val="22"/>
          <w:szCs w:val="22"/>
        </w:rPr>
        <w:t xml:space="preserve">virus </w:t>
      </w:r>
      <w:r w:rsidR="00901811">
        <w:rPr>
          <w:rFonts w:ascii="Arial" w:hAnsi="Arial" w:cs="Arial"/>
          <w:sz w:val="22"/>
          <w:szCs w:val="22"/>
        </w:rPr>
        <w:t xml:space="preserve">diversity and </w:t>
      </w:r>
      <w:r w:rsidR="002E1444">
        <w:rPr>
          <w:rFonts w:ascii="Arial" w:hAnsi="Arial" w:cs="Arial"/>
          <w:sz w:val="22"/>
          <w:szCs w:val="22"/>
        </w:rPr>
        <w:t xml:space="preserve">evolution, </w:t>
      </w:r>
      <w:ins w:id="53" w:author="Keene-Snickers,Lexi" w:date="2025-02-26T10:53:00Z" w16du:dateUtc="2025-02-26T17:53:00Z">
        <w:r w:rsidR="001372C9">
          <w:rPr>
            <w:rFonts w:ascii="Arial" w:hAnsi="Arial" w:cs="Arial"/>
            <w:sz w:val="22"/>
            <w:szCs w:val="22"/>
          </w:rPr>
          <w:t xml:space="preserve">we </w:t>
        </w:r>
      </w:ins>
      <w:del w:id="54" w:author="Keene-Snickers,Lexi" w:date="2025-02-26T10:52:00Z" w16du:dateUtc="2025-02-26T17:52:00Z">
        <w:r w:rsidDel="001372C9">
          <w:rPr>
            <w:rFonts w:ascii="Arial" w:hAnsi="Arial" w:cs="Arial"/>
            <w:sz w:val="22"/>
            <w:szCs w:val="22"/>
          </w:rPr>
          <w:delText xml:space="preserve">we </w:delText>
        </w:r>
      </w:del>
      <w:ins w:id="55" w:author="Keene-Snickers,Lexi" w:date="2025-02-26T10:46:00Z" w16du:dateUtc="2025-02-26T17:46:00Z">
        <w:r w:rsidR="00884204">
          <w:rPr>
            <w:rFonts w:ascii="Arial" w:hAnsi="Arial" w:cs="Arial"/>
            <w:sz w:val="22"/>
            <w:szCs w:val="22"/>
          </w:rPr>
          <w:t xml:space="preserve">collected </w:t>
        </w:r>
      </w:ins>
      <w:del w:id="56" w:author="Keene-Snickers,Lexi" w:date="2025-02-26T10:46:00Z" w16du:dateUtc="2025-02-26T17:46:00Z">
        <w:r w:rsidDel="00884204">
          <w:rPr>
            <w:rFonts w:ascii="Arial" w:hAnsi="Arial" w:cs="Arial"/>
            <w:sz w:val="22"/>
            <w:szCs w:val="22"/>
          </w:rPr>
          <w:delText xml:space="preserve">obtained galbut virus sequences from </w:delText>
        </w:r>
      </w:del>
      <w:r w:rsidRPr="002E1444">
        <w:rPr>
          <w:rFonts w:ascii="Arial" w:hAnsi="Arial" w:cs="Arial"/>
          <w:i/>
          <w:iCs/>
          <w:sz w:val="22"/>
          <w:szCs w:val="22"/>
        </w:rPr>
        <w:t xml:space="preserve">D. melanogaster </w:t>
      </w:r>
      <w:del w:id="57" w:author="Keene-Snickers,Lexi" w:date="2025-02-26T10:46:00Z" w16du:dateUtc="2025-02-26T17:46:00Z">
        <w:r w:rsidDel="00884204">
          <w:rPr>
            <w:rFonts w:ascii="Arial" w:hAnsi="Arial" w:cs="Arial"/>
            <w:sz w:val="22"/>
            <w:szCs w:val="22"/>
          </w:rPr>
          <w:delText xml:space="preserve">collected </w:delText>
        </w:r>
      </w:del>
      <w:r>
        <w:rPr>
          <w:rFonts w:ascii="Arial" w:hAnsi="Arial" w:cs="Arial"/>
          <w:sz w:val="22"/>
          <w:szCs w:val="22"/>
        </w:rPr>
        <w:t>from</w:t>
      </w:r>
      <w:ins w:id="58" w:author="Keene-Snickers,Lexi" w:date="2025-02-26T10:43:00Z" w16du:dateUtc="2025-02-26T17:43:00Z">
        <w:r w:rsidR="00884204">
          <w:rPr>
            <w:rFonts w:ascii="Arial" w:hAnsi="Arial" w:cs="Arial"/>
            <w:sz w:val="22"/>
            <w:szCs w:val="22"/>
          </w:rPr>
          <w:t xml:space="preserve"> </w:t>
        </w:r>
      </w:ins>
      <w:ins w:id="59" w:author="Keene-Snickers,Lexi" w:date="2025-02-26T10:44:00Z" w16du:dateUtc="2025-02-26T17:44:00Z">
        <w:r w:rsidR="00884204">
          <w:rPr>
            <w:rFonts w:ascii="Arial" w:hAnsi="Arial" w:cs="Arial"/>
            <w:sz w:val="22"/>
            <w:szCs w:val="22"/>
          </w:rPr>
          <w:t>Colorado, Maine, Pennsylvania and Ohio</w:t>
        </w:r>
      </w:ins>
      <w:ins w:id="60" w:author="Keene-Snickers,Lexi" w:date="2025-02-26T10:54:00Z" w16du:dateUtc="2025-02-26T17:54:00Z">
        <w:r w:rsidR="001372C9">
          <w:rPr>
            <w:rFonts w:ascii="Arial" w:hAnsi="Arial" w:cs="Arial"/>
            <w:sz w:val="22"/>
            <w:szCs w:val="22"/>
          </w:rPr>
          <w:t xml:space="preserve"> </w:t>
        </w:r>
      </w:ins>
      <w:ins w:id="61" w:author="Keene-Snickers,Lexi" w:date="2025-02-26T10:58:00Z" w16du:dateUtc="2025-02-26T17:58:00Z">
        <w:r w:rsidR="001372C9">
          <w:rPr>
            <w:rFonts w:ascii="Arial" w:hAnsi="Arial" w:cs="Arial"/>
            <w:sz w:val="22"/>
            <w:szCs w:val="22"/>
          </w:rPr>
          <w:t>over</w:t>
        </w:r>
      </w:ins>
      <w:ins w:id="62" w:author="Keene-Snickers,Lexi" w:date="2025-02-26T10:54:00Z" w16du:dateUtc="2025-02-26T17:54:00Z">
        <w:r w:rsidR="001372C9">
          <w:rPr>
            <w:rFonts w:ascii="Arial" w:hAnsi="Arial" w:cs="Arial"/>
            <w:sz w:val="22"/>
            <w:szCs w:val="22"/>
          </w:rPr>
          <w:t xml:space="preserve"> the summer of 2023</w:t>
        </w:r>
      </w:ins>
      <w:ins w:id="63" w:author="Keene-Snickers,Lexi" w:date="2025-02-26T10:44:00Z" w16du:dateUtc="2025-02-26T17:44:00Z">
        <w:r w:rsidR="00884204">
          <w:rPr>
            <w:rFonts w:ascii="Arial" w:hAnsi="Arial" w:cs="Arial"/>
            <w:sz w:val="22"/>
            <w:szCs w:val="22"/>
          </w:rPr>
          <w:t>.</w:t>
        </w:r>
      </w:ins>
      <w:ins w:id="64" w:author="Keene-Snickers,Lexi" w:date="2025-02-26T10:47:00Z" w16du:dateUtc="2025-02-26T17:47:00Z">
        <w:r w:rsidR="00884204">
          <w:rPr>
            <w:rFonts w:ascii="Arial" w:hAnsi="Arial" w:cs="Arial"/>
            <w:sz w:val="22"/>
            <w:szCs w:val="22"/>
          </w:rPr>
          <w:t xml:space="preserve"> </w:t>
        </w:r>
      </w:ins>
      <w:ins w:id="65" w:author="Keene-Snickers,Lexi" w:date="2025-02-26T10:58:00Z" w16du:dateUtc="2025-02-26T17:58:00Z">
        <w:r w:rsidR="001372C9">
          <w:rPr>
            <w:rFonts w:ascii="Arial" w:hAnsi="Arial" w:cs="Arial"/>
            <w:sz w:val="22"/>
            <w:szCs w:val="22"/>
          </w:rPr>
          <w:t>N</w:t>
        </w:r>
      </w:ins>
      <w:ins w:id="66" w:author="Keene-Snickers,Lexi" w:date="2025-02-26T10:53:00Z" w16du:dateUtc="2025-02-26T17:53:00Z">
        <w:r w:rsidR="001372C9">
          <w:rPr>
            <w:rFonts w:ascii="Arial" w:hAnsi="Arial" w:cs="Arial"/>
            <w:sz w:val="22"/>
            <w:szCs w:val="22"/>
          </w:rPr>
          <w:t xml:space="preserve">early 1,000 flies </w:t>
        </w:r>
      </w:ins>
      <w:ins w:id="67" w:author="Keene-Snickers,Lexi" w:date="2025-02-26T10:59:00Z" w16du:dateUtc="2025-02-26T17:59:00Z">
        <w:r w:rsidR="001372C9">
          <w:rPr>
            <w:rFonts w:ascii="Arial" w:hAnsi="Arial" w:cs="Arial"/>
            <w:sz w:val="22"/>
            <w:szCs w:val="22"/>
          </w:rPr>
          <w:t xml:space="preserve">were </w:t>
        </w:r>
      </w:ins>
      <w:ins w:id="68" w:author="Keene-Snickers,Lexi" w:date="2025-02-26T10:53:00Z" w16du:dateUtc="2025-02-26T17:53:00Z">
        <w:r w:rsidR="001372C9">
          <w:rPr>
            <w:rFonts w:ascii="Arial" w:hAnsi="Arial" w:cs="Arial"/>
            <w:sz w:val="22"/>
            <w:szCs w:val="22"/>
          </w:rPr>
          <w:t>collected</w:t>
        </w:r>
      </w:ins>
      <w:ins w:id="69" w:author="Keene-Snickers,Lexi" w:date="2025-02-26T10:54:00Z" w16du:dateUtc="2025-02-26T17:54:00Z">
        <w:r w:rsidR="001372C9">
          <w:rPr>
            <w:rFonts w:ascii="Arial" w:hAnsi="Arial" w:cs="Arial"/>
            <w:sz w:val="22"/>
            <w:szCs w:val="22"/>
          </w:rPr>
          <w:t xml:space="preserve"> </w:t>
        </w:r>
      </w:ins>
      <w:ins w:id="70" w:author="Keene-Snickers,Lexi" w:date="2025-02-26T10:59:00Z" w16du:dateUtc="2025-02-26T17:59:00Z">
        <w:r w:rsidR="001372C9">
          <w:rPr>
            <w:rFonts w:ascii="Arial" w:hAnsi="Arial" w:cs="Arial"/>
            <w:sz w:val="22"/>
            <w:szCs w:val="22"/>
          </w:rPr>
          <w:t xml:space="preserve">and </w:t>
        </w:r>
      </w:ins>
      <w:ins w:id="71" w:author="Keene-Snickers,Lexi" w:date="2025-02-26T10:54:00Z" w16du:dateUtc="2025-02-26T17:54:00Z">
        <w:r w:rsidR="001372C9">
          <w:rPr>
            <w:rFonts w:ascii="Arial" w:hAnsi="Arial" w:cs="Arial"/>
            <w:sz w:val="22"/>
            <w:szCs w:val="22"/>
          </w:rPr>
          <w:t xml:space="preserve">155 </w:t>
        </w:r>
      </w:ins>
      <w:ins w:id="72" w:author="Keene-Snickers,Lexi" w:date="2025-02-26T10:59:00Z" w16du:dateUtc="2025-02-26T17:59:00Z">
        <w:r w:rsidR="001372C9">
          <w:rPr>
            <w:rFonts w:ascii="Arial" w:hAnsi="Arial" w:cs="Arial"/>
            <w:sz w:val="22"/>
            <w:szCs w:val="22"/>
          </w:rPr>
          <w:t>of them</w:t>
        </w:r>
      </w:ins>
      <w:ins w:id="73" w:author="Keene-Snickers,Lexi" w:date="2025-02-26T10:54:00Z" w16du:dateUtc="2025-02-26T17:54:00Z">
        <w:r w:rsidR="001372C9">
          <w:rPr>
            <w:rFonts w:ascii="Arial" w:hAnsi="Arial" w:cs="Arial"/>
            <w:sz w:val="22"/>
            <w:szCs w:val="22"/>
          </w:rPr>
          <w:t xml:space="preserve"> were sequenced</w:t>
        </w:r>
      </w:ins>
      <w:ins w:id="74" w:author="Keene-Snickers,Lexi" w:date="2025-02-26T10:59:00Z" w16du:dateUtc="2025-02-26T17:59:00Z">
        <w:r w:rsidR="001372C9">
          <w:rPr>
            <w:rFonts w:ascii="Arial" w:hAnsi="Arial" w:cs="Arial"/>
            <w:sz w:val="22"/>
            <w:szCs w:val="22"/>
          </w:rPr>
          <w:t>. This resulted in the recovery of</w:t>
        </w:r>
      </w:ins>
      <w:ins w:id="75" w:author="Keene-Snickers,Lexi" w:date="2025-02-26T10:54:00Z" w16du:dateUtc="2025-02-26T17:54:00Z">
        <w:r w:rsidR="001372C9">
          <w:rPr>
            <w:rFonts w:ascii="Arial" w:hAnsi="Arial" w:cs="Arial"/>
            <w:sz w:val="22"/>
            <w:szCs w:val="22"/>
          </w:rPr>
          <w:t xml:space="preserve"> 374</w:t>
        </w:r>
      </w:ins>
      <w:ins w:id="76" w:author="Keene-Snickers,Lexi" w:date="2025-02-26T10:47:00Z" w16du:dateUtc="2025-02-26T17:47:00Z">
        <w:r w:rsidR="00884204">
          <w:rPr>
            <w:rFonts w:ascii="Arial" w:hAnsi="Arial" w:cs="Arial"/>
            <w:sz w:val="22"/>
            <w:szCs w:val="22"/>
          </w:rPr>
          <w:t xml:space="preserve"> galbut virus </w:t>
        </w:r>
      </w:ins>
      <w:ins w:id="77" w:author="Keene-Snickers,Lexi" w:date="2025-02-26T10:48:00Z" w16du:dateUtc="2025-02-26T17:48:00Z">
        <w:r w:rsidR="00884204">
          <w:rPr>
            <w:rFonts w:ascii="Arial" w:hAnsi="Arial" w:cs="Arial"/>
            <w:sz w:val="22"/>
            <w:szCs w:val="22"/>
          </w:rPr>
          <w:t xml:space="preserve">and chaq virus </w:t>
        </w:r>
      </w:ins>
      <w:ins w:id="78" w:author="Keene-Snickers,Lexi" w:date="2025-02-26T10:47:00Z" w16du:dateUtc="2025-02-26T17:47:00Z">
        <w:r w:rsidR="00884204">
          <w:rPr>
            <w:rFonts w:ascii="Arial" w:hAnsi="Arial" w:cs="Arial"/>
            <w:sz w:val="22"/>
            <w:szCs w:val="22"/>
          </w:rPr>
          <w:t>sequences</w:t>
        </w:r>
      </w:ins>
      <w:ins w:id="79" w:author="Keene-Snickers,Lexi" w:date="2025-02-26T10:48:00Z" w16du:dateUtc="2025-02-26T17:48:00Z">
        <w:r w:rsidR="00884204">
          <w:rPr>
            <w:rFonts w:ascii="Arial" w:hAnsi="Arial" w:cs="Arial"/>
            <w:sz w:val="22"/>
            <w:szCs w:val="22"/>
          </w:rPr>
          <w:t xml:space="preserve">. </w:t>
        </w:r>
      </w:ins>
      <w:del w:id="80" w:author="Keene-Snickers,Lexi" w:date="2025-02-26T10:48:00Z" w16du:dateUtc="2025-02-26T17:48:00Z">
        <w:r w:rsidDel="00884204">
          <w:rPr>
            <w:rFonts w:ascii="Arial" w:hAnsi="Arial" w:cs="Arial"/>
            <w:sz w:val="22"/>
            <w:szCs w:val="22"/>
          </w:rPr>
          <w:delText xml:space="preserve"> </w:delText>
        </w:r>
        <w:commentRangeStart w:id="81"/>
        <w:r w:rsidR="002E1444" w:rsidDel="00884204">
          <w:rPr>
            <w:rFonts w:ascii="Arial" w:hAnsi="Arial" w:cs="Arial"/>
            <w:sz w:val="22"/>
            <w:szCs w:val="22"/>
          </w:rPr>
          <w:delText xml:space="preserve">diverse regions </w:delText>
        </w:r>
        <w:commentRangeEnd w:id="81"/>
        <w:r w:rsidR="00901811" w:rsidDel="00884204">
          <w:rPr>
            <w:rStyle w:val="CommentReference"/>
          </w:rPr>
          <w:commentReference w:id="81"/>
        </w:r>
        <w:r w:rsidR="002E1444" w:rsidDel="00884204">
          <w:rPr>
            <w:rFonts w:ascii="Arial" w:hAnsi="Arial" w:cs="Arial"/>
            <w:sz w:val="22"/>
            <w:szCs w:val="22"/>
          </w:rPr>
          <w:delText xml:space="preserve">in the United </w:delText>
        </w:r>
        <w:commentRangeStart w:id="82"/>
        <w:r w:rsidR="002E1444" w:rsidDel="00884204">
          <w:rPr>
            <w:rFonts w:ascii="Arial" w:hAnsi="Arial" w:cs="Arial"/>
            <w:sz w:val="22"/>
            <w:szCs w:val="22"/>
          </w:rPr>
          <w:delText>States</w:delText>
        </w:r>
        <w:commentRangeEnd w:id="82"/>
        <w:r w:rsidR="00901811" w:rsidDel="00884204">
          <w:rPr>
            <w:rStyle w:val="CommentReference"/>
          </w:rPr>
          <w:commentReference w:id="82"/>
        </w:r>
        <w:r w:rsidDel="00884204">
          <w:rPr>
            <w:rFonts w:ascii="Arial" w:hAnsi="Arial" w:cs="Arial"/>
            <w:sz w:val="22"/>
            <w:szCs w:val="22"/>
          </w:rPr>
          <w:delText xml:space="preserve">. </w:delText>
        </w:r>
      </w:del>
      <w:r>
        <w:rPr>
          <w:rFonts w:ascii="Arial" w:hAnsi="Arial" w:cs="Arial"/>
          <w:sz w:val="22"/>
          <w:szCs w:val="22"/>
        </w:rPr>
        <w:t xml:space="preserve">We found that overall galbut virus </w:t>
      </w:r>
      <w:commentRangeStart w:id="83"/>
      <w:r>
        <w:rPr>
          <w:rFonts w:ascii="Arial" w:hAnsi="Arial" w:cs="Arial"/>
          <w:sz w:val="22"/>
          <w:szCs w:val="22"/>
        </w:rPr>
        <w:t xml:space="preserve">diversity </w:t>
      </w:r>
      <w:ins w:id="84" w:author="Keene-Snickers,Lexi" w:date="2025-02-26T10:49:00Z" w16du:dateUtc="2025-02-26T17:49:00Z">
        <w:r w:rsidR="001372C9">
          <w:rPr>
            <w:rFonts w:ascii="Arial" w:hAnsi="Arial" w:cs="Arial"/>
            <w:sz w:val="22"/>
            <w:szCs w:val="22"/>
          </w:rPr>
          <w:t xml:space="preserve">within genotype </w:t>
        </w:r>
      </w:ins>
      <w:ins w:id="85" w:author="Keene-Snickers,Lexi" w:date="2025-02-26T10:55:00Z" w16du:dateUtc="2025-02-26T17:55:00Z">
        <w:r w:rsidR="001372C9">
          <w:rPr>
            <w:rFonts w:ascii="Arial" w:hAnsi="Arial" w:cs="Arial"/>
            <w:sz w:val="22"/>
            <w:szCs w:val="22"/>
          </w:rPr>
          <w:t>was</w:t>
        </w:r>
      </w:ins>
      <w:del w:id="86" w:author="Keene-Snickers,Lexi" w:date="2025-02-26T10:55:00Z" w16du:dateUtc="2025-02-26T17:55:00Z">
        <w:r w:rsidDel="001372C9">
          <w:rPr>
            <w:rFonts w:ascii="Arial" w:hAnsi="Arial" w:cs="Arial"/>
            <w:sz w:val="22"/>
            <w:szCs w:val="22"/>
          </w:rPr>
          <w:delText>is</w:delText>
        </w:r>
      </w:del>
      <w:r>
        <w:rPr>
          <w:rFonts w:ascii="Arial" w:hAnsi="Arial" w:cs="Arial"/>
          <w:sz w:val="22"/>
          <w:szCs w:val="22"/>
        </w:rPr>
        <w:t xml:space="preserve"> low</w:t>
      </w:r>
      <w:ins w:id="87" w:author="Keene-Snickers,Lexi" w:date="2025-02-26T10:49:00Z" w16du:dateUtc="2025-02-26T17:49:00Z">
        <w:r w:rsidR="001372C9">
          <w:rPr>
            <w:rFonts w:ascii="Arial" w:hAnsi="Arial" w:cs="Arial"/>
            <w:sz w:val="22"/>
            <w:szCs w:val="22"/>
          </w:rPr>
          <w:t xml:space="preserve"> but </w:t>
        </w:r>
      </w:ins>
      <w:ins w:id="88" w:author="Keene-Snickers,Lexi" w:date="2025-02-26T10:51:00Z" w16du:dateUtc="2025-02-26T17:51:00Z">
        <w:r w:rsidR="001372C9">
          <w:rPr>
            <w:rFonts w:ascii="Arial" w:hAnsi="Arial" w:cs="Arial"/>
            <w:sz w:val="22"/>
            <w:szCs w:val="22"/>
          </w:rPr>
          <w:t>there</w:t>
        </w:r>
      </w:ins>
      <w:ins w:id="89" w:author="Keene-Snickers,Lexi" w:date="2025-02-26T10:55:00Z" w16du:dateUtc="2025-02-26T17:55:00Z">
        <w:r w:rsidR="001372C9">
          <w:rPr>
            <w:rFonts w:ascii="Arial" w:hAnsi="Arial" w:cs="Arial"/>
            <w:sz w:val="22"/>
            <w:szCs w:val="22"/>
          </w:rPr>
          <w:t xml:space="preserve"> was</w:t>
        </w:r>
      </w:ins>
      <w:ins w:id="90" w:author="Keene-Snickers,Lexi" w:date="2025-02-26T10:56:00Z" w16du:dateUtc="2025-02-26T17:56:00Z">
        <w:r w:rsidR="001372C9">
          <w:rPr>
            <w:rFonts w:ascii="Arial" w:hAnsi="Arial" w:cs="Arial"/>
            <w:sz w:val="22"/>
            <w:szCs w:val="22"/>
          </w:rPr>
          <w:t xml:space="preserve"> more</w:t>
        </w:r>
      </w:ins>
      <w:ins w:id="91" w:author="Keene-Snickers,Lexi" w:date="2025-02-26T10:51:00Z" w16du:dateUtc="2025-02-26T17:51:00Z">
        <w:r w:rsidR="001372C9">
          <w:rPr>
            <w:rFonts w:ascii="Arial" w:hAnsi="Arial" w:cs="Arial"/>
            <w:sz w:val="22"/>
            <w:szCs w:val="22"/>
          </w:rPr>
          <w:t xml:space="preserve"> diversity </w:t>
        </w:r>
      </w:ins>
      <w:ins w:id="92" w:author="Keene-Snickers,Lexi" w:date="2025-02-26T10:56:00Z" w16du:dateUtc="2025-02-26T17:56:00Z">
        <w:r w:rsidR="001372C9">
          <w:rPr>
            <w:rFonts w:ascii="Arial" w:hAnsi="Arial" w:cs="Arial"/>
            <w:sz w:val="22"/>
            <w:szCs w:val="22"/>
          </w:rPr>
          <w:t>across genotypes</w:t>
        </w:r>
      </w:ins>
      <w:ins w:id="93" w:author="Keene-Snickers,Lexi" w:date="2025-02-26T10:59:00Z" w16du:dateUtc="2025-02-26T17:59:00Z">
        <w:r w:rsidR="007A59F0">
          <w:rPr>
            <w:rFonts w:ascii="Arial" w:hAnsi="Arial" w:cs="Arial"/>
            <w:sz w:val="22"/>
            <w:szCs w:val="22"/>
          </w:rPr>
          <w:t xml:space="preserve">. We also found evidence of either </w:t>
        </w:r>
      </w:ins>
      <w:ins w:id="94" w:author="Keene-Snickers,Lexi" w:date="2025-02-26T11:00:00Z" w16du:dateUtc="2025-02-26T18:00:00Z">
        <w:r w:rsidR="007A59F0">
          <w:rPr>
            <w:rFonts w:ascii="Arial" w:hAnsi="Arial" w:cs="Arial"/>
            <w:sz w:val="22"/>
            <w:szCs w:val="22"/>
          </w:rPr>
          <w:t>rare or extinct lineages.</w:t>
        </w:r>
      </w:ins>
      <w:del w:id="95" w:author="Keene-Snickers,Lexi" w:date="2025-02-26T11:00:00Z" w16du:dateUtc="2025-02-26T18:00:00Z">
        <w:r w:rsidR="00F40749" w:rsidDel="007A59F0">
          <w:rPr>
            <w:rFonts w:ascii="Arial" w:hAnsi="Arial" w:cs="Arial"/>
            <w:sz w:val="22"/>
            <w:szCs w:val="22"/>
          </w:rPr>
          <w:delText>.</w:delText>
        </w:r>
      </w:del>
      <w:r w:rsidR="00F40749">
        <w:rPr>
          <w:rFonts w:ascii="Arial" w:hAnsi="Arial" w:cs="Arial"/>
          <w:sz w:val="22"/>
          <w:szCs w:val="22"/>
        </w:rPr>
        <w:t xml:space="preserve"> </w:t>
      </w:r>
      <w:commentRangeEnd w:id="83"/>
      <w:r w:rsidR="00901811">
        <w:rPr>
          <w:rStyle w:val="CommentReference"/>
        </w:rPr>
        <w:commentReference w:id="83"/>
      </w:r>
      <w:r w:rsidR="002E1444">
        <w:rPr>
          <w:rFonts w:ascii="Arial" w:hAnsi="Arial" w:cs="Arial"/>
          <w:sz w:val="22"/>
          <w:szCs w:val="22"/>
        </w:rPr>
        <w:t xml:space="preserve">We </w:t>
      </w:r>
      <w:ins w:id="96" w:author="Keene-Snickers,Lexi" w:date="2025-02-26T11:00:00Z" w16du:dateUtc="2025-02-26T18:00:00Z">
        <w:r w:rsidR="007A59F0">
          <w:rPr>
            <w:rFonts w:ascii="Arial" w:hAnsi="Arial" w:cs="Arial"/>
            <w:sz w:val="22"/>
            <w:szCs w:val="22"/>
          </w:rPr>
          <w:t xml:space="preserve">primarily </w:t>
        </w:r>
      </w:ins>
      <w:r w:rsidR="002E1444">
        <w:rPr>
          <w:rFonts w:ascii="Arial" w:hAnsi="Arial" w:cs="Arial"/>
          <w:sz w:val="22"/>
          <w:szCs w:val="22"/>
        </w:rPr>
        <w:t xml:space="preserve">investigated the differences </w:t>
      </w:r>
      <w:ins w:id="97" w:author="Keene-Snickers,Lexi" w:date="2025-02-26T11:02:00Z" w16du:dateUtc="2025-02-26T18:02:00Z">
        <w:r w:rsidR="007A59F0">
          <w:rPr>
            <w:rFonts w:ascii="Arial" w:hAnsi="Arial" w:cs="Arial"/>
            <w:sz w:val="22"/>
            <w:szCs w:val="22"/>
          </w:rPr>
          <w:t>between</w:t>
        </w:r>
      </w:ins>
      <w:del w:id="98" w:author="Keene-Snickers,Lexi" w:date="2025-02-26T11:01:00Z" w16du:dateUtc="2025-02-26T18:01:00Z">
        <w:r w:rsidR="002E1444" w:rsidDel="007A59F0">
          <w:rPr>
            <w:rFonts w:ascii="Arial" w:hAnsi="Arial" w:cs="Arial"/>
            <w:sz w:val="22"/>
            <w:szCs w:val="22"/>
          </w:rPr>
          <w:delText>in</w:delText>
        </w:r>
      </w:del>
      <w:r w:rsidR="002E1444">
        <w:rPr>
          <w:rFonts w:ascii="Arial" w:hAnsi="Arial" w:cs="Arial"/>
          <w:sz w:val="22"/>
          <w:szCs w:val="22"/>
        </w:rPr>
        <w:t xml:space="preserve"> genotypes</w:t>
      </w:r>
      <w:ins w:id="99" w:author="Keene-Snickers,Lexi" w:date="2025-02-26T11:01:00Z" w16du:dateUtc="2025-02-26T18:01:00Z">
        <w:r w:rsidR="007A59F0">
          <w:rPr>
            <w:rFonts w:ascii="Arial" w:hAnsi="Arial" w:cs="Arial"/>
            <w:sz w:val="22"/>
            <w:szCs w:val="22"/>
          </w:rPr>
          <w:t>.</w:t>
        </w:r>
      </w:ins>
      <w:r w:rsidR="002E1444">
        <w:rPr>
          <w:rFonts w:ascii="Arial" w:hAnsi="Arial" w:cs="Arial"/>
          <w:sz w:val="22"/>
          <w:szCs w:val="22"/>
        </w:rPr>
        <w:t xml:space="preserve"> </w:t>
      </w:r>
      <w:ins w:id="100" w:author="Keene-Snickers,Lexi" w:date="2025-02-26T11:01:00Z" w16du:dateUtc="2025-02-26T18:01:00Z">
        <w:r w:rsidR="007A59F0">
          <w:rPr>
            <w:rFonts w:ascii="Arial" w:hAnsi="Arial" w:cs="Arial"/>
            <w:sz w:val="22"/>
            <w:szCs w:val="22"/>
          </w:rPr>
          <w:t>We</w:t>
        </w:r>
      </w:ins>
      <w:del w:id="101" w:author="Keene-Snickers,Lexi" w:date="2025-02-26T11:01:00Z" w16du:dateUtc="2025-02-26T18:01:00Z">
        <w:r w:rsidR="002E1444" w:rsidDel="007A59F0">
          <w:rPr>
            <w:rFonts w:ascii="Arial" w:hAnsi="Arial" w:cs="Arial"/>
            <w:sz w:val="22"/>
            <w:szCs w:val="22"/>
          </w:rPr>
          <w:delText>and</w:delText>
        </w:r>
      </w:del>
      <w:r w:rsidR="002E1444">
        <w:rPr>
          <w:rFonts w:ascii="Arial" w:hAnsi="Arial" w:cs="Arial"/>
          <w:sz w:val="22"/>
          <w:szCs w:val="22"/>
        </w:rPr>
        <w:t xml:space="preserve"> found that the presence of chaq virus is incredibly rare in genotype B infections</w:t>
      </w:r>
      <w:ins w:id="102" w:author="Keene-Snickers,Lexi" w:date="2025-02-26T11:02:00Z" w16du:dateUtc="2025-02-26T18:02:00Z">
        <w:r w:rsidR="007A59F0">
          <w:rPr>
            <w:rFonts w:ascii="Arial" w:hAnsi="Arial" w:cs="Arial"/>
            <w:sz w:val="22"/>
            <w:szCs w:val="22"/>
          </w:rPr>
          <w:t xml:space="preserve"> and </w:t>
        </w:r>
      </w:ins>
      <w:del w:id="103" w:author="Keene-Snickers,Lexi" w:date="2025-02-26T10:57:00Z" w16du:dateUtc="2025-02-26T17:57:00Z">
        <w:r w:rsidR="002E1444" w:rsidDel="001372C9">
          <w:rPr>
            <w:rFonts w:ascii="Arial" w:hAnsi="Arial" w:cs="Arial"/>
            <w:sz w:val="22"/>
            <w:szCs w:val="22"/>
          </w:rPr>
          <w:delText>,</w:delText>
        </w:r>
      </w:del>
      <w:del w:id="104" w:author="Keene-Snickers,Lexi" w:date="2025-02-26T11:02:00Z" w16du:dateUtc="2025-02-26T18:02:00Z">
        <w:r w:rsidR="002E1444" w:rsidDel="007A59F0">
          <w:rPr>
            <w:rFonts w:ascii="Arial" w:hAnsi="Arial" w:cs="Arial"/>
            <w:sz w:val="22"/>
            <w:szCs w:val="22"/>
          </w:rPr>
          <w:delText xml:space="preserve"> </w:delText>
        </w:r>
      </w:del>
      <w:ins w:id="105" w:author="Keene-Snickers,Lexi" w:date="2025-02-26T11:00:00Z" w16du:dateUtc="2025-02-26T18:00:00Z">
        <w:r w:rsidR="007A59F0">
          <w:rPr>
            <w:rFonts w:ascii="Arial" w:hAnsi="Arial" w:cs="Arial"/>
            <w:sz w:val="22"/>
            <w:szCs w:val="22"/>
          </w:rPr>
          <w:t>that i</w:t>
        </w:r>
      </w:ins>
      <w:commentRangeStart w:id="106"/>
      <w:del w:id="107" w:author="Keene-Snickers,Lexi" w:date="2025-02-26T10:57:00Z" w16du:dateUtc="2025-02-26T17:57:00Z">
        <w:r w:rsidR="002E1444" w:rsidDel="001372C9">
          <w:rPr>
            <w:rFonts w:ascii="Arial" w:hAnsi="Arial" w:cs="Arial"/>
            <w:sz w:val="22"/>
            <w:szCs w:val="22"/>
          </w:rPr>
          <w:delText>i</w:delText>
        </w:r>
      </w:del>
      <w:r w:rsidR="002E1444">
        <w:rPr>
          <w:rFonts w:ascii="Arial" w:hAnsi="Arial" w:cs="Arial"/>
          <w:sz w:val="22"/>
          <w:szCs w:val="22"/>
        </w:rPr>
        <w:t xml:space="preserve">nfections </w:t>
      </w:r>
      <w:commentRangeEnd w:id="106"/>
      <w:r w:rsidR="00901811">
        <w:rPr>
          <w:rStyle w:val="CommentReference"/>
        </w:rPr>
        <w:commentReference w:id="106"/>
      </w:r>
      <w:r w:rsidR="002E1444">
        <w:rPr>
          <w:rFonts w:ascii="Arial" w:hAnsi="Arial" w:cs="Arial"/>
          <w:sz w:val="22"/>
          <w:szCs w:val="22"/>
        </w:rPr>
        <w:t>can result in high or low infection levels in genotype A</w:t>
      </w:r>
      <w:ins w:id="108" w:author="Keene-Snickers,Lexi" w:date="2025-02-26T11:01:00Z" w16du:dateUtc="2025-02-26T18:01:00Z">
        <w:r w:rsidR="007A59F0">
          <w:rPr>
            <w:rFonts w:ascii="Arial" w:hAnsi="Arial" w:cs="Arial"/>
            <w:sz w:val="22"/>
            <w:szCs w:val="22"/>
          </w:rPr>
          <w:t xml:space="preserve"> but not B</w:t>
        </w:r>
      </w:ins>
      <w:ins w:id="109" w:author="Keene-Snickers,Lexi" w:date="2025-02-26T10:57:00Z" w16du:dateUtc="2025-02-26T17:57:00Z">
        <w:r w:rsidR="001372C9">
          <w:rPr>
            <w:rFonts w:ascii="Arial" w:hAnsi="Arial" w:cs="Arial"/>
            <w:sz w:val="22"/>
            <w:szCs w:val="22"/>
          </w:rPr>
          <w:t xml:space="preserve">. </w:t>
        </w:r>
      </w:ins>
      <w:del w:id="110" w:author="Keene-Snickers,Lexi" w:date="2025-02-26T10:57:00Z" w16du:dateUtc="2025-02-26T17:57:00Z">
        <w:r w:rsidR="002E1444" w:rsidDel="001372C9">
          <w:rPr>
            <w:rFonts w:ascii="Arial" w:hAnsi="Arial" w:cs="Arial"/>
            <w:sz w:val="22"/>
            <w:szCs w:val="22"/>
          </w:rPr>
          <w:delText xml:space="preserve"> and</w:delText>
        </w:r>
      </w:del>
      <w:r w:rsidR="002E1444">
        <w:rPr>
          <w:rFonts w:ascii="Arial" w:hAnsi="Arial" w:cs="Arial"/>
          <w:sz w:val="22"/>
          <w:szCs w:val="22"/>
        </w:rPr>
        <w:t xml:space="preserve"> </w:t>
      </w:r>
      <w:ins w:id="111" w:author="Keene-Snickers,Lexi" w:date="2025-02-26T11:02:00Z" w16du:dateUtc="2025-02-26T18:02:00Z">
        <w:r w:rsidR="007A59F0">
          <w:rPr>
            <w:rFonts w:ascii="Arial" w:hAnsi="Arial" w:cs="Arial"/>
            <w:sz w:val="22"/>
            <w:szCs w:val="22"/>
          </w:rPr>
          <w:t>Our investigation of r</w:t>
        </w:r>
      </w:ins>
      <w:commentRangeStart w:id="112"/>
      <w:del w:id="113" w:author="Keene-Snickers,Lexi" w:date="2025-02-26T10:57:00Z" w16du:dateUtc="2025-02-26T17:57:00Z">
        <w:r w:rsidR="002E1444" w:rsidDel="001372C9">
          <w:rPr>
            <w:rFonts w:ascii="Arial" w:hAnsi="Arial" w:cs="Arial"/>
            <w:sz w:val="22"/>
            <w:szCs w:val="22"/>
          </w:rPr>
          <w:delText>r</w:delText>
        </w:r>
      </w:del>
      <w:r w:rsidR="002E1444">
        <w:rPr>
          <w:rFonts w:ascii="Arial" w:hAnsi="Arial" w:cs="Arial"/>
          <w:sz w:val="22"/>
          <w:szCs w:val="22"/>
        </w:rPr>
        <w:t xml:space="preserve">eassortment </w:t>
      </w:r>
      <w:commentRangeEnd w:id="112"/>
      <w:r w:rsidR="00901811">
        <w:rPr>
          <w:rStyle w:val="CommentReference"/>
        </w:rPr>
        <w:commentReference w:id="112"/>
      </w:r>
      <w:ins w:id="114" w:author="Keene-Snickers,Lexi" w:date="2025-02-26T11:02:00Z" w16du:dateUtc="2025-02-26T18:02:00Z">
        <w:r w:rsidR="007A59F0">
          <w:rPr>
            <w:rFonts w:ascii="Arial" w:hAnsi="Arial" w:cs="Arial"/>
            <w:sz w:val="22"/>
            <w:szCs w:val="22"/>
          </w:rPr>
          <w:t xml:space="preserve">patterns showed that reassortment </w:t>
        </w:r>
      </w:ins>
      <w:r w:rsidR="002E1444">
        <w:rPr>
          <w:rFonts w:ascii="Arial" w:hAnsi="Arial" w:cs="Arial"/>
          <w:sz w:val="22"/>
          <w:szCs w:val="22"/>
        </w:rPr>
        <w:t xml:space="preserve">between genotypes is possible but uncommon. </w:t>
      </w:r>
      <w:ins w:id="115" w:author="Keene-Snickers,Lexi" w:date="2025-02-26T11:01:00Z" w16du:dateUtc="2025-02-26T18:01:00Z">
        <w:r w:rsidR="007A59F0">
          <w:rPr>
            <w:rFonts w:ascii="Arial" w:hAnsi="Arial" w:cs="Arial"/>
            <w:sz w:val="22"/>
            <w:szCs w:val="22"/>
          </w:rPr>
          <w:t>Finally, w</w:t>
        </w:r>
      </w:ins>
      <w:del w:id="116" w:author="Keene-Snickers,Lexi" w:date="2025-02-26T11:01:00Z" w16du:dateUtc="2025-02-26T18:01:00Z">
        <w:r w:rsidR="002E1444" w:rsidDel="007A59F0">
          <w:rPr>
            <w:rFonts w:ascii="Arial" w:hAnsi="Arial" w:cs="Arial"/>
            <w:sz w:val="22"/>
            <w:szCs w:val="22"/>
          </w:rPr>
          <w:delText>W</w:delText>
        </w:r>
      </w:del>
      <w:r w:rsidR="002E1444">
        <w:rPr>
          <w:rFonts w:ascii="Arial" w:hAnsi="Arial" w:cs="Arial"/>
          <w:sz w:val="22"/>
          <w:szCs w:val="22"/>
        </w:rPr>
        <w:t xml:space="preserve">e </w:t>
      </w:r>
      <w:r w:rsidR="002E1444">
        <w:rPr>
          <w:rFonts w:ascii="Arial" w:hAnsi="Arial" w:cs="Arial"/>
          <w:sz w:val="22"/>
          <w:szCs w:val="22"/>
        </w:rPr>
        <w:lastRenderedPageBreak/>
        <w:t xml:space="preserve">found that coinfection of galbut virus occurs often and does not require all segments. </w:t>
      </w:r>
      <w:r>
        <w:rPr>
          <w:rFonts w:ascii="Arial" w:hAnsi="Arial" w:cs="Arial"/>
          <w:sz w:val="22"/>
          <w:szCs w:val="22"/>
        </w:rPr>
        <w:t xml:space="preserve">Collectively, these data suggest that </w:t>
      </w:r>
      <w:ins w:id="117" w:author="Keene-Snickers,Lexi" w:date="2025-02-26T11:03:00Z" w16du:dateUtc="2025-02-26T18:03:00Z">
        <w:r w:rsidR="007A59F0">
          <w:rPr>
            <w:rFonts w:ascii="Arial" w:hAnsi="Arial" w:cs="Arial"/>
            <w:sz w:val="22"/>
            <w:szCs w:val="22"/>
          </w:rPr>
          <w:t xml:space="preserve">galbut </w:t>
        </w:r>
        <w:commentRangeStart w:id="118"/>
        <w:r w:rsidR="007A59F0">
          <w:rPr>
            <w:rFonts w:ascii="Arial" w:hAnsi="Arial" w:cs="Arial"/>
            <w:sz w:val="22"/>
            <w:szCs w:val="22"/>
          </w:rPr>
          <w:t>virus</w:t>
        </w:r>
      </w:ins>
      <w:commentRangeEnd w:id="118"/>
      <w:ins w:id="119" w:author="Keene-Snickers,Lexi" w:date="2025-02-26T11:06:00Z" w16du:dateUtc="2025-02-26T18:06:00Z">
        <w:r w:rsidR="007A59F0">
          <w:rPr>
            <w:rStyle w:val="CommentReference"/>
          </w:rPr>
          <w:commentReference w:id="118"/>
        </w:r>
      </w:ins>
      <w:ins w:id="120" w:author="Keene-Snickers,Lexi" w:date="2025-02-26T11:03:00Z" w16du:dateUtc="2025-02-26T18:03:00Z">
        <w:r w:rsidR="007A59F0">
          <w:rPr>
            <w:rFonts w:ascii="Arial" w:hAnsi="Arial" w:cs="Arial"/>
            <w:sz w:val="22"/>
            <w:szCs w:val="22"/>
          </w:rPr>
          <w:t xml:space="preserve"> </w:t>
        </w:r>
      </w:ins>
      <w:del w:id="121" w:author="Keene-Snickers,Lexi" w:date="2025-02-26T11:06:00Z" w16du:dateUtc="2025-02-26T18:06:00Z">
        <w:r w:rsidR="00F40749" w:rsidDel="007A59F0">
          <w:rPr>
            <w:rFonts w:ascii="Arial" w:hAnsi="Arial" w:cs="Arial"/>
            <w:sz w:val="22"/>
            <w:szCs w:val="22"/>
          </w:rPr>
          <w:delText xml:space="preserve">these types of </w:delText>
        </w:r>
        <w:r w:rsidDel="007A59F0">
          <w:rPr>
            <w:rFonts w:ascii="Arial" w:hAnsi="Arial" w:cs="Arial"/>
            <w:sz w:val="22"/>
            <w:szCs w:val="22"/>
          </w:rPr>
          <w:delText xml:space="preserve">infections are limited in their </w:delText>
        </w:r>
        <w:commentRangeStart w:id="122"/>
        <w:r w:rsidDel="007A59F0">
          <w:rPr>
            <w:rFonts w:ascii="Arial" w:hAnsi="Arial" w:cs="Arial"/>
            <w:sz w:val="22"/>
            <w:szCs w:val="22"/>
          </w:rPr>
          <w:delText xml:space="preserve">evolutionary movement </w:delText>
        </w:r>
        <w:commentRangeEnd w:id="122"/>
        <w:r w:rsidR="00901811" w:rsidDel="007A59F0">
          <w:rPr>
            <w:rStyle w:val="CommentReference"/>
          </w:rPr>
          <w:commentReference w:id="122"/>
        </w:r>
        <w:r w:rsidDel="007A59F0">
          <w:rPr>
            <w:rFonts w:ascii="Arial" w:hAnsi="Arial" w:cs="Arial"/>
            <w:sz w:val="22"/>
            <w:szCs w:val="22"/>
          </w:rPr>
          <w:delText>due to the close interactions between the host and virus.</w:delText>
        </w:r>
        <w:r w:rsidR="00F40749" w:rsidDel="007A59F0">
          <w:rPr>
            <w:rFonts w:ascii="Arial" w:hAnsi="Arial" w:cs="Arial"/>
            <w:sz w:val="22"/>
            <w:szCs w:val="22"/>
          </w:rPr>
          <w:delText xml:space="preserve"> </w:delText>
        </w:r>
      </w:del>
    </w:p>
    <w:p w14:paraId="57A42F58" w14:textId="77777777" w:rsidR="00F40749" w:rsidRDefault="00F40749" w:rsidP="00081385">
      <w:pPr>
        <w:spacing w:line="360" w:lineRule="auto"/>
        <w:rPr>
          <w:rFonts w:ascii="Arial" w:hAnsi="Arial" w:cs="Arial"/>
          <w:sz w:val="22"/>
          <w:szCs w:val="22"/>
        </w:rPr>
      </w:pPr>
    </w:p>
    <w:p w14:paraId="1A2AE373" w14:textId="4203B846" w:rsidR="00006799" w:rsidRPr="00006799" w:rsidRDefault="005B2FB6" w:rsidP="00081385">
      <w:pPr>
        <w:spacing w:line="360" w:lineRule="auto"/>
        <w:rPr>
          <w:rFonts w:ascii="Arial" w:hAnsi="Arial" w:cs="Arial"/>
          <w:b/>
          <w:bCs/>
          <w:sz w:val="22"/>
          <w:szCs w:val="22"/>
        </w:rPr>
      </w:pPr>
      <w:r>
        <w:rPr>
          <w:rFonts w:ascii="Arial" w:hAnsi="Arial" w:cs="Arial"/>
          <w:b/>
          <w:bCs/>
          <w:sz w:val="22"/>
          <w:szCs w:val="22"/>
        </w:rPr>
        <w:t>RESULTS</w:t>
      </w:r>
    </w:p>
    <w:p w14:paraId="544E06FA" w14:textId="77777777" w:rsidR="00006799" w:rsidRDefault="00006799" w:rsidP="00081385">
      <w:pPr>
        <w:spacing w:line="360" w:lineRule="auto"/>
        <w:rPr>
          <w:rFonts w:ascii="Arial" w:hAnsi="Arial" w:cs="Arial"/>
          <w:sz w:val="22"/>
          <w:szCs w:val="22"/>
        </w:rPr>
      </w:pPr>
    </w:p>
    <w:p w14:paraId="094BCBED" w14:textId="7A5A19A9" w:rsidR="005B2FB6" w:rsidRPr="005B2FB6" w:rsidRDefault="005B2FB6" w:rsidP="00081385">
      <w:pPr>
        <w:spacing w:line="360" w:lineRule="auto"/>
        <w:rPr>
          <w:rFonts w:ascii="Arial" w:hAnsi="Arial" w:cs="Arial"/>
          <w:b/>
          <w:bCs/>
          <w:sz w:val="22"/>
          <w:szCs w:val="22"/>
        </w:rPr>
      </w:pPr>
      <w:commentRangeStart w:id="123"/>
      <w:commentRangeStart w:id="124"/>
      <w:r w:rsidRPr="005B2FB6">
        <w:rPr>
          <w:rFonts w:ascii="Arial" w:hAnsi="Arial" w:cs="Arial"/>
          <w:b/>
          <w:bCs/>
          <w:sz w:val="22"/>
          <w:szCs w:val="22"/>
        </w:rPr>
        <w:t>Ga</w:t>
      </w:r>
      <w:ins w:id="125" w:author="Keene-Snickers,Lexi" w:date="2025-02-27T13:36:00Z" w16du:dateUtc="2025-02-27T20:36:00Z">
        <w:r w:rsidR="00167261">
          <w:rPr>
            <w:rFonts w:ascii="Arial" w:hAnsi="Arial" w:cs="Arial"/>
            <w:b/>
            <w:bCs/>
            <w:sz w:val="22"/>
            <w:szCs w:val="22"/>
          </w:rPr>
          <w:t>lbut viru</w:t>
        </w:r>
      </w:ins>
      <w:ins w:id="126" w:author="Keene-Snickers,Lexi" w:date="2025-02-27T13:37:00Z" w16du:dateUtc="2025-02-27T20:37:00Z">
        <w:r w:rsidR="00167261">
          <w:rPr>
            <w:rFonts w:ascii="Arial" w:hAnsi="Arial" w:cs="Arial"/>
            <w:b/>
            <w:bCs/>
            <w:sz w:val="22"/>
            <w:szCs w:val="22"/>
          </w:rPr>
          <w:t xml:space="preserve">s </w:t>
        </w:r>
        <w:r w:rsidR="00EC36E5">
          <w:rPr>
            <w:rFonts w:ascii="Arial" w:hAnsi="Arial" w:cs="Arial"/>
            <w:b/>
            <w:bCs/>
            <w:sz w:val="22"/>
            <w:szCs w:val="22"/>
          </w:rPr>
          <w:t xml:space="preserve">prevalence </w:t>
        </w:r>
      </w:ins>
      <w:ins w:id="127" w:author="Keene-Snickers,Lexi" w:date="2025-02-27T16:14:00Z" w16du:dateUtc="2025-02-27T23:14:00Z">
        <w:r w:rsidR="00886675">
          <w:rPr>
            <w:rFonts w:ascii="Arial" w:hAnsi="Arial" w:cs="Arial"/>
            <w:b/>
            <w:bCs/>
            <w:sz w:val="22"/>
            <w:szCs w:val="22"/>
          </w:rPr>
          <w:t xml:space="preserve">does not vary by location but </w:t>
        </w:r>
      </w:ins>
      <w:ins w:id="128" w:author="Keene-Snickers,Lexi" w:date="2025-02-27T16:15:00Z" w16du:dateUtc="2025-02-27T23:15:00Z">
        <w:r w:rsidR="00886675">
          <w:rPr>
            <w:rFonts w:ascii="Arial" w:hAnsi="Arial" w:cs="Arial"/>
            <w:b/>
            <w:bCs/>
            <w:sz w:val="22"/>
            <w:szCs w:val="22"/>
          </w:rPr>
          <w:t>can vary over time</w:t>
        </w:r>
      </w:ins>
      <w:del w:id="129" w:author="Keene-Snickers,Lexi" w:date="2025-02-27T13:36:00Z" w16du:dateUtc="2025-02-27T20:36:00Z">
        <w:r w:rsidRPr="005B2FB6" w:rsidDel="00167261">
          <w:rPr>
            <w:rFonts w:ascii="Arial" w:hAnsi="Arial" w:cs="Arial"/>
            <w:b/>
            <w:bCs/>
            <w:sz w:val="22"/>
            <w:szCs w:val="22"/>
          </w:rPr>
          <w:delText xml:space="preserve">lbut virus clades A and B </w:delText>
        </w:r>
        <w:r w:rsidDel="00167261">
          <w:rPr>
            <w:rFonts w:ascii="Arial" w:hAnsi="Arial" w:cs="Arial"/>
            <w:b/>
            <w:bCs/>
            <w:sz w:val="22"/>
            <w:szCs w:val="22"/>
          </w:rPr>
          <w:delText>circulate within the same populations</w:delText>
        </w:r>
        <w:commentRangeEnd w:id="123"/>
        <w:r w:rsidR="00350CA3" w:rsidDel="00167261">
          <w:rPr>
            <w:rStyle w:val="CommentReference"/>
          </w:rPr>
          <w:commentReference w:id="123"/>
        </w:r>
      </w:del>
      <w:commentRangeEnd w:id="124"/>
      <w:r w:rsidR="00EC36E5">
        <w:rPr>
          <w:rStyle w:val="CommentReference"/>
        </w:rPr>
        <w:commentReference w:id="124"/>
      </w:r>
    </w:p>
    <w:p w14:paraId="2282CDD7" w14:textId="77777777" w:rsidR="005B2FB6" w:rsidRDefault="005B2FB6" w:rsidP="00081385">
      <w:pPr>
        <w:spacing w:line="360" w:lineRule="auto"/>
        <w:rPr>
          <w:rFonts w:ascii="Arial" w:hAnsi="Arial" w:cs="Arial"/>
          <w:sz w:val="22"/>
          <w:szCs w:val="22"/>
        </w:rPr>
      </w:pPr>
    </w:p>
    <w:p w14:paraId="4DD3B83B" w14:textId="19093DCC" w:rsidR="005B2FB6" w:rsidRDefault="005B2FB6" w:rsidP="00081385">
      <w:pPr>
        <w:spacing w:line="360" w:lineRule="auto"/>
        <w:rPr>
          <w:rFonts w:ascii="Arial" w:hAnsi="Arial" w:cs="Arial"/>
          <w:sz w:val="22"/>
          <w:szCs w:val="22"/>
        </w:rPr>
      </w:pPr>
      <w:r>
        <w:rPr>
          <w:rFonts w:ascii="Arial" w:hAnsi="Arial" w:cs="Arial"/>
          <w:sz w:val="22"/>
          <w:szCs w:val="22"/>
        </w:rPr>
        <w:tab/>
        <w:t xml:space="preserve">To </w:t>
      </w:r>
      <w:r w:rsidR="003F10E5">
        <w:rPr>
          <w:rFonts w:ascii="Arial" w:hAnsi="Arial" w:cs="Arial"/>
          <w:sz w:val="22"/>
          <w:szCs w:val="22"/>
        </w:rPr>
        <w:t xml:space="preserve">better </w:t>
      </w:r>
      <w:r>
        <w:rPr>
          <w:rFonts w:ascii="Arial" w:hAnsi="Arial" w:cs="Arial"/>
          <w:sz w:val="22"/>
          <w:szCs w:val="22"/>
        </w:rPr>
        <w:t xml:space="preserve">understand </w:t>
      </w:r>
      <w:del w:id="130" w:author="Stenglein,Mark" w:date="2025-02-18T14:05:00Z" w16du:dateUtc="2025-02-18T21:05:00Z">
        <w:r w:rsidDel="003F10E5">
          <w:rPr>
            <w:rFonts w:ascii="Arial" w:hAnsi="Arial" w:cs="Arial"/>
            <w:sz w:val="22"/>
            <w:szCs w:val="22"/>
          </w:rPr>
          <w:delText xml:space="preserve">the </w:delText>
        </w:r>
      </w:del>
      <w:r w:rsidR="003F10E5">
        <w:rPr>
          <w:rFonts w:ascii="Arial" w:hAnsi="Arial" w:cs="Arial"/>
          <w:sz w:val="22"/>
          <w:szCs w:val="22"/>
        </w:rPr>
        <w:t xml:space="preserve">galbut virus prevalence and </w:t>
      </w:r>
      <w:del w:id="131" w:author="Stenglein,Mark" w:date="2025-02-18T14:03:00Z" w16du:dateUtc="2025-02-18T21:03:00Z">
        <w:r w:rsidDel="00CC0C29">
          <w:rPr>
            <w:rFonts w:ascii="Arial" w:hAnsi="Arial" w:cs="Arial"/>
            <w:sz w:val="22"/>
            <w:szCs w:val="22"/>
          </w:rPr>
          <w:delText xml:space="preserve">overall </w:delText>
        </w:r>
      </w:del>
      <w:r>
        <w:rPr>
          <w:rFonts w:ascii="Arial" w:hAnsi="Arial" w:cs="Arial"/>
          <w:sz w:val="22"/>
          <w:szCs w:val="22"/>
        </w:rPr>
        <w:t>diversity</w:t>
      </w:r>
      <w:r w:rsidR="003F10E5">
        <w:rPr>
          <w:rFonts w:ascii="Arial" w:hAnsi="Arial" w:cs="Arial"/>
          <w:sz w:val="22"/>
          <w:szCs w:val="22"/>
        </w:rPr>
        <w:t xml:space="preserve">, </w:t>
      </w:r>
      <w:del w:id="132" w:author="Stenglein,Mark" w:date="2025-02-18T14:05:00Z" w16du:dateUtc="2025-02-18T21:05:00Z">
        <w:r w:rsidDel="003F10E5">
          <w:rPr>
            <w:rFonts w:ascii="Arial" w:hAnsi="Arial" w:cs="Arial"/>
            <w:sz w:val="22"/>
            <w:szCs w:val="22"/>
          </w:rPr>
          <w:delText xml:space="preserve"> of galbut virus infection in </w:delText>
        </w:r>
        <w:r w:rsidRPr="005B2FB6" w:rsidDel="003F10E5">
          <w:rPr>
            <w:rFonts w:ascii="Arial" w:hAnsi="Arial" w:cs="Arial"/>
            <w:i/>
            <w:iCs/>
            <w:sz w:val="22"/>
            <w:szCs w:val="22"/>
          </w:rPr>
          <w:delText>D</w:delText>
        </w:r>
        <w:r w:rsidR="00D33005" w:rsidDel="003F10E5">
          <w:rPr>
            <w:rFonts w:ascii="Arial" w:hAnsi="Arial" w:cs="Arial"/>
            <w:i/>
            <w:iCs/>
            <w:sz w:val="22"/>
            <w:szCs w:val="22"/>
          </w:rPr>
          <w:delText xml:space="preserve">. </w:delText>
        </w:r>
        <w:r w:rsidRPr="005B2FB6" w:rsidDel="003F10E5">
          <w:rPr>
            <w:rFonts w:ascii="Arial" w:hAnsi="Arial" w:cs="Arial"/>
            <w:i/>
            <w:iCs/>
            <w:sz w:val="22"/>
            <w:szCs w:val="22"/>
          </w:rPr>
          <w:delText>melanogaster</w:delText>
        </w:r>
        <w:r w:rsidDel="003F10E5">
          <w:rPr>
            <w:rFonts w:ascii="Arial" w:hAnsi="Arial" w:cs="Arial"/>
            <w:sz w:val="22"/>
            <w:szCs w:val="22"/>
          </w:rPr>
          <w:delText xml:space="preserve"> </w:delText>
        </w:r>
      </w:del>
      <w:r>
        <w:rPr>
          <w:rFonts w:ascii="Arial" w:hAnsi="Arial" w:cs="Arial"/>
          <w:sz w:val="22"/>
          <w:szCs w:val="22"/>
        </w:rPr>
        <w:t>we collected flies from</w:t>
      </w:r>
      <w:r w:rsidR="00CC0C29">
        <w:rPr>
          <w:rFonts w:ascii="Arial" w:hAnsi="Arial" w:cs="Arial"/>
          <w:sz w:val="22"/>
          <w:szCs w:val="22"/>
        </w:rPr>
        <w:t xml:space="preserve"> </w:t>
      </w:r>
      <w:del w:id="133" w:author="Keene-Snickers,Lexi" w:date="2025-02-27T13:39:00Z" w16du:dateUtc="2025-02-27T20:39:00Z">
        <w:r w:rsidR="003F10E5" w:rsidDel="00EC36E5">
          <w:rPr>
            <w:rFonts w:ascii="Arial" w:hAnsi="Arial" w:cs="Arial"/>
            <w:sz w:val="22"/>
            <w:szCs w:val="22"/>
          </w:rPr>
          <w:delText xml:space="preserve">4 </w:delText>
        </w:r>
      </w:del>
      <w:ins w:id="134" w:author="Keene-Snickers,Lexi" w:date="2025-02-27T13:39:00Z" w16du:dateUtc="2025-02-27T20:39:00Z">
        <w:r w:rsidR="00EC36E5">
          <w:rPr>
            <w:rFonts w:ascii="Arial" w:hAnsi="Arial" w:cs="Arial"/>
            <w:sz w:val="22"/>
            <w:szCs w:val="22"/>
          </w:rPr>
          <w:t>fou</w:t>
        </w:r>
      </w:ins>
      <w:ins w:id="135" w:author="Keene-Snickers,Lexi" w:date="2025-02-27T13:40:00Z" w16du:dateUtc="2025-02-27T20:40:00Z">
        <w:r w:rsidR="00EC36E5">
          <w:rPr>
            <w:rFonts w:ascii="Arial" w:hAnsi="Arial" w:cs="Arial"/>
            <w:sz w:val="22"/>
            <w:szCs w:val="22"/>
          </w:rPr>
          <w:t xml:space="preserve">r states in the </w:t>
        </w:r>
      </w:ins>
      <w:r w:rsidR="003F10E5">
        <w:rPr>
          <w:rFonts w:ascii="Arial" w:hAnsi="Arial" w:cs="Arial"/>
          <w:sz w:val="22"/>
          <w:szCs w:val="22"/>
        </w:rPr>
        <w:t xml:space="preserve">United States.  We collected flies from </w:t>
      </w:r>
      <w:del w:id="136" w:author="Stenglein,Mark" w:date="2025-02-18T14:04:00Z" w16du:dateUtc="2025-02-18T21:04:00Z">
        <w:r w:rsidDel="003F10E5">
          <w:rPr>
            <w:rFonts w:ascii="Arial" w:hAnsi="Arial" w:cs="Arial"/>
            <w:sz w:val="22"/>
            <w:szCs w:val="22"/>
          </w:rPr>
          <w:delText xml:space="preserve"> </w:delText>
        </w:r>
      </w:del>
      <w:ins w:id="137" w:author="Keene-Snickers,Lexi" w:date="2025-02-27T13:41:00Z" w16du:dateUtc="2025-02-27T20:41:00Z">
        <w:r w:rsidR="00EC36E5">
          <w:rPr>
            <w:rFonts w:ascii="Arial" w:hAnsi="Arial" w:cs="Arial"/>
            <w:sz w:val="22"/>
            <w:szCs w:val="22"/>
          </w:rPr>
          <w:t>nine</w:t>
        </w:r>
      </w:ins>
      <w:del w:id="138" w:author="Keene-Snickers,Lexi" w:date="2025-02-27T13:41:00Z" w16du:dateUtc="2025-02-27T20:41:00Z">
        <w:r w:rsidDel="00EC36E5">
          <w:rPr>
            <w:rFonts w:ascii="Arial" w:hAnsi="Arial" w:cs="Arial"/>
            <w:sz w:val="22"/>
            <w:szCs w:val="22"/>
          </w:rPr>
          <w:delText>eight</w:delText>
        </w:r>
      </w:del>
      <w:r>
        <w:rPr>
          <w:rFonts w:ascii="Arial" w:hAnsi="Arial" w:cs="Arial"/>
          <w:sz w:val="22"/>
          <w:szCs w:val="22"/>
        </w:rPr>
        <w:t xml:space="preserve"> locations in Larimer County, C</w:t>
      </w:r>
      <w:r w:rsidR="00CC0C29">
        <w:rPr>
          <w:rFonts w:ascii="Arial" w:hAnsi="Arial" w:cs="Arial"/>
          <w:sz w:val="22"/>
          <w:szCs w:val="22"/>
        </w:rPr>
        <w:t xml:space="preserve">olorado, </w:t>
      </w:r>
      <w:del w:id="139" w:author="Stenglein,Mark" w:date="2025-02-18T14:04:00Z" w16du:dateUtc="2025-02-18T21:04:00Z">
        <w:r w:rsidDel="00CC0C29">
          <w:rPr>
            <w:rFonts w:ascii="Arial" w:hAnsi="Arial" w:cs="Arial"/>
            <w:sz w:val="22"/>
            <w:szCs w:val="22"/>
          </w:rPr>
          <w:delText>O</w:delText>
        </w:r>
        <w:r w:rsidDel="003F10E5">
          <w:rPr>
            <w:rFonts w:ascii="Arial" w:hAnsi="Arial" w:cs="Arial"/>
            <w:sz w:val="22"/>
            <w:szCs w:val="22"/>
          </w:rPr>
          <w:delText xml:space="preserve"> </w:delText>
        </w:r>
      </w:del>
      <w:r>
        <w:rPr>
          <w:rFonts w:ascii="Arial" w:hAnsi="Arial" w:cs="Arial"/>
          <w:sz w:val="22"/>
          <w:szCs w:val="22"/>
        </w:rPr>
        <w:t xml:space="preserve">and </w:t>
      </w:r>
      <w:r w:rsidR="003F10E5">
        <w:rPr>
          <w:rFonts w:ascii="Arial" w:hAnsi="Arial" w:cs="Arial"/>
          <w:sz w:val="22"/>
          <w:szCs w:val="22"/>
        </w:rPr>
        <w:t>from o</w:t>
      </w:r>
      <w:del w:id="140" w:author="Stenglein,Mark" w:date="2025-02-18T14:05:00Z" w16du:dateUtc="2025-02-18T21:05:00Z">
        <w:r w:rsidDel="003F10E5">
          <w:rPr>
            <w:rFonts w:ascii="Arial" w:hAnsi="Arial" w:cs="Arial"/>
            <w:sz w:val="22"/>
            <w:szCs w:val="22"/>
          </w:rPr>
          <w:delText>o</w:delText>
        </w:r>
      </w:del>
      <w:r>
        <w:rPr>
          <w:rFonts w:ascii="Arial" w:hAnsi="Arial" w:cs="Arial"/>
          <w:sz w:val="22"/>
          <w:szCs w:val="22"/>
        </w:rPr>
        <w:t xml:space="preserve">ne location </w:t>
      </w:r>
      <w:del w:id="141" w:author="Stenglein,Mark" w:date="2025-02-18T14:05:00Z" w16du:dateUtc="2025-02-18T21:05:00Z">
        <w:r w:rsidDel="003F10E5">
          <w:rPr>
            <w:rFonts w:ascii="Arial" w:hAnsi="Arial" w:cs="Arial"/>
            <w:sz w:val="22"/>
            <w:szCs w:val="22"/>
          </w:rPr>
          <w:delText xml:space="preserve">each </w:delText>
        </w:r>
      </w:del>
      <w:r>
        <w:rPr>
          <w:rFonts w:ascii="Arial" w:hAnsi="Arial" w:cs="Arial"/>
          <w:sz w:val="22"/>
          <w:szCs w:val="22"/>
        </w:rPr>
        <w:t>in Maine, Pennsylvania</w:t>
      </w:r>
      <w:r w:rsidR="003F10E5">
        <w:rPr>
          <w:rFonts w:ascii="Arial" w:hAnsi="Arial" w:cs="Arial"/>
          <w:sz w:val="22"/>
          <w:szCs w:val="22"/>
        </w:rPr>
        <w:t>,</w:t>
      </w:r>
      <w:r>
        <w:rPr>
          <w:rFonts w:ascii="Arial" w:hAnsi="Arial" w:cs="Arial"/>
          <w:sz w:val="22"/>
          <w:szCs w:val="22"/>
        </w:rPr>
        <w:t xml:space="preserve"> and Ohio (</w:t>
      </w:r>
      <w:r w:rsidRPr="005B2FB6">
        <w:rPr>
          <w:rFonts w:ascii="Arial" w:hAnsi="Arial" w:cs="Arial"/>
          <w:b/>
          <w:bCs/>
          <w:sz w:val="22"/>
          <w:szCs w:val="22"/>
        </w:rPr>
        <w:t>Fig. 1A</w:t>
      </w:r>
      <w:ins w:id="142" w:author="Keene-Snickers,Lexi" w:date="2025-02-27T13:46:00Z" w16du:dateUtc="2025-02-27T20:46:00Z">
        <w:r w:rsidR="00EC36E5">
          <w:rPr>
            <w:rFonts w:ascii="Arial" w:hAnsi="Arial" w:cs="Arial"/>
            <w:b/>
            <w:bCs/>
            <w:sz w:val="22"/>
            <w:szCs w:val="22"/>
          </w:rPr>
          <w:t xml:space="preserve"> &amp; 1B</w:t>
        </w:r>
      </w:ins>
      <w:r>
        <w:rPr>
          <w:rFonts w:ascii="Arial" w:hAnsi="Arial" w:cs="Arial"/>
          <w:sz w:val="22"/>
          <w:szCs w:val="22"/>
        </w:rPr>
        <w:t>).</w:t>
      </w:r>
      <w:r w:rsidR="008E38EA">
        <w:rPr>
          <w:rFonts w:ascii="Arial" w:hAnsi="Arial" w:cs="Arial"/>
          <w:sz w:val="22"/>
          <w:szCs w:val="22"/>
        </w:rPr>
        <w:t xml:space="preserve"> </w:t>
      </w:r>
      <w:ins w:id="143" w:author="Keene-Snickers,Lexi" w:date="2025-02-27T13:42:00Z" w16du:dateUtc="2025-02-27T20:42:00Z">
        <w:r w:rsidR="00EC36E5">
          <w:rPr>
            <w:rFonts w:ascii="Arial" w:hAnsi="Arial" w:cs="Arial"/>
            <w:sz w:val="22"/>
            <w:szCs w:val="22"/>
          </w:rPr>
          <w:t xml:space="preserve">Flies </w:t>
        </w:r>
      </w:ins>
      <w:ins w:id="144" w:author="Keene-Snickers,Lexi" w:date="2025-02-27T16:15:00Z" w16du:dateUtc="2025-02-27T23:15:00Z">
        <w:r w:rsidR="00886675">
          <w:rPr>
            <w:rFonts w:ascii="Arial" w:hAnsi="Arial" w:cs="Arial"/>
            <w:sz w:val="22"/>
            <w:szCs w:val="22"/>
          </w:rPr>
          <w:t xml:space="preserve">we </w:t>
        </w:r>
      </w:ins>
      <w:ins w:id="145" w:author="Keene-Snickers,Lexi" w:date="2025-02-27T13:42:00Z" w16du:dateUtc="2025-02-27T20:42:00Z">
        <w:r w:rsidR="00EC36E5">
          <w:rPr>
            <w:rFonts w:ascii="Arial" w:hAnsi="Arial" w:cs="Arial"/>
            <w:sz w:val="22"/>
            <w:szCs w:val="22"/>
          </w:rPr>
          <w:t>collected from JFK Parkway were isolated from peaches</w:t>
        </w:r>
      </w:ins>
      <w:ins w:id="146" w:author="Keene-Snickers,Lexi" w:date="2025-02-27T13:43:00Z" w16du:dateUtc="2025-02-27T20:43:00Z">
        <w:r w:rsidR="00EC36E5">
          <w:rPr>
            <w:rFonts w:ascii="Arial" w:hAnsi="Arial" w:cs="Arial"/>
            <w:sz w:val="22"/>
            <w:szCs w:val="22"/>
          </w:rPr>
          <w:t xml:space="preserve"> obtained </w:t>
        </w:r>
      </w:ins>
      <w:commentRangeStart w:id="147"/>
      <w:del w:id="148" w:author="Keene-Snickers,Lexi" w:date="2025-02-27T13:43:00Z" w16du:dateUtc="2025-02-27T20:43:00Z">
        <w:r w:rsidR="008E38EA" w:rsidDel="00EC36E5">
          <w:rPr>
            <w:rFonts w:ascii="Arial" w:hAnsi="Arial" w:cs="Arial"/>
            <w:sz w:val="22"/>
            <w:szCs w:val="22"/>
          </w:rPr>
          <w:delText xml:space="preserve">There were also samples collected </w:delText>
        </w:r>
        <w:commentRangeEnd w:id="147"/>
        <w:r w:rsidR="003F10E5" w:rsidDel="00EC36E5">
          <w:rPr>
            <w:rStyle w:val="CommentReference"/>
          </w:rPr>
          <w:commentReference w:id="147"/>
        </w:r>
        <w:r w:rsidR="008E38EA" w:rsidDel="00EC36E5">
          <w:rPr>
            <w:rFonts w:ascii="Arial" w:hAnsi="Arial" w:cs="Arial"/>
            <w:sz w:val="22"/>
            <w:szCs w:val="22"/>
          </w:rPr>
          <w:delText xml:space="preserve">from </w:delText>
        </w:r>
        <w:r w:rsidR="008E38EA" w:rsidRPr="003F10E5" w:rsidDel="00EC36E5">
          <w:rPr>
            <w:rFonts w:ascii="Arial" w:hAnsi="Arial" w:cs="Arial"/>
            <w:i/>
            <w:iCs/>
            <w:sz w:val="22"/>
            <w:szCs w:val="22"/>
            <w:rPrChange w:id="149" w:author="Stenglein,Mark" w:date="2025-02-18T14:06:00Z" w16du:dateUtc="2025-02-18T21:06:00Z">
              <w:rPr>
                <w:rFonts w:ascii="Arial" w:hAnsi="Arial" w:cs="Arial"/>
                <w:sz w:val="22"/>
                <w:szCs w:val="22"/>
              </w:rPr>
            </w:rPrChange>
          </w:rPr>
          <w:delText>D. melanogaster</w:delText>
        </w:r>
        <w:r w:rsidR="008E38EA" w:rsidDel="00EC36E5">
          <w:rPr>
            <w:rFonts w:ascii="Arial" w:hAnsi="Arial" w:cs="Arial"/>
            <w:sz w:val="22"/>
            <w:szCs w:val="22"/>
          </w:rPr>
          <w:delText xml:space="preserve"> colonized on peaches </w:delText>
        </w:r>
      </w:del>
      <w:r w:rsidR="008E38EA">
        <w:rPr>
          <w:rFonts w:ascii="Arial" w:hAnsi="Arial" w:cs="Arial"/>
          <w:sz w:val="22"/>
          <w:szCs w:val="22"/>
        </w:rPr>
        <w:t xml:space="preserve">from a </w:t>
      </w:r>
      <w:del w:id="150" w:author="Stenglein,Mark" w:date="2025-02-18T14:06:00Z" w16du:dateUtc="2025-02-18T21:06:00Z">
        <w:r w:rsidR="008E38EA" w:rsidDel="003F10E5">
          <w:rPr>
            <w:rFonts w:ascii="Arial" w:hAnsi="Arial" w:cs="Arial"/>
            <w:sz w:val="22"/>
            <w:szCs w:val="22"/>
          </w:rPr>
          <w:delText xml:space="preserve">local </w:delText>
        </w:r>
      </w:del>
      <w:r w:rsidR="003F10E5">
        <w:rPr>
          <w:rFonts w:ascii="Arial" w:hAnsi="Arial" w:cs="Arial"/>
          <w:sz w:val="22"/>
          <w:szCs w:val="22"/>
        </w:rPr>
        <w:t xml:space="preserve">Colorado </w:t>
      </w:r>
      <w:commentRangeStart w:id="151"/>
      <w:r w:rsidR="008E38EA">
        <w:rPr>
          <w:rFonts w:ascii="Arial" w:hAnsi="Arial" w:cs="Arial"/>
          <w:sz w:val="22"/>
          <w:szCs w:val="22"/>
        </w:rPr>
        <w:t>grocery store</w:t>
      </w:r>
      <w:commentRangeEnd w:id="151"/>
      <w:r w:rsidR="006E1B2C">
        <w:rPr>
          <w:rStyle w:val="CommentReference"/>
        </w:rPr>
        <w:commentReference w:id="151"/>
      </w:r>
      <w:r w:rsidR="003F10E5">
        <w:rPr>
          <w:rFonts w:ascii="Arial" w:hAnsi="Arial" w:cs="Arial"/>
          <w:sz w:val="22"/>
          <w:szCs w:val="22"/>
        </w:rPr>
        <w:t>, which may have originated elsewhere</w:t>
      </w:r>
      <w:ins w:id="152" w:author="Keene-Snickers,Lexi" w:date="2025-02-27T13:46:00Z" w16du:dateUtc="2025-02-27T20:46:00Z">
        <w:r w:rsidR="00EC36E5">
          <w:rPr>
            <w:rFonts w:ascii="Arial" w:hAnsi="Arial" w:cs="Arial"/>
            <w:sz w:val="22"/>
            <w:szCs w:val="22"/>
          </w:rPr>
          <w:t>.</w:t>
        </w:r>
      </w:ins>
      <w:r w:rsidR="003F10E5">
        <w:rPr>
          <w:rFonts w:ascii="Arial" w:hAnsi="Arial" w:cs="Arial"/>
          <w:sz w:val="22"/>
          <w:szCs w:val="22"/>
        </w:rPr>
        <w:t xml:space="preserve"> </w:t>
      </w:r>
      <w:ins w:id="153" w:author="Keene-Snickers,Lexi" w:date="2025-02-27T16:16:00Z" w16du:dateUtc="2025-02-27T23:16:00Z">
        <w:r w:rsidR="00886675">
          <w:rPr>
            <w:rFonts w:ascii="Arial" w:hAnsi="Arial" w:cs="Arial"/>
            <w:sz w:val="22"/>
            <w:szCs w:val="22"/>
          </w:rPr>
          <w:t xml:space="preserve">For the purposes of this manuscript, they have been considered as a Colorado location. </w:t>
        </w:r>
      </w:ins>
      <w:del w:id="154" w:author="Keene-Snickers,Lexi" w:date="2025-02-27T13:46:00Z" w16du:dateUtc="2025-02-27T20:46:00Z">
        <w:r w:rsidR="003F10E5" w:rsidDel="00EC36E5">
          <w:rPr>
            <w:rFonts w:ascii="Arial" w:hAnsi="Arial" w:cs="Arial"/>
            <w:sz w:val="22"/>
            <w:szCs w:val="22"/>
          </w:rPr>
          <w:delText>(</w:delText>
        </w:r>
        <w:r w:rsidR="008E38EA" w:rsidDel="00EC36E5">
          <w:rPr>
            <w:rFonts w:ascii="Arial" w:hAnsi="Arial" w:cs="Arial"/>
            <w:sz w:val="22"/>
            <w:szCs w:val="22"/>
          </w:rPr>
          <w:delText>. Since there is no way to know exactly where the flies started colonizing the fruit, these have been labeled as “unknown” (</w:delText>
        </w:r>
        <w:r w:rsidR="008E38EA" w:rsidRPr="008E38EA" w:rsidDel="00EC36E5">
          <w:rPr>
            <w:rFonts w:ascii="Arial" w:hAnsi="Arial" w:cs="Arial"/>
            <w:b/>
            <w:bCs/>
            <w:sz w:val="22"/>
            <w:szCs w:val="22"/>
          </w:rPr>
          <w:delText>Fig. 1</w:delText>
        </w:r>
        <w:r w:rsidR="008E38EA" w:rsidDel="00EC36E5">
          <w:rPr>
            <w:rFonts w:ascii="Arial" w:hAnsi="Arial" w:cs="Arial"/>
            <w:sz w:val="22"/>
            <w:szCs w:val="22"/>
          </w:rPr>
          <w:delText>).</w:delText>
        </w:r>
        <w:r w:rsidDel="00EC36E5">
          <w:rPr>
            <w:rFonts w:ascii="Arial" w:hAnsi="Arial" w:cs="Arial"/>
            <w:sz w:val="22"/>
            <w:szCs w:val="22"/>
          </w:rPr>
          <w:delText xml:space="preserve"> </w:delText>
        </w:r>
      </w:del>
      <w:ins w:id="155" w:author="Keene-Snickers,Lexi" w:date="2025-02-27T13:44:00Z" w16du:dateUtc="2025-02-27T20:44:00Z">
        <w:r w:rsidR="00EC36E5">
          <w:rPr>
            <w:rFonts w:ascii="Arial" w:hAnsi="Arial" w:cs="Arial"/>
            <w:sz w:val="22"/>
            <w:szCs w:val="22"/>
          </w:rPr>
          <w:t xml:space="preserve">We used </w:t>
        </w:r>
      </w:ins>
      <w:del w:id="156" w:author="Keene-Snickers,Lexi" w:date="2025-02-27T13:44:00Z" w16du:dateUtc="2025-02-27T20:44:00Z">
        <w:r w:rsidR="00D33005" w:rsidDel="00EC36E5">
          <w:rPr>
            <w:rFonts w:ascii="Arial" w:hAnsi="Arial" w:cs="Arial"/>
            <w:sz w:val="22"/>
            <w:szCs w:val="22"/>
          </w:rPr>
          <w:delText>Collections of flies</w:delText>
        </w:r>
        <w:r w:rsidDel="00EC36E5">
          <w:rPr>
            <w:rFonts w:ascii="Arial" w:hAnsi="Arial" w:cs="Arial"/>
            <w:sz w:val="22"/>
            <w:szCs w:val="22"/>
          </w:rPr>
          <w:delText xml:space="preserve"> in </w:delText>
        </w:r>
        <w:r w:rsidR="002B0B6D" w:rsidDel="00EC36E5">
          <w:rPr>
            <w:rFonts w:ascii="Arial" w:hAnsi="Arial" w:cs="Arial"/>
            <w:sz w:val="22"/>
            <w:szCs w:val="22"/>
          </w:rPr>
          <w:delText>Colorado</w:delText>
        </w:r>
        <w:r w:rsidDel="00EC36E5">
          <w:rPr>
            <w:rFonts w:ascii="Arial" w:hAnsi="Arial" w:cs="Arial"/>
            <w:sz w:val="22"/>
            <w:szCs w:val="22"/>
          </w:rPr>
          <w:delText xml:space="preserve">a Larimer County </w:delText>
        </w:r>
        <w:commentRangeStart w:id="157"/>
        <w:r w:rsidDel="00EC36E5">
          <w:rPr>
            <w:rFonts w:ascii="Arial" w:hAnsi="Arial" w:cs="Arial"/>
            <w:sz w:val="22"/>
            <w:szCs w:val="22"/>
          </w:rPr>
          <w:delText xml:space="preserve">were </w:delText>
        </w:r>
        <w:r w:rsidR="00D33005" w:rsidDel="00EC36E5">
          <w:rPr>
            <w:rFonts w:ascii="Arial" w:hAnsi="Arial" w:cs="Arial"/>
            <w:sz w:val="22"/>
            <w:szCs w:val="22"/>
          </w:rPr>
          <w:delText>done</w:delText>
        </w:r>
        <w:r w:rsidDel="00EC36E5">
          <w:rPr>
            <w:rFonts w:ascii="Arial" w:hAnsi="Arial" w:cs="Arial"/>
            <w:sz w:val="22"/>
            <w:szCs w:val="22"/>
          </w:rPr>
          <w:delText xml:space="preserve"> </w:delText>
        </w:r>
        <w:commentRangeEnd w:id="157"/>
        <w:r w:rsidR="003F10E5" w:rsidDel="00EC36E5">
          <w:rPr>
            <w:rStyle w:val="CommentReference"/>
          </w:rPr>
          <w:commentReference w:id="157"/>
        </w:r>
      </w:del>
      <w:del w:id="158" w:author="Keene-Snickers,Lexi" w:date="2025-02-27T16:16:00Z" w16du:dateUtc="2025-02-27T23:16:00Z">
        <w:r w:rsidDel="00886675">
          <w:rPr>
            <w:rFonts w:ascii="Arial" w:hAnsi="Arial" w:cs="Arial"/>
            <w:sz w:val="22"/>
            <w:szCs w:val="22"/>
          </w:rPr>
          <w:delText xml:space="preserve">using </w:delText>
        </w:r>
      </w:del>
      <w:r>
        <w:rPr>
          <w:rFonts w:ascii="Arial" w:hAnsi="Arial" w:cs="Arial"/>
          <w:sz w:val="22"/>
          <w:szCs w:val="22"/>
        </w:rPr>
        <w:t>buckets baited with banana and yeast</w:t>
      </w:r>
      <w:ins w:id="159" w:author="Keene-Snickers,Lexi" w:date="2025-02-27T13:44:00Z" w16du:dateUtc="2025-02-27T20:44:00Z">
        <w:r w:rsidR="00EC36E5">
          <w:rPr>
            <w:rFonts w:ascii="Arial" w:hAnsi="Arial" w:cs="Arial"/>
            <w:sz w:val="22"/>
            <w:szCs w:val="22"/>
          </w:rPr>
          <w:t xml:space="preserve"> to collect flies from Colorado</w:t>
        </w:r>
      </w:ins>
      <w:r>
        <w:rPr>
          <w:rFonts w:ascii="Arial" w:hAnsi="Arial" w:cs="Arial"/>
          <w:sz w:val="22"/>
          <w:szCs w:val="22"/>
        </w:rPr>
        <w:t xml:space="preserve">. </w:t>
      </w:r>
      <w:del w:id="160" w:author="Keene-Snickers,Lexi" w:date="2025-02-27T13:45:00Z" w16du:dateUtc="2025-02-27T20:45:00Z">
        <w:r w:rsidDel="00EC36E5">
          <w:rPr>
            <w:rFonts w:ascii="Arial" w:hAnsi="Arial" w:cs="Arial"/>
            <w:sz w:val="22"/>
            <w:szCs w:val="22"/>
          </w:rPr>
          <w:delText xml:space="preserve">Flies collected from Maine, Pennsylvania and Ohio were carried out by </w:delText>
        </w:r>
      </w:del>
      <w:ins w:id="161" w:author="Keene-Snickers,Lexi" w:date="2025-02-27T13:44:00Z" w16du:dateUtc="2025-02-27T20:44:00Z">
        <w:r w:rsidR="00EC36E5">
          <w:rPr>
            <w:rFonts w:ascii="Arial" w:hAnsi="Arial" w:cs="Arial"/>
            <w:sz w:val="22"/>
            <w:szCs w:val="22"/>
          </w:rPr>
          <w:t>V</w:t>
        </w:r>
      </w:ins>
      <w:del w:id="162" w:author="Keene-Snickers,Lexi" w:date="2025-02-27T13:44:00Z" w16du:dateUtc="2025-02-27T20:44:00Z">
        <w:r w:rsidDel="00EC36E5">
          <w:rPr>
            <w:rFonts w:ascii="Arial" w:hAnsi="Arial" w:cs="Arial"/>
            <w:sz w:val="22"/>
            <w:szCs w:val="22"/>
          </w:rPr>
          <w:delText>v</w:delText>
        </w:r>
      </w:del>
      <w:r>
        <w:rPr>
          <w:rFonts w:ascii="Arial" w:hAnsi="Arial" w:cs="Arial"/>
          <w:sz w:val="22"/>
          <w:szCs w:val="22"/>
        </w:rPr>
        <w:t>olunteers us</w:t>
      </w:r>
      <w:ins w:id="163" w:author="Keene-Snickers,Lexi" w:date="2025-02-27T16:16:00Z" w16du:dateUtc="2025-02-27T23:16:00Z">
        <w:r w:rsidR="00886675">
          <w:rPr>
            <w:rFonts w:ascii="Arial" w:hAnsi="Arial" w:cs="Arial"/>
            <w:sz w:val="22"/>
            <w:szCs w:val="22"/>
          </w:rPr>
          <w:t>ed</w:t>
        </w:r>
      </w:ins>
      <w:del w:id="164" w:author="Keene-Snickers,Lexi" w:date="2025-02-27T16:16:00Z" w16du:dateUtc="2025-02-27T23:16:00Z">
        <w:r w:rsidDel="00886675">
          <w:rPr>
            <w:rFonts w:ascii="Arial" w:hAnsi="Arial" w:cs="Arial"/>
            <w:sz w:val="22"/>
            <w:szCs w:val="22"/>
          </w:rPr>
          <w:delText>ing</w:delText>
        </w:r>
      </w:del>
      <w:r>
        <w:rPr>
          <w:rFonts w:ascii="Arial" w:hAnsi="Arial" w:cs="Arial"/>
          <w:sz w:val="22"/>
          <w:szCs w:val="22"/>
        </w:rPr>
        <w:t xml:space="preserve"> </w:t>
      </w:r>
      <w:del w:id="165" w:author="Keene-Snickers,Lexi" w:date="2025-02-27T16:17:00Z" w16du:dateUtc="2025-02-27T23:17:00Z">
        <w:r w:rsidDel="00886675">
          <w:rPr>
            <w:rFonts w:ascii="Arial" w:hAnsi="Arial" w:cs="Arial"/>
            <w:sz w:val="22"/>
            <w:szCs w:val="22"/>
          </w:rPr>
          <w:delText xml:space="preserve">a </w:delText>
        </w:r>
      </w:del>
      <w:r>
        <w:rPr>
          <w:rFonts w:ascii="Arial" w:hAnsi="Arial" w:cs="Arial"/>
          <w:sz w:val="22"/>
          <w:szCs w:val="22"/>
        </w:rPr>
        <w:t>previously designed 3D printed fly trap</w:t>
      </w:r>
      <w:ins w:id="166" w:author="Keene-Snickers,Lexi" w:date="2025-02-27T13:44:00Z" w16du:dateUtc="2025-02-27T20:44:00Z">
        <w:r w:rsidR="00EC36E5">
          <w:rPr>
            <w:rFonts w:ascii="Arial" w:hAnsi="Arial" w:cs="Arial"/>
            <w:sz w:val="22"/>
            <w:szCs w:val="22"/>
          </w:rPr>
          <w:t xml:space="preserve">s </w:t>
        </w:r>
      </w:ins>
      <w:ins w:id="167" w:author="Keene-Snickers,Lexi" w:date="2025-02-27T16:17:00Z" w16du:dateUtc="2025-02-27T23:17:00Z">
        <w:r w:rsidR="00886675">
          <w:rPr>
            <w:rFonts w:ascii="Arial" w:hAnsi="Arial" w:cs="Arial"/>
            <w:sz w:val="22"/>
            <w:szCs w:val="22"/>
          </w:rPr>
          <w:t xml:space="preserve">to </w:t>
        </w:r>
      </w:ins>
      <w:ins w:id="168" w:author="Keene-Snickers,Lexi" w:date="2025-02-27T13:44:00Z" w16du:dateUtc="2025-02-27T20:44:00Z">
        <w:r w:rsidR="00EC36E5">
          <w:rPr>
            <w:rFonts w:ascii="Arial" w:hAnsi="Arial" w:cs="Arial"/>
            <w:sz w:val="22"/>
            <w:szCs w:val="22"/>
          </w:rPr>
          <w:t>collect flies from Maine, Oh</w:t>
        </w:r>
      </w:ins>
      <w:ins w:id="169" w:author="Keene-Snickers,Lexi" w:date="2025-02-27T13:45:00Z" w16du:dateUtc="2025-02-27T20:45:00Z">
        <w:r w:rsidR="00EC36E5">
          <w:rPr>
            <w:rFonts w:ascii="Arial" w:hAnsi="Arial" w:cs="Arial"/>
            <w:sz w:val="22"/>
            <w:szCs w:val="22"/>
          </w:rPr>
          <w:t>io and Pennsylvania</w:t>
        </w:r>
      </w:ins>
      <w:sdt>
        <w:sdtPr>
          <w:rPr>
            <w:rFonts w:ascii="Arial" w:hAnsi="Arial" w:cs="Arial"/>
            <w:color w:val="000000"/>
            <w:sz w:val="22"/>
            <w:szCs w:val="22"/>
            <w:vertAlign w:val="superscript"/>
          </w:rPr>
          <w:tag w:val="MENDELEY_CITATION_v3_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"/>
          <w:id w:val="1127657671"/>
          <w:placeholder>
            <w:docPart w:val="DefaultPlaceholder_-1854013440"/>
          </w:placeholder>
        </w:sdtPr>
        <w:sdtContent>
          <w:r w:rsidR="008E7E2D" w:rsidRPr="008E7E2D">
            <w:rPr>
              <w:rFonts w:ascii="Arial" w:hAnsi="Arial" w:cs="Arial"/>
              <w:color w:val="000000"/>
              <w:sz w:val="22"/>
              <w:szCs w:val="22"/>
              <w:vertAlign w:val="superscript"/>
            </w:rPr>
            <w:t>8</w:t>
          </w:r>
        </w:sdtContent>
      </w:sdt>
      <w:r>
        <w:rPr>
          <w:rFonts w:ascii="Arial" w:hAnsi="Arial" w:cs="Arial"/>
          <w:sz w:val="22"/>
          <w:szCs w:val="22"/>
        </w:rPr>
        <w:t xml:space="preserve">. </w:t>
      </w:r>
      <w:ins w:id="170" w:author="Keene-Snickers,Lexi" w:date="2025-02-27T16:17:00Z" w16du:dateUtc="2025-02-27T23:17:00Z">
        <w:r w:rsidR="00886675">
          <w:rPr>
            <w:rFonts w:ascii="Arial" w:hAnsi="Arial" w:cs="Arial"/>
            <w:sz w:val="22"/>
            <w:szCs w:val="22"/>
          </w:rPr>
          <w:t xml:space="preserve">We instructed the </w:t>
        </w:r>
      </w:ins>
      <w:del w:id="171" w:author="Keene-Snickers,Lexi" w:date="2025-02-27T13:45:00Z" w16du:dateUtc="2025-02-27T20:45:00Z">
        <w:r w:rsidR="00EC36E5" w:rsidDel="00EC36E5">
          <w:rPr>
            <w:rFonts w:ascii="Arial" w:hAnsi="Arial" w:cs="Arial"/>
            <w:sz w:val="22"/>
            <w:szCs w:val="22"/>
          </w:rPr>
          <w:delText>We u</w:delText>
        </w:r>
      </w:del>
      <w:ins w:id="172" w:author="Keene-Snickers,Lexi" w:date="2025-02-27T13:45:00Z" w16du:dateUtc="2025-02-27T20:45:00Z">
        <w:r w:rsidR="00EC36E5">
          <w:rPr>
            <w:rFonts w:ascii="Arial" w:hAnsi="Arial" w:cs="Arial"/>
            <w:sz w:val="22"/>
            <w:szCs w:val="22"/>
          </w:rPr>
          <w:t>v</w:t>
        </w:r>
      </w:ins>
      <w:del w:id="173" w:author="Keene-Snickers,Lexi" w:date="2025-02-27T13:45:00Z" w16du:dateUtc="2025-02-27T20:45:00Z">
        <w:r w:rsidDel="00EC36E5">
          <w:rPr>
            <w:rFonts w:ascii="Arial" w:hAnsi="Arial" w:cs="Arial"/>
            <w:sz w:val="22"/>
            <w:szCs w:val="22"/>
          </w:rPr>
          <w:delText>V</w:delText>
        </w:r>
      </w:del>
      <w:r>
        <w:rPr>
          <w:rFonts w:ascii="Arial" w:hAnsi="Arial" w:cs="Arial"/>
          <w:sz w:val="22"/>
          <w:szCs w:val="22"/>
        </w:rPr>
        <w:t xml:space="preserve">olunteers </w:t>
      </w:r>
      <w:del w:id="174" w:author="Keene-Snickers,Lexi" w:date="2025-02-27T16:17:00Z" w16du:dateUtc="2025-02-27T23:17:00Z">
        <w:r w:rsidDel="00886675">
          <w:rPr>
            <w:rFonts w:ascii="Arial" w:hAnsi="Arial" w:cs="Arial"/>
            <w:sz w:val="22"/>
            <w:szCs w:val="22"/>
          </w:rPr>
          <w:delText xml:space="preserve">were instructed </w:delText>
        </w:r>
      </w:del>
      <w:r>
        <w:rPr>
          <w:rFonts w:ascii="Arial" w:hAnsi="Arial" w:cs="Arial"/>
          <w:sz w:val="22"/>
          <w:szCs w:val="22"/>
        </w:rPr>
        <w:t xml:space="preserve">to collect from these traps for as long as possible before sending the flies to our lab. </w:t>
      </w:r>
      <w:del w:id="175" w:author="Stenglein,Mark" w:date="2025-02-18T14:07:00Z" w16du:dateUtc="2025-02-18T21:07:00Z">
        <w:r w:rsidDel="003F10E5">
          <w:rPr>
            <w:rFonts w:ascii="Arial" w:hAnsi="Arial" w:cs="Arial"/>
            <w:sz w:val="22"/>
            <w:szCs w:val="22"/>
          </w:rPr>
          <w:delText>During the collection period</w:delText>
        </w:r>
      </w:del>
      <w:r w:rsidR="003F10E5">
        <w:rPr>
          <w:rFonts w:ascii="Arial" w:hAnsi="Arial" w:cs="Arial"/>
          <w:sz w:val="22"/>
          <w:szCs w:val="22"/>
        </w:rPr>
        <w:t>We collected and tested</w:t>
      </w:r>
      <w:r>
        <w:rPr>
          <w:rFonts w:ascii="Arial" w:hAnsi="Arial" w:cs="Arial"/>
          <w:sz w:val="22"/>
          <w:szCs w:val="22"/>
        </w:rPr>
        <w:t xml:space="preserve"> </w:t>
      </w:r>
      <w:r w:rsidR="00D33005">
        <w:rPr>
          <w:rFonts w:ascii="Arial" w:hAnsi="Arial" w:cs="Arial"/>
          <w:sz w:val="22"/>
          <w:szCs w:val="22"/>
        </w:rPr>
        <w:t>~</w:t>
      </w:r>
      <w:r>
        <w:rPr>
          <w:rFonts w:ascii="Arial" w:hAnsi="Arial" w:cs="Arial"/>
          <w:sz w:val="22"/>
          <w:szCs w:val="22"/>
        </w:rPr>
        <w:t xml:space="preserve">1000 </w:t>
      </w:r>
      <w:r w:rsidR="003F10E5">
        <w:rPr>
          <w:rFonts w:ascii="Arial" w:hAnsi="Arial" w:cs="Arial"/>
          <w:sz w:val="22"/>
          <w:szCs w:val="22"/>
        </w:rPr>
        <w:t xml:space="preserve">individual </w:t>
      </w:r>
      <w:r>
        <w:rPr>
          <w:rFonts w:ascii="Arial" w:hAnsi="Arial" w:cs="Arial"/>
          <w:sz w:val="22"/>
          <w:szCs w:val="22"/>
        </w:rPr>
        <w:t xml:space="preserve">flies </w:t>
      </w:r>
      <w:del w:id="176" w:author="Stenglein,Mark" w:date="2025-02-18T14:07:00Z" w16du:dateUtc="2025-02-18T21:07:00Z">
        <w:r w:rsidDel="003F10E5">
          <w:rPr>
            <w:rFonts w:ascii="Arial" w:hAnsi="Arial" w:cs="Arial"/>
            <w:sz w:val="22"/>
            <w:szCs w:val="22"/>
          </w:rPr>
          <w:delText xml:space="preserve">were collected across </w:delText>
        </w:r>
      </w:del>
      <w:r w:rsidR="003F10E5">
        <w:rPr>
          <w:rFonts w:ascii="Arial" w:hAnsi="Arial" w:cs="Arial"/>
          <w:sz w:val="22"/>
          <w:szCs w:val="22"/>
        </w:rPr>
        <w:t xml:space="preserve">from </w:t>
      </w:r>
      <w:r>
        <w:rPr>
          <w:rFonts w:ascii="Arial" w:hAnsi="Arial" w:cs="Arial"/>
          <w:sz w:val="22"/>
          <w:szCs w:val="22"/>
        </w:rPr>
        <w:t>all locations</w:t>
      </w:r>
      <w:del w:id="177" w:author="Stenglein,Mark" w:date="2025-02-18T14:07:00Z" w16du:dateUtc="2025-02-18T21:07:00Z">
        <w:r w:rsidDel="003F10E5">
          <w:rPr>
            <w:rFonts w:ascii="Arial" w:hAnsi="Arial" w:cs="Arial"/>
            <w:sz w:val="22"/>
            <w:szCs w:val="22"/>
          </w:rPr>
          <w:delText xml:space="preserve"> with most of the flies collected from Colorado</w:delText>
        </w:r>
      </w:del>
      <w:r>
        <w:rPr>
          <w:rFonts w:ascii="Arial" w:hAnsi="Arial" w:cs="Arial"/>
          <w:sz w:val="22"/>
          <w:szCs w:val="22"/>
        </w:rPr>
        <w:t xml:space="preserve">. </w:t>
      </w:r>
    </w:p>
    <w:p w14:paraId="3BCC9011" w14:textId="77777777" w:rsidR="005B2FB6" w:rsidRDefault="005B2FB6" w:rsidP="00081385">
      <w:pPr>
        <w:spacing w:line="360" w:lineRule="auto"/>
        <w:ind w:firstLine="720"/>
        <w:rPr>
          <w:rFonts w:ascii="Arial" w:hAnsi="Arial" w:cs="Arial"/>
          <w:sz w:val="22"/>
          <w:szCs w:val="22"/>
        </w:rPr>
      </w:pPr>
    </w:p>
    <w:p w14:paraId="6BFEDEAD" w14:textId="73FC2F6A" w:rsidR="005B2FB6" w:rsidRDefault="005B2FB6" w:rsidP="00081385">
      <w:pPr>
        <w:spacing w:line="360" w:lineRule="auto"/>
        <w:ind w:firstLine="720"/>
        <w:rPr>
          <w:rFonts w:ascii="Arial" w:hAnsi="Arial" w:cs="Arial"/>
          <w:sz w:val="22"/>
          <w:szCs w:val="22"/>
        </w:rPr>
      </w:pPr>
      <w:r>
        <w:rPr>
          <w:rFonts w:ascii="Arial" w:hAnsi="Arial" w:cs="Arial"/>
          <w:sz w:val="22"/>
          <w:szCs w:val="22"/>
        </w:rPr>
        <w:t xml:space="preserve">RNA </w:t>
      </w:r>
      <w:del w:id="178" w:author="Stenglein,Mark" w:date="2025-02-20T12:15:00Z" w16du:dateUtc="2025-02-20T19:15:00Z">
        <w:r w:rsidDel="003449BB">
          <w:rPr>
            <w:rFonts w:ascii="Arial" w:hAnsi="Arial" w:cs="Arial"/>
            <w:sz w:val="22"/>
            <w:szCs w:val="22"/>
          </w:rPr>
          <w:delText xml:space="preserve">was extracted </w:delText>
        </w:r>
      </w:del>
      <w:r>
        <w:rPr>
          <w:rFonts w:ascii="Arial" w:hAnsi="Arial" w:cs="Arial"/>
          <w:sz w:val="22"/>
          <w:szCs w:val="22"/>
        </w:rPr>
        <w:t>from individual flies</w:t>
      </w:r>
      <w:del w:id="179" w:author="Stenglein,Mark" w:date="2025-02-20T12:15:00Z" w16du:dateUtc="2025-02-20T19:15:00Z">
        <w:r w:rsidDel="003449BB">
          <w:rPr>
            <w:rFonts w:ascii="Arial" w:hAnsi="Arial" w:cs="Arial"/>
            <w:sz w:val="22"/>
            <w:szCs w:val="22"/>
          </w:rPr>
          <w:delText>,</w:delText>
        </w:r>
      </w:del>
      <w:r>
        <w:rPr>
          <w:rFonts w:ascii="Arial" w:hAnsi="Arial" w:cs="Arial"/>
          <w:sz w:val="22"/>
          <w:szCs w:val="22"/>
        </w:rPr>
        <w:t xml:space="preserve"> </w:t>
      </w:r>
      <w:del w:id="180" w:author="Stenglein,Mark" w:date="2025-02-20T12:15:00Z" w16du:dateUtc="2025-02-20T19:15:00Z">
        <w:r w:rsidDel="003449BB">
          <w:rPr>
            <w:rFonts w:ascii="Arial" w:hAnsi="Arial" w:cs="Arial"/>
            <w:sz w:val="22"/>
            <w:szCs w:val="22"/>
          </w:rPr>
          <w:delText xml:space="preserve">and each </w:delText>
        </w:r>
      </w:del>
      <w:r>
        <w:rPr>
          <w:rFonts w:ascii="Arial" w:hAnsi="Arial" w:cs="Arial"/>
          <w:sz w:val="22"/>
          <w:szCs w:val="22"/>
        </w:rPr>
        <w:t>was screened for galbut virus via RT-qPCR</w:t>
      </w:r>
      <w:del w:id="181" w:author="Keene-Snickers,Lexi" w:date="2025-02-27T13:46:00Z" w16du:dateUtc="2025-02-27T20:46:00Z">
        <w:r w:rsidDel="00EC36E5">
          <w:rPr>
            <w:rFonts w:ascii="Arial" w:hAnsi="Arial" w:cs="Arial"/>
            <w:sz w:val="22"/>
            <w:szCs w:val="22"/>
          </w:rPr>
          <w:delText xml:space="preserve">. </w:delText>
        </w:r>
        <w:r w:rsidR="003F10E5" w:rsidDel="00EC36E5">
          <w:rPr>
            <w:rFonts w:ascii="Arial" w:hAnsi="Arial" w:cs="Arial"/>
            <w:sz w:val="22"/>
            <w:szCs w:val="22"/>
          </w:rPr>
          <w:delText>Our qPCR primers differentiated between the two major galbut virus genotypes: “clade A” and “clade B” [REF – OC?]</w:delText>
        </w:r>
        <w:r w:rsidDel="00EC36E5">
          <w:rPr>
            <w:rFonts w:ascii="Arial" w:hAnsi="Arial" w:cs="Arial"/>
            <w:sz w:val="22"/>
            <w:szCs w:val="22"/>
          </w:rPr>
          <w:delText>Two sets of primers were used to differentiate between galbut virus clade A and clade B</w:delText>
        </w:r>
      </w:del>
      <w:r>
        <w:rPr>
          <w:rFonts w:ascii="Arial" w:hAnsi="Arial" w:cs="Arial"/>
          <w:sz w:val="22"/>
          <w:szCs w:val="22"/>
        </w:rPr>
        <w:t xml:space="preserve"> (</w:t>
      </w:r>
      <w:r w:rsidRPr="005B2FB6">
        <w:rPr>
          <w:rFonts w:ascii="Arial" w:hAnsi="Arial" w:cs="Arial"/>
          <w:b/>
          <w:bCs/>
          <w:sz w:val="22"/>
          <w:szCs w:val="22"/>
        </w:rPr>
        <w:t>Fig. 1</w:t>
      </w:r>
      <w:ins w:id="182" w:author="Keene-Snickers,Lexi" w:date="2025-02-27T13:46:00Z" w16du:dateUtc="2025-02-27T20:46:00Z">
        <w:r w:rsidR="00EC36E5">
          <w:rPr>
            <w:rFonts w:ascii="Arial" w:hAnsi="Arial" w:cs="Arial"/>
            <w:b/>
            <w:bCs/>
            <w:sz w:val="22"/>
            <w:szCs w:val="22"/>
          </w:rPr>
          <w:t>C</w:t>
        </w:r>
      </w:ins>
      <w:del w:id="183" w:author="Keene-Snickers,Lexi" w:date="2025-02-27T13:46:00Z" w16du:dateUtc="2025-02-27T20:46:00Z">
        <w:r w:rsidRPr="005B2FB6" w:rsidDel="00EC36E5">
          <w:rPr>
            <w:rFonts w:ascii="Arial" w:hAnsi="Arial" w:cs="Arial"/>
            <w:b/>
            <w:bCs/>
            <w:sz w:val="22"/>
            <w:szCs w:val="22"/>
          </w:rPr>
          <w:delText>B &amp; 1C</w:delText>
        </w:r>
      </w:del>
      <w:r>
        <w:rPr>
          <w:rFonts w:ascii="Arial" w:hAnsi="Arial" w:cs="Arial"/>
          <w:sz w:val="22"/>
          <w:szCs w:val="22"/>
        </w:rPr>
        <w:t xml:space="preserve">). Ribosomal protein L32 </w:t>
      </w:r>
      <w:r w:rsidR="003F10E5">
        <w:rPr>
          <w:rFonts w:ascii="Arial" w:hAnsi="Arial" w:cs="Arial"/>
          <w:sz w:val="22"/>
          <w:szCs w:val="22"/>
        </w:rPr>
        <w:t xml:space="preserve">mRNA levels </w:t>
      </w:r>
      <w:del w:id="184" w:author="Stenglein,Mark" w:date="2025-02-18T14:09:00Z" w16du:dateUtc="2025-02-18T21:09:00Z">
        <w:r w:rsidDel="003F10E5">
          <w:rPr>
            <w:rFonts w:ascii="Arial" w:hAnsi="Arial" w:cs="Arial"/>
            <w:sz w:val="22"/>
            <w:szCs w:val="22"/>
          </w:rPr>
          <w:delText xml:space="preserve">was </w:delText>
        </w:r>
      </w:del>
      <w:r w:rsidR="003F10E5">
        <w:rPr>
          <w:rFonts w:ascii="Arial" w:hAnsi="Arial" w:cs="Arial"/>
          <w:sz w:val="22"/>
          <w:szCs w:val="22"/>
        </w:rPr>
        <w:t xml:space="preserve">were </w:t>
      </w:r>
      <w:r>
        <w:rPr>
          <w:rFonts w:ascii="Arial" w:hAnsi="Arial" w:cs="Arial"/>
          <w:sz w:val="22"/>
          <w:szCs w:val="22"/>
        </w:rPr>
        <w:t xml:space="preserve">used to normalize galbut virus levels. </w:t>
      </w:r>
      <w:ins w:id="185" w:author="Keene-Snickers,Lexi" w:date="2025-02-25T17:14:00Z" w16du:dateUtc="2025-02-26T00:14:00Z">
        <w:r w:rsidR="00C75C6A">
          <w:rPr>
            <w:rFonts w:ascii="Arial" w:eastAsia="Times New Roman" w:hAnsi="Arial" w:cs="Arial"/>
            <w:kern w:val="0"/>
            <w:sz w:val="22"/>
            <w:szCs w:val="22"/>
            <w14:ligatures w14:val="none"/>
          </w:rPr>
          <w:t xml:space="preserve">Of the </w:t>
        </w:r>
      </w:ins>
      <w:ins w:id="186" w:author="Keene-Snickers,Lexi" w:date="2025-02-27T16:17:00Z" w16du:dateUtc="2025-02-27T23:17:00Z">
        <w:r w:rsidR="00886675">
          <w:rPr>
            <w:rFonts w:ascii="Arial" w:eastAsia="Times New Roman" w:hAnsi="Arial" w:cs="Arial"/>
            <w:kern w:val="0"/>
            <w:sz w:val="22"/>
            <w:szCs w:val="22"/>
            <w14:ligatures w14:val="none"/>
          </w:rPr>
          <w:t>~</w:t>
        </w:r>
      </w:ins>
      <w:ins w:id="187" w:author="Keene-Snickers,Lexi" w:date="2025-02-25T17:14:00Z" w16du:dateUtc="2025-02-26T00:14:00Z">
        <w:r w:rsidR="00C75C6A">
          <w:rPr>
            <w:rFonts w:ascii="Arial" w:eastAsia="Times New Roman" w:hAnsi="Arial" w:cs="Arial"/>
            <w:kern w:val="0"/>
            <w:sz w:val="22"/>
            <w:szCs w:val="22"/>
            <w14:ligatures w14:val="none"/>
          </w:rPr>
          <w:t xml:space="preserve">1000 flies captured, </w:t>
        </w:r>
        <w:commentRangeStart w:id="188"/>
        <w:r w:rsidR="00C75C6A">
          <w:rPr>
            <w:rFonts w:ascii="Arial" w:eastAsia="Times New Roman" w:hAnsi="Arial" w:cs="Arial"/>
            <w:kern w:val="0"/>
            <w:sz w:val="22"/>
            <w:szCs w:val="22"/>
            <w14:ligatures w14:val="none"/>
          </w:rPr>
          <w:t>952 were positive for RpL32 mRNA, indicating successful RNA extraction and 641 were positive for galbut virus</w:t>
        </w:r>
        <w:commentRangeEnd w:id="188"/>
        <w:r w:rsidR="00C75C6A">
          <w:rPr>
            <w:rStyle w:val="CommentReference"/>
          </w:rPr>
          <w:commentReference w:id="188"/>
        </w:r>
        <w:r w:rsidR="00C75C6A">
          <w:rPr>
            <w:rFonts w:ascii="Arial" w:eastAsia="Times New Roman" w:hAnsi="Arial" w:cs="Arial"/>
            <w:kern w:val="0"/>
            <w:sz w:val="22"/>
            <w:szCs w:val="22"/>
            <w14:ligatures w14:val="none"/>
          </w:rPr>
          <w:t xml:space="preserve">. </w:t>
        </w:r>
      </w:ins>
      <w:ins w:id="189" w:author="Keene-Snickers,Lexi" w:date="2025-02-27T16:24:00Z" w16du:dateUtc="2025-02-27T23:24:00Z">
        <w:r w:rsidR="00A85606">
          <w:rPr>
            <w:rFonts w:ascii="Arial" w:eastAsia="Times New Roman" w:hAnsi="Arial" w:cs="Arial"/>
            <w:kern w:val="0"/>
            <w:sz w:val="22"/>
            <w:szCs w:val="22"/>
            <w14:ligatures w14:val="none"/>
          </w:rPr>
          <w:t xml:space="preserve">In the Colorado locations galbut virus prevalence </w:t>
        </w:r>
      </w:ins>
      <w:ins w:id="190" w:author="Keene-Snickers,Lexi" w:date="2025-02-27T16:25:00Z" w16du:dateUtc="2025-02-27T23:25:00Z">
        <w:r w:rsidR="00A85606">
          <w:rPr>
            <w:rFonts w:ascii="Arial" w:eastAsia="Times New Roman" w:hAnsi="Arial" w:cs="Arial"/>
            <w:kern w:val="0"/>
            <w:sz w:val="22"/>
            <w:szCs w:val="22"/>
            <w14:ligatures w14:val="none"/>
          </w:rPr>
          <w:t>varied from</w:t>
        </w:r>
      </w:ins>
      <w:ins w:id="191" w:author="Keene-Snickers,Lexi" w:date="2025-02-27T16:26:00Z" w16du:dateUtc="2025-02-27T23:26:00Z">
        <w:r w:rsidR="00A85606">
          <w:rPr>
            <w:rFonts w:ascii="Arial" w:eastAsia="Times New Roman" w:hAnsi="Arial" w:cs="Arial"/>
            <w:kern w:val="0"/>
            <w:sz w:val="22"/>
            <w:szCs w:val="22"/>
            <w14:ligatures w14:val="none"/>
          </w:rPr>
          <w:t xml:space="preserve"> </w:t>
        </w:r>
      </w:ins>
      <w:ins w:id="192" w:author="Keene-Snickers,Lexi" w:date="2025-02-27T16:27:00Z" w16du:dateUtc="2025-02-27T23:27:00Z">
        <w:r w:rsidR="00A85606">
          <w:rPr>
            <w:rFonts w:ascii="Arial" w:eastAsia="Times New Roman" w:hAnsi="Arial" w:cs="Arial"/>
            <w:kern w:val="0"/>
            <w:sz w:val="22"/>
            <w:szCs w:val="22"/>
            <w14:ligatures w14:val="none"/>
          </w:rPr>
          <w:t>53% to 100%</w:t>
        </w:r>
      </w:ins>
      <w:ins w:id="193" w:author="Keene-Snickers,Lexi" w:date="2025-02-27T16:24:00Z" w16du:dateUtc="2025-02-27T23:24:00Z">
        <w:r w:rsidR="00A85606">
          <w:rPr>
            <w:rFonts w:ascii="Arial" w:eastAsia="Times New Roman" w:hAnsi="Arial" w:cs="Arial"/>
            <w:kern w:val="0"/>
            <w:sz w:val="22"/>
            <w:szCs w:val="22"/>
            <w14:ligatures w14:val="none"/>
          </w:rPr>
          <w:t xml:space="preserve"> </w:t>
        </w:r>
      </w:ins>
      <w:ins w:id="194" w:author="Keene-Snickers,Lexi" w:date="2025-02-27T16:27:00Z" w16du:dateUtc="2025-02-27T23:27:00Z">
        <w:r w:rsidR="00A85606">
          <w:rPr>
            <w:rFonts w:ascii="Arial" w:eastAsia="Times New Roman" w:hAnsi="Arial" w:cs="Arial"/>
            <w:kern w:val="0"/>
            <w:sz w:val="22"/>
            <w:szCs w:val="22"/>
            <w14:ligatures w14:val="none"/>
          </w:rPr>
          <w:t>(Adobe-100%, Briarwood</w:t>
        </w:r>
      </w:ins>
      <w:ins w:id="195" w:author="Keene-Snickers,Lexi" w:date="2025-02-27T16:28:00Z" w16du:dateUtc="2025-02-27T23:28:00Z">
        <w:r w:rsidR="00A85606">
          <w:rPr>
            <w:rFonts w:ascii="Arial" w:eastAsia="Times New Roman" w:hAnsi="Arial" w:cs="Arial"/>
            <w:kern w:val="0"/>
            <w:sz w:val="22"/>
            <w:szCs w:val="22"/>
            <w14:ligatures w14:val="none"/>
          </w:rPr>
          <w:t>- 40%</w:t>
        </w:r>
      </w:ins>
      <w:ins w:id="196" w:author="Keene-Snickers,Lexi" w:date="2025-02-27T16:24:00Z" w16du:dateUtc="2025-02-27T23:24:00Z">
        <w:r w:rsidR="00A85606">
          <w:rPr>
            <w:rFonts w:ascii="Arial" w:eastAsia="Times New Roman" w:hAnsi="Arial" w:cs="Arial"/>
            <w:kern w:val="0"/>
            <w:sz w:val="22"/>
            <w:szCs w:val="22"/>
            <w14:ligatures w14:val="none"/>
          </w:rPr>
          <w:t xml:space="preserve">, </w:t>
        </w:r>
      </w:ins>
      <w:ins w:id="197" w:author="Keene-Snickers,Lexi" w:date="2025-02-27T16:28:00Z" w16du:dateUtc="2025-02-27T23:28:00Z">
        <w:r w:rsidR="00A85606">
          <w:rPr>
            <w:rFonts w:ascii="Arial" w:eastAsia="Times New Roman" w:hAnsi="Arial" w:cs="Arial"/>
            <w:kern w:val="0"/>
            <w:sz w:val="22"/>
            <w:szCs w:val="22"/>
            <w14:ligatures w14:val="none"/>
          </w:rPr>
          <w:t>Elm- 69%, JFK Parkway- 97</w:t>
        </w:r>
      </w:ins>
      <w:ins w:id="198" w:author="Keene-Snickers,Lexi" w:date="2025-02-27T16:29:00Z" w16du:dateUtc="2025-02-27T23:29:00Z">
        <w:r w:rsidR="00A85606">
          <w:rPr>
            <w:rFonts w:ascii="Arial" w:eastAsia="Times New Roman" w:hAnsi="Arial" w:cs="Arial"/>
            <w:kern w:val="0"/>
            <w:sz w:val="22"/>
            <w:szCs w:val="22"/>
            <w14:ligatures w14:val="none"/>
          </w:rPr>
          <w:t>%</w:t>
        </w:r>
      </w:ins>
      <w:ins w:id="199" w:author="Keene-Snickers,Lexi" w:date="2025-02-27T16:25:00Z" w16du:dateUtc="2025-02-27T23:25:00Z">
        <w:r w:rsidR="00A85606">
          <w:rPr>
            <w:rFonts w:ascii="Arial" w:eastAsia="Times New Roman" w:hAnsi="Arial" w:cs="Arial"/>
            <w:kern w:val="0"/>
            <w:sz w:val="22"/>
            <w:szCs w:val="22"/>
            <w14:ligatures w14:val="none"/>
          </w:rPr>
          <w:t>,</w:t>
        </w:r>
      </w:ins>
      <w:ins w:id="200" w:author="Keene-Snickers,Lexi" w:date="2025-02-27T16:29:00Z" w16du:dateUtc="2025-02-27T23:29:00Z">
        <w:r w:rsidR="00A85606">
          <w:rPr>
            <w:rFonts w:ascii="Arial" w:eastAsia="Times New Roman" w:hAnsi="Arial" w:cs="Arial"/>
            <w:kern w:val="0"/>
            <w:sz w:val="22"/>
            <w:szCs w:val="22"/>
            <w14:ligatures w14:val="none"/>
          </w:rPr>
          <w:t xml:space="preserve"> James-</w:t>
        </w:r>
      </w:ins>
      <w:ins w:id="201" w:author="Keene-Snickers,Lexi" w:date="2025-02-27T16:25:00Z" w16du:dateUtc="2025-02-27T23:25:00Z">
        <w:r w:rsidR="00A85606">
          <w:rPr>
            <w:rFonts w:ascii="Arial" w:eastAsia="Times New Roman" w:hAnsi="Arial" w:cs="Arial"/>
            <w:kern w:val="0"/>
            <w:sz w:val="22"/>
            <w:szCs w:val="22"/>
            <w14:ligatures w14:val="none"/>
          </w:rPr>
          <w:t xml:space="preserve"> </w:t>
        </w:r>
      </w:ins>
      <w:ins w:id="202" w:author="Keene-Snickers,Lexi" w:date="2025-02-27T16:29:00Z" w16du:dateUtc="2025-02-27T23:29:00Z">
        <w:r w:rsidR="00A85606">
          <w:rPr>
            <w:rFonts w:ascii="Arial" w:eastAsia="Times New Roman" w:hAnsi="Arial" w:cs="Arial"/>
            <w:kern w:val="0"/>
            <w:sz w:val="22"/>
            <w:szCs w:val="22"/>
            <w14:ligatures w14:val="none"/>
          </w:rPr>
          <w:t>86%</w:t>
        </w:r>
      </w:ins>
      <w:ins w:id="203" w:author="Keene-Snickers,Lexi" w:date="2025-02-27T16:25:00Z" w16du:dateUtc="2025-02-27T23:25:00Z">
        <w:r w:rsidR="00A85606">
          <w:rPr>
            <w:rFonts w:ascii="Arial" w:eastAsia="Times New Roman" w:hAnsi="Arial" w:cs="Arial"/>
            <w:kern w:val="0"/>
            <w:sz w:val="22"/>
            <w:szCs w:val="22"/>
            <w14:ligatures w14:val="none"/>
          </w:rPr>
          <w:t xml:space="preserve">, </w:t>
        </w:r>
      </w:ins>
      <w:ins w:id="204" w:author="Keene-Snickers,Lexi" w:date="2025-02-27T16:29:00Z" w16du:dateUtc="2025-02-27T23:29:00Z">
        <w:r w:rsidR="00A85606">
          <w:rPr>
            <w:rFonts w:ascii="Arial" w:eastAsia="Times New Roman" w:hAnsi="Arial" w:cs="Arial"/>
            <w:kern w:val="0"/>
            <w:sz w:val="22"/>
            <w:szCs w:val="22"/>
            <w14:ligatures w14:val="none"/>
          </w:rPr>
          <w:t xml:space="preserve">Linden- 88%, </w:t>
        </w:r>
      </w:ins>
      <w:ins w:id="205" w:author="Keene-Snickers,Lexi" w:date="2025-02-27T16:30:00Z" w16du:dateUtc="2025-02-27T23:30:00Z">
        <w:r w:rsidR="00A85606">
          <w:rPr>
            <w:rFonts w:ascii="Arial" w:eastAsia="Times New Roman" w:hAnsi="Arial" w:cs="Arial"/>
            <w:kern w:val="0"/>
            <w:sz w:val="22"/>
            <w:szCs w:val="22"/>
            <w14:ligatures w14:val="none"/>
          </w:rPr>
          <w:t xml:space="preserve">Myrtle- </w:t>
        </w:r>
      </w:ins>
      <w:ins w:id="206" w:author="Keene-Snickers,Lexi" w:date="2025-02-27T16:31:00Z" w16du:dateUtc="2025-02-27T23:31:00Z">
        <w:r w:rsidR="00A85606">
          <w:rPr>
            <w:rFonts w:ascii="Arial" w:eastAsia="Times New Roman" w:hAnsi="Arial" w:cs="Arial"/>
            <w:kern w:val="0"/>
            <w:sz w:val="22"/>
            <w:szCs w:val="22"/>
            <w14:ligatures w14:val="none"/>
          </w:rPr>
          <w:t>65</w:t>
        </w:r>
      </w:ins>
      <w:ins w:id="207" w:author="Keene-Snickers,Lexi" w:date="2025-02-27T16:30:00Z" w16du:dateUtc="2025-02-27T23:30:00Z">
        <w:r w:rsidR="00A85606">
          <w:rPr>
            <w:rFonts w:ascii="Arial" w:eastAsia="Times New Roman" w:hAnsi="Arial" w:cs="Arial"/>
            <w:kern w:val="0"/>
            <w:sz w:val="22"/>
            <w:szCs w:val="22"/>
            <w14:ligatures w14:val="none"/>
          </w:rPr>
          <w:t>%</w:t>
        </w:r>
      </w:ins>
      <w:ins w:id="208" w:author="Keene-Snickers,Lexi" w:date="2025-02-27T16:31:00Z" w16du:dateUtc="2025-02-27T23:31:00Z">
        <w:r w:rsidR="00A85606">
          <w:rPr>
            <w:rFonts w:ascii="Arial" w:eastAsia="Times New Roman" w:hAnsi="Arial" w:cs="Arial"/>
            <w:kern w:val="0"/>
            <w:sz w:val="22"/>
            <w:szCs w:val="22"/>
            <w14:ligatures w14:val="none"/>
          </w:rPr>
          <w:t>, Rampart- 53%</w:t>
        </w:r>
      </w:ins>
      <w:ins w:id="209" w:author="Keene-Snickers,Lexi" w:date="2025-02-27T16:26:00Z" w16du:dateUtc="2025-02-27T23:26:00Z">
        <w:r w:rsidR="00A85606">
          <w:rPr>
            <w:rFonts w:ascii="Arial" w:eastAsia="Times New Roman" w:hAnsi="Arial" w:cs="Arial"/>
            <w:kern w:val="0"/>
            <w:sz w:val="22"/>
            <w:szCs w:val="22"/>
            <w14:ligatures w14:val="none"/>
          </w:rPr>
          <w:t xml:space="preserve"> and </w:t>
        </w:r>
      </w:ins>
      <w:ins w:id="210" w:author="Keene-Snickers,Lexi" w:date="2025-02-27T16:31:00Z" w16du:dateUtc="2025-02-27T23:31:00Z">
        <w:r w:rsidR="00A85606">
          <w:rPr>
            <w:rFonts w:ascii="Arial" w:eastAsia="Times New Roman" w:hAnsi="Arial" w:cs="Arial"/>
            <w:kern w:val="0"/>
            <w:sz w:val="22"/>
            <w:szCs w:val="22"/>
            <w14:ligatures w14:val="none"/>
          </w:rPr>
          <w:t>Wabash</w:t>
        </w:r>
      </w:ins>
      <w:ins w:id="211" w:author="Keene-Snickers,Lexi" w:date="2025-02-27T16:32:00Z" w16du:dateUtc="2025-02-27T23:32:00Z">
        <w:r w:rsidR="00A85606">
          <w:rPr>
            <w:rFonts w:ascii="Arial" w:eastAsia="Times New Roman" w:hAnsi="Arial" w:cs="Arial"/>
            <w:kern w:val="0"/>
            <w:sz w:val="22"/>
            <w:szCs w:val="22"/>
            <w14:ligatures w14:val="none"/>
          </w:rPr>
          <w:t xml:space="preserve">- 77%). In Maine, Ohio and Pennsylvania prevalence was </w:t>
        </w:r>
      </w:ins>
      <w:ins w:id="212" w:author="Keene-Snickers,Lexi" w:date="2025-02-27T16:33:00Z" w16du:dateUtc="2025-02-27T23:33:00Z">
        <w:r w:rsidR="00AC67B9">
          <w:rPr>
            <w:rFonts w:ascii="Arial" w:eastAsia="Times New Roman" w:hAnsi="Arial" w:cs="Arial"/>
            <w:kern w:val="0"/>
            <w:sz w:val="22"/>
            <w:szCs w:val="22"/>
            <w14:ligatures w14:val="none"/>
          </w:rPr>
          <w:t>77%, 33% and 97%</w:t>
        </w:r>
      </w:ins>
      <w:ins w:id="213" w:author="Keene-Snickers,Lexi" w:date="2025-02-27T16:34:00Z" w16du:dateUtc="2025-02-27T23:34:00Z">
        <w:r w:rsidR="00AC67B9">
          <w:rPr>
            <w:rFonts w:ascii="Arial" w:eastAsia="Times New Roman" w:hAnsi="Arial" w:cs="Arial"/>
            <w:kern w:val="0"/>
            <w:sz w:val="22"/>
            <w:szCs w:val="22"/>
            <w14:ligatures w14:val="none"/>
          </w:rPr>
          <w:t>,</w:t>
        </w:r>
      </w:ins>
      <w:ins w:id="214" w:author="Keene-Snickers,Lexi" w:date="2025-02-27T16:33:00Z" w16du:dateUtc="2025-02-27T23:33:00Z">
        <w:r w:rsidR="00AC67B9">
          <w:rPr>
            <w:rFonts w:ascii="Arial" w:eastAsia="Times New Roman" w:hAnsi="Arial" w:cs="Arial"/>
            <w:kern w:val="0"/>
            <w:sz w:val="22"/>
            <w:szCs w:val="22"/>
            <w14:ligatures w14:val="none"/>
          </w:rPr>
          <w:t xml:space="preserve"> respectively. </w:t>
        </w:r>
      </w:ins>
      <w:ins w:id="215" w:author="Keene-Snickers,Lexi" w:date="2025-02-27T16:34:00Z" w16du:dateUtc="2025-02-27T23:34:00Z">
        <w:r w:rsidR="00AC67B9">
          <w:rPr>
            <w:rFonts w:ascii="Arial" w:eastAsia="Times New Roman" w:hAnsi="Arial" w:cs="Arial"/>
            <w:kern w:val="0"/>
            <w:sz w:val="22"/>
            <w:szCs w:val="22"/>
            <w14:ligatures w14:val="none"/>
          </w:rPr>
          <w:t>It is important to note that some locations are underrepresented while other</w:t>
        </w:r>
      </w:ins>
      <w:ins w:id="216" w:author="Keene-Snickers,Lexi" w:date="2025-02-27T16:35:00Z" w16du:dateUtc="2025-02-27T23:35:00Z">
        <w:r w:rsidR="00AC67B9">
          <w:rPr>
            <w:rFonts w:ascii="Arial" w:eastAsia="Times New Roman" w:hAnsi="Arial" w:cs="Arial"/>
            <w:kern w:val="0"/>
            <w:sz w:val="22"/>
            <w:szCs w:val="22"/>
            <w14:ligatures w14:val="none"/>
          </w:rPr>
          <w:t>s are overrepresented.</w:t>
        </w:r>
      </w:ins>
      <w:ins w:id="217" w:author="Keene-Snickers,Lexi" w:date="2025-02-27T16:34:00Z" w16du:dateUtc="2025-02-27T23:34:00Z">
        <w:r w:rsidR="00AC67B9">
          <w:rPr>
            <w:rFonts w:ascii="Arial" w:eastAsia="Times New Roman" w:hAnsi="Arial" w:cs="Arial"/>
            <w:kern w:val="0"/>
            <w:sz w:val="22"/>
            <w:szCs w:val="22"/>
            <w14:ligatures w14:val="none"/>
          </w:rPr>
          <w:t xml:space="preserve"> </w:t>
        </w:r>
      </w:ins>
      <w:ins w:id="218" w:author="Keene-Snickers,Lexi" w:date="2025-02-27T16:35:00Z" w16du:dateUtc="2025-02-27T23:35:00Z">
        <w:r w:rsidR="00AC67B9">
          <w:rPr>
            <w:rFonts w:ascii="Arial" w:eastAsia="Times New Roman" w:hAnsi="Arial" w:cs="Arial"/>
            <w:kern w:val="0"/>
            <w:sz w:val="22"/>
            <w:szCs w:val="22"/>
            <w14:ligatures w14:val="none"/>
          </w:rPr>
          <w:t xml:space="preserve">When we performed a logistical linear regression </w:t>
        </w:r>
      </w:ins>
      <w:del w:id="219" w:author="Keene-Snickers,Lexi" w:date="2025-02-27T16:18:00Z" w16du:dateUtc="2025-02-27T23:18:00Z">
        <w:r w:rsidDel="00886675">
          <w:rPr>
            <w:rFonts w:ascii="Arial" w:hAnsi="Arial" w:cs="Arial"/>
            <w:sz w:val="22"/>
            <w:szCs w:val="22"/>
          </w:rPr>
          <w:delText xml:space="preserve">Galbut virus clade A was the most </w:delText>
        </w:r>
        <w:commentRangeStart w:id="220"/>
        <w:r w:rsidDel="00886675">
          <w:rPr>
            <w:rFonts w:ascii="Arial" w:hAnsi="Arial" w:cs="Arial"/>
            <w:sz w:val="22"/>
            <w:szCs w:val="22"/>
          </w:rPr>
          <w:delText xml:space="preserve">abundant </w:delText>
        </w:r>
        <w:commentRangeEnd w:id="220"/>
        <w:r w:rsidR="003F10E5" w:rsidDel="00886675">
          <w:rPr>
            <w:rStyle w:val="CommentReference"/>
          </w:rPr>
          <w:commentReference w:id="220"/>
        </w:r>
        <w:r w:rsidDel="00886675">
          <w:rPr>
            <w:rFonts w:ascii="Arial" w:hAnsi="Arial" w:cs="Arial"/>
            <w:sz w:val="22"/>
            <w:szCs w:val="22"/>
          </w:rPr>
          <w:delText xml:space="preserve">in all locations </w:delText>
        </w:r>
        <w:commentRangeStart w:id="221"/>
        <w:r w:rsidDel="00886675">
          <w:rPr>
            <w:rFonts w:ascii="Arial" w:hAnsi="Arial" w:cs="Arial"/>
            <w:sz w:val="22"/>
            <w:szCs w:val="22"/>
          </w:rPr>
          <w:delText>sampled</w:delText>
        </w:r>
        <w:commentRangeEnd w:id="221"/>
        <w:r w:rsidR="00350CA3" w:rsidDel="00886675">
          <w:rPr>
            <w:rStyle w:val="CommentReference"/>
          </w:rPr>
          <w:commentReference w:id="221"/>
        </w:r>
        <w:r w:rsidDel="00886675">
          <w:rPr>
            <w:rFonts w:ascii="Arial" w:hAnsi="Arial" w:cs="Arial"/>
            <w:sz w:val="22"/>
            <w:szCs w:val="22"/>
          </w:rPr>
          <w:delText>. However, clade B was present in every population tested.</w:delText>
        </w:r>
        <w:r w:rsidR="003F10E5" w:rsidDel="00886675">
          <w:rPr>
            <w:rFonts w:ascii="Arial" w:hAnsi="Arial" w:cs="Arial"/>
            <w:sz w:val="22"/>
            <w:szCs w:val="22"/>
          </w:rPr>
          <w:delText xml:space="preserve"> </w:delText>
        </w:r>
      </w:del>
      <w:ins w:id="222" w:author="Keene-Snickers,Lexi" w:date="2025-02-27T16:35:00Z" w16du:dateUtc="2025-02-27T23:35:00Z">
        <w:r w:rsidR="00AC67B9">
          <w:rPr>
            <w:rFonts w:ascii="Arial" w:hAnsi="Arial" w:cs="Arial"/>
            <w:sz w:val="22"/>
            <w:szCs w:val="22"/>
          </w:rPr>
          <w:t>t</w:t>
        </w:r>
      </w:ins>
      <w:ins w:id="223" w:author="Keene-Snickers,Lexi" w:date="2025-02-27T16:19:00Z" w16du:dateUtc="2025-02-27T23:19:00Z">
        <w:r w:rsidR="00886675">
          <w:rPr>
            <w:rFonts w:ascii="Arial" w:hAnsi="Arial" w:cs="Arial"/>
            <w:sz w:val="22"/>
            <w:szCs w:val="22"/>
          </w:rPr>
          <w:t>o determine if location was a factor in galbut virus prev</w:t>
        </w:r>
      </w:ins>
      <w:ins w:id="224" w:author="Keene-Snickers,Lexi" w:date="2025-02-27T16:20:00Z" w16du:dateUtc="2025-02-27T23:20:00Z">
        <w:r w:rsidR="00886675">
          <w:rPr>
            <w:rFonts w:ascii="Arial" w:hAnsi="Arial" w:cs="Arial"/>
            <w:sz w:val="22"/>
            <w:szCs w:val="22"/>
          </w:rPr>
          <w:t>alence</w:t>
        </w:r>
      </w:ins>
      <w:ins w:id="225" w:author="Keene-Snickers,Lexi" w:date="2025-02-27T16:35:00Z" w16du:dateUtc="2025-02-27T23:35:00Z">
        <w:r w:rsidR="00AC67B9">
          <w:rPr>
            <w:rFonts w:ascii="Arial" w:hAnsi="Arial" w:cs="Arial"/>
            <w:sz w:val="22"/>
            <w:szCs w:val="22"/>
          </w:rPr>
          <w:t xml:space="preserve"> we found that </w:t>
        </w:r>
      </w:ins>
      <w:ins w:id="226" w:author="Keene-Snickers,Lexi" w:date="2025-02-27T16:21:00Z" w16du:dateUtc="2025-02-27T23:21:00Z">
        <w:r w:rsidR="00886675">
          <w:rPr>
            <w:rFonts w:ascii="Arial" w:hAnsi="Arial" w:cs="Arial"/>
            <w:sz w:val="22"/>
            <w:szCs w:val="22"/>
          </w:rPr>
          <w:t>there was no impact on galbut virus prevalence by location</w:t>
        </w:r>
      </w:ins>
      <w:ins w:id="227" w:author="Keene-Snickers,Lexi" w:date="2025-02-27T16:35:00Z" w16du:dateUtc="2025-02-27T23:35:00Z">
        <w:r w:rsidR="00AC67B9">
          <w:rPr>
            <w:rFonts w:ascii="Arial" w:hAnsi="Arial" w:cs="Arial"/>
            <w:sz w:val="22"/>
            <w:szCs w:val="22"/>
          </w:rPr>
          <w:t xml:space="preserve"> (p &gt; 0.9</w:t>
        </w:r>
      </w:ins>
      <w:ins w:id="228" w:author="Keene-Snickers,Lexi" w:date="2025-02-27T16:36:00Z" w16du:dateUtc="2025-02-27T23:36:00Z">
        <w:r w:rsidR="00AC67B9">
          <w:rPr>
            <w:rFonts w:ascii="Arial" w:hAnsi="Arial" w:cs="Arial"/>
            <w:sz w:val="22"/>
            <w:szCs w:val="22"/>
          </w:rPr>
          <w:t>)</w:t>
        </w:r>
      </w:ins>
      <w:ins w:id="229" w:author="Keene-Snickers,Lexi" w:date="2025-02-27T16:22:00Z" w16du:dateUtc="2025-02-27T23:22:00Z">
        <w:r w:rsidR="00886675">
          <w:rPr>
            <w:rFonts w:ascii="Arial" w:hAnsi="Arial" w:cs="Arial"/>
            <w:sz w:val="22"/>
            <w:szCs w:val="22"/>
          </w:rPr>
          <w:t>.</w:t>
        </w:r>
      </w:ins>
      <w:ins w:id="230" w:author="Keene-Snickers,Lexi" w:date="2025-02-27T16:20:00Z" w16du:dateUtc="2025-02-27T23:20:00Z">
        <w:r w:rsidR="00886675">
          <w:rPr>
            <w:rFonts w:ascii="Arial" w:hAnsi="Arial" w:cs="Arial"/>
            <w:sz w:val="22"/>
            <w:szCs w:val="22"/>
          </w:rPr>
          <w:t xml:space="preserve"> </w:t>
        </w:r>
      </w:ins>
      <w:del w:id="231" w:author="Keene-Snickers,Lexi" w:date="2025-02-27T16:19:00Z" w16du:dateUtc="2025-02-27T23:19:00Z">
        <w:r w:rsidR="003F10E5" w:rsidDel="00886675">
          <w:rPr>
            <w:rFonts w:ascii="Arial" w:hAnsi="Arial" w:cs="Arial"/>
            <w:sz w:val="22"/>
            <w:szCs w:val="22"/>
          </w:rPr>
          <w:delText xml:space="preserve">Galbut virus RNA levels exhibited a trimodal distribution in infected flies: </w:delText>
        </w:r>
        <w:r w:rsidDel="00886675">
          <w:rPr>
            <w:rFonts w:ascii="Arial" w:hAnsi="Arial" w:cs="Arial"/>
            <w:sz w:val="22"/>
            <w:szCs w:val="22"/>
          </w:rPr>
          <w:delText xml:space="preserve"> In all locations except those with minimal sample sizes (Pennsylvania &amp; Ohio) there were </w:delText>
        </w:r>
        <w:r w:rsidR="008506FD" w:rsidDel="00886675">
          <w:rPr>
            <w:rFonts w:ascii="Arial" w:hAnsi="Arial" w:cs="Arial"/>
            <w:sz w:val="22"/>
            <w:szCs w:val="22"/>
          </w:rPr>
          <w:delText xml:space="preserve">flies highly infected </w:delText>
        </w:r>
        <w:r w:rsidR="003F10E5" w:rsidDel="00886675">
          <w:rPr>
            <w:rFonts w:ascii="Arial" w:hAnsi="Arial" w:cs="Arial"/>
            <w:sz w:val="22"/>
            <w:szCs w:val="22"/>
          </w:rPr>
          <w:delText xml:space="preserve">flies </w:delText>
        </w:r>
        <w:r w:rsidR="008506FD" w:rsidDel="00886675">
          <w:rPr>
            <w:rFonts w:ascii="Arial" w:hAnsi="Arial" w:cs="Arial"/>
            <w:sz w:val="22"/>
            <w:szCs w:val="22"/>
          </w:rPr>
          <w:delText xml:space="preserve">(Ct values </w:delText>
        </w:r>
        <w:r w:rsidR="004D41B2" w:rsidDel="00886675">
          <w:rPr>
            <w:rFonts w:ascii="Arial" w:hAnsi="Arial" w:cs="Arial"/>
            <w:sz w:val="22"/>
            <w:szCs w:val="22"/>
          </w:rPr>
          <w:delText>&gt;</w:delText>
        </w:r>
        <w:r w:rsidR="008506FD" w:rsidDel="00886675">
          <w:rPr>
            <w:rFonts w:ascii="Arial" w:hAnsi="Arial" w:cs="Arial"/>
            <w:sz w:val="22"/>
            <w:szCs w:val="22"/>
          </w:rPr>
          <w:delText xml:space="preserve"> </w:delText>
        </w:r>
      </w:del>
      <w:ins w:id="232" w:author="Stenglein,Mark" w:date="2025-02-18T14:10:00Z" w16du:dateUtc="2025-02-18T21:10:00Z">
        <w:del w:id="233" w:author="Keene-Snickers,Lexi" w:date="2025-02-27T16:19:00Z" w16du:dateUtc="2025-02-27T23:19:00Z">
          <w:r w:rsidR="003F10E5" w:rsidDel="00886675">
            <w:rPr>
              <w:rFonts w:ascii="Arial" w:hAnsi="Arial" w:cs="Arial"/>
              <w:sz w:val="22"/>
              <w:szCs w:val="22"/>
            </w:rPr>
            <w:delText xml:space="preserve">&lt; </w:delText>
          </w:r>
        </w:del>
      </w:ins>
      <w:del w:id="234" w:author="Keene-Snickers,Lexi" w:date="2025-02-27T16:19:00Z" w16du:dateUtc="2025-02-27T23:19:00Z">
        <w:r w:rsidR="008506FD" w:rsidDel="00886675">
          <w:rPr>
            <w:rFonts w:ascii="Arial" w:hAnsi="Arial" w:cs="Arial"/>
            <w:sz w:val="22"/>
            <w:szCs w:val="22"/>
          </w:rPr>
          <w:delText>20)</w:delText>
        </w:r>
      </w:del>
      <w:ins w:id="235" w:author="Stenglein,Mark" w:date="2025-02-18T14:10:00Z" w16du:dateUtc="2025-02-18T21:10:00Z">
        <w:del w:id="236" w:author="Keene-Snickers,Lexi" w:date="2025-02-27T16:19:00Z" w16du:dateUtc="2025-02-27T23:19:00Z">
          <w:r w:rsidR="003F10E5" w:rsidDel="00886675">
            <w:rPr>
              <w:rFonts w:ascii="Arial" w:hAnsi="Arial" w:cs="Arial"/>
              <w:sz w:val="22"/>
              <w:szCs w:val="22"/>
            </w:rPr>
            <w:delText xml:space="preserve">, </w:delText>
          </w:r>
        </w:del>
      </w:ins>
      <w:del w:id="237" w:author="Keene-Snickers,Lexi" w:date="2025-02-27T16:19:00Z" w16du:dateUtc="2025-02-27T23:19:00Z">
        <w:r w:rsidR="008506FD" w:rsidDel="00886675">
          <w:rPr>
            <w:rFonts w:ascii="Arial" w:hAnsi="Arial" w:cs="Arial"/>
            <w:sz w:val="22"/>
            <w:szCs w:val="22"/>
          </w:rPr>
          <w:delText xml:space="preserve"> and flies with low infection </w:delText>
        </w:r>
        <w:r w:rsidR="003F10E5" w:rsidDel="00886675">
          <w:rPr>
            <w:rFonts w:ascii="Arial" w:hAnsi="Arial" w:cs="Arial"/>
            <w:sz w:val="22"/>
            <w:szCs w:val="22"/>
          </w:rPr>
          <w:delText xml:space="preserve">RNA levels </w:delText>
        </w:r>
        <w:r w:rsidR="008506FD" w:rsidDel="00886675">
          <w:rPr>
            <w:rFonts w:ascii="Arial" w:hAnsi="Arial" w:cs="Arial"/>
            <w:sz w:val="22"/>
            <w:szCs w:val="22"/>
          </w:rPr>
          <w:delText xml:space="preserve">levels (Ct values </w:delText>
        </w:r>
        <w:r w:rsidR="004D41B2" w:rsidDel="00886675">
          <w:rPr>
            <w:rFonts w:ascii="Arial" w:hAnsi="Arial" w:cs="Arial"/>
            <w:sz w:val="22"/>
            <w:szCs w:val="22"/>
          </w:rPr>
          <w:delText>&lt;</w:delText>
        </w:r>
        <w:r w:rsidR="008506FD" w:rsidDel="00886675">
          <w:rPr>
            <w:rFonts w:ascii="Arial" w:hAnsi="Arial" w:cs="Arial"/>
            <w:sz w:val="22"/>
            <w:szCs w:val="22"/>
          </w:rPr>
          <w:delText xml:space="preserve"> </w:delText>
        </w:r>
        <w:r w:rsidR="003F10E5" w:rsidDel="00886675">
          <w:rPr>
            <w:rFonts w:ascii="Arial" w:hAnsi="Arial" w:cs="Arial"/>
            <w:sz w:val="22"/>
            <w:szCs w:val="22"/>
          </w:rPr>
          <w:delText xml:space="preserve">&gt; </w:delText>
        </w:r>
        <w:commentRangeStart w:id="238"/>
        <w:r w:rsidR="008506FD" w:rsidDel="00886675">
          <w:rPr>
            <w:rFonts w:ascii="Arial" w:hAnsi="Arial" w:cs="Arial"/>
            <w:sz w:val="22"/>
            <w:szCs w:val="22"/>
          </w:rPr>
          <w:delText>25</w:delText>
        </w:r>
        <w:commentRangeEnd w:id="238"/>
        <w:r w:rsidR="006778E7" w:rsidDel="00886675">
          <w:rPr>
            <w:rStyle w:val="CommentReference"/>
          </w:rPr>
          <w:commentReference w:id="238"/>
        </w:r>
        <w:r w:rsidR="003F10E5" w:rsidDel="00886675">
          <w:rPr>
            <w:rFonts w:ascii="Arial" w:hAnsi="Arial" w:cs="Arial"/>
            <w:sz w:val="22"/>
            <w:szCs w:val="22"/>
          </w:rPr>
          <w:delText>), and uninfected flies</w:delText>
        </w:r>
        <w:r w:rsidR="008506FD" w:rsidDel="00886675">
          <w:rPr>
            <w:rFonts w:ascii="Arial" w:hAnsi="Arial" w:cs="Arial"/>
            <w:sz w:val="22"/>
            <w:szCs w:val="22"/>
          </w:rPr>
          <w:delText>)</w:delText>
        </w:r>
        <w:r w:rsidDel="00886675">
          <w:rPr>
            <w:rFonts w:ascii="Arial" w:hAnsi="Arial" w:cs="Arial"/>
            <w:sz w:val="22"/>
            <w:szCs w:val="22"/>
          </w:rPr>
          <w:delText xml:space="preserve"> (</w:delText>
        </w:r>
        <w:r w:rsidRPr="005B2FB6" w:rsidDel="00886675">
          <w:rPr>
            <w:rFonts w:ascii="Arial" w:hAnsi="Arial" w:cs="Arial"/>
            <w:b/>
            <w:bCs/>
            <w:sz w:val="22"/>
            <w:szCs w:val="22"/>
          </w:rPr>
          <w:delText>Fig. 1B &amp; 1C</w:delText>
        </w:r>
        <w:r w:rsidDel="00886675">
          <w:rPr>
            <w:rFonts w:ascii="Arial" w:hAnsi="Arial" w:cs="Arial"/>
            <w:sz w:val="22"/>
            <w:szCs w:val="22"/>
          </w:rPr>
          <w:delText xml:space="preserve">). </w:delText>
        </w:r>
      </w:del>
      <w:del w:id="239" w:author="Stenglein,Mark" w:date="2025-02-18T14:11:00Z" w16du:dateUtc="2025-02-18T21:11:00Z">
        <w:r w:rsidR="004D41B2" w:rsidDel="003F10E5">
          <w:rPr>
            <w:rFonts w:ascii="Arial" w:hAnsi="Arial" w:cs="Arial"/>
            <w:sz w:val="22"/>
            <w:szCs w:val="22"/>
          </w:rPr>
          <w:delText>D</w:delText>
        </w:r>
        <w:r w:rsidR="008506FD" w:rsidDel="003F10E5">
          <w:rPr>
            <w:rFonts w:ascii="Arial" w:hAnsi="Arial" w:cs="Arial"/>
            <w:sz w:val="22"/>
            <w:szCs w:val="22"/>
          </w:rPr>
          <w:delText xml:space="preserve">ifferent </w:delText>
        </w:r>
        <w:r w:rsidDel="003F10E5">
          <w:rPr>
            <w:rFonts w:ascii="Arial" w:hAnsi="Arial" w:cs="Arial"/>
            <w:sz w:val="22"/>
            <w:szCs w:val="22"/>
          </w:rPr>
          <w:delText>genotype</w:delText>
        </w:r>
        <w:r w:rsidR="008506FD" w:rsidDel="003F10E5">
          <w:rPr>
            <w:rFonts w:ascii="Arial" w:hAnsi="Arial" w:cs="Arial"/>
            <w:sz w:val="22"/>
            <w:szCs w:val="22"/>
          </w:rPr>
          <w:delText>s</w:delText>
        </w:r>
        <w:r w:rsidDel="003F10E5">
          <w:rPr>
            <w:rFonts w:ascii="Arial" w:hAnsi="Arial" w:cs="Arial"/>
            <w:sz w:val="22"/>
            <w:szCs w:val="22"/>
          </w:rPr>
          <w:delText xml:space="preserve"> ha</w:delText>
        </w:r>
        <w:r w:rsidR="008506FD" w:rsidDel="003F10E5">
          <w:rPr>
            <w:rFonts w:ascii="Arial" w:hAnsi="Arial" w:cs="Arial"/>
            <w:sz w:val="22"/>
            <w:szCs w:val="22"/>
          </w:rPr>
          <w:delText>ve</w:delText>
        </w:r>
        <w:r w:rsidDel="003F10E5">
          <w:rPr>
            <w:rFonts w:ascii="Arial" w:hAnsi="Arial" w:cs="Arial"/>
            <w:sz w:val="22"/>
            <w:szCs w:val="22"/>
          </w:rPr>
          <w:delText xml:space="preserve"> been documented in wild caught populations maintained in our lab</w:delText>
        </w:r>
        <w:r w:rsidR="00D33005" w:rsidDel="003F10E5">
          <w:rPr>
            <w:rFonts w:ascii="Arial" w:hAnsi="Arial" w:cs="Arial"/>
            <w:sz w:val="22"/>
            <w:szCs w:val="22"/>
          </w:rPr>
          <w:delText>,</w:delText>
        </w:r>
        <w:r w:rsidDel="003F10E5">
          <w:rPr>
            <w:rFonts w:ascii="Arial" w:hAnsi="Arial" w:cs="Arial"/>
            <w:sz w:val="22"/>
            <w:szCs w:val="22"/>
          </w:rPr>
          <w:delText xml:space="preserve"> but the effect of this difference biologically is still unknown [</w:delText>
        </w:r>
        <w:r w:rsidRPr="004D41B2" w:rsidDel="003F10E5">
          <w:rPr>
            <w:rFonts w:ascii="Arial" w:hAnsi="Arial" w:cs="Arial"/>
            <w:sz w:val="22"/>
            <w:szCs w:val="22"/>
            <w:highlight w:val="yellow"/>
          </w:rPr>
          <w:delText>Tillie paper?</w:delText>
        </w:r>
        <w:r w:rsidDel="003F10E5">
          <w:rPr>
            <w:rFonts w:ascii="Arial" w:hAnsi="Arial" w:cs="Arial"/>
            <w:sz w:val="22"/>
            <w:szCs w:val="22"/>
          </w:rPr>
          <w:delText>]</w:delText>
        </w:r>
        <w:r w:rsidR="00C27B4E" w:rsidDel="003F10E5">
          <w:rPr>
            <w:rFonts w:ascii="Arial" w:hAnsi="Arial" w:cs="Arial"/>
            <w:sz w:val="22"/>
            <w:szCs w:val="22"/>
          </w:rPr>
          <w:delText>.</w:delText>
        </w:r>
        <w:r w:rsidDel="003F10E5">
          <w:rPr>
            <w:rFonts w:ascii="Arial" w:hAnsi="Arial" w:cs="Arial"/>
            <w:sz w:val="22"/>
            <w:szCs w:val="22"/>
          </w:rPr>
          <w:delText xml:space="preserve"> </w:delText>
        </w:r>
      </w:del>
    </w:p>
    <w:p w14:paraId="4284F3D6" w14:textId="77777777" w:rsidR="005B2FB6" w:rsidRDefault="005B2FB6" w:rsidP="00081385">
      <w:pPr>
        <w:spacing w:line="360" w:lineRule="auto"/>
        <w:rPr>
          <w:rFonts w:ascii="Arial" w:hAnsi="Arial" w:cs="Arial"/>
          <w:sz w:val="22"/>
          <w:szCs w:val="22"/>
        </w:rPr>
      </w:pPr>
    </w:p>
    <w:p w14:paraId="532245E8" w14:textId="77777777" w:rsidR="00BF2330" w:rsidRDefault="005B2FB6" w:rsidP="00081385">
      <w:pPr>
        <w:spacing w:line="360" w:lineRule="auto"/>
        <w:rPr>
          <w:ins w:id="240" w:author="Keene-Snickers,Lexi" w:date="2025-02-27T16:42:00Z" w16du:dateUtc="2025-02-27T23:42:00Z"/>
          <w:rFonts w:ascii="Arial" w:hAnsi="Arial" w:cs="Arial"/>
          <w:sz w:val="22"/>
          <w:szCs w:val="22"/>
        </w:rPr>
      </w:pPr>
      <w:r>
        <w:rPr>
          <w:rFonts w:ascii="Arial" w:hAnsi="Arial" w:cs="Arial"/>
          <w:sz w:val="22"/>
          <w:szCs w:val="22"/>
        </w:rPr>
        <w:tab/>
      </w:r>
      <w:ins w:id="241" w:author="Keene-Snickers,Lexi" w:date="2025-02-27T16:37:00Z" w16du:dateUtc="2025-02-27T23:37:00Z">
        <w:r w:rsidR="00AC67B9">
          <w:rPr>
            <w:rFonts w:ascii="Arial" w:hAnsi="Arial" w:cs="Arial"/>
            <w:sz w:val="22"/>
            <w:szCs w:val="22"/>
          </w:rPr>
          <w:t>Rampart and Wabash</w:t>
        </w:r>
      </w:ins>
      <w:del w:id="242" w:author="Keene-Snickers,Lexi" w:date="2025-02-27T16:37:00Z" w16du:dateUtc="2025-02-27T23:37:00Z">
        <w:r w:rsidDel="00AC67B9">
          <w:rPr>
            <w:rFonts w:ascii="Arial" w:hAnsi="Arial" w:cs="Arial"/>
            <w:sz w:val="22"/>
            <w:szCs w:val="22"/>
          </w:rPr>
          <w:delText>T</w:delText>
        </w:r>
      </w:del>
      <w:del w:id="243" w:author="Keene-Snickers,Lexi" w:date="2025-02-27T16:36:00Z" w16du:dateUtc="2025-02-27T23:36:00Z">
        <w:r w:rsidDel="00AC67B9">
          <w:rPr>
            <w:rFonts w:ascii="Arial" w:hAnsi="Arial" w:cs="Arial"/>
            <w:sz w:val="22"/>
            <w:szCs w:val="22"/>
          </w:rPr>
          <w:delText>hree</w:delText>
        </w:r>
      </w:del>
      <w:r w:rsidR="00F87B84">
        <w:rPr>
          <w:rFonts w:ascii="Arial" w:hAnsi="Arial" w:cs="Arial"/>
          <w:sz w:val="22"/>
          <w:szCs w:val="22"/>
        </w:rPr>
        <w:t xml:space="preserve"> </w:t>
      </w:r>
      <w:del w:id="244" w:author="Keene-Snickers,Lexi" w:date="2025-02-27T16:37:00Z" w16du:dateUtc="2025-02-27T23:37:00Z">
        <w:r w:rsidDel="00AC67B9">
          <w:rPr>
            <w:rFonts w:ascii="Arial" w:hAnsi="Arial" w:cs="Arial"/>
            <w:sz w:val="22"/>
            <w:szCs w:val="22"/>
          </w:rPr>
          <w:delText xml:space="preserve">locations </w:delText>
        </w:r>
      </w:del>
      <w:r>
        <w:rPr>
          <w:rFonts w:ascii="Arial" w:hAnsi="Arial" w:cs="Arial"/>
          <w:sz w:val="22"/>
          <w:szCs w:val="22"/>
        </w:rPr>
        <w:t>were sampled</w:t>
      </w:r>
      <w:r w:rsidR="00E9385E">
        <w:rPr>
          <w:rFonts w:ascii="Arial" w:hAnsi="Arial" w:cs="Arial"/>
          <w:sz w:val="22"/>
          <w:szCs w:val="22"/>
        </w:rPr>
        <w:t xml:space="preserve"> </w:t>
      </w:r>
      <w:del w:id="245" w:author="Keene-Snickers,Lexi" w:date="2025-02-27T16:36:00Z" w16du:dateUtc="2025-02-27T23:36:00Z">
        <w:r w:rsidR="00E9385E" w:rsidDel="00AC67B9">
          <w:rPr>
            <w:rFonts w:ascii="Arial" w:hAnsi="Arial" w:cs="Arial"/>
            <w:sz w:val="22"/>
            <w:szCs w:val="22"/>
          </w:rPr>
          <w:delText>longitudinally</w:delText>
        </w:r>
        <w:r w:rsidDel="00AC67B9">
          <w:rPr>
            <w:rFonts w:ascii="Arial" w:hAnsi="Arial" w:cs="Arial"/>
            <w:sz w:val="22"/>
            <w:szCs w:val="22"/>
          </w:rPr>
          <w:delText xml:space="preserve"> over two or more</w:delText>
        </w:r>
      </w:del>
      <w:ins w:id="246" w:author="Keene-Snickers,Lexi" w:date="2025-02-27T16:36:00Z" w16du:dateUtc="2025-02-27T23:36:00Z">
        <w:r w:rsidR="00AC67B9">
          <w:rPr>
            <w:rFonts w:ascii="Arial" w:hAnsi="Arial" w:cs="Arial"/>
            <w:sz w:val="22"/>
            <w:szCs w:val="22"/>
          </w:rPr>
          <w:t>over three</w:t>
        </w:r>
      </w:ins>
      <w:r>
        <w:rPr>
          <w:rFonts w:ascii="Arial" w:hAnsi="Arial" w:cs="Arial"/>
          <w:sz w:val="22"/>
          <w:szCs w:val="22"/>
        </w:rPr>
        <w:t xml:space="preserve"> months</w:t>
      </w:r>
      <w:del w:id="247" w:author="Stenglein,Mark" w:date="2025-02-18T14:23:00Z" w16du:dateUtc="2025-02-18T21:23:00Z">
        <w:r w:rsidDel="00E9385E">
          <w:rPr>
            <w:rFonts w:ascii="Arial" w:hAnsi="Arial" w:cs="Arial"/>
            <w:sz w:val="22"/>
            <w:szCs w:val="22"/>
          </w:rPr>
          <w:delText xml:space="preserve"> allowing us to</w:delText>
        </w:r>
        <w:r w:rsidR="00D33005" w:rsidDel="00E9385E">
          <w:rPr>
            <w:rFonts w:ascii="Arial" w:hAnsi="Arial" w:cs="Arial"/>
            <w:sz w:val="22"/>
            <w:szCs w:val="22"/>
          </w:rPr>
          <w:delText xml:space="preserve"> </w:delText>
        </w:r>
        <w:r w:rsidDel="00E9385E">
          <w:rPr>
            <w:rFonts w:ascii="Arial" w:hAnsi="Arial" w:cs="Arial"/>
            <w:sz w:val="22"/>
            <w:szCs w:val="22"/>
          </w:rPr>
          <w:delText xml:space="preserve">limitedly look at galbut </w:delText>
        </w:r>
        <w:r w:rsidR="00F87B84" w:rsidDel="00E9385E">
          <w:rPr>
            <w:rFonts w:ascii="Arial" w:hAnsi="Arial" w:cs="Arial"/>
            <w:sz w:val="22"/>
            <w:szCs w:val="22"/>
          </w:rPr>
          <w:delText xml:space="preserve">virus </w:delText>
        </w:r>
        <w:r w:rsidDel="00E9385E">
          <w:rPr>
            <w:rFonts w:ascii="Arial" w:hAnsi="Arial" w:cs="Arial"/>
            <w:sz w:val="22"/>
            <w:szCs w:val="22"/>
          </w:rPr>
          <w:delText>infection over time</w:delText>
        </w:r>
      </w:del>
      <w:r>
        <w:rPr>
          <w:rFonts w:ascii="Arial" w:hAnsi="Arial" w:cs="Arial"/>
          <w:sz w:val="22"/>
          <w:szCs w:val="22"/>
        </w:rPr>
        <w:t xml:space="preserve">. </w:t>
      </w:r>
      <w:ins w:id="248" w:author="Keene-Snickers,Lexi" w:date="2025-02-27T16:36:00Z" w16du:dateUtc="2025-02-27T23:36:00Z">
        <w:r w:rsidR="00AC67B9">
          <w:rPr>
            <w:rFonts w:ascii="Arial" w:hAnsi="Arial" w:cs="Arial"/>
            <w:sz w:val="22"/>
            <w:szCs w:val="22"/>
          </w:rPr>
          <w:t>When we stratified by time and performed a log</w:t>
        </w:r>
      </w:ins>
      <w:ins w:id="249" w:author="Keene-Snickers,Lexi" w:date="2025-02-27T16:37:00Z" w16du:dateUtc="2025-02-27T23:37:00Z">
        <w:r w:rsidR="00AC67B9">
          <w:rPr>
            <w:rFonts w:ascii="Arial" w:hAnsi="Arial" w:cs="Arial"/>
            <w:sz w:val="22"/>
            <w:szCs w:val="22"/>
          </w:rPr>
          <w:t xml:space="preserve">istical linear </w:t>
        </w:r>
      </w:ins>
      <w:ins w:id="250" w:author="Keene-Snickers,Lexi" w:date="2025-02-27T16:40:00Z" w16du:dateUtc="2025-02-27T23:40:00Z">
        <w:r w:rsidR="00AC67B9">
          <w:rPr>
            <w:rFonts w:ascii="Arial" w:hAnsi="Arial" w:cs="Arial"/>
            <w:sz w:val="22"/>
            <w:szCs w:val="22"/>
          </w:rPr>
          <w:t>regression,</w:t>
        </w:r>
      </w:ins>
      <w:ins w:id="251" w:author="Keene-Snickers,Lexi" w:date="2025-02-27T16:37:00Z" w16du:dateUtc="2025-02-27T23:37:00Z">
        <w:r w:rsidR="00AC67B9">
          <w:rPr>
            <w:rFonts w:ascii="Arial" w:hAnsi="Arial" w:cs="Arial"/>
            <w:sz w:val="22"/>
            <w:szCs w:val="22"/>
          </w:rPr>
          <w:t xml:space="preserve"> we found a statistically significant difference in galbut virus prevalence between all sampl</w:t>
        </w:r>
      </w:ins>
      <w:ins w:id="252" w:author="Keene-Snickers,Lexi" w:date="2025-02-27T16:38:00Z" w16du:dateUtc="2025-02-27T23:38:00Z">
        <w:r w:rsidR="00AC67B9">
          <w:rPr>
            <w:rFonts w:ascii="Arial" w:hAnsi="Arial" w:cs="Arial"/>
            <w:sz w:val="22"/>
            <w:szCs w:val="22"/>
          </w:rPr>
          <w:t>ing events</w:t>
        </w:r>
      </w:ins>
      <w:ins w:id="253" w:author="Keene-Snickers,Lexi" w:date="2025-02-27T16:40:00Z" w16du:dateUtc="2025-02-27T23:40:00Z">
        <w:r w:rsidR="00AC67B9">
          <w:rPr>
            <w:rFonts w:ascii="Arial" w:hAnsi="Arial" w:cs="Arial"/>
            <w:sz w:val="22"/>
            <w:szCs w:val="22"/>
          </w:rPr>
          <w:t xml:space="preserve"> in the Rampart samples</w:t>
        </w:r>
      </w:ins>
      <w:ins w:id="254" w:author="Keene-Snickers,Lexi" w:date="2025-02-27T16:38:00Z" w16du:dateUtc="2025-02-27T23:38:00Z">
        <w:r w:rsidR="00AC67B9">
          <w:rPr>
            <w:rFonts w:ascii="Arial" w:hAnsi="Arial" w:cs="Arial"/>
            <w:sz w:val="22"/>
            <w:szCs w:val="22"/>
          </w:rPr>
          <w:t>. When we did the same for Wabash</w:t>
        </w:r>
      </w:ins>
      <w:ins w:id="255" w:author="Keene-Snickers,Lexi" w:date="2025-02-27T16:40:00Z" w16du:dateUtc="2025-02-27T23:40:00Z">
        <w:r w:rsidR="00AC67B9">
          <w:rPr>
            <w:rFonts w:ascii="Arial" w:hAnsi="Arial" w:cs="Arial"/>
            <w:sz w:val="22"/>
            <w:szCs w:val="22"/>
          </w:rPr>
          <w:t>,</w:t>
        </w:r>
      </w:ins>
      <w:ins w:id="256" w:author="Keene-Snickers,Lexi" w:date="2025-02-27T16:38:00Z" w16du:dateUtc="2025-02-27T23:38:00Z">
        <w:r w:rsidR="00AC67B9">
          <w:rPr>
            <w:rFonts w:ascii="Arial" w:hAnsi="Arial" w:cs="Arial"/>
            <w:sz w:val="22"/>
            <w:szCs w:val="22"/>
          </w:rPr>
          <w:t xml:space="preserve"> we found that there was a statistically significa</w:t>
        </w:r>
      </w:ins>
      <w:ins w:id="257" w:author="Keene-Snickers,Lexi" w:date="2025-02-27T16:40:00Z" w16du:dateUtc="2025-02-27T23:40:00Z">
        <w:r w:rsidR="00AC67B9">
          <w:rPr>
            <w:rFonts w:ascii="Arial" w:hAnsi="Arial" w:cs="Arial"/>
            <w:sz w:val="22"/>
            <w:szCs w:val="22"/>
          </w:rPr>
          <w:t>nt difference</w:t>
        </w:r>
      </w:ins>
      <w:ins w:id="258" w:author="Keene-Snickers,Lexi" w:date="2025-02-27T16:38:00Z" w16du:dateUtc="2025-02-27T23:38:00Z">
        <w:r w:rsidR="00AC67B9">
          <w:rPr>
            <w:rFonts w:ascii="Arial" w:hAnsi="Arial" w:cs="Arial"/>
            <w:sz w:val="22"/>
            <w:szCs w:val="22"/>
          </w:rPr>
          <w:t xml:space="preserve"> in prevalence between July and August </w:t>
        </w:r>
      </w:ins>
      <w:ins w:id="259" w:author="Keene-Snickers,Lexi" w:date="2025-02-27T16:39:00Z" w16du:dateUtc="2025-02-27T23:39:00Z">
        <w:r w:rsidR="00AC67B9">
          <w:rPr>
            <w:rFonts w:ascii="Arial" w:hAnsi="Arial" w:cs="Arial"/>
            <w:sz w:val="22"/>
            <w:szCs w:val="22"/>
          </w:rPr>
          <w:t>(p &lt; 0.005) but not between August and September (p = 0.414)</w:t>
        </w:r>
      </w:ins>
      <w:del w:id="260" w:author="Keene-Snickers,Lexi" w:date="2025-02-27T16:41:00Z" w16du:dateUtc="2025-02-27T23:41:00Z">
        <w:r w:rsidDel="00AC67B9">
          <w:rPr>
            <w:rFonts w:ascii="Arial" w:hAnsi="Arial" w:cs="Arial"/>
            <w:sz w:val="22"/>
            <w:szCs w:val="22"/>
          </w:rPr>
          <w:delText xml:space="preserve">Overall, galbut virus clade A </w:delText>
        </w:r>
        <w:r w:rsidR="00F87B84" w:rsidDel="00AC67B9">
          <w:rPr>
            <w:rFonts w:ascii="Arial" w:hAnsi="Arial" w:cs="Arial"/>
            <w:sz w:val="22"/>
            <w:szCs w:val="22"/>
          </w:rPr>
          <w:delText>was</w:delText>
        </w:r>
        <w:r w:rsidDel="00AC67B9">
          <w:rPr>
            <w:rFonts w:ascii="Arial" w:hAnsi="Arial" w:cs="Arial"/>
            <w:sz w:val="22"/>
            <w:szCs w:val="22"/>
          </w:rPr>
          <w:delText xml:space="preserve"> </w:delText>
        </w:r>
        <w:commentRangeStart w:id="261"/>
        <w:r w:rsidDel="00AC67B9">
          <w:rPr>
            <w:rFonts w:ascii="Arial" w:hAnsi="Arial" w:cs="Arial"/>
            <w:sz w:val="22"/>
            <w:szCs w:val="22"/>
          </w:rPr>
          <w:delText xml:space="preserve">more abundant </w:delText>
        </w:r>
        <w:commentRangeEnd w:id="261"/>
        <w:r w:rsidR="00E9385E" w:rsidDel="00AC67B9">
          <w:rPr>
            <w:rStyle w:val="CommentReference"/>
          </w:rPr>
          <w:commentReference w:id="261"/>
        </w:r>
        <w:r w:rsidDel="00AC67B9">
          <w:rPr>
            <w:rFonts w:ascii="Arial" w:hAnsi="Arial" w:cs="Arial"/>
            <w:sz w:val="22"/>
            <w:szCs w:val="22"/>
          </w:rPr>
          <w:delText>than clade B</w:delText>
        </w:r>
        <w:r w:rsidR="00F87B84" w:rsidDel="00AC67B9">
          <w:rPr>
            <w:rFonts w:ascii="Arial" w:hAnsi="Arial" w:cs="Arial"/>
            <w:sz w:val="22"/>
            <w:szCs w:val="22"/>
          </w:rPr>
          <w:delText xml:space="preserve">. </w:delText>
        </w:r>
        <w:r w:rsidDel="00AC67B9">
          <w:rPr>
            <w:rFonts w:ascii="Arial" w:hAnsi="Arial" w:cs="Arial"/>
            <w:sz w:val="22"/>
            <w:szCs w:val="22"/>
          </w:rPr>
          <w:delText xml:space="preserve">However, the samples from </w:delText>
        </w:r>
        <w:r w:rsidR="008506FD" w:rsidDel="00AC67B9">
          <w:rPr>
            <w:rFonts w:ascii="Arial" w:hAnsi="Arial" w:cs="Arial"/>
            <w:sz w:val="22"/>
            <w:szCs w:val="22"/>
          </w:rPr>
          <w:delText xml:space="preserve">the </w:delText>
        </w:r>
        <w:r w:rsidDel="00AC67B9">
          <w:rPr>
            <w:rFonts w:ascii="Arial" w:hAnsi="Arial" w:cs="Arial"/>
            <w:sz w:val="22"/>
            <w:szCs w:val="22"/>
          </w:rPr>
          <w:delText>C</w:delText>
        </w:r>
        <w:r w:rsidR="008506FD" w:rsidDel="00AC67B9">
          <w:rPr>
            <w:rFonts w:ascii="Arial" w:hAnsi="Arial" w:cs="Arial"/>
            <w:sz w:val="22"/>
            <w:szCs w:val="22"/>
          </w:rPr>
          <w:delText xml:space="preserve">enter for </w:delText>
        </w:r>
        <w:commentRangeStart w:id="262"/>
        <w:commentRangeStart w:id="263"/>
        <w:r w:rsidDel="00AC67B9">
          <w:rPr>
            <w:rFonts w:ascii="Arial" w:hAnsi="Arial" w:cs="Arial"/>
            <w:sz w:val="22"/>
            <w:szCs w:val="22"/>
          </w:rPr>
          <w:delText>V</w:delText>
        </w:r>
        <w:r w:rsidR="008506FD" w:rsidDel="00AC67B9">
          <w:rPr>
            <w:rFonts w:ascii="Arial" w:hAnsi="Arial" w:cs="Arial"/>
            <w:sz w:val="22"/>
            <w:szCs w:val="22"/>
          </w:rPr>
          <w:delText xml:space="preserve">ector-borne Infectious </w:delText>
        </w:r>
        <w:r w:rsidDel="00AC67B9">
          <w:rPr>
            <w:rFonts w:ascii="Arial" w:hAnsi="Arial" w:cs="Arial"/>
            <w:sz w:val="22"/>
            <w:szCs w:val="22"/>
          </w:rPr>
          <w:delText>D</w:delText>
        </w:r>
        <w:r w:rsidR="008506FD" w:rsidDel="00AC67B9">
          <w:rPr>
            <w:rFonts w:ascii="Arial" w:hAnsi="Arial" w:cs="Arial"/>
            <w:sz w:val="22"/>
            <w:szCs w:val="22"/>
          </w:rPr>
          <w:delText xml:space="preserve">iseases </w:delText>
        </w:r>
        <w:commentRangeEnd w:id="262"/>
        <w:r w:rsidR="003A1098" w:rsidDel="00AC67B9">
          <w:rPr>
            <w:rStyle w:val="CommentReference"/>
          </w:rPr>
          <w:commentReference w:id="262"/>
        </w:r>
        <w:commentRangeEnd w:id="263"/>
        <w:r w:rsidR="003449BB" w:rsidDel="00AC67B9">
          <w:rPr>
            <w:rStyle w:val="CommentReference"/>
          </w:rPr>
          <w:commentReference w:id="263"/>
        </w:r>
        <w:r w:rsidR="008506FD" w:rsidDel="00AC67B9">
          <w:rPr>
            <w:rFonts w:ascii="Arial" w:hAnsi="Arial" w:cs="Arial"/>
            <w:sz w:val="22"/>
            <w:szCs w:val="22"/>
          </w:rPr>
          <w:delText>(CVID)</w:delText>
        </w:r>
        <w:r w:rsidDel="00AC67B9">
          <w:rPr>
            <w:rFonts w:ascii="Arial" w:hAnsi="Arial" w:cs="Arial"/>
            <w:sz w:val="22"/>
            <w:szCs w:val="22"/>
          </w:rPr>
          <w:delText xml:space="preserve"> show</w:delText>
        </w:r>
        <w:r w:rsidR="00F87B84" w:rsidDel="00AC67B9">
          <w:rPr>
            <w:rFonts w:ascii="Arial" w:hAnsi="Arial" w:cs="Arial"/>
            <w:sz w:val="22"/>
            <w:szCs w:val="22"/>
          </w:rPr>
          <w:delText>ed</w:delText>
        </w:r>
        <w:r w:rsidDel="00AC67B9">
          <w:rPr>
            <w:rFonts w:ascii="Arial" w:hAnsi="Arial" w:cs="Arial"/>
            <w:sz w:val="22"/>
            <w:szCs w:val="22"/>
          </w:rPr>
          <w:delText xml:space="preserve"> a shift in which clade </w:delText>
        </w:r>
        <w:r w:rsidR="00C27B4E" w:rsidDel="00AC67B9">
          <w:rPr>
            <w:rFonts w:ascii="Arial" w:hAnsi="Arial" w:cs="Arial"/>
            <w:sz w:val="22"/>
            <w:szCs w:val="22"/>
          </w:rPr>
          <w:delText>was</w:delText>
        </w:r>
        <w:r w:rsidR="008506FD" w:rsidDel="00AC67B9">
          <w:rPr>
            <w:rFonts w:ascii="Arial" w:hAnsi="Arial" w:cs="Arial"/>
            <w:sz w:val="22"/>
            <w:szCs w:val="22"/>
          </w:rPr>
          <w:delText xml:space="preserve"> </w:delText>
        </w:r>
        <w:r w:rsidDel="00AC67B9">
          <w:rPr>
            <w:rFonts w:ascii="Arial" w:hAnsi="Arial" w:cs="Arial"/>
            <w:sz w:val="22"/>
            <w:szCs w:val="22"/>
          </w:rPr>
          <w:delText>mo</w:delText>
        </w:r>
        <w:r w:rsidR="00D33005" w:rsidDel="00AC67B9">
          <w:rPr>
            <w:rFonts w:ascii="Arial" w:hAnsi="Arial" w:cs="Arial"/>
            <w:sz w:val="22"/>
            <w:szCs w:val="22"/>
          </w:rPr>
          <w:delText>re</w:delText>
        </w:r>
        <w:r w:rsidDel="00AC67B9">
          <w:rPr>
            <w:rFonts w:ascii="Arial" w:hAnsi="Arial" w:cs="Arial"/>
            <w:sz w:val="22"/>
            <w:szCs w:val="22"/>
          </w:rPr>
          <w:delText xml:space="preserve"> abundant over time</w:delText>
        </w:r>
      </w:del>
      <w:r>
        <w:rPr>
          <w:rFonts w:ascii="Arial" w:hAnsi="Arial" w:cs="Arial"/>
          <w:sz w:val="22"/>
          <w:szCs w:val="22"/>
        </w:rPr>
        <w:t xml:space="preserve"> (</w:t>
      </w:r>
      <w:r w:rsidRPr="00F87B84">
        <w:rPr>
          <w:rFonts w:ascii="Arial" w:hAnsi="Arial" w:cs="Arial"/>
          <w:b/>
          <w:bCs/>
          <w:sz w:val="22"/>
          <w:szCs w:val="22"/>
        </w:rPr>
        <w:t>Fig. 1D</w:t>
      </w:r>
      <w:r>
        <w:rPr>
          <w:rFonts w:ascii="Arial" w:hAnsi="Arial" w:cs="Arial"/>
          <w:sz w:val="22"/>
          <w:szCs w:val="22"/>
        </w:rPr>
        <w:t xml:space="preserve">). </w:t>
      </w:r>
    </w:p>
    <w:p w14:paraId="29DC318A" w14:textId="1B1DA8A7" w:rsidR="005B2FB6" w:rsidRDefault="00BF2330" w:rsidP="00BF2330">
      <w:pPr>
        <w:spacing w:line="360" w:lineRule="auto"/>
        <w:ind w:firstLine="720"/>
        <w:rPr>
          <w:ins w:id="264" w:author="Keene-Snickers,Lexi" w:date="2025-02-27T16:44:00Z" w16du:dateUtc="2025-02-27T23:44:00Z"/>
          <w:rFonts w:ascii="Arial" w:hAnsi="Arial" w:cs="Arial"/>
          <w:sz w:val="22"/>
          <w:szCs w:val="22"/>
        </w:rPr>
      </w:pPr>
      <w:ins w:id="265" w:author="Keene-Snickers,Lexi" w:date="2025-02-27T16:41:00Z" w16du:dateUtc="2025-02-27T23:41:00Z">
        <w:r>
          <w:rPr>
            <w:rFonts w:ascii="Arial" w:hAnsi="Arial" w:cs="Arial"/>
            <w:sz w:val="22"/>
            <w:szCs w:val="22"/>
          </w:rPr>
          <w:lastRenderedPageBreak/>
          <w:t xml:space="preserve">Overall, galbut virus was highly abundant in all </w:t>
        </w:r>
      </w:ins>
      <w:ins w:id="266" w:author="Keene-Snickers,Lexi" w:date="2025-02-27T16:42:00Z" w16du:dateUtc="2025-02-27T23:42:00Z">
        <w:r>
          <w:rPr>
            <w:rFonts w:ascii="Arial" w:hAnsi="Arial" w:cs="Arial"/>
            <w:sz w:val="22"/>
            <w:szCs w:val="22"/>
          </w:rPr>
          <w:t xml:space="preserve">populations tested except the Ohio samples. The decrease of abundance in the Ohio samples is likely due to these samples not being D. melanogaster. Of the </w:t>
        </w:r>
      </w:ins>
      <w:ins w:id="267" w:author="Keene-Snickers,Lexi" w:date="2025-02-27T16:43:00Z" w16du:dateUtc="2025-02-27T23:43:00Z">
        <w:r w:rsidR="00CC6D98">
          <w:rPr>
            <w:rFonts w:ascii="Arial" w:hAnsi="Arial" w:cs="Arial"/>
            <w:sz w:val="22"/>
            <w:szCs w:val="22"/>
          </w:rPr>
          <w:t>1</w:t>
        </w:r>
      </w:ins>
      <w:ins w:id="268" w:author="Keene-Snickers,Lexi" w:date="2025-02-27T16:44:00Z" w16du:dateUtc="2025-02-27T23:44:00Z">
        <w:r w:rsidR="00CC6D98">
          <w:rPr>
            <w:rFonts w:ascii="Arial" w:hAnsi="Arial" w:cs="Arial"/>
            <w:sz w:val="22"/>
            <w:szCs w:val="22"/>
          </w:rPr>
          <w:t>7</w:t>
        </w:r>
      </w:ins>
      <w:ins w:id="269" w:author="Keene-Snickers,Lexi" w:date="2025-02-27T16:43:00Z" w16du:dateUtc="2025-02-27T23:43:00Z">
        <w:r w:rsidR="00CC6D98">
          <w:rPr>
            <w:rFonts w:ascii="Arial" w:hAnsi="Arial" w:cs="Arial"/>
            <w:sz w:val="22"/>
            <w:szCs w:val="22"/>
          </w:rPr>
          <w:t xml:space="preserve"> samples obtained from Ohio o</w:t>
        </w:r>
      </w:ins>
      <w:ins w:id="270" w:author="Keene-Snickers,Lexi" w:date="2025-02-27T16:44:00Z" w16du:dateUtc="2025-02-27T23:44:00Z">
        <w:r w:rsidR="00CC6D98">
          <w:rPr>
            <w:rFonts w:ascii="Arial" w:hAnsi="Arial" w:cs="Arial"/>
            <w:sz w:val="22"/>
            <w:szCs w:val="22"/>
          </w:rPr>
          <w:t>nly three were positive for RpL32 mRNA</w:t>
        </w:r>
      </w:ins>
      <w:ins w:id="271" w:author="Keene-Snickers,Lexi" w:date="2025-02-27T16:45:00Z" w16du:dateUtc="2025-02-27T23:45:00Z">
        <w:r w:rsidR="00CC6D98">
          <w:rPr>
            <w:rFonts w:ascii="Arial" w:hAnsi="Arial" w:cs="Arial"/>
            <w:sz w:val="22"/>
            <w:szCs w:val="22"/>
          </w:rPr>
          <w:t xml:space="preserve"> and two of those samples had ct values higher than 20 </w:t>
        </w:r>
      </w:ins>
      <w:ins w:id="272" w:author="Keene-Snickers,Lexi" w:date="2025-02-27T16:46:00Z" w16du:dateUtc="2025-02-27T23:46:00Z">
        <w:r w:rsidR="00CC6D98">
          <w:rPr>
            <w:rFonts w:ascii="Arial" w:hAnsi="Arial" w:cs="Arial"/>
            <w:sz w:val="22"/>
            <w:szCs w:val="22"/>
          </w:rPr>
          <w:t xml:space="preserve">(RpL32 mRNA is expected to be abundant in the fly and should therefore have ct values </w:t>
        </w:r>
      </w:ins>
      <w:ins w:id="273" w:author="Keene-Snickers,Lexi" w:date="2025-02-27T16:47:00Z" w16du:dateUtc="2025-02-27T23:47:00Z">
        <w:r w:rsidR="00CC6D98">
          <w:rPr>
            <w:rFonts w:ascii="Arial" w:hAnsi="Arial" w:cs="Arial"/>
            <w:sz w:val="22"/>
            <w:szCs w:val="22"/>
          </w:rPr>
          <w:t xml:space="preserve">below 20) </w:t>
        </w:r>
      </w:ins>
      <w:ins w:id="274" w:author="Keene-Snickers,Lexi" w:date="2025-02-27T16:45:00Z" w16du:dateUtc="2025-02-27T23:45:00Z">
        <w:r w:rsidR="00CC6D98">
          <w:rPr>
            <w:rFonts w:ascii="Arial" w:hAnsi="Arial" w:cs="Arial"/>
            <w:sz w:val="22"/>
            <w:szCs w:val="22"/>
          </w:rPr>
          <w:t xml:space="preserve">suggesting that these were closely related </w:t>
        </w:r>
      </w:ins>
      <w:ins w:id="275" w:author="Keene-Snickers,Lexi" w:date="2025-02-27T16:46:00Z" w16du:dateUtc="2025-02-27T23:46:00Z">
        <w:r w:rsidR="00CC6D98">
          <w:rPr>
            <w:rFonts w:ascii="Arial" w:hAnsi="Arial" w:cs="Arial"/>
            <w:sz w:val="22"/>
            <w:szCs w:val="22"/>
          </w:rPr>
          <w:t xml:space="preserve">to </w:t>
        </w:r>
        <w:r w:rsidR="00CC6D98" w:rsidRPr="00CC6D98">
          <w:rPr>
            <w:rFonts w:ascii="Arial" w:hAnsi="Arial" w:cs="Arial"/>
            <w:i/>
            <w:iCs/>
            <w:sz w:val="22"/>
            <w:szCs w:val="22"/>
            <w:rPrChange w:id="276" w:author="Keene-Snickers,Lexi" w:date="2025-02-27T16:47:00Z" w16du:dateUtc="2025-02-27T23:47:00Z">
              <w:rPr>
                <w:rFonts w:ascii="Arial" w:hAnsi="Arial" w:cs="Arial"/>
                <w:sz w:val="22"/>
                <w:szCs w:val="22"/>
              </w:rPr>
            </w:rPrChange>
          </w:rPr>
          <w:t>D. melanogaster</w:t>
        </w:r>
        <w:r w:rsidR="00CC6D98">
          <w:rPr>
            <w:rFonts w:ascii="Arial" w:hAnsi="Arial" w:cs="Arial"/>
            <w:sz w:val="22"/>
            <w:szCs w:val="22"/>
          </w:rPr>
          <w:t xml:space="preserve"> but ultimately a different species.</w:t>
        </w:r>
      </w:ins>
      <w:commentRangeStart w:id="277"/>
      <w:del w:id="278" w:author="Keene-Snickers,Lexi" w:date="2025-02-27T16:41:00Z" w16du:dateUtc="2025-02-27T23:41:00Z">
        <w:r w:rsidR="005B2FB6" w:rsidDel="00AC67B9">
          <w:rPr>
            <w:rFonts w:ascii="Arial" w:hAnsi="Arial" w:cs="Arial"/>
            <w:sz w:val="22"/>
            <w:szCs w:val="22"/>
          </w:rPr>
          <w:delText xml:space="preserve">In August, clade B was most </w:delText>
        </w:r>
        <w:r w:rsidR="00F87B84" w:rsidDel="00AC67B9">
          <w:rPr>
            <w:rFonts w:ascii="Arial" w:hAnsi="Arial" w:cs="Arial"/>
            <w:sz w:val="22"/>
            <w:szCs w:val="22"/>
          </w:rPr>
          <w:delText>prevalent</w:delText>
        </w:r>
        <w:r w:rsidR="005B2FB6" w:rsidDel="00AC67B9">
          <w:rPr>
            <w:rFonts w:ascii="Arial" w:hAnsi="Arial" w:cs="Arial"/>
            <w:sz w:val="22"/>
            <w:szCs w:val="22"/>
          </w:rPr>
          <w:delText xml:space="preserve"> </w:delText>
        </w:r>
        <w:r w:rsidR="00F87B84" w:rsidDel="00AC67B9">
          <w:rPr>
            <w:rFonts w:ascii="Arial" w:hAnsi="Arial" w:cs="Arial"/>
            <w:sz w:val="22"/>
            <w:szCs w:val="22"/>
          </w:rPr>
          <w:delText>with all, but two samples identified as clade B.</w:delText>
        </w:r>
        <w:r w:rsidR="005B2FB6" w:rsidDel="00AC67B9">
          <w:rPr>
            <w:rFonts w:ascii="Arial" w:hAnsi="Arial" w:cs="Arial"/>
            <w:sz w:val="22"/>
            <w:szCs w:val="22"/>
          </w:rPr>
          <w:delText xml:space="preserve"> In September, the prevalence of A increased to</w:delText>
        </w:r>
        <w:r w:rsidR="00F87B84" w:rsidDel="00AC67B9">
          <w:rPr>
            <w:rFonts w:ascii="Arial" w:hAnsi="Arial" w:cs="Arial"/>
            <w:sz w:val="22"/>
            <w:szCs w:val="22"/>
          </w:rPr>
          <w:delText xml:space="preserve"> </w:delText>
        </w:r>
        <w:r w:rsidR="005B2FB6" w:rsidDel="00AC67B9">
          <w:rPr>
            <w:rFonts w:ascii="Arial" w:hAnsi="Arial" w:cs="Arial"/>
            <w:sz w:val="22"/>
            <w:szCs w:val="22"/>
          </w:rPr>
          <w:delText>roughly the same as clade B</w:delText>
        </w:r>
        <w:commentRangeEnd w:id="277"/>
        <w:r w:rsidR="00355883" w:rsidDel="00AC67B9">
          <w:rPr>
            <w:rStyle w:val="CommentReference"/>
          </w:rPr>
          <w:commentReference w:id="277"/>
        </w:r>
        <w:r w:rsidR="008506FD" w:rsidDel="00AC67B9">
          <w:rPr>
            <w:rFonts w:ascii="Arial" w:hAnsi="Arial" w:cs="Arial"/>
            <w:sz w:val="22"/>
            <w:szCs w:val="22"/>
          </w:rPr>
          <w:delText xml:space="preserve">. </w:delText>
        </w:r>
        <w:r w:rsidR="005B2FB6" w:rsidDel="00AC67B9">
          <w:rPr>
            <w:rFonts w:ascii="Arial" w:hAnsi="Arial" w:cs="Arial"/>
            <w:sz w:val="22"/>
            <w:szCs w:val="22"/>
          </w:rPr>
          <w:delText xml:space="preserve">By October, the ratio of clade A to B had </w:delText>
        </w:r>
        <w:r w:rsidR="00F87B84" w:rsidDel="00AC67B9">
          <w:rPr>
            <w:rFonts w:ascii="Arial" w:hAnsi="Arial" w:cs="Arial"/>
            <w:sz w:val="22"/>
            <w:szCs w:val="22"/>
          </w:rPr>
          <w:delText xml:space="preserve">increased </w:delText>
        </w:r>
        <w:r w:rsidR="005B2FB6" w:rsidDel="00AC67B9">
          <w:rPr>
            <w:rFonts w:ascii="Arial" w:hAnsi="Arial" w:cs="Arial"/>
            <w:sz w:val="22"/>
            <w:szCs w:val="22"/>
          </w:rPr>
          <w:delText xml:space="preserve">with only one sample identified as clade B. </w:delText>
        </w:r>
        <w:r w:rsidR="008506FD" w:rsidDel="00AC67B9">
          <w:rPr>
            <w:rFonts w:ascii="Arial" w:hAnsi="Arial" w:cs="Arial"/>
            <w:sz w:val="22"/>
            <w:szCs w:val="22"/>
          </w:rPr>
          <w:delText>In the other two locations, clade A was dominant across all collection time points</w:delText>
        </w:r>
        <w:r w:rsidR="00F87B84" w:rsidDel="00AC67B9">
          <w:rPr>
            <w:rFonts w:ascii="Arial" w:hAnsi="Arial" w:cs="Arial"/>
            <w:sz w:val="22"/>
            <w:szCs w:val="22"/>
          </w:rPr>
          <w:delText xml:space="preserve"> (</w:delText>
        </w:r>
        <w:r w:rsidR="00F87B84" w:rsidRPr="00F87B84" w:rsidDel="00AC67B9">
          <w:rPr>
            <w:rFonts w:ascii="Arial" w:hAnsi="Arial" w:cs="Arial"/>
            <w:b/>
            <w:bCs/>
            <w:sz w:val="22"/>
            <w:szCs w:val="22"/>
          </w:rPr>
          <w:delText xml:space="preserve">Fig. </w:delText>
        </w:r>
        <w:commentRangeStart w:id="279"/>
        <w:r w:rsidR="00F87B84" w:rsidRPr="00F87B84" w:rsidDel="00AC67B9">
          <w:rPr>
            <w:rFonts w:ascii="Arial" w:hAnsi="Arial" w:cs="Arial"/>
            <w:b/>
            <w:bCs/>
            <w:sz w:val="22"/>
            <w:szCs w:val="22"/>
          </w:rPr>
          <w:delText>1D</w:delText>
        </w:r>
        <w:commentRangeEnd w:id="279"/>
        <w:r w:rsidR="00E9385E" w:rsidDel="00AC67B9">
          <w:rPr>
            <w:rStyle w:val="CommentReference"/>
          </w:rPr>
          <w:commentReference w:id="279"/>
        </w:r>
        <w:r w:rsidR="00F87B84" w:rsidDel="00AC67B9">
          <w:rPr>
            <w:rFonts w:ascii="Arial" w:hAnsi="Arial" w:cs="Arial"/>
            <w:sz w:val="22"/>
            <w:szCs w:val="22"/>
          </w:rPr>
          <w:delText>)</w:delText>
        </w:r>
        <w:r w:rsidR="005B2FB6" w:rsidDel="00AC67B9">
          <w:rPr>
            <w:rFonts w:ascii="Arial" w:hAnsi="Arial" w:cs="Arial"/>
            <w:sz w:val="22"/>
            <w:szCs w:val="22"/>
          </w:rPr>
          <w:delText>.</w:delText>
        </w:r>
      </w:del>
    </w:p>
    <w:p w14:paraId="55FC40FC" w14:textId="77777777" w:rsidR="00CC6D98" w:rsidRDefault="00CC6D98" w:rsidP="00BF2330">
      <w:pPr>
        <w:spacing w:line="360" w:lineRule="auto"/>
        <w:ind w:firstLine="720"/>
        <w:rPr>
          <w:rFonts w:ascii="Arial" w:hAnsi="Arial" w:cs="Arial"/>
          <w:sz w:val="22"/>
          <w:szCs w:val="22"/>
        </w:rPr>
        <w:pPrChange w:id="280" w:author="Keene-Snickers,Lexi" w:date="2025-02-27T16:42:00Z" w16du:dateUtc="2025-02-27T23:42:00Z">
          <w:pPr>
            <w:spacing w:line="360" w:lineRule="auto"/>
          </w:pPr>
        </w:pPrChange>
      </w:pPr>
    </w:p>
    <w:p w14:paraId="703870F2" w14:textId="28FAEE36" w:rsidR="00006799" w:rsidRDefault="00006799" w:rsidP="00081385">
      <w:pPr>
        <w:spacing w:line="360" w:lineRule="auto"/>
        <w:rPr>
          <w:rFonts w:ascii="Arial" w:hAnsi="Arial" w:cs="Arial"/>
          <w:sz w:val="22"/>
          <w:szCs w:val="22"/>
        </w:rPr>
      </w:pPr>
      <w:del w:id="281" w:author="Keene-Snickers,Lexi" w:date="2025-02-27T13:27:00Z" w16du:dateUtc="2025-02-27T20:27:00Z">
        <w:r w:rsidDel="00167261">
          <w:rPr>
            <w:rFonts w:ascii="Arial" w:hAnsi="Arial" w:cs="Arial"/>
            <w:noProof/>
            <w:sz w:val="22"/>
            <w:szCs w:val="22"/>
          </w:rPr>
          <w:drawing>
            <wp:inline distT="0" distB="0" distL="0" distR="0" wp14:anchorId="45743508" wp14:editId="5910DBFA">
              <wp:extent cx="5181600" cy="6705633"/>
              <wp:effectExtent l="0" t="0" r="0" b="0"/>
              <wp:docPr id="2013172458" name="Picture 6" descr="A screenshot of a screen 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172458" name="Picture 6" descr="A screenshot of a screen shot of a map&#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230592" cy="6769035"/>
                      </a:xfrm>
                      <a:prstGeom prst="rect">
                        <a:avLst/>
                      </a:prstGeom>
                    </pic:spPr>
                  </pic:pic>
                </a:graphicData>
              </a:graphic>
            </wp:inline>
          </w:drawing>
        </w:r>
      </w:del>
      <w:ins w:id="282" w:author="Keene-Snickers,Lexi" w:date="2025-02-27T13:27:00Z" w16du:dateUtc="2025-02-27T20:27:00Z">
        <w:r w:rsidR="00167261">
          <w:rPr>
            <w:rFonts w:ascii="Arial" w:hAnsi="Arial" w:cs="Arial"/>
            <w:noProof/>
            <w:sz w:val="22"/>
            <w:szCs w:val="22"/>
          </w:rPr>
          <w:drawing>
            <wp:inline distT="0" distB="0" distL="0" distR="0" wp14:anchorId="3D91686E" wp14:editId="528BDBC6">
              <wp:extent cx="6191727" cy="5139266"/>
              <wp:effectExtent l="0" t="0" r="6350" b="4445"/>
              <wp:docPr id="250185940" name="Picture 1" descr="A map of the united states with different colored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185940" name="Picture 1" descr="A map of the united states with different colored dots&#10;&#10;AI-generated content may be incorrec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195565" cy="5142452"/>
                      </a:xfrm>
                      <a:prstGeom prst="rect">
                        <a:avLst/>
                      </a:prstGeom>
                    </pic:spPr>
                  </pic:pic>
                </a:graphicData>
              </a:graphic>
            </wp:inline>
          </w:drawing>
        </w:r>
      </w:ins>
    </w:p>
    <w:p w14:paraId="22375E46" w14:textId="754BA08D" w:rsidR="00006799" w:rsidRDefault="00006799" w:rsidP="00081385">
      <w:pPr>
        <w:spacing w:line="360" w:lineRule="auto"/>
        <w:rPr>
          <w:rFonts w:ascii="Arial" w:hAnsi="Arial" w:cs="Arial"/>
          <w:sz w:val="22"/>
          <w:szCs w:val="22"/>
        </w:rPr>
      </w:pPr>
      <w:commentRangeStart w:id="283"/>
      <w:commentRangeStart w:id="284"/>
      <w:r w:rsidRPr="00006799">
        <w:rPr>
          <w:rFonts w:ascii="Arial" w:hAnsi="Arial" w:cs="Arial"/>
          <w:b/>
          <w:bCs/>
          <w:sz w:val="22"/>
          <w:szCs w:val="22"/>
        </w:rPr>
        <w:t xml:space="preserve">Figure </w:t>
      </w:r>
      <w:commentRangeEnd w:id="283"/>
      <w:r w:rsidR="006778E7">
        <w:rPr>
          <w:rStyle w:val="CommentReference"/>
        </w:rPr>
        <w:commentReference w:id="283"/>
      </w:r>
      <w:commentRangeEnd w:id="284"/>
      <w:r w:rsidR="006778E7">
        <w:rPr>
          <w:rStyle w:val="CommentReference"/>
        </w:rPr>
        <w:commentReference w:id="284"/>
      </w:r>
      <w:r>
        <w:rPr>
          <w:rFonts w:ascii="Arial" w:hAnsi="Arial" w:cs="Arial"/>
          <w:b/>
          <w:bCs/>
          <w:sz w:val="22"/>
          <w:szCs w:val="22"/>
        </w:rPr>
        <w:t>1</w:t>
      </w:r>
      <w:r w:rsidRPr="00006799">
        <w:rPr>
          <w:rFonts w:ascii="Arial" w:hAnsi="Arial" w:cs="Arial"/>
          <w:b/>
          <w:bCs/>
          <w:sz w:val="22"/>
          <w:szCs w:val="22"/>
        </w:rPr>
        <w:t xml:space="preserve">: Galbut virus </w:t>
      </w:r>
      <w:commentRangeStart w:id="285"/>
      <w:del w:id="286" w:author="Keene-Snickers,Lexi" w:date="2025-02-27T13:34:00Z" w16du:dateUtc="2025-02-27T20:34:00Z">
        <w:r w:rsidRPr="00006799" w:rsidDel="00167261">
          <w:rPr>
            <w:rFonts w:ascii="Arial" w:hAnsi="Arial" w:cs="Arial"/>
            <w:b/>
            <w:bCs/>
            <w:sz w:val="22"/>
            <w:szCs w:val="22"/>
          </w:rPr>
          <w:delText xml:space="preserve">clades A and B </w:delText>
        </w:r>
        <w:r w:rsidR="00B557DF" w:rsidDel="00167261">
          <w:rPr>
            <w:rFonts w:ascii="Arial" w:hAnsi="Arial" w:cs="Arial"/>
            <w:b/>
            <w:bCs/>
            <w:sz w:val="22"/>
            <w:szCs w:val="22"/>
          </w:rPr>
          <w:delText>co</w:delText>
        </w:r>
        <w:r w:rsidRPr="00006799" w:rsidDel="00167261">
          <w:rPr>
            <w:rFonts w:ascii="Arial" w:hAnsi="Arial" w:cs="Arial"/>
            <w:b/>
            <w:bCs/>
            <w:sz w:val="22"/>
            <w:szCs w:val="22"/>
          </w:rPr>
          <w:delText>circulate among the same populations</w:delText>
        </w:r>
        <w:commentRangeEnd w:id="285"/>
        <w:r w:rsidR="00355883" w:rsidDel="00167261">
          <w:rPr>
            <w:rStyle w:val="CommentReference"/>
          </w:rPr>
          <w:commentReference w:id="285"/>
        </w:r>
      </w:del>
      <w:ins w:id="287" w:author="Keene-Snickers,Lexi" w:date="2025-02-27T13:34:00Z" w16du:dateUtc="2025-02-27T20:34:00Z">
        <w:r w:rsidR="00167261">
          <w:rPr>
            <w:rFonts w:ascii="Arial" w:hAnsi="Arial" w:cs="Arial"/>
            <w:b/>
            <w:bCs/>
            <w:sz w:val="22"/>
            <w:szCs w:val="22"/>
          </w:rPr>
          <w:t xml:space="preserve">infection is widespread in populations studied in Colorado, </w:t>
        </w:r>
      </w:ins>
      <w:ins w:id="288" w:author="Keene-Snickers,Lexi" w:date="2025-02-27T13:35:00Z" w16du:dateUtc="2025-02-27T20:35:00Z">
        <w:r w:rsidR="00167261">
          <w:rPr>
            <w:rFonts w:ascii="Arial" w:hAnsi="Arial" w:cs="Arial"/>
            <w:b/>
            <w:bCs/>
            <w:sz w:val="22"/>
            <w:szCs w:val="22"/>
          </w:rPr>
          <w:t>Maine, Ohio and Pennsylvania</w:t>
        </w:r>
      </w:ins>
      <w:r>
        <w:rPr>
          <w:rFonts w:ascii="Arial" w:hAnsi="Arial" w:cs="Arial"/>
          <w:sz w:val="22"/>
          <w:szCs w:val="22"/>
        </w:rPr>
        <w:t xml:space="preserve">. (A) Locations in the United States that wild </w:t>
      </w:r>
      <w:r w:rsidRPr="00006799">
        <w:rPr>
          <w:rFonts w:ascii="Arial" w:hAnsi="Arial" w:cs="Arial"/>
          <w:i/>
          <w:iCs/>
          <w:sz w:val="22"/>
          <w:szCs w:val="22"/>
        </w:rPr>
        <w:t xml:space="preserve">Drosophila </w:t>
      </w:r>
      <w:del w:id="289" w:author="Stenglein,Mark" w:date="2025-02-18T14:39:00Z" w16du:dateUtc="2025-02-18T21:39:00Z">
        <w:r w:rsidDel="00355883">
          <w:rPr>
            <w:rFonts w:ascii="Arial" w:hAnsi="Arial" w:cs="Arial"/>
            <w:sz w:val="22"/>
            <w:szCs w:val="22"/>
          </w:rPr>
          <w:delText xml:space="preserve">species </w:delText>
        </w:r>
      </w:del>
      <w:r>
        <w:rPr>
          <w:rFonts w:ascii="Arial" w:hAnsi="Arial" w:cs="Arial"/>
          <w:sz w:val="22"/>
          <w:szCs w:val="22"/>
        </w:rPr>
        <w:t xml:space="preserve">were collected in 2023. </w:t>
      </w:r>
      <w:ins w:id="290" w:author="Keene-Snickers,Lexi" w:date="2025-02-27T13:29:00Z" w16du:dateUtc="2025-02-27T20:29:00Z">
        <w:r w:rsidR="00167261">
          <w:rPr>
            <w:rFonts w:ascii="Arial" w:hAnsi="Arial" w:cs="Arial"/>
            <w:sz w:val="22"/>
            <w:szCs w:val="22"/>
          </w:rPr>
          <w:t>(B) Locations in Larimer county Colorado wild Drosophila were collected in 2023. In</w:t>
        </w:r>
      </w:ins>
      <w:ins w:id="291" w:author="Keene-Snickers,Lexi" w:date="2025-02-27T13:30:00Z" w16du:dateUtc="2025-02-27T20:30:00Z">
        <w:r w:rsidR="00167261">
          <w:rPr>
            <w:rFonts w:ascii="Arial" w:hAnsi="Arial" w:cs="Arial"/>
            <w:sz w:val="22"/>
            <w:szCs w:val="22"/>
          </w:rPr>
          <w:t>set shows Larimer county with Weld, Boulder, Jackson and Grand counties as references</w:t>
        </w:r>
      </w:ins>
      <w:ins w:id="292" w:author="Keene-Snickers,Lexi" w:date="2025-02-27T13:31:00Z" w16du:dateUtc="2025-02-27T20:31:00Z">
        <w:r w:rsidR="00167261">
          <w:rPr>
            <w:rFonts w:ascii="Arial" w:hAnsi="Arial" w:cs="Arial"/>
            <w:sz w:val="22"/>
            <w:szCs w:val="22"/>
          </w:rPr>
          <w:t xml:space="preserve">. (C) Relative levels of galbut virus RNA 1 </w:t>
        </w:r>
      </w:ins>
      <w:ins w:id="293" w:author="Keene-Snickers,Lexi" w:date="2025-02-27T13:32:00Z" w16du:dateUtc="2025-02-27T20:32:00Z">
        <w:r w:rsidR="00167261">
          <w:rPr>
            <w:rFonts w:ascii="Arial" w:hAnsi="Arial" w:cs="Arial"/>
            <w:sz w:val="22"/>
            <w:szCs w:val="22"/>
          </w:rPr>
          <w:t xml:space="preserve">to RpL32 mRNA </w:t>
        </w:r>
      </w:ins>
      <w:ins w:id="294" w:author="Keene-Snickers,Lexi" w:date="2025-02-27T13:31:00Z" w16du:dateUtc="2025-02-27T20:31:00Z">
        <w:r w:rsidR="00167261">
          <w:rPr>
            <w:rFonts w:ascii="Arial" w:hAnsi="Arial" w:cs="Arial"/>
            <w:sz w:val="22"/>
            <w:szCs w:val="22"/>
          </w:rPr>
          <w:t xml:space="preserve">detected in flies captured in 2023. </w:t>
        </w:r>
      </w:ins>
      <w:ins w:id="295" w:author="Keene-Snickers,Lexi" w:date="2025-02-27T13:32:00Z" w16du:dateUtc="2025-02-27T20:32:00Z">
        <w:r w:rsidR="00167261">
          <w:rPr>
            <w:rFonts w:ascii="Arial" w:hAnsi="Arial" w:cs="Arial"/>
            <w:sz w:val="22"/>
            <w:szCs w:val="22"/>
          </w:rPr>
          <w:t xml:space="preserve">Figure </w:t>
        </w:r>
        <w:r w:rsidR="00167261">
          <w:rPr>
            <w:rFonts w:ascii="Arial" w:hAnsi="Arial" w:cs="Arial"/>
            <w:sz w:val="22"/>
            <w:szCs w:val="22"/>
          </w:rPr>
          <w:lastRenderedPageBreak/>
          <w:t xml:space="preserve">is sorted by alphabetically by locations in Colorado (orange/brown colors) and other states (blue colors). </w:t>
        </w:r>
      </w:ins>
      <w:ins w:id="296" w:author="Keene-Snickers,Lexi" w:date="2025-02-27T13:35:00Z" w16du:dateUtc="2025-02-27T20:35:00Z">
        <w:r w:rsidR="00167261">
          <w:rPr>
            <w:rFonts w:ascii="Arial" w:hAnsi="Arial" w:cs="Arial"/>
            <w:sz w:val="22"/>
            <w:szCs w:val="22"/>
          </w:rPr>
          <w:t xml:space="preserve">Negative samples were set to zero. </w:t>
        </w:r>
      </w:ins>
      <w:del w:id="297" w:author="Keene-Snickers,Lexi" w:date="2025-02-27T13:33:00Z" w16du:dateUtc="2025-02-27T20:33:00Z">
        <w:r w:rsidDel="00167261">
          <w:rPr>
            <w:rFonts w:ascii="Arial" w:hAnsi="Arial" w:cs="Arial"/>
            <w:sz w:val="22"/>
            <w:szCs w:val="22"/>
          </w:rPr>
          <w:delText xml:space="preserve">Galbut virus positive screening of flies collected in Larimer County, CO (B) or in other regions of the United States (C). </w:delText>
        </w:r>
      </w:del>
      <w:r>
        <w:rPr>
          <w:rFonts w:ascii="Arial" w:hAnsi="Arial" w:cs="Arial"/>
          <w:sz w:val="22"/>
          <w:szCs w:val="22"/>
        </w:rPr>
        <w:t xml:space="preserve">(D) Galbut virus infection over time in </w:t>
      </w:r>
      <w:del w:id="298" w:author="Keene-Snickers,Lexi" w:date="2025-02-27T13:33:00Z" w16du:dateUtc="2025-02-27T20:33:00Z">
        <w:r w:rsidDel="00167261">
          <w:rPr>
            <w:rFonts w:ascii="Arial" w:hAnsi="Arial" w:cs="Arial"/>
            <w:sz w:val="22"/>
            <w:szCs w:val="22"/>
          </w:rPr>
          <w:delText xml:space="preserve">three </w:delText>
        </w:r>
      </w:del>
      <w:ins w:id="299" w:author="Keene-Snickers,Lexi" w:date="2025-02-27T13:33:00Z" w16du:dateUtc="2025-02-27T20:33:00Z">
        <w:r w:rsidR="00167261">
          <w:rPr>
            <w:rFonts w:ascii="Arial" w:hAnsi="Arial" w:cs="Arial"/>
            <w:sz w:val="22"/>
            <w:szCs w:val="22"/>
          </w:rPr>
          <w:t>t</w:t>
        </w:r>
        <w:r w:rsidR="00167261">
          <w:rPr>
            <w:rFonts w:ascii="Arial" w:hAnsi="Arial" w:cs="Arial"/>
            <w:sz w:val="22"/>
            <w:szCs w:val="22"/>
          </w:rPr>
          <w:t>wo</w:t>
        </w:r>
        <w:r w:rsidR="00167261">
          <w:rPr>
            <w:rFonts w:ascii="Arial" w:hAnsi="Arial" w:cs="Arial"/>
            <w:sz w:val="22"/>
            <w:szCs w:val="22"/>
          </w:rPr>
          <w:t xml:space="preserve"> </w:t>
        </w:r>
      </w:ins>
      <w:r>
        <w:rPr>
          <w:rFonts w:ascii="Arial" w:hAnsi="Arial" w:cs="Arial"/>
          <w:sz w:val="22"/>
          <w:szCs w:val="22"/>
        </w:rPr>
        <w:t>locations of Larimer County, CO</w:t>
      </w:r>
      <w:ins w:id="300" w:author="Keene-Snickers,Lexi" w:date="2025-02-27T13:33:00Z" w16du:dateUtc="2025-02-27T20:33:00Z">
        <w:r w:rsidR="00167261">
          <w:rPr>
            <w:rFonts w:ascii="Arial" w:hAnsi="Arial" w:cs="Arial"/>
            <w:sz w:val="22"/>
            <w:szCs w:val="22"/>
          </w:rPr>
          <w:t xml:space="preserve"> (Wabash and Rampart)</w:t>
        </w:r>
      </w:ins>
      <w:r>
        <w:rPr>
          <w:rFonts w:ascii="Arial" w:hAnsi="Arial" w:cs="Arial"/>
          <w:sz w:val="22"/>
          <w:szCs w:val="22"/>
        </w:rPr>
        <w:t xml:space="preserve">. RT-qPCR data is normalized to levels of RpL32 mRNA. </w:t>
      </w:r>
      <w:ins w:id="301" w:author="Keene-Snickers,Lexi" w:date="2025-02-27T13:33:00Z" w16du:dateUtc="2025-02-27T20:33:00Z">
        <w:r w:rsidR="00167261">
          <w:rPr>
            <w:rFonts w:ascii="Arial" w:hAnsi="Arial" w:cs="Arial"/>
            <w:sz w:val="22"/>
            <w:szCs w:val="22"/>
          </w:rPr>
          <w:t>Colorado locations are denoted by street names of the c</w:t>
        </w:r>
      </w:ins>
      <w:ins w:id="302" w:author="Keene-Snickers,Lexi" w:date="2025-02-27T13:34:00Z" w16du:dateUtc="2025-02-27T20:34:00Z">
        <w:r w:rsidR="00167261">
          <w:rPr>
            <w:rFonts w:ascii="Arial" w:hAnsi="Arial" w:cs="Arial"/>
            <w:sz w:val="22"/>
            <w:szCs w:val="22"/>
          </w:rPr>
          <w:t>ollection location.</w:t>
        </w:r>
      </w:ins>
      <w:del w:id="303" w:author="Keene-Snickers,Lexi" w:date="2025-02-27T13:33:00Z" w16du:dateUtc="2025-02-27T20:33:00Z">
        <w:r w:rsidDel="00167261">
          <w:rPr>
            <w:rFonts w:ascii="Arial" w:hAnsi="Arial" w:cs="Arial"/>
            <w:sz w:val="22"/>
            <w:szCs w:val="22"/>
          </w:rPr>
          <w:delText>Galbut virus genotype is denoted by shape and color.</w:delText>
        </w:r>
      </w:del>
    </w:p>
    <w:p w14:paraId="1803ACFA" w14:textId="77777777" w:rsidR="00167261" w:rsidRDefault="00167261" w:rsidP="00081385">
      <w:pPr>
        <w:spacing w:line="360" w:lineRule="auto"/>
        <w:rPr>
          <w:ins w:id="304" w:author="Keene-Snickers,Lexi" w:date="2025-02-27T13:27:00Z" w16du:dateUtc="2025-02-27T20:27:00Z"/>
          <w:rFonts w:ascii="Arial" w:hAnsi="Arial" w:cs="Arial"/>
          <w:b/>
          <w:bCs/>
          <w:sz w:val="22"/>
          <w:szCs w:val="22"/>
        </w:rPr>
      </w:pPr>
    </w:p>
    <w:p w14:paraId="6FD94AD7" w14:textId="748F2502" w:rsidR="00B557DF" w:rsidRPr="00B557DF" w:rsidRDefault="00B557DF" w:rsidP="00081385">
      <w:pPr>
        <w:spacing w:line="360" w:lineRule="auto"/>
        <w:rPr>
          <w:rFonts w:ascii="Arial" w:hAnsi="Arial" w:cs="Arial"/>
          <w:b/>
          <w:bCs/>
          <w:sz w:val="22"/>
          <w:szCs w:val="22"/>
        </w:rPr>
      </w:pPr>
      <w:commentRangeStart w:id="305"/>
      <w:r w:rsidRPr="00B557DF">
        <w:rPr>
          <w:rFonts w:ascii="Arial" w:hAnsi="Arial" w:cs="Arial"/>
          <w:b/>
          <w:bCs/>
          <w:sz w:val="22"/>
          <w:szCs w:val="22"/>
        </w:rPr>
        <w:t>Galbut virus</w:t>
      </w:r>
      <w:ins w:id="306" w:author="Keene-Snickers,Lexi" w:date="2025-02-28T15:58:00Z" w16du:dateUtc="2025-02-28T22:58:00Z">
        <w:r w:rsidR="00CA7501">
          <w:rPr>
            <w:rFonts w:ascii="Arial" w:hAnsi="Arial" w:cs="Arial"/>
            <w:b/>
            <w:bCs/>
            <w:sz w:val="22"/>
            <w:szCs w:val="22"/>
          </w:rPr>
          <w:t xml:space="preserve"> </w:t>
        </w:r>
      </w:ins>
      <w:del w:id="307" w:author="Keene-Snickers,Lexi" w:date="2025-02-28T15:57:00Z" w16du:dateUtc="2025-02-28T22:57:00Z">
        <w:r w:rsidRPr="00B557DF" w:rsidDel="00CA7501">
          <w:rPr>
            <w:rFonts w:ascii="Arial" w:hAnsi="Arial" w:cs="Arial"/>
            <w:b/>
            <w:bCs/>
            <w:sz w:val="22"/>
            <w:szCs w:val="22"/>
          </w:rPr>
          <w:delText xml:space="preserve"> genotype A is associated with variable infectivity levels and chaq virus coinfection</w:delText>
        </w:r>
        <w:commentRangeEnd w:id="305"/>
        <w:r w:rsidR="00290D9B" w:rsidDel="00CA7501">
          <w:rPr>
            <w:rStyle w:val="CommentReference"/>
          </w:rPr>
          <w:commentReference w:id="305"/>
        </w:r>
      </w:del>
      <w:ins w:id="308" w:author="Keene-Snickers,Lexi" w:date="2025-02-28T15:57:00Z" w16du:dateUtc="2025-02-28T22:57:00Z">
        <w:r w:rsidR="00CA7501">
          <w:rPr>
            <w:rFonts w:ascii="Arial" w:hAnsi="Arial" w:cs="Arial"/>
            <w:b/>
            <w:bCs/>
            <w:sz w:val="22"/>
            <w:szCs w:val="22"/>
          </w:rPr>
          <w:t>abundance is correlated between RT-qPCR levels and sequencing reads</w:t>
        </w:r>
      </w:ins>
    </w:p>
    <w:p w14:paraId="249D8653" w14:textId="77777777" w:rsidR="00B557DF" w:rsidRDefault="00B557DF" w:rsidP="00081385">
      <w:pPr>
        <w:spacing w:line="360" w:lineRule="auto"/>
        <w:rPr>
          <w:rFonts w:ascii="Arial" w:hAnsi="Arial" w:cs="Arial"/>
          <w:sz w:val="22"/>
          <w:szCs w:val="22"/>
        </w:rPr>
      </w:pPr>
    </w:p>
    <w:p w14:paraId="29A60F22" w14:textId="0B5293D6" w:rsidR="00B557DF" w:rsidRDefault="00B557DF" w:rsidP="00081385">
      <w:pPr>
        <w:spacing w:line="360" w:lineRule="auto"/>
        <w:rPr>
          <w:rFonts w:ascii="Arial" w:hAnsi="Arial" w:cs="Arial"/>
          <w:sz w:val="22"/>
          <w:szCs w:val="22"/>
        </w:rPr>
      </w:pPr>
      <w:r>
        <w:rPr>
          <w:rFonts w:ascii="Arial" w:hAnsi="Arial" w:cs="Arial"/>
          <w:sz w:val="22"/>
          <w:szCs w:val="22"/>
        </w:rPr>
        <w:tab/>
        <w:t xml:space="preserve">Of the </w:t>
      </w:r>
      <w:del w:id="309" w:author="Stenglein,Mark" w:date="2025-02-18T14:42:00Z" w16du:dateUtc="2025-02-18T21:42:00Z">
        <w:r w:rsidR="00B71B44" w:rsidDel="00B56963">
          <w:rPr>
            <w:rFonts w:ascii="Arial" w:hAnsi="Arial" w:cs="Arial"/>
            <w:sz w:val="22"/>
            <w:szCs w:val="22"/>
          </w:rPr>
          <w:delText xml:space="preserve">roughly </w:delText>
        </w:r>
      </w:del>
      <w:ins w:id="310" w:author="Stenglein,Mark" w:date="2025-02-18T14:42:00Z" w16du:dateUtc="2025-02-18T21:42:00Z">
        <w:r w:rsidR="00B56963">
          <w:rPr>
            <w:rFonts w:ascii="Arial" w:hAnsi="Arial" w:cs="Arial"/>
            <w:sz w:val="22"/>
            <w:szCs w:val="22"/>
          </w:rPr>
          <w:t>~</w:t>
        </w:r>
      </w:ins>
      <w:r>
        <w:rPr>
          <w:rFonts w:ascii="Arial" w:hAnsi="Arial" w:cs="Arial"/>
          <w:sz w:val="22"/>
          <w:szCs w:val="22"/>
        </w:rPr>
        <w:t xml:space="preserve">1,000 samples collected, </w:t>
      </w:r>
      <w:r w:rsidR="00B56963">
        <w:rPr>
          <w:rFonts w:ascii="Arial" w:hAnsi="Arial" w:cs="Arial"/>
          <w:sz w:val="22"/>
          <w:szCs w:val="22"/>
        </w:rPr>
        <w:t xml:space="preserve">we selected </w:t>
      </w:r>
      <w:r>
        <w:rPr>
          <w:rFonts w:ascii="Arial" w:hAnsi="Arial" w:cs="Arial"/>
          <w:sz w:val="22"/>
          <w:szCs w:val="22"/>
        </w:rPr>
        <w:t xml:space="preserve">155 </w:t>
      </w:r>
      <w:del w:id="311" w:author="Stenglein,Mark" w:date="2025-02-18T14:42:00Z" w16du:dateUtc="2025-02-18T21:42:00Z">
        <w:r w:rsidDel="00B56963">
          <w:rPr>
            <w:rFonts w:ascii="Arial" w:hAnsi="Arial" w:cs="Arial"/>
            <w:sz w:val="22"/>
            <w:szCs w:val="22"/>
          </w:rPr>
          <w:delText>were selected for downstream analysis via total RNA metagenomic sequencing</w:delText>
        </w:r>
      </w:del>
      <w:r w:rsidR="00B56963">
        <w:rPr>
          <w:rFonts w:ascii="Arial" w:hAnsi="Arial" w:cs="Arial"/>
          <w:sz w:val="22"/>
          <w:szCs w:val="22"/>
        </w:rPr>
        <w:t xml:space="preserve">from which to recover galbut virus sequences using total RNA </w:t>
      </w:r>
      <w:commentRangeStart w:id="312"/>
      <w:r w:rsidR="00B56963">
        <w:rPr>
          <w:rFonts w:ascii="Arial" w:hAnsi="Arial" w:cs="Arial"/>
          <w:sz w:val="22"/>
          <w:szCs w:val="22"/>
        </w:rPr>
        <w:t>sequencing</w:t>
      </w:r>
      <w:commentRangeEnd w:id="312"/>
      <w:r w:rsidR="00971DFF">
        <w:rPr>
          <w:rStyle w:val="CommentReference"/>
        </w:rPr>
        <w:commentReference w:id="312"/>
      </w:r>
      <w:r>
        <w:rPr>
          <w:rFonts w:ascii="Arial" w:hAnsi="Arial" w:cs="Arial"/>
          <w:sz w:val="22"/>
          <w:szCs w:val="22"/>
        </w:rPr>
        <w:t xml:space="preserve">. </w:t>
      </w:r>
      <w:del w:id="313" w:author="Stenglein,Mark" w:date="2025-02-18T14:43:00Z" w16du:dateUtc="2025-02-18T21:43:00Z">
        <w:r w:rsidDel="00322067">
          <w:rPr>
            <w:rFonts w:ascii="Arial" w:hAnsi="Arial" w:cs="Arial"/>
            <w:sz w:val="22"/>
            <w:szCs w:val="22"/>
          </w:rPr>
          <w:delText xml:space="preserve">Samples were selected based on: 1) genotype- </w:delText>
        </w:r>
        <w:r w:rsidR="00C27B4E" w:rsidDel="00322067">
          <w:rPr>
            <w:rFonts w:ascii="Arial" w:hAnsi="Arial" w:cs="Arial"/>
            <w:sz w:val="22"/>
            <w:szCs w:val="22"/>
          </w:rPr>
          <w:delText>more B</w:delText>
        </w:r>
        <w:r w:rsidDel="00322067">
          <w:rPr>
            <w:rFonts w:ascii="Arial" w:hAnsi="Arial" w:cs="Arial"/>
            <w:sz w:val="22"/>
            <w:szCs w:val="22"/>
          </w:rPr>
          <w:delText xml:space="preserve"> samples </w:delText>
        </w:r>
        <w:r w:rsidR="00C27B4E" w:rsidDel="00322067">
          <w:rPr>
            <w:rFonts w:ascii="Arial" w:hAnsi="Arial" w:cs="Arial"/>
            <w:sz w:val="22"/>
            <w:szCs w:val="22"/>
          </w:rPr>
          <w:delText>than A</w:delText>
        </w:r>
        <w:r w:rsidDel="00322067">
          <w:rPr>
            <w:rFonts w:ascii="Arial" w:hAnsi="Arial" w:cs="Arial"/>
            <w:sz w:val="22"/>
            <w:szCs w:val="22"/>
          </w:rPr>
          <w:delText xml:space="preserve"> to increase representation of genotype B sequences; 2) samples that had high infection levels based on low ct values; and 3) samples that had low infection levels determined by high ct values</w:delText>
        </w:r>
      </w:del>
      <w:r w:rsidR="00322067">
        <w:rPr>
          <w:rFonts w:ascii="Arial" w:hAnsi="Arial" w:cs="Arial"/>
          <w:sz w:val="22"/>
          <w:szCs w:val="22"/>
        </w:rPr>
        <w:t>Samples were selected to provide broad representation of geography, infection level, and galbut virus genotype</w:t>
      </w:r>
      <w:r w:rsidR="00E026FB">
        <w:rPr>
          <w:rFonts w:ascii="Arial" w:hAnsi="Arial" w:cs="Arial"/>
          <w:sz w:val="22"/>
          <w:szCs w:val="22"/>
        </w:rPr>
        <w:t xml:space="preserve"> (</w:t>
      </w:r>
      <w:r w:rsidR="00E026FB" w:rsidRPr="00E026FB">
        <w:rPr>
          <w:rFonts w:ascii="Arial" w:hAnsi="Arial" w:cs="Arial"/>
          <w:b/>
          <w:bCs/>
          <w:sz w:val="22"/>
          <w:szCs w:val="22"/>
        </w:rPr>
        <w:t>Table 1</w:t>
      </w:r>
      <w:r w:rsidR="00E026FB">
        <w:rPr>
          <w:rFonts w:ascii="Arial" w:hAnsi="Arial" w:cs="Arial"/>
          <w:sz w:val="22"/>
          <w:szCs w:val="22"/>
        </w:rPr>
        <w:t>)</w:t>
      </w:r>
      <w:r>
        <w:rPr>
          <w:rFonts w:ascii="Arial" w:hAnsi="Arial" w:cs="Arial"/>
          <w:sz w:val="22"/>
          <w:szCs w:val="22"/>
        </w:rPr>
        <w:t>. Thirty-two of the sequenced samples did not contain enough galbut virus</w:t>
      </w:r>
      <w:r w:rsidR="00322067">
        <w:rPr>
          <w:rFonts w:ascii="Arial" w:hAnsi="Arial" w:cs="Arial"/>
          <w:sz w:val="22"/>
          <w:szCs w:val="22"/>
        </w:rPr>
        <w:t>-mapping</w:t>
      </w:r>
      <w:r>
        <w:rPr>
          <w:rFonts w:ascii="Arial" w:hAnsi="Arial" w:cs="Arial"/>
          <w:sz w:val="22"/>
          <w:szCs w:val="22"/>
        </w:rPr>
        <w:t xml:space="preserve"> reads to generate </w:t>
      </w:r>
      <w:del w:id="314" w:author="Stenglein,Mark" w:date="2025-02-18T14:45:00Z" w16du:dateUtc="2025-02-18T21:45:00Z">
        <w:r w:rsidDel="00322067">
          <w:rPr>
            <w:rFonts w:ascii="Arial" w:hAnsi="Arial" w:cs="Arial"/>
            <w:sz w:val="22"/>
            <w:szCs w:val="22"/>
          </w:rPr>
          <w:delText xml:space="preserve">any </w:delText>
        </w:r>
      </w:del>
      <w:r w:rsidR="0035280A">
        <w:rPr>
          <w:rFonts w:ascii="Arial" w:hAnsi="Arial" w:cs="Arial"/>
          <w:sz w:val="22"/>
          <w:szCs w:val="22"/>
        </w:rPr>
        <w:t xml:space="preserve">coding </w:t>
      </w:r>
      <w:r>
        <w:rPr>
          <w:rFonts w:ascii="Arial" w:hAnsi="Arial" w:cs="Arial"/>
          <w:sz w:val="22"/>
          <w:szCs w:val="22"/>
        </w:rPr>
        <w:t xml:space="preserve">complete </w:t>
      </w:r>
      <w:del w:id="315" w:author="Stenglein,Mark" w:date="2025-02-18T14:45:00Z" w16du:dateUtc="2025-02-18T21:45:00Z">
        <w:r w:rsidDel="00322067">
          <w:rPr>
            <w:rFonts w:ascii="Arial" w:hAnsi="Arial" w:cs="Arial"/>
            <w:sz w:val="22"/>
            <w:szCs w:val="22"/>
          </w:rPr>
          <w:delText xml:space="preserve">or near complete </w:delText>
        </w:r>
      </w:del>
      <w:r>
        <w:rPr>
          <w:rFonts w:ascii="Arial" w:hAnsi="Arial" w:cs="Arial"/>
          <w:sz w:val="22"/>
          <w:szCs w:val="22"/>
        </w:rPr>
        <w:t xml:space="preserve">sequences. </w:t>
      </w:r>
      <w:del w:id="316" w:author="Stenglein,Mark" w:date="2025-02-18T14:45:00Z" w16du:dateUtc="2025-02-18T21:45:00Z">
        <w:r w:rsidDel="00322067">
          <w:rPr>
            <w:rFonts w:ascii="Arial" w:hAnsi="Arial" w:cs="Arial"/>
            <w:sz w:val="22"/>
            <w:szCs w:val="22"/>
          </w:rPr>
          <w:delText>However, o</w:delText>
        </w:r>
      </w:del>
      <w:r w:rsidR="00322067">
        <w:rPr>
          <w:rFonts w:ascii="Arial" w:hAnsi="Arial" w:cs="Arial"/>
          <w:sz w:val="22"/>
          <w:szCs w:val="22"/>
        </w:rPr>
        <w:t>From</w:t>
      </w:r>
      <w:del w:id="317" w:author="Stenglein,Mark" w:date="2025-02-18T14:45:00Z" w16du:dateUtc="2025-02-18T21:45:00Z">
        <w:r w:rsidDel="00322067">
          <w:rPr>
            <w:rFonts w:ascii="Arial" w:hAnsi="Arial" w:cs="Arial"/>
            <w:sz w:val="22"/>
            <w:szCs w:val="22"/>
          </w:rPr>
          <w:delText>f</w:delText>
        </w:r>
      </w:del>
      <w:r>
        <w:rPr>
          <w:rFonts w:ascii="Arial" w:hAnsi="Arial" w:cs="Arial"/>
          <w:sz w:val="22"/>
          <w:szCs w:val="22"/>
        </w:rPr>
        <w:t xml:space="preserve"> the 123 </w:t>
      </w:r>
      <w:del w:id="318" w:author="Stenglein,Mark" w:date="2025-02-18T14:45:00Z" w16du:dateUtc="2025-02-18T21:45:00Z">
        <w:r w:rsidDel="00322067">
          <w:rPr>
            <w:rFonts w:ascii="Arial" w:hAnsi="Arial" w:cs="Arial"/>
            <w:sz w:val="22"/>
            <w:szCs w:val="22"/>
          </w:rPr>
          <w:delText xml:space="preserve">remaining </w:delText>
        </w:r>
      </w:del>
      <w:r>
        <w:rPr>
          <w:rFonts w:ascii="Arial" w:hAnsi="Arial" w:cs="Arial"/>
          <w:sz w:val="22"/>
          <w:szCs w:val="22"/>
        </w:rPr>
        <w:t>samples</w:t>
      </w:r>
      <w:r w:rsidR="00322067">
        <w:rPr>
          <w:rFonts w:ascii="Arial" w:hAnsi="Arial" w:cs="Arial"/>
          <w:sz w:val="22"/>
          <w:szCs w:val="22"/>
        </w:rPr>
        <w:t xml:space="preserve"> with sufficient galbut virus-mapping reads</w:t>
      </w:r>
      <w:r>
        <w:rPr>
          <w:rFonts w:ascii="Arial" w:hAnsi="Arial" w:cs="Arial"/>
          <w:sz w:val="22"/>
          <w:szCs w:val="22"/>
        </w:rPr>
        <w:t xml:space="preserve">, </w:t>
      </w:r>
      <w:r w:rsidR="00322067">
        <w:rPr>
          <w:rFonts w:ascii="Arial" w:hAnsi="Arial" w:cs="Arial"/>
          <w:sz w:val="22"/>
          <w:szCs w:val="22"/>
        </w:rPr>
        <w:t xml:space="preserve">we recovered </w:t>
      </w:r>
      <w:r>
        <w:rPr>
          <w:rFonts w:ascii="Arial" w:hAnsi="Arial" w:cs="Arial"/>
          <w:sz w:val="22"/>
          <w:szCs w:val="22"/>
        </w:rPr>
        <w:t xml:space="preserve">374 </w:t>
      </w:r>
      <w:r w:rsidR="0035280A">
        <w:rPr>
          <w:rFonts w:ascii="Arial" w:hAnsi="Arial" w:cs="Arial"/>
          <w:sz w:val="22"/>
          <w:szCs w:val="22"/>
        </w:rPr>
        <w:t xml:space="preserve">coding </w:t>
      </w:r>
      <w:r>
        <w:rPr>
          <w:rFonts w:ascii="Arial" w:hAnsi="Arial" w:cs="Arial"/>
          <w:sz w:val="22"/>
          <w:szCs w:val="22"/>
        </w:rPr>
        <w:t xml:space="preserve">complete or near complete </w:t>
      </w:r>
      <w:r w:rsidR="00322067">
        <w:rPr>
          <w:rFonts w:ascii="Arial" w:hAnsi="Arial" w:cs="Arial"/>
          <w:sz w:val="22"/>
          <w:szCs w:val="22"/>
        </w:rPr>
        <w:t xml:space="preserve">galbut virus segment </w:t>
      </w:r>
      <w:r>
        <w:rPr>
          <w:rFonts w:ascii="Arial" w:hAnsi="Arial" w:cs="Arial"/>
          <w:sz w:val="22"/>
          <w:szCs w:val="22"/>
        </w:rPr>
        <w:t>sequences</w:t>
      </w:r>
      <w:del w:id="319" w:author="Stenglein,Mark" w:date="2025-02-18T14:45:00Z" w16du:dateUtc="2025-02-18T21:45:00Z">
        <w:r w:rsidDel="00322067">
          <w:rPr>
            <w:rFonts w:ascii="Arial" w:hAnsi="Arial" w:cs="Arial"/>
            <w:sz w:val="22"/>
            <w:szCs w:val="22"/>
          </w:rPr>
          <w:delText xml:space="preserve"> were identified</w:delText>
        </w:r>
      </w:del>
      <w:r>
        <w:rPr>
          <w:rFonts w:ascii="Arial" w:hAnsi="Arial" w:cs="Arial"/>
          <w:sz w:val="22"/>
          <w:szCs w:val="22"/>
        </w:rPr>
        <w:t xml:space="preserve">. </w:t>
      </w:r>
      <w:commentRangeStart w:id="320"/>
      <w:commentRangeStart w:id="321"/>
      <w:r>
        <w:rPr>
          <w:rFonts w:ascii="Arial" w:hAnsi="Arial" w:cs="Arial"/>
          <w:sz w:val="22"/>
          <w:szCs w:val="22"/>
        </w:rPr>
        <w:t xml:space="preserve">Of the samples that yielded no </w:t>
      </w:r>
      <w:ins w:id="322" w:author="Keene-Snickers,Lexi" w:date="2025-02-28T15:59:00Z" w16du:dateUtc="2025-02-28T22:59:00Z">
        <w:r w:rsidR="00CA7501">
          <w:rPr>
            <w:rFonts w:ascii="Arial" w:hAnsi="Arial" w:cs="Arial"/>
            <w:sz w:val="22"/>
            <w:szCs w:val="22"/>
          </w:rPr>
          <w:t xml:space="preserve">coding-complete </w:t>
        </w:r>
      </w:ins>
      <w:r>
        <w:rPr>
          <w:rFonts w:ascii="Arial" w:hAnsi="Arial" w:cs="Arial"/>
          <w:sz w:val="22"/>
          <w:szCs w:val="22"/>
        </w:rPr>
        <w:t>galbut virus sequences, six were from Ohio and</w:t>
      </w:r>
      <w:r w:rsidR="00322067">
        <w:rPr>
          <w:rFonts w:ascii="Arial" w:hAnsi="Arial" w:cs="Arial"/>
          <w:sz w:val="22"/>
          <w:szCs w:val="22"/>
        </w:rPr>
        <w:t xml:space="preserve"> had been</w:t>
      </w:r>
      <w:r>
        <w:rPr>
          <w:rFonts w:ascii="Arial" w:hAnsi="Arial" w:cs="Arial"/>
          <w:sz w:val="22"/>
          <w:szCs w:val="22"/>
        </w:rPr>
        <w:t xml:space="preserve"> sequenced because they were not </w:t>
      </w:r>
      <w:r w:rsidRPr="00B557DF">
        <w:rPr>
          <w:rFonts w:ascii="Arial" w:hAnsi="Arial" w:cs="Arial"/>
          <w:i/>
          <w:iCs/>
          <w:sz w:val="22"/>
          <w:szCs w:val="22"/>
        </w:rPr>
        <w:t>D. melanogaster</w:t>
      </w:r>
      <w:r>
        <w:rPr>
          <w:rFonts w:ascii="Arial" w:hAnsi="Arial" w:cs="Arial"/>
          <w:sz w:val="22"/>
          <w:szCs w:val="22"/>
        </w:rPr>
        <w:t xml:space="preserve"> but could have been infected by a virus similar to galbut virus, 22 were low positives, </w:t>
      </w:r>
      <w:ins w:id="323" w:author="Keene-Snickers,Lexi" w:date="2025-02-28T16:00:00Z" w16du:dateUtc="2025-02-28T23:00:00Z">
        <w:r w:rsidR="00CA7501">
          <w:rPr>
            <w:rFonts w:ascii="Arial" w:hAnsi="Arial" w:cs="Arial"/>
            <w:sz w:val="22"/>
            <w:szCs w:val="22"/>
          </w:rPr>
          <w:t>four</w:t>
        </w:r>
      </w:ins>
      <w:del w:id="324" w:author="Keene-Snickers,Lexi" w:date="2025-02-28T16:00:00Z" w16du:dateUtc="2025-02-28T23:00:00Z">
        <w:r w:rsidDel="00CA7501">
          <w:rPr>
            <w:rFonts w:ascii="Arial" w:hAnsi="Arial" w:cs="Arial"/>
            <w:sz w:val="22"/>
            <w:szCs w:val="22"/>
          </w:rPr>
          <w:delText>three</w:delText>
        </w:r>
      </w:del>
      <w:r>
        <w:rPr>
          <w:rFonts w:ascii="Arial" w:hAnsi="Arial" w:cs="Arial"/>
          <w:sz w:val="22"/>
          <w:szCs w:val="22"/>
        </w:rPr>
        <w:t xml:space="preserve"> were </w:t>
      </w:r>
      <w:ins w:id="325" w:author="Keene-Snickers,Lexi" w:date="2025-02-28T16:00:00Z" w16du:dateUtc="2025-02-28T23:00:00Z">
        <w:r w:rsidR="00CA7501">
          <w:rPr>
            <w:rFonts w:ascii="Arial" w:hAnsi="Arial" w:cs="Arial"/>
            <w:sz w:val="22"/>
            <w:szCs w:val="22"/>
          </w:rPr>
          <w:t xml:space="preserve">detected by only one set of our galbut virus RT-qPCR primers. </w:t>
        </w:r>
      </w:ins>
      <w:del w:id="326" w:author="Keene-Snickers,Lexi" w:date="2025-02-28T16:01:00Z" w16du:dateUtc="2025-02-28T23:01:00Z">
        <w:r w:rsidDel="00CA7501">
          <w:rPr>
            <w:rFonts w:ascii="Arial" w:hAnsi="Arial" w:cs="Arial"/>
            <w:sz w:val="22"/>
            <w:szCs w:val="22"/>
          </w:rPr>
          <w:delText>galbut virus genotype B and one was genotype A  which was positive by only</w:delText>
        </w:r>
        <w:r w:rsidR="00C27B4E" w:rsidDel="00CA7501">
          <w:rPr>
            <w:rFonts w:ascii="Arial" w:hAnsi="Arial" w:cs="Arial"/>
            <w:sz w:val="22"/>
            <w:szCs w:val="22"/>
          </w:rPr>
          <w:delText xml:space="preserve"> our</w:delText>
        </w:r>
        <w:r w:rsidDel="00CA7501">
          <w:rPr>
            <w:rFonts w:ascii="Arial" w:hAnsi="Arial" w:cs="Arial"/>
            <w:sz w:val="22"/>
            <w:szCs w:val="22"/>
          </w:rPr>
          <w:delText xml:space="preserve"> genotype A detecting primers but not by the genotype A and B detecting primers</w:delText>
        </w:r>
        <w:commentRangeEnd w:id="320"/>
        <w:r w:rsidR="00322067" w:rsidDel="00CA7501">
          <w:rPr>
            <w:rStyle w:val="CommentReference"/>
          </w:rPr>
          <w:commentReference w:id="320"/>
        </w:r>
        <w:commentRangeEnd w:id="321"/>
        <w:r w:rsidR="00CA7501" w:rsidDel="00CA7501">
          <w:rPr>
            <w:rStyle w:val="CommentReference"/>
          </w:rPr>
          <w:commentReference w:id="321"/>
        </w:r>
        <w:r w:rsidDel="00CA7501">
          <w:rPr>
            <w:rFonts w:ascii="Arial" w:hAnsi="Arial" w:cs="Arial"/>
            <w:sz w:val="22"/>
            <w:szCs w:val="22"/>
          </w:rPr>
          <w:delText>.</w:delText>
        </w:r>
      </w:del>
    </w:p>
    <w:p w14:paraId="6A278C32" w14:textId="77777777" w:rsidR="00B557DF" w:rsidRDefault="00B557DF" w:rsidP="00081385">
      <w:pPr>
        <w:spacing w:line="360" w:lineRule="auto"/>
        <w:rPr>
          <w:rFonts w:ascii="Arial" w:hAnsi="Arial" w:cs="Arial"/>
          <w:sz w:val="22"/>
          <w:szCs w:val="22"/>
        </w:rPr>
      </w:pPr>
    </w:p>
    <w:p w14:paraId="780C0376" w14:textId="2DAE8CD3" w:rsidR="00B557DF" w:rsidRDefault="00B557DF" w:rsidP="00081385">
      <w:pPr>
        <w:spacing w:line="360" w:lineRule="auto"/>
        <w:rPr>
          <w:rFonts w:ascii="Arial" w:hAnsi="Arial" w:cs="Arial"/>
          <w:sz w:val="22"/>
          <w:szCs w:val="22"/>
        </w:rPr>
      </w:pPr>
      <w:r>
        <w:rPr>
          <w:rFonts w:ascii="Arial" w:hAnsi="Arial" w:cs="Arial"/>
          <w:sz w:val="22"/>
          <w:szCs w:val="22"/>
        </w:rPr>
        <w:tab/>
      </w:r>
      <w:ins w:id="327" w:author="Keene-Snickers,Lexi" w:date="2025-02-28T16:01:00Z" w16du:dateUtc="2025-02-28T23:01:00Z">
        <w:r w:rsidR="002F309F">
          <w:rPr>
            <w:rFonts w:ascii="Arial" w:hAnsi="Arial" w:cs="Arial"/>
            <w:sz w:val="22"/>
            <w:szCs w:val="22"/>
          </w:rPr>
          <w:t xml:space="preserve">We wanted to first look at whether </w:t>
        </w:r>
      </w:ins>
      <w:ins w:id="328" w:author="Keene-Snickers,Lexi" w:date="2025-02-28T16:04:00Z" w16du:dateUtc="2025-02-28T23:04:00Z">
        <w:r w:rsidR="002F309F">
          <w:rPr>
            <w:rFonts w:ascii="Arial" w:hAnsi="Arial" w:cs="Arial"/>
            <w:sz w:val="22"/>
            <w:szCs w:val="22"/>
          </w:rPr>
          <w:t xml:space="preserve">galbut virus levels in RT-qPCR were </w:t>
        </w:r>
      </w:ins>
      <w:ins w:id="329" w:author="Keene-Snickers,Lexi" w:date="2025-02-28T16:02:00Z" w16du:dateUtc="2025-02-28T23:02:00Z">
        <w:r w:rsidR="002F309F">
          <w:rPr>
            <w:rFonts w:ascii="Arial" w:hAnsi="Arial" w:cs="Arial"/>
            <w:sz w:val="22"/>
            <w:szCs w:val="22"/>
          </w:rPr>
          <w:t xml:space="preserve">correlated </w:t>
        </w:r>
      </w:ins>
      <w:ins w:id="330" w:author="Keene-Snickers,Lexi" w:date="2025-02-28T16:04:00Z" w16du:dateUtc="2025-02-28T23:04:00Z">
        <w:r w:rsidR="002F309F">
          <w:rPr>
            <w:rFonts w:ascii="Arial" w:hAnsi="Arial" w:cs="Arial"/>
            <w:sz w:val="22"/>
            <w:szCs w:val="22"/>
          </w:rPr>
          <w:t xml:space="preserve">to the </w:t>
        </w:r>
      </w:ins>
      <w:ins w:id="331" w:author="Keene-Snickers,Lexi" w:date="2025-02-28T16:02:00Z" w16du:dateUtc="2025-02-28T23:02:00Z">
        <w:r w:rsidR="002F309F">
          <w:rPr>
            <w:rFonts w:ascii="Arial" w:hAnsi="Arial" w:cs="Arial"/>
            <w:sz w:val="22"/>
            <w:szCs w:val="22"/>
          </w:rPr>
          <w:t xml:space="preserve"> number of reads in our sequencing data. </w:t>
        </w:r>
      </w:ins>
      <w:ins w:id="332" w:author="Keene-Snickers,Lexi" w:date="2025-02-28T16:04:00Z" w16du:dateUtc="2025-02-28T23:04:00Z">
        <w:r w:rsidR="002F309F">
          <w:rPr>
            <w:rFonts w:ascii="Arial" w:hAnsi="Arial" w:cs="Arial"/>
            <w:sz w:val="22"/>
            <w:szCs w:val="22"/>
          </w:rPr>
          <w:t xml:space="preserve">In a </w:t>
        </w:r>
      </w:ins>
      <w:ins w:id="333" w:author="Keene-Snickers,Lexi" w:date="2025-02-28T16:05:00Z" w16du:dateUtc="2025-02-28T23:05:00Z">
        <w:r w:rsidR="002F309F">
          <w:rPr>
            <w:rFonts w:ascii="Arial" w:hAnsi="Arial" w:cs="Arial"/>
            <w:sz w:val="22"/>
            <w:szCs w:val="22"/>
          </w:rPr>
          <w:t>linear model, there was an strong correlation between relative galbut virus RNA and reads per million (p &lt; 0.</w:t>
        </w:r>
        <w:commentRangeStart w:id="334"/>
        <w:r w:rsidR="002F309F">
          <w:rPr>
            <w:rFonts w:ascii="Arial" w:hAnsi="Arial" w:cs="Arial"/>
            <w:sz w:val="22"/>
            <w:szCs w:val="22"/>
          </w:rPr>
          <w:t>001</w:t>
        </w:r>
      </w:ins>
      <w:commentRangeEnd w:id="334"/>
      <w:ins w:id="335" w:author="Keene-Snickers,Lexi" w:date="2025-02-28T16:08:00Z" w16du:dateUtc="2025-02-28T23:08:00Z">
        <w:r w:rsidR="002F309F">
          <w:rPr>
            <w:rStyle w:val="CommentReference"/>
          </w:rPr>
          <w:commentReference w:id="334"/>
        </w:r>
      </w:ins>
      <w:ins w:id="336" w:author="Keene-Snickers,Lexi" w:date="2025-02-28T16:05:00Z" w16du:dateUtc="2025-02-28T23:05:00Z">
        <w:r w:rsidR="002F309F">
          <w:rPr>
            <w:rFonts w:ascii="Arial" w:hAnsi="Arial" w:cs="Arial"/>
            <w:sz w:val="22"/>
            <w:szCs w:val="22"/>
          </w:rPr>
          <w:t xml:space="preserve">). </w:t>
        </w:r>
      </w:ins>
      <w:del w:id="337" w:author="Keene-Snickers,Lexi" w:date="2025-02-28T16:03:00Z" w16du:dateUtc="2025-02-28T23:03:00Z">
        <w:r w:rsidDel="002F309F">
          <w:rPr>
            <w:rFonts w:ascii="Arial" w:hAnsi="Arial" w:cs="Arial"/>
            <w:sz w:val="22"/>
            <w:szCs w:val="22"/>
          </w:rPr>
          <w:delText xml:space="preserve">We first wanted to compare the sequencing results with the RT-qPCR data. Samples identified as genotype A were represented the most across all sample locations. In fact, </w:delText>
        </w:r>
        <w:r w:rsidR="005E05A5" w:rsidDel="002F309F">
          <w:rPr>
            <w:rFonts w:ascii="Arial" w:hAnsi="Arial" w:cs="Arial"/>
            <w:sz w:val="22"/>
            <w:szCs w:val="22"/>
          </w:rPr>
          <w:delText xml:space="preserve">the RT-qPCR data suggested that </w:delText>
        </w:r>
        <w:r w:rsidDel="002F309F">
          <w:rPr>
            <w:rFonts w:ascii="Arial" w:hAnsi="Arial" w:cs="Arial"/>
            <w:sz w:val="22"/>
            <w:szCs w:val="22"/>
          </w:rPr>
          <w:delText>Pennsylvania was represented solely by clade A</w:delText>
        </w:r>
        <w:r w:rsidR="005E05A5" w:rsidDel="002F309F">
          <w:rPr>
            <w:rFonts w:ascii="Arial" w:hAnsi="Arial" w:cs="Arial"/>
            <w:sz w:val="22"/>
            <w:szCs w:val="22"/>
          </w:rPr>
          <w:delText xml:space="preserve"> (</w:delText>
        </w:r>
        <w:r w:rsidR="005E05A5" w:rsidRPr="005E05A5" w:rsidDel="002F309F">
          <w:rPr>
            <w:rFonts w:ascii="Arial" w:hAnsi="Arial" w:cs="Arial"/>
            <w:b/>
            <w:bCs/>
            <w:sz w:val="22"/>
            <w:szCs w:val="22"/>
          </w:rPr>
          <w:delText>Fig. 2</w:delText>
        </w:r>
        <w:r w:rsidR="005E05A5" w:rsidDel="002F309F">
          <w:rPr>
            <w:rFonts w:ascii="Arial" w:hAnsi="Arial" w:cs="Arial"/>
            <w:sz w:val="22"/>
            <w:szCs w:val="22"/>
          </w:rPr>
          <w:delText>). When the sequences were placed into maximum likelihood trees, one Pennsylvania samples was more related to clade B</w:delText>
        </w:r>
        <w:r w:rsidDel="002F309F">
          <w:rPr>
            <w:rFonts w:ascii="Arial" w:hAnsi="Arial" w:cs="Arial"/>
            <w:sz w:val="22"/>
            <w:szCs w:val="22"/>
          </w:rPr>
          <w:delText xml:space="preserve"> (</w:delText>
        </w:r>
        <w:r w:rsidRPr="00B557DF" w:rsidDel="002F309F">
          <w:rPr>
            <w:rFonts w:ascii="Arial" w:hAnsi="Arial" w:cs="Arial"/>
            <w:b/>
            <w:bCs/>
            <w:sz w:val="22"/>
            <w:szCs w:val="22"/>
          </w:rPr>
          <w:delText>Fig.</w:delText>
        </w:r>
        <w:r w:rsidR="005E05A5" w:rsidDel="002F309F">
          <w:rPr>
            <w:rFonts w:ascii="Arial" w:hAnsi="Arial" w:cs="Arial"/>
            <w:b/>
            <w:bCs/>
            <w:sz w:val="22"/>
            <w:szCs w:val="22"/>
          </w:rPr>
          <w:delText xml:space="preserve"> 4, 5 &amp; 6</w:delText>
        </w:r>
        <w:r w:rsidDel="002F309F">
          <w:rPr>
            <w:rFonts w:ascii="Arial" w:hAnsi="Arial" w:cs="Arial"/>
            <w:sz w:val="22"/>
            <w:szCs w:val="22"/>
          </w:rPr>
          <w:delText>). We also saw that most of the RT-qPCR low positive samples were also associated with genotype A, but that genotype A was represented evenly by low and high positive samples (</w:delText>
        </w:r>
        <w:r w:rsidRPr="00B557DF" w:rsidDel="002F309F">
          <w:rPr>
            <w:rFonts w:ascii="Arial" w:hAnsi="Arial" w:cs="Arial"/>
            <w:b/>
            <w:bCs/>
            <w:sz w:val="22"/>
            <w:szCs w:val="22"/>
          </w:rPr>
          <w:delText>Fig. 2</w:delText>
        </w:r>
        <w:r w:rsidDel="002F309F">
          <w:rPr>
            <w:rFonts w:ascii="Arial" w:hAnsi="Arial" w:cs="Arial"/>
            <w:sz w:val="22"/>
            <w:szCs w:val="22"/>
          </w:rPr>
          <w:delText>). We were also interested in the association of chaq virus to galbut virus genotype A. In all but one case, the sequencing data revealed that chaq virus was associated with genotype A (</w:delText>
        </w:r>
        <w:commentRangeStart w:id="338"/>
        <w:r w:rsidRPr="00B557DF" w:rsidDel="002F309F">
          <w:rPr>
            <w:rFonts w:ascii="Arial" w:hAnsi="Arial" w:cs="Arial"/>
            <w:b/>
            <w:bCs/>
            <w:sz w:val="22"/>
            <w:szCs w:val="22"/>
          </w:rPr>
          <w:delText xml:space="preserve">Fig. </w:delText>
        </w:r>
        <w:commentRangeStart w:id="339"/>
        <w:r w:rsidRPr="00B557DF" w:rsidDel="002F309F">
          <w:rPr>
            <w:rFonts w:ascii="Arial" w:hAnsi="Arial" w:cs="Arial"/>
            <w:b/>
            <w:bCs/>
            <w:sz w:val="22"/>
            <w:szCs w:val="22"/>
          </w:rPr>
          <w:delText>2</w:delText>
        </w:r>
        <w:commentRangeEnd w:id="339"/>
        <w:r w:rsidR="00D6686D" w:rsidDel="002F309F">
          <w:rPr>
            <w:rStyle w:val="CommentReference"/>
          </w:rPr>
          <w:commentReference w:id="339"/>
        </w:r>
        <w:commentRangeEnd w:id="338"/>
        <w:r w:rsidR="006363E1" w:rsidDel="002F309F">
          <w:rPr>
            <w:rStyle w:val="CommentReference"/>
          </w:rPr>
          <w:commentReference w:id="338"/>
        </w:r>
        <w:r w:rsidDel="002F309F">
          <w:rPr>
            <w:rFonts w:ascii="Arial" w:hAnsi="Arial" w:cs="Arial"/>
            <w:sz w:val="22"/>
            <w:szCs w:val="22"/>
          </w:rPr>
          <w:delText xml:space="preserve">). </w:delText>
        </w:r>
      </w:del>
    </w:p>
    <w:p w14:paraId="5A500997" w14:textId="77777777" w:rsidR="00E026FB" w:rsidRDefault="00E026FB" w:rsidP="00081385">
      <w:pPr>
        <w:spacing w:line="360" w:lineRule="auto"/>
        <w:rPr>
          <w:rFonts w:ascii="Arial" w:hAnsi="Arial" w:cs="Arial"/>
          <w:sz w:val="22"/>
          <w:szCs w:val="22"/>
        </w:rPr>
      </w:pPr>
    </w:p>
    <w:p w14:paraId="4D35F15B" w14:textId="1FFE06A8" w:rsidR="003A1006" w:rsidRPr="004B1DE5" w:rsidRDefault="00E026FB" w:rsidP="00081385">
      <w:pPr>
        <w:spacing w:line="360" w:lineRule="auto"/>
        <w:rPr>
          <w:rFonts w:ascii="Arial" w:hAnsi="Arial" w:cs="Arial"/>
          <w:b/>
          <w:bCs/>
          <w:sz w:val="22"/>
          <w:szCs w:val="22"/>
        </w:rPr>
      </w:pPr>
      <w:commentRangeStart w:id="340"/>
      <w:r w:rsidRPr="004B1DE5">
        <w:rPr>
          <w:rFonts w:ascii="Arial" w:hAnsi="Arial" w:cs="Arial"/>
          <w:b/>
          <w:bCs/>
          <w:sz w:val="22"/>
          <w:szCs w:val="22"/>
        </w:rPr>
        <w:t xml:space="preserve">Table </w:t>
      </w:r>
      <w:commentRangeEnd w:id="340"/>
      <w:r w:rsidR="005A32C1">
        <w:rPr>
          <w:rStyle w:val="CommentReference"/>
        </w:rPr>
        <w:commentReference w:id="340"/>
      </w:r>
      <w:r w:rsidRPr="004B1DE5">
        <w:rPr>
          <w:rFonts w:ascii="Arial" w:hAnsi="Arial" w:cs="Arial"/>
          <w:b/>
          <w:bCs/>
          <w:sz w:val="22"/>
          <w:szCs w:val="22"/>
        </w:rPr>
        <w:t>1</w:t>
      </w:r>
      <w:r w:rsidR="004B1DE5" w:rsidRPr="004B1DE5">
        <w:rPr>
          <w:rFonts w:ascii="Arial" w:hAnsi="Arial" w:cs="Arial"/>
          <w:b/>
          <w:bCs/>
          <w:sz w:val="22"/>
          <w:szCs w:val="22"/>
        </w:rPr>
        <w:t xml:space="preserve">: </w:t>
      </w:r>
      <w:r w:rsidR="00B71B44">
        <w:rPr>
          <w:rFonts w:ascii="Arial" w:hAnsi="Arial" w:cs="Arial"/>
          <w:b/>
          <w:bCs/>
          <w:sz w:val="22"/>
          <w:szCs w:val="22"/>
        </w:rPr>
        <w:t>Sequenced</w:t>
      </w:r>
      <w:r w:rsidR="005E05A5">
        <w:rPr>
          <w:rFonts w:ascii="Arial" w:hAnsi="Arial" w:cs="Arial"/>
          <w:b/>
          <w:bCs/>
          <w:sz w:val="22"/>
          <w:szCs w:val="22"/>
        </w:rPr>
        <w:t xml:space="preserve"> wild</w:t>
      </w:r>
      <w:r w:rsidR="00B71B44">
        <w:rPr>
          <w:rFonts w:ascii="Arial" w:hAnsi="Arial" w:cs="Arial"/>
          <w:b/>
          <w:bCs/>
          <w:sz w:val="22"/>
          <w:szCs w:val="22"/>
        </w:rPr>
        <w:t xml:space="preserve"> </w:t>
      </w:r>
      <w:r w:rsidR="004B1DE5" w:rsidRPr="00B71B44">
        <w:rPr>
          <w:rFonts w:ascii="Arial" w:hAnsi="Arial" w:cs="Arial"/>
          <w:b/>
          <w:bCs/>
          <w:i/>
          <w:iCs/>
          <w:sz w:val="22"/>
          <w:szCs w:val="22"/>
        </w:rPr>
        <w:t>D. melanogaster</w:t>
      </w:r>
      <w:r w:rsidR="004B1DE5" w:rsidRPr="004B1DE5">
        <w:rPr>
          <w:rFonts w:ascii="Arial" w:hAnsi="Arial" w:cs="Arial"/>
          <w:b/>
          <w:bCs/>
          <w:sz w:val="22"/>
          <w:szCs w:val="22"/>
        </w:rPr>
        <w:t xml:space="preserve"> metadata.</w:t>
      </w:r>
    </w:p>
    <w:p w14:paraId="771E313F" w14:textId="6F856F5A" w:rsidR="003A1006" w:rsidRDefault="004B1DE5" w:rsidP="00081385">
      <w:pPr>
        <w:spacing w:line="360" w:lineRule="auto"/>
        <w:rPr>
          <w:rFonts w:ascii="Arial" w:hAnsi="Arial" w:cs="Arial"/>
          <w:sz w:val="22"/>
          <w:szCs w:val="22"/>
        </w:rPr>
      </w:pPr>
      <w:r w:rsidRPr="004B1DE5">
        <w:rPr>
          <w:rFonts w:ascii="Arial" w:hAnsi="Arial" w:cs="Arial"/>
          <w:noProof/>
          <w:sz w:val="22"/>
          <w:szCs w:val="22"/>
        </w:rPr>
        <w:lastRenderedPageBreak/>
        <w:drawing>
          <wp:inline distT="0" distB="0" distL="0" distR="0" wp14:anchorId="6D0DD1FE" wp14:editId="2D16AF65">
            <wp:extent cx="3017520" cy="8196827"/>
            <wp:effectExtent l="0" t="0" r="5080" b="0"/>
            <wp:docPr id="791832425"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832425" name="Picture 1" descr="A close-up of a document&#10;&#10;Description automatically generated"/>
                    <pic:cNvPicPr/>
                  </pic:nvPicPr>
                  <pic:blipFill>
                    <a:blip r:embed="rId14"/>
                    <a:stretch>
                      <a:fillRect/>
                    </a:stretch>
                  </pic:blipFill>
                  <pic:spPr>
                    <a:xfrm>
                      <a:off x="0" y="0"/>
                      <a:ext cx="3038272" cy="8253199"/>
                    </a:xfrm>
                    <a:prstGeom prst="rect">
                      <a:avLst/>
                    </a:prstGeom>
                  </pic:spPr>
                </pic:pic>
              </a:graphicData>
            </a:graphic>
          </wp:inline>
        </w:drawing>
      </w:r>
    </w:p>
    <w:p w14:paraId="0F917AF1" w14:textId="5BFE09A0" w:rsidR="00006799" w:rsidRDefault="00180311" w:rsidP="00081385">
      <w:pPr>
        <w:spacing w:line="360" w:lineRule="auto"/>
        <w:rPr>
          <w:rFonts w:ascii="Arial" w:hAnsi="Arial" w:cs="Arial"/>
          <w:sz w:val="22"/>
          <w:szCs w:val="22"/>
        </w:rPr>
      </w:pPr>
      <w:del w:id="341" w:author="Keene-Snickers,Lexi" w:date="2025-02-28T15:30:00Z" w16du:dateUtc="2025-02-28T22:30:00Z">
        <w:r w:rsidDel="005817AD">
          <w:rPr>
            <w:rFonts w:ascii="Arial" w:hAnsi="Arial" w:cs="Arial"/>
            <w:noProof/>
            <w:sz w:val="22"/>
            <w:szCs w:val="22"/>
          </w:rPr>
          <w:lastRenderedPageBreak/>
          <w:drawing>
            <wp:inline distT="0" distB="0" distL="0" distR="0" wp14:anchorId="4DABE6B6" wp14:editId="726E26CF">
              <wp:extent cx="5943600" cy="3396615"/>
              <wp:effectExtent l="0" t="0" r="0" b="0"/>
              <wp:docPr id="135170634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706349" name="Picture 1351706349"/>
                      <pic:cNvPicPr/>
                    </pic:nvPicPr>
                    <pic:blipFill>
                      <a:blip r:embed="rId15"/>
                      <a:stretch>
                        <a:fillRect/>
                      </a:stretch>
                    </pic:blipFill>
                    <pic:spPr>
                      <a:xfrm>
                        <a:off x="0" y="0"/>
                        <a:ext cx="5943600" cy="3396615"/>
                      </a:xfrm>
                      <a:prstGeom prst="rect">
                        <a:avLst/>
                      </a:prstGeom>
                    </pic:spPr>
                  </pic:pic>
                </a:graphicData>
              </a:graphic>
            </wp:inline>
          </w:drawing>
        </w:r>
      </w:del>
      <w:ins w:id="342" w:author="Keene-Snickers,Lexi" w:date="2025-02-28T15:47:00Z" w16du:dateUtc="2025-02-28T22:47:00Z">
        <w:r w:rsidR="00F40042">
          <w:rPr>
            <w:rFonts w:ascii="Arial" w:hAnsi="Arial" w:cs="Arial"/>
            <w:noProof/>
            <w:sz w:val="22"/>
            <w:szCs w:val="22"/>
          </w:rPr>
          <w:drawing>
            <wp:inline distT="0" distB="0" distL="0" distR="0" wp14:anchorId="3BC413A5" wp14:editId="71ED7206">
              <wp:extent cx="5943600" cy="4754880"/>
              <wp:effectExtent l="0" t="0" r="0" b="0"/>
              <wp:docPr id="43655410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554102" name="Picture 436554102"/>
                      <pic:cNvPicPr/>
                    </pic:nvPicPr>
                    <pic:blipFill>
                      <a:blip r:embed="rId16"/>
                      <a:stretch>
                        <a:fillRect/>
                      </a:stretch>
                    </pic:blipFill>
                    <pic:spPr>
                      <a:xfrm>
                        <a:off x="0" y="0"/>
                        <a:ext cx="5943600" cy="4754880"/>
                      </a:xfrm>
                      <a:prstGeom prst="rect">
                        <a:avLst/>
                      </a:prstGeom>
                    </pic:spPr>
                  </pic:pic>
                </a:graphicData>
              </a:graphic>
            </wp:inline>
          </w:drawing>
        </w:r>
      </w:ins>
    </w:p>
    <w:p w14:paraId="6CEF62CB" w14:textId="2AE52614" w:rsidR="00006799" w:rsidRDefault="00006799" w:rsidP="00081385">
      <w:pPr>
        <w:spacing w:line="360" w:lineRule="auto"/>
        <w:rPr>
          <w:rFonts w:ascii="Arial" w:hAnsi="Arial" w:cs="Arial"/>
          <w:sz w:val="22"/>
          <w:szCs w:val="22"/>
        </w:rPr>
      </w:pPr>
      <w:commentRangeStart w:id="343"/>
      <w:commentRangeStart w:id="344"/>
      <w:r w:rsidRPr="00006799">
        <w:rPr>
          <w:rFonts w:ascii="Arial" w:hAnsi="Arial" w:cs="Arial"/>
          <w:b/>
          <w:bCs/>
          <w:sz w:val="22"/>
          <w:szCs w:val="22"/>
        </w:rPr>
        <w:t>Figure 2</w:t>
      </w:r>
      <w:commentRangeEnd w:id="343"/>
      <w:r w:rsidR="000F6FD8">
        <w:rPr>
          <w:rStyle w:val="CommentReference"/>
        </w:rPr>
        <w:commentReference w:id="343"/>
      </w:r>
      <w:commentRangeEnd w:id="344"/>
      <w:r w:rsidR="00610960">
        <w:rPr>
          <w:rStyle w:val="CommentReference"/>
        </w:rPr>
        <w:commentReference w:id="344"/>
      </w:r>
      <w:r w:rsidRPr="00006799">
        <w:rPr>
          <w:rFonts w:ascii="Arial" w:hAnsi="Arial" w:cs="Arial"/>
          <w:b/>
          <w:bCs/>
          <w:sz w:val="22"/>
          <w:szCs w:val="22"/>
        </w:rPr>
        <w:t xml:space="preserve">: </w:t>
      </w:r>
      <w:del w:id="345" w:author="Keene-Snickers,Lexi" w:date="2025-02-28T15:31:00Z" w16du:dateUtc="2025-02-28T22:31:00Z">
        <w:r w:rsidRPr="00006799" w:rsidDel="00147646">
          <w:rPr>
            <w:rFonts w:ascii="Arial" w:hAnsi="Arial" w:cs="Arial"/>
            <w:b/>
            <w:bCs/>
            <w:sz w:val="22"/>
            <w:szCs w:val="22"/>
          </w:rPr>
          <w:delText>High infectivity and presence of Chaq virus are associated with galbut virus clade A infection</w:delText>
        </w:r>
      </w:del>
      <w:ins w:id="346" w:author="Keene-Snickers,Lexi" w:date="2025-02-28T15:50:00Z" w16du:dateUtc="2025-02-28T22:50:00Z">
        <w:r w:rsidR="00F40042">
          <w:rPr>
            <w:rFonts w:ascii="Arial" w:hAnsi="Arial" w:cs="Arial"/>
            <w:b/>
            <w:bCs/>
            <w:sz w:val="22"/>
            <w:szCs w:val="22"/>
          </w:rPr>
          <w:t>Galbut virus RT-qPCR infection level and number of reads obtained are correlated</w:t>
        </w:r>
      </w:ins>
      <w:r w:rsidRPr="00006799">
        <w:rPr>
          <w:rFonts w:ascii="Arial" w:hAnsi="Arial" w:cs="Arial"/>
          <w:b/>
          <w:bCs/>
          <w:sz w:val="22"/>
          <w:szCs w:val="22"/>
        </w:rPr>
        <w:t>.</w:t>
      </w:r>
      <w:r w:rsidR="008E38EA">
        <w:rPr>
          <w:rFonts w:ascii="Arial" w:hAnsi="Arial" w:cs="Arial"/>
          <w:sz w:val="22"/>
          <w:szCs w:val="22"/>
        </w:rPr>
        <w:t xml:space="preserve"> </w:t>
      </w:r>
      <w:del w:id="347" w:author="Keene-Snickers,Lexi" w:date="2025-02-28T15:54:00Z" w16du:dateUtc="2025-02-28T22:54:00Z">
        <w:r w:rsidDel="00CA7501">
          <w:rPr>
            <w:rFonts w:ascii="Arial" w:hAnsi="Arial" w:cs="Arial"/>
            <w:sz w:val="22"/>
            <w:szCs w:val="22"/>
          </w:rPr>
          <w:delText>RT-qPCR data</w:delText>
        </w:r>
        <w:r w:rsidR="008E38EA" w:rsidDel="00CA7501">
          <w:rPr>
            <w:rFonts w:ascii="Arial" w:hAnsi="Arial" w:cs="Arial"/>
            <w:sz w:val="22"/>
            <w:szCs w:val="22"/>
          </w:rPr>
          <w:delText xml:space="preserve"> </w:delText>
        </w:r>
        <w:commentRangeStart w:id="348"/>
        <w:r w:rsidR="008E38EA" w:rsidDel="00CA7501">
          <w:rPr>
            <w:rFonts w:ascii="Arial" w:hAnsi="Arial" w:cs="Arial"/>
            <w:sz w:val="22"/>
            <w:szCs w:val="22"/>
          </w:rPr>
          <w:delText>normalized to levels of RpL32</w:delText>
        </w:r>
        <w:r w:rsidDel="00CA7501">
          <w:rPr>
            <w:rFonts w:ascii="Arial" w:hAnsi="Arial" w:cs="Arial"/>
            <w:sz w:val="22"/>
            <w:szCs w:val="22"/>
          </w:rPr>
          <w:delText xml:space="preserve"> </w:delText>
        </w:r>
        <w:commentRangeEnd w:id="348"/>
        <w:r w:rsidR="00525921" w:rsidDel="00CA7501">
          <w:rPr>
            <w:rStyle w:val="CommentReference"/>
          </w:rPr>
          <w:commentReference w:id="348"/>
        </w:r>
        <w:r w:rsidDel="00CA7501">
          <w:rPr>
            <w:rFonts w:ascii="Arial" w:hAnsi="Arial" w:cs="Arial"/>
            <w:sz w:val="22"/>
            <w:szCs w:val="22"/>
          </w:rPr>
          <w:delText>is shown for samples sequenced</w:delText>
        </w:r>
      </w:del>
      <w:ins w:id="349" w:author="Keene-Snickers,Lexi" w:date="2025-02-28T15:54:00Z" w16du:dateUtc="2025-02-28T22:54:00Z">
        <w:r w:rsidR="00CA7501">
          <w:rPr>
            <w:rFonts w:ascii="Arial" w:hAnsi="Arial" w:cs="Arial"/>
            <w:sz w:val="22"/>
            <w:szCs w:val="22"/>
          </w:rPr>
          <w:t xml:space="preserve">X-axis denotes the log10 of </w:t>
        </w:r>
      </w:ins>
      <w:ins w:id="350" w:author="Keene-Snickers,Lexi" w:date="2025-02-28T15:55:00Z" w16du:dateUtc="2025-02-28T22:55:00Z">
        <w:r w:rsidR="00CA7501">
          <w:rPr>
            <w:rFonts w:ascii="Arial" w:hAnsi="Arial" w:cs="Arial"/>
            <w:sz w:val="22"/>
            <w:szCs w:val="22"/>
          </w:rPr>
          <w:t>galbut virus RNA 1 in reads per million</w:t>
        </w:r>
      </w:ins>
      <w:del w:id="351" w:author="Stenglein,Mark" w:date="2025-02-18T14:59:00Z" w16du:dateUtc="2025-02-18T21:59:00Z">
        <w:r w:rsidDel="009844B3">
          <w:rPr>
            <w:rFonts w:ascii="Arial" w:hAnsi="Arial" w:cs="Arial"/>
            <w:sz w:val="22"/>
            <w:szCs w:val="22"/>
          </w:rPr>
          <w:delText xml:space="preserve"> via total RNA metagenomics</w:delText>
        </w:r>
      </w:del>
      <w:r>
        <w:rPr>
          <w:rFonts w:ascii="Arial" w:hAnsi="Arial" w:cs="Arial"/>
          <w:sz w:val="22"/>
          <w:szCs w:val="22"/>
        </w:rPr>
        <w:t>.</w:t>
      </w:r>
      <w:ins w:id="352" w:author="Keene-Snickers,Lexi" w:date="2025-02-28T15:55:00Z" w16du:dateUtc="2025-02-28T22:55:00Z">
        <w:r w:rsidR="00CA7501">
          <w:rPr>
            <w:rFonts w:ascii="Arial" w:hAnsi="Arial" w:cs="Arial"/>
            <w:sz w:val="22"/>
            <w:szCs w:val="22"/>
          </w:rPr>
          <w:t xml:space="preserve"> Y-axis denotes the log 10 of relative galbut virus levels normalized to RpL32 mRNA. Regression line denotes </w:t>
        </w:r>
      </w:ins>
      <w:ins w:id="353" w:author="Keene-Snickers,Lexi" w:date="2025-02-28T15:56:00Z" w16du:dateUtc="2025-02-28T22:56:00Z">
        <w:r w:rsidR="00CA7501">
          <w:rPr>
            <w:rFonts w:ascii="Arial" w:hAnsi="Arial" w:cs="Arial"/>
            <w:sz w:val="22"/>
            <w:szCs w:val="22"/>
          </w:rPr>
          <w:t xml:space="preserve">correlation between reads and levels identified via RT-qPCR. </w:t>
        </w:r>
      </w:ins>
      <w:r>
        <w:rPr>
          <w:rFonts w:ascii="Arial" w:hAnsi="Arial" w:cs="Arial"/>
          <w:sz w:val="22"/>
          <w:szCs w:val="22"/>
        </w:rPr>
        <w:t xml:space="preserve"> </w:t>
      </w:r>
      <w:del w:id="354" w:author="Keene-Snickers,Lexi" w:date="2025-02-28T15:47:00Z" w16du:dateUtc="2025-02-28T22:47:00Z">
        <w:r w:rsidDel="00F40042">
          <w:rPr>
            <w:rFonts w:ascii="Arial" w:hAnsi="Arial" w:cs="Arial"/>
            <w:sz w:val="22"/>
            <w:szCs w:val="22"/>
          </w:rPr>
          <w:delText>Color denotes presence of Chaq-virus and shape denotes whether the sample was a low positive sample</w:delText>
        </w:r>
        <w:r w:rsidR="00B71B44" w:rsidDel="00F40042">
          <w:rPr>
            <w:rFonts w:ascii="Arial" w:hAnsi="Arial" w:cs="Arial"/>
            <w:sz w:val="22"/>
            <w:szCs w:val="22"/>
          </w:rPr>
          <w:delText xml:space="preserve"> (ct &gt; 25)</w:delText>
        </w:r>
        <w:r w:rsidDel="00F40042">
          <w:rPr>
            <w:rFonts w:ascii="Arial" w:hAnsi="Arial" w:cs="Arial"/>
            <w:sz w:val="22"/>
            <w:szCs w:val="22"/>
          </w:rPr>
          <w:delText xml:space="preserve">. </w:delText>
        </w:r>
      </w:del>
    </w:p>
    <w:p w14:paraId="6B365FE5" w14:textId="77777777" w:rsidR="00A05B66" w:rsidRDefault="00A05B66" w:rsidP="00081385">
      <w:pPr>
        <w:spacing w:line="360" w:lineRule="auto"/>
        <w:rPr>
          <w:ins w:id="355" w:author="Keene-Snickers,Lexi" w:date="2025-02-28T16:16:00Z" w16du:dateUtc="2025-02-28T23:16:00Z"/>
          <w:rFonts w:ascii="Arial" w:hAnsi="Arial" w:cs="Arial"/>
          <w:sz w:val="22"/>
          <w:szCs w:val="22"/>
        </w:rPr>
      </w:pPr>
    </w:p>
    <w:p w14:paraId="73530305" w14:textId="706CD540" w:rsidR="00A53FD5" w:rsidRPr="00A53FD5" w:rsidRDefault="00A53FD5" w:rsidP="00081385">
      <w:pPr>
        <w:spacing w:line="360" w:lineRule="auto"/>
        <w:rPr>
          <w:ins w:id="356" w:author="Keene-Snickers,Lexi" w:date="2025-02-28T16:17:00Z" w16du:dateUtc="2025-02-28T23:17:00Z"/>
          <w:rFonts w:ascii="Arial" w:hAnsi="Arial" w:cs="Arial"/>
          <w:b/>
          <w:bCs/>
          <w:sz w:val="22"/>
          <w:szCs w:val="22"/>
          <w:rPrChange w:id="357" w:author="Keene-Snickers,Lexi" w:date="2025-02-28T16:17:00Z" w16du:dateUtc="2025-02-28T23:17:00Z">
            <w:rPr>
              <w:ins w:id="358" w:author="Keene-Snickers,Lexi" w:date="2025-02-28T16:17:00Z" w16du:dateUtc="2025-02-28T23:17:00Z"/>
              <w:rFonts w:ascii="Arial" w:hAnsi="Arial" w:cs="Arial"/>
              <w:sz w:val="22"/>
              <w:szCs w:val="22"/>
            </w:rPr>
          </w:rPrChange>
        </w:rPr>
      </w:pPr>
      <w:ins w:id="359" w:author="Keene-Snickers,Lexi" w:date="2025-02-28T16:16:00Z" w16du:dateUtc="2025-02-28T23:16:00Z">
        <w:r w:rsidRPr="00A53FD5">
          <w:rPr>
            <w:rFonts w:ascii="Arial" w:hAnsi="Arial" w:cs="Arial"/>
            <w:b/>
            <w:bCs/>
            <w:sz w:val="22"/>
            <w:szCs w:val="22"/>
            <w:rPrChange w:id="360" w:author="Keene-Snickers,Lexi" w:date="2025-02-28T16:17:00Z" w16du:dateUtc="2025-02-28T23:17:00Z">
              <w:rPr>
                <w:rFonts w:ascii="Arial" w:hAnsi="Arial" w:cs="Arial"/>
                <w:sz w:val="22"/>
                <w:szCs w:val="22"/>
              </w:rPr>
            </w:rPrChange>
          </w:rPr>
          <w:t>Galbut virus coinfection does not require all three se</w:t>
        </w:r>
      </w:ins>
      <w:ins w:id="361" w:author="Keene-Snickers,Lexi" w:date="2025-02-28T16:17:00Z" w16du:dateUtc="2025-02-28T23:17:00Z">
        <w:r w:rsidRPr="00A53FD5">
          <w:rPr>
            <w:rFonts w:ascii="Arial" w:hAnsi="Arial" w:cs="Arial"/>
            <w:b/>
            <w:bCs/>
            <w:sz w:val="22"/>
            <w:szCs w:val="22"/>
            <w:rPrChange w:id="362" w:author="Keene-Snickers,Lexi" w:date="2025-02-28T16:17:00Z" w16du:dateUtc="2025-02-28T23:17:00Z">
              <w:rPr>
                <w:rFonts w:ascii="Arial" w:hAnsi="Arial" w:cs="Arial"/>
                <w:sz w:val="22"/>
                <w:szCs w:val="22"/>
              </w:rPr>
            </w:rPrChange>
          </w:rPr>
          <w:t>gments</w:t>
        </w:r>
      </w:ins>
    </w:p>
    <w:p w14:paraId="0F40BF97" w14:textId="77777777" w:rsidR="00A53FD5" w:rsidRDefault="00A53FD5" w:rsidP="00081385">
      <w:pPr>
        <w:spacing w:line="360" w:lineRule="auto"/>
        <w:rPr>
          <w:rFonts w:ascii="Arial" w:hAnsi="Arial" w:cs="Arial"/>
          <w:sz w:val="22"/>
          <w:szCs w:val="22"/>
        </w:rPr>
      </w:pPr>
    </w:p>
    <w:p w14:paraId="7F796FAA" w14:textId="7B0C3109" w:rsidR="00006799" w:rsidRDefault="00A05B66" w:rsidP="00DA4E1F">
      <w:pPr>
        <w:spacing w:line="360" w:lineRule="auto"/>
        <w:rPr>
          <w:rFonts w:ascii="Arial" w:hAnsi="Arial" w:cs="Arial"/>
          <w:sz w:val="22"/>
          <w:szCs w:val="22"/>
        </w:rPr>
      </w:pPr>
      <w:r>
        <w:rPr>
          <w:rFonts w:ascii="Arial" w:hAnsi="Arial" w:cs="Arial"/>
          <w:sz w:val="22"/>
          <w:szCs w:val="22"/>
        </w:rPr>
        <w:tab/>
      </w:r>
      <w:commentRangeStart w:id="363"/>
      <w:commentRangeStart w:id="364"/>
      <w:r>
        <w:rPr>
          <w:rFonts w:ascii="Arial" w:hAnsi="Arial" w:cs="Arial"/>
          <w:sz w:val="22"/>
          <w:szCs w:val="22"/>
        </w:rPr>
        <w:t>We</w:t>
      </w:r>
      <w:commentRangeEnd w:id="363"/>
      <w:r w:rsidR="0025706B">
        <w:rPr>
          <w:rStyle w:val="CommentReference"/>
        </w:rPr>
        <w:commentReference w:id="363"/>
      </w:r>
      <w:r>
        <w:rPr>
          <w:rFonts w:ascii="Arial" w:hAnsi="Arial" w:cs="Arial"/>
          <w:sz w:val="22"/>
          <w:szCs w:val="22"/>
        </w:rPr>
        <w:t xml:space="preserve"> next wanted to </w:t>
      </w:r>
      <w:del w:id="365" w:author="Keene-Snickers,Lexi" w:date="2025-02-28T16:17:00Z" w16du:dateUtc="2025-02-28T23:17:00Z">
        <w:r w:rsidR="00B71B44" w:rsidDel="00A53FD5">
          <w:rPr>
            <w:rFonts w:ascii="Arial" w:hAnsi="Arial" w:cs="Arial"/>
            <w:sz w:val="22"/>
            <w:szCs w:val="22"/>
          </w:rPr>
          <w:delText>understand</w:delText>
        </w:r>
        <w:r w:rsidDel="00A53FD5">
          <w:rPr>
            <w:rFonts w:ascii="Arial" w:hAnsi="Arial" w:cs="Arial"/>
            <w:sz w:val="22"/>
            <w:szCs w:val="22"/>
          </w:rPr>
          <w:delText xml:space="preserve"> the distribution of galbut virus and chaq virus segments</w:delText>
        </w:r>
        <w:commentRangeEnd w:id="364"/>
        <w:r w:rsidR="00C06870" w:rsidDel="00A53FD5">
          <w:rPr>
            <w:rStyle w:val="CommentReference"/>
          </w:rPr>
          <w:commentReference w:id="364"/>
        </w:r>
      </w:del>
      <w:ins w:id="366" w:author="Keene-Snickers,Lexi" w:date="2025-02-28T16:25:00Z" w16du:dateUtc="2025-02-28T23:25:00Z">
        <w:r w:rsidR="00A53FD5">
          <w:rPr>
            <w:rFonts w:ascii="Arial" w:hAnsi="Arial" w:cs="Arial"/>
            <w:sz w:val="22"/>
            <w:szCs w:val="22"/>
          </w:rPr>
          <w:t>understand</w:t>
        </w:r>
      </w:ins>
      <w:ins w:id="367" w:author="Keene-Snickers,Lexi" w:date="2025-02-28T16:17:00Z" w16du:dateUtc="2025-02-28T23:17:00Z">
        <w:r w:rsidR="00A53FD5">
          <w:rPr>
            <w:rFonts w:ascii="Arial" w:hAnsi="Arial" w:cs="Arial"/>
            <w:sz w:val="22"/>
            <w:szCs w:val="22"/>
          </w:rPr>
          <w:t xml:space="preserve"> the coinfection patterns of galbut virus and chaq virus</w:t>
        </w:r>
      </w:ins>
      <w:r>
        <w:rPr>
          <w:rFonts w:ascii="Arial" w:hAnsi="Arial" w:cs="Arial"/>
          <w:sz w:val="22"/>
          <w:szCs w:val="22"/>
        </w:rPr>
        <w:t xml:space="preserve">. We found that </w:t>
      </w:r>
      <w:r w:rsidR="00B32DED">
        <w:rPr>
          <w:rFonts w:ascii="Arial" w:hAnsi="Arial" w:cs="Arial"/>
          <w:sz w:val="22"/>
          <w:szCs w:val="22"/>
        </w:rPr>
        <w:t>41</w:t>
      </w:r>
      <w:r>
        <w:rPr>
          <w:rFonts w:ascii="Arial" w:hAnsi="Arial" w:cs="Arial"/>
          <w:sz w:val="22"/>
          <w:szCs w:val="22"/>
        </w:rPr>
        <w:t xml:space="preserve"> samples </w:t>
      </w:r>
      <w:r w:rsidR="007C5AA4">
        <w:rPr>
          <w:rFonts w:ascii="Arial" w:hAnsi="Arial" w:cs="Arial"/>
          <w:sz w:val="22"/>
          <w:szCs w:val="22"/>
        </w:rPr>
        <w:t>(</w:t>
      </w:r>
      <w:ins w:id="368" w:author="Keene-Snickers,Lexi" w:date="2025-02-28T16:15:00Z" w16du:dateUtc="2025-02-28T23:15:00Z">
        <w:r w:rsidR="00A53FD5">
          <w:rPr>
            <w:rFonts w:ascii="Arial" w:hAnsi="Arial" w:cs="Arial"/>
            <w:sz w:val="22"/>
            <w:szCs w:val="22"/>
          </w:rPr>
          <w:t>33</w:t>
        </w:r>
      </w:ins>
      <w:r w:rsidR="007C5AA4">
        <w:rPr>
          <w:rFonts w:ascii="Arial" w:hAnsi="Arial" w:cs="Arial"/>
          <w:sz w:val="22"/>
          <w:szCs w:val="22"/>
        </w:rPr>
        <w:t xml:space="preserve">%) </w:t>
      </w:r>
      <w:del w:id="369" w:author="Stenglein,Mark" w:date="2025-02-19T14:58:00Z" w16du:dateUtc="2025-02-19T21:58:00Z">
        <w:r w:rsidDel="007C5AA4">
          <w:rPr>
            <w:rFonts w:ascii="Arial" w:hAnsi="Arial" w:cs="Arial"/>
            <w:sz w:val="22"/>
            <w:szCs w:val="22"/>
          </w:rPr>
          <w:delText xml:space="preserve">had </w:delText>
        </w:r>
      </w:del>
      <w:r w:rsidR="007C5AA4">
        <w:rPr>
          <w:rFonts w:ascii="Arial" w:hAnsi="Arial" w:cs="Arial"/>
          <w:sz w:val="22"/>
          <w:szCs w:val="22"/>
        </w:rPr>
        <w:t xml:space="preserve">exhibited </w:t>
      </w:r>
      <w:r>
        <w:rPr>
          <w:rFonts w:ascii="Arial" w:hAnsi="Arial" w:cs="Arial"/>
          <w:sz w:val="22"/>
          <w:szCs w:val="22"/>
        </w:rPr>
        <w:t xml:space="preserve">evidence </w:t>
      </w:r>
      <w:r w:rsidR="007C5AA4">
        <w:rPr>
          <w:rFonts w:ascii="Arial" w:hAnsi="Arial" w:cs="Arial"/>
          <w:sz w:val="22"/>
          <w:szCs w:val="22"/>
        </w:rPr>
        <w:t xml:space="preserve">of </w:t>
      </w:r>
      <w:del w:id="370" w:author="Stenglein,Mark" w:date="2025-02-19T14:58:00Z" w16du:dateUtc="2025-02-19T21:58:00Z">
        <w:r w:rsidDel="007C5AA4">
          <w:rPr>
            <w:rFonts w:ascii="Arial" w:hAnsi="Arial" w:cs="Arial"/>
            <w:sz w:val="22"/>
            <w:szCs w:val="22"/>
          </w:rPr>
          <w:delText xml:space="preserve">of galbut virus or chaq virus </w:delText>
        </w:r>
      </w:del>
      <w:r>
        <w:rPr>
          <w:rFonts w:ascii="Arial" w:hAnsi="Arial" w:cs="Arial"/>
          <w:sz w:val="22"/>
          <w:szCs w:val="22"/>
        </w:rPr>
        <w:t xml:space="preserve">coinfection. </w:t>
      </w:r>
      <w:r w:rsidR="007C5AA4">
        <w:rPr>
          <w:rFonts w:ascii="Arial" w:hAnsi="Arial" w:cs="Arial"/>
          <w:sz w:val="22"/>
          <w:szCs w:val="22"/>
        </w:rPr>
        <w:t xml:space="preserve">Three of these samples corresponded to simple co-infections, with </w:t>
      </w:r>
      <w:ins w:id="371" w:author="Keene-Snickers,Lexi" w:date="2025-02-28T16:33:00Z" w16du:dateUtc="2025-02-28T23:33:00Z">
        <w:r w:rsidR="00DA4E1F">
          <w:rPr>
            <w:rFonts w:ascii="Arial" w:hAnsi="Arial" w:cs="Arial"/>
            <w:sz w:val="22"/>
            <w:szCs w:val="22"/>
          </w:rPr>
          <w:t>two</w:t>
        </w:r>
      </w:ins>
      <w:del w:id="372" w:author="Keene-Snickers,Lexi" w:date="2025-02-28T16:33:00Z" w16du:dateUtc="2025-02-28T23:33:00Z">
        <w:r w:rsidR="007C5AA4" w:rsidDel="00DA4E1F">
          <w:rPr>
            <w:rFonts w:ascii="Arial" w:hAnsi="Arial" w:cs="Arial"/>
            <w:sz w:val="22"/>
            <w:szCs w:val="22"/>
          </w:rPr>
          <w:delText>2</w:delText>
        </w:r>
      </w:del>
      <w:r w:rsidR="007C5AA4">
        <w:rPr>
          <w:rFonts w:ascii="Arial" w:hAnsi="Arial" w:cs="Arial"/>
          <w:sz w:val="22"/>
          <w:szCs w:val="22"/>
        </w:rPr>
        <w:t xml:space="preserve"> sets of </w:t>
      </w:r>
      <w:ins w:id="373" w:author="Keene-Snickers,Lexi" w:date="2025-02-28T16:34:00Z" w16du:dateUtc="2025-02-28T23:34:00Z">
        <w:r w:rsidR="00DA4E1F">
          <w:rPr>
            <w:rFonts w:ascii="Arial" w:hAnsi="Arial" w:cs="Arial"/>
            <w:sz w:val="22"/>
            <w:szCs w:val="22"/>
          </w:rPr>
          <w:t>three</w:t>
        </w:r>
      </w:ins>
      <w:del w:id="374" w:author="Keene-Snickers,Lexi" w:date="2025-02-28T16:34:00Z" w16du:dateUtc="2025-02-28T23:34:00Z">
        <w:r w:rsidR="007C5AA4" w:rsidDel="00DA4E1F">
          <w:rPr>
            <w:rFonts w:ascii="Arial" w:hAnsi="Arial" w:cs="Arial"/>
            <w:sz w:val="22"/>
            <w:szCs w:val="22"/>
          </w:rPr>
          <w:delText>3</w:delText>
        </w:r>
      </w:del>
      <w:r w:rsidR="007C5AA4">
        <w:rPr>
          <w:rFonts w:ascii="Arial" w:hAnsi="Arial" w:cs="Arial"/>
          <w:sz w:val="22"/>
          <w:szCs w:val="22"/>
        </w:rPr>
        <w:t xml:space="preserve"> galbut virus segments (</w:t>
      </w:r>
      <w:r w:rsidR="007C5AA4" w:rsidRPr="00B32DED">
        <w:rPr>
          <w:rFonts w:ascii="Arial" w:hAnsi="Arial" w:cs="Arial"/>
          <w:b/>
          <w:bCs/>
          <w:sz w:val="22"/>
          <w:szCs w:val="22"/>
        </w:rPr>
        <w:t>Fig.</w:t>
      </w:r>
      <w:r w:rsidR="007C5AA4">
        <w:rPr>
          <w:rFonts w:ascii="Arial" w:hAnsi="Arial" w:cs="Arial"/>
          <w:b/>
          <w:bCs/>
          <w:sz w:val="22"/>
          <w:szCs w:val="22"/>
        </w:rPr>
        <w:t xml:space="preserve"> </w:t>
      </w:r>
      <w:r w:rsidR="007C5AA4" w:rsidRPr="00B32DED">
        <w:rPr>
          <w:rFonts w:ascii="Arial" w:hAnsi="Arial" w:cs="Arial"/>
          <w:b/>
          <w:bCs/>
          <w:sz w:val="22"/>
          <w:szCs w:val="22"/>
        </w:rPr>
        <w:t>3</w:t>
      </w:r>
      <w:r w:rsidR="007C5AA4">
        <w:rPr>
          <w:rFonts w:ascii="Arial" w:hAnsi="Arial" w:cs="Arial"/>
          <w:sz w:val="22"/>
          <w:szCs w:val="22"/>
        </w:rPr>
        <w:t>).</w:t>
      </w:r>
      <w:del w:id="375" w:author="Keene-Snickers,Lexi" w:date="2025-02-28T16:25:00Z" w16du:dateUtc="2025-02-28T23:25:00Z">
        <w:r w:rsidR="007C5AA4" w:rsidDel="00A53FD5">
          <w:rPr>
            <w:rFonts w:ascii="Arial" w:hAnsi="Arial" w:cs="Arial"/>
            <w:sz w:val="22"/>
            <w:szCs w:val="22"/>
          </w:rPr>
          <w:delText xml:space="preserve"> </w:delText>
        </w:r>
      </w:del>
      <w:r w:rsidR="007C5AA4">
        <w:rPr>
          <w:rFonts w:ascii="Arial" w:hAnsi="Arial" w:cs="Arial"/>
          <w:sz w:val="22"/>
          <w:szCs w:val="22"/>
        </w:rPr>
        <w:t xml:space="preserve"> </w:t>
      </w:r>
      <w:ins w:id="376" w:author="Keene-Snickers,Lexi" w:date="2025-02-28T16:27:00Z" w16du:dateUtc="2025-02-28T23:27:00Z">
        <w:r w:rsidR="00DA4E1F">
          <w:rPr>
            <w:rFonts w:ascii="Arial" w:hAnsi="Arial" w:cs="Arial"/>
            <w:sz w:val="22"/>
            <w:szCs w:val="22"/>
          </w:rPr>
          <w:t xml:space="preserve">Interestingly, </w:t>
        </w:r>
      </w:ins>
      <w:ins w:id="377" w:author="Keene-Snickers,Lexi" w:date="2025-02-28T16:28:00Z" w16du:dateUtc="2025-02-28T23:28:00Z">
        <w:r w:rsidR="00DA4E1F">
          <w:rPr>
            <w:rFonts w:ascii="Arial" w:hAnsi="Arial" w:cs="Arial"/>
            <w:sz w:val="22"/>
            <w:szCs w:val="22"/>
          </w:rPr>
          <w:t>these were the only</w:t>
        </w:r>
      </w:ins>
      <w:ins w:id="378" w:author="Keene-Snickers,Lexi" w:date="2025-02-28T16:27:00Z" w16du:dateUtc="2025-02-28T23:27:00Z">
        <w:r w:rsidR="00DA4E1F">
          <w:rPr>
            <w:rFonts w:ascii="Arial" w:hAnsi="Arial" w:cs="Arial"/>
            <w:sz w:val="22"/>
            <w:szCs w:val="22"/>
          </w:rPr>
          <w:t xml:space="preserve"> samples with multiple RNA1 segments</w:t>
        </w:r>
      </w:ins>
      <w:ins w:id="379" w:author="Keene-Snickers,Lexi" w:date="2025-02-28T16:28:00Z" w16du:dateUtc="2025-02-28T23:28:00Z">
        <w:r w:rsidR="00DA4E1F">
          <w:rPr>
            <w:rFonts w:ascii="Arial" w:hAnsi="Arial" w:cs="Arial"/>
            <w:sz w:val="22"/>
            <w:szCs w:val="22"/>
          </w:rPr>
          <w:t>.</w:t>
        </w:r>
      </w:ins>
      <w:ins w:id="380" w:author="Keene-Snickers,Lexi" w:date="2025-02-28T16:27:00Z" w16du:dateUtc="2025-02-28T23:27:00Z">
        <w:r w:rsidR="00DA4E1F">
          <w:rPr>
            <w:rFonts w:ascii="Arial" w:hAnsi="Arial" w:cs="Arial"/>
            <w:sz w:val="22"/>
            <w:szCs w:val="22"/>
          </w:rPr>
          <w:t xml:space="preserve"> </w:t>
        </w:r>
      </w:ins>
      <w:ins w:id="381" w:author="Keene-Snickers,Lexi" w:date="2025-02-28T16:42:00Z" w16du:dateUtc="2025-02-28T23:42:00Z">
        <w:r w:rsidR="00255235">
          <w:rPr>
            <w:rFonts w:ascii="Arial" w:hAnsi="Arial" w:cs="Arial"/>
            <w:sz w:val="22"/>
            <w:szCs w:val="22"/>
          </w:rPr>
          <w:t>RNA 1 was the most common coding incomplete sequence. Sequencing depth was too low to recover RNA 1 sequences from 28 samples (</w:t>
        </w:r>
        <w:r w:rsidR="00255235" w:rsidRPr="00B32DED">
          <w:rPr>
            <w:rFonts w:ascii="Arial" w:hAnsi="Arial" w:cs="Arial"/>
            <w:b/>
            <w:bCs/>
            <w:sz w:val="22"/>
            <w:szCs w:val="22"/>
          </w:rPr>
          <w:t>Fig. 3</w:t>
        </w:r>
        <w:r w:rsidR="00255235">
          <w:rPr>
            <w:rFonts w:ascii="Arial" w:hAnsi="Arial" w:cs="Arial"/>
            <w:sz w:val="22"/>
            <w:szCs w:val="22"/>
          </w:rPr>
          <w:t>).</w:t>
        </w:r>
      </w:ins>
      <w:r w:rsidR="007C5AA4">
        <w:rPr>
          <w:rFonts w:ascii="Arial" w:hAnsi="Arial" w:cs="Arial"/>
          <w:sz w:val="22"/>
          <w:szCs w:val="22"/>
        </w:rPr>
        <w:t>The other co-infection</w:t>
      </w:r>
      <w:ins w:id="382" w:author="Keene-Snickers,Lexi" w:date="2025-02-28T16:34:00Z" w16du:dateUtc="2025-02-28T23:34:00Z">
        <w:r w:rsidR="00DA4E1F">
          <w:rPr>
            <w:rFonts w:ascii="Arial" w:hAnsi="Arial" w:cs="Arial"/>
            <w:sz w:val="22"/>
            <w:szCs w:val="22"/>
          </w:rPr>
          <w:t>s</w:t>
        </w:r>
      </w:ins>
      <w:r w:rsidR="007C5AA4">
        <w:rPr>
          <w:rFonts w:ascii="Arial" w:hAnsi="Arial" w:cs="Arial"/>
          <w:sz w:val="22"/>
          <w:szCs w:val="22"/>
        </w:rPr>
        <w:t xml:space="preserve"> </w:t>
      </w:r>
      <w:del w:id="383" w:author="Keene-Snickers,Lexi" w:date="2025-02-28T16:28:00Z" w16du:dateUtc="2025-02-28T23:28:00Z">
        <w:r w:rsidR="007C5AA4" w:rsidDel="00DA4E1F">
          <w:rPr>
            <w:rFonts w:ascii="Arial" w:hAnsi="Arial" w:cs="Arial"/>
            <w:sz w:val="22"/>
            <w:szCs w:val="22"/>
          </w:rPr>
          <w:delText xml:space="preserve">samples did not contain multiple complete sets of 3 segments. Instead, they </w:delText>
        </w:r>
      </w:del>
      <w:r w:rsidR="007C5AA4">
        <w:rPr>
          <w:rFonts w:ascii="Arial" w:hAnsi="Arial" w:cs="Arial"/>
          <w:sz w:val="22"/>
          <w:szCs w:val="22"/>
        </w:rPr>
        <w:t>contained variable numbers of genotypes of the different segments.</w:t>
      </w:r>
      <w:del w:id="384" w:author="Keene-Snickers,Lexi" w:date="2025-02-28T16:42:00Z" w16du:dateUtc="2025-02-28T23:42:00Z">
        <w:r w:rsidR="007C5AA4" w:rsidDel="00255235">
          <w:rPr>
            <w:rFonts w:ascii="Arial" w:hAnsi="Arial" w:cs="Arial"/>
            <w:sz w:val="22"/>
            <w:szCs w:val="22"/>
          </w:rPr>
          <w:delText xml:space="preserve"> </w:delText>
        </w:r>
      </w:del>
      <w:r w:rsidR="007C5AA4">
        <w:rPr>
          <w:rFonts w:ascii="Arial" w:hAnsi="Arial" w:cs="Arial"/>
          <w:sz w:val="22"/>
          <w:szCs w:val="22"/>
        </w:rPr>
        <w:t xml:space="preserve"> For instance, sample 1020-A7 contained 1 genotype for </w:t>
      </w:r>
      <w:r w:rsidR="007C5AA4">
        <w:rPr>
          <w:rFonts w:ascii="Arial" w:hAnsi="Arial" w:cs="Arial"/>
          <w:sz w:val="22"/>
          <w:szCs w:val="22"/>
        </w:rPr>
        <w:lastRenderedPageBreak/>
        <w:t>RNA1, RNA2, and chaq, but 2 distinct RNA3 genotypes that only shared</w:t>
      </w:r>
      <w:ins w:id="385" w:author="Keene-Snickers,Lexi" w:date="2025-02-28T16:23:00Z" w16du:dateUtc="2025-02-28T23:23:00Z">
        <w:r w:rsidR="00A53FD5">
          <w:rPr>
            <w:rFonts w:ascii="Arial" w:hAnsi="Arial" w:cs="Arial"/>
            <w:sz w:val="22"/>
            <w:szCs w:val="22"/>
          </w:rPr>
          <w:t xml:space="preserve"> 98.8</w:t>
        </w:r>
      </w:ins>
      <w:del w:id="386" w:author="Keene-Snickers,Lexi" w:date="2025-02-28T16:23:00Z" w16du:dateUtc="2025-02-28T23:23:00Z">
        <w:r w:rsidR="007C5AA4" w:rsidDel="00A53FD5">
          <w:rPr>
            <w:rFonts w:ascii="Arial" w:hAnsi="Arial" w:cs="Arial"/>
            <w:sz w:val="22"/>
            <w:szCs w:val="22"/>
          </w:rPr>
          <w:delText xml:space="preserve"> </w:delText>
        </w:r>
        <w:r w:rsidR="007C5AA4" w:rsidRPr="007C5AA4" w:rsidDel="00A53FD5">
          <w:rPr>
            <w:rFonts w:ascii="Arial" w:hAnsi="Arial" w:cs="Arial"/>
            <w:sz w:val="22"/>
            <w:szCs w:val="22"/>
            <w:highlight w:val="yellow"/>
            <w:rPrChange w:id="387" w:author="Stenglein,Mark" w:date="2025-02-19T15:02:00Z" w16du:dateUtc="2025-02-19T22:02:00Z">
              <w:rPr>
                <w:rFonts w:ascii="Arial" w:hAnsi="Arial" w:cs="Arial"/>
                <w:sz w:val="22"/>
                <w:szCs w:val="22"/>
              </w:rPr>
            </w:rPrChange>
          </w:rPr>
          <w:delText>X</w:delText>
        </w:r>
      </w:del>
      <w:r w:rsidR="007C5AA4">
        <w:rPr>
          <w:rFonts w:ascii="Arial" w:hAnsi="Arial" w:cs="Arial"/>
          <w:sz w:val="22"/>
          <w:szCs w:val="22"/>
        </w:rPr>
        <w:t xml:space="preserve">% pairwise nucleotide identity. </w:t>
      </w:r>
      <w:ins w:id="388" w:author="Keene-Snickers,Lexi" w:date="2025-02-28T16:34:00Z" w16du:dateUtc="2025-02-28T23:34:00Z">
        <w:r w:rsidR="00DA4E1F">
          <w:rPr>
            <w:rFonts w:ascii="Arial" w:hAnsi="Arial" w:cs="Arial"/>
            <w:sz w:val="22"/>
            <w:szCs w:val="22"/>
          </w:rPr>
          <w:t>S</w:t>
        </w:r>
      </w:ins>
      <w:ins w:id="389" w:author="Keene-Snickers,Lexi" w:date="2025-02-28T16:23:00Z" w16du:dateUtc="2025-02-28T23:23:00Z">
        <w:r w:rsidR="00A53FD5">
          <w:rPr>
            <w:rFonts w:ascii="Arial" w:hAnsi="Arial" w:cs="Arial"/>
            <w:sz w:val="22"/>
            <w:szCs w:val="22"/>
          </w:rPr>
          <w:t xml:space="preserve">ample </w:t>
        </w:r>
      </w:ins>
      <w:del w:id="390" w:author="Keene-Snickers,Lexi" w:date="2025-02-28T16:23:00Z" w16du:dateUtc="2025-02-28T23:23:00Z">
        <w:r w:rsidR="007C5AA4" w:rsidDel="00A53FD5">
          <w:rPr>
            <w:rFonts w:ascii="Arial" w:hAnsi="Arial" w:cs="Arial"/>
            <w:sz w:val="22"/>
            <w:szCs w:val="22"/>
          </w:rPr>
          <w:delText xml:space="preserve"> </w:delText>
        </w:r>
      </w:del>
      <w:ins w:id="391" w:author="Keene-Snickers,Lexi" w:date="2025-02-28T16:18:00Z" w16du:dateUtc="2025-02-28T23:18:00Z">
        <w:r w:rsidR="00A53FD5">
          <w:rPr>
            <w:rFonts w:ascii="Arial" w:hAnsi="Arial" w:cs="Arial"/>
            <w:sz w:val="22"/>
            <w:szCs w:val="22"/>
          </w:rPr>
          <w:t xml:space="preserve">ME-F-1 </w:t>
        </w:r>
      </w:ins>
      <w:ins w:id="392" w:author="Keene-Snickers,Lexi" w:date="2025-02-28T16:19:00Z" w16du:dateUtc="2025-02-28T23:19:00Z">
        <w:r w:rsidR="00A53FD5">
          <w:rPr>
            <w:rFonts w:ascii="Arial" w:hAnsi="Arial" w:cs="Arial"/>
            <w:sz w:val="22"/>
            <w:szCs w:val="22"/>
          </w:rPr>
          <w:t>had one RNA 1</w:t>
        </w:r>
      </w:ins>
      <w:ins w:id="393" w:author="Keene-Snickers,Lexi" w:date="2025-02-28T16:21:00Z" w16du:dateUtc="2025-02-28T23:21:00Z">
        <w:r w:rsidR="00A53FD5">
          <w:rPr>
            <w:rFonts w:ascii="Arial" w:hAnsi="Arial" w:cs="Arial"/>
            <w:sz w:val="22"/>
            <w:szCs w:val="22"/>
          </w:rPr>
          <w:t xml:space="preserve">, </w:t>
        </w:r>
      </w:ins>
      <w:ins w:id="394" w:author="Keene-Snickers,Lexi" w:date="2025-02-28T16:19:00Z" w16du:dateUtc="2025-02-28T23:19:00Z">
        <w:r w:rsidR="00A53FD5">
          <w:rPr>
            <w:rFonts w:ascii="Arial" w:hAnsi="Arial" w:cs="Arial"/>
            <w:sz w:val="22"/>
            <w:szCs w:val="22"/>
          </w:rPr>
          <w:t>t</w:t>
        </w:r>
      </w:ins>
      <w:ins w:id="395" w:author="Keene-Snickers,Lexi" w:date="2025-02-28T16:20:00Z" w16du:dateUtc="2025-02-28T23:20:00Z">
        <w:r w:rsidR="00A53FD5">
          <w:rPr>
            <w:rFonts w:ascii="Arial" w:hAnsi="Arial" w:cs="Arial"/>
            <w:sz w:val="22"/>
            <w:szCs w:val="22"/>
          </w:rPr>
          <w:t>wo RNA</w:t>
        </w:r>
      </w:ins>
      <w:ins w:id="396" w:author="Keene-Snickers,Lexi" w:date="2025-02-28T16:28:00Z" w16du:dateUtc="2025-02-28T23:28:00Z">
        <w:r w:rsidR="00DA4E1F">
          <w:rPr>
            <w:rFonts w:ascii="Arial" w:hAnsi="Arial" w:cs="Arial"/>
            <w:sz w:val="22"/>
            <w:szCs w:val="22"/>
          </w:rPr>
          <w:t xml:space="preserve"> </w:t>
        </w:r>
      </w:ins>
      <w:ins w:id="397" w:author="Keene-Snickers,Lexi" w:date="2025-02-28T16:20:00Z" w16du:dateUtc="2025-02-28T23:20:00Z">
        <w:r w:rsidR="00A53FD5">
          <w:rPr>
            <w:rFonts w:ascii="Arial" w:hAnsi="Arial" w:cs="Arial"/>
            <w:sz w:val="22"/>
            <w:szCs w:val="22"/>
          </w:rPr>
          <w:t>2</w:t>
        </w:r>
      </w:ins>
      <w:ins w:id="398" w:author="Keene-Snickers,Lexi" w:date="2025-02-28T16:28:00Z" w16du:dateUtc="2025-02-28T23:28:00Z">
        <w:r w:rsidR="00DA4E1F">
          <w:rPr>
            <w:rFonts w:ascii="Arial" w:hAnsi="Arial" w:cs="Arial"/>
            <w:sz w:val="22"/>
            <w:szCs w:val="22"/>
          </w:rPr>
          <w:t>s</w:t>
        </w:r>
      </w:ins>
      <w:ins w:id="399" w:author="Keene-Snickers,Lexi" w:date="2025-02-28T16:34:00Z" w16du:dateUtc="2025-02-28T23:34:00Z">
        <w:r w:rsidR="00DA4E1F">
          <w:rPr>
            <w:rFonts w:ascii="Arial" w:hAnsi="Arial" w:cs="Arial"/>
            <w:sz w:val="22"/>
            <w:szCs w:val="22"/>
          </w:rPr>
          <w:t>, two</w:t>
        </w:r>
      </w:ins>
      <w:ins w:id="400" w:author="Keene-Snickers,Lexi" w:date="2025-02-28T16:20:00Z" w16du:dateUtc="2025-02-28T23:20:00Z">
        <w:r w:rsidR="00A53FD5">
          <w:rPr>
            <w:rFonts w:ascii="Arial" w:hAnsi="Arial" w:cs="Arial"/>
            <w:sz w:val="22"/>
            <w:szCs w:val="22"/>
          </w:rPr>
          <w:t xml:space="preserve"> </w:t>
        </w:r>
      </w:ins>
      <w:ins w:id="401" w:author="Keene-Snickers,Lexi" w:date="2025-02-28T16:19:00Z" w16du:dateUtc="2025-02-28T23:19:00Z">
        <w:r w:rsidR="00A53FD5">
          <w:rPr>
            <w:rFonts w:ascii="Arial" w:hAnsi="Arial" w:cs="Arial"/>
            <w:sz w:val="22"/>
            <w:szCs w:val="22"/>
          </w:rPr>
          <w:t>chaq virus</w:t>
        </w:r>
      </w:ins>
      <w:ins w:id="402" w:author="Keene-Snickers,Lexi" w:date="2025-02-28T16:35:00Z" w16du:dateUtc="2025-02-28T23:35:00Z">
        <w:r w:rsidR="00255235">
          <w:rPr>
            <w:rFonts w:ascii="Arial" w:hAnsi="Arial" w:cs="Arial"/>
            <w:sz w:val="22"/>
            <w:szCs w:val="22"/>
          </w:rPr>
          <w:t>es</w:t>
        </w:r>
      </w:ins>
      <w:ins w:id="403" w:author="Keene-Snickers,Lexi" w:date="2025-02-28T16:20:00Z" w16du:dateUtc="2025-02-28T23:20:00Z">
        <w:r w:rsidR="00A53FD5">
          <w:rPr>
            <w:rFonts w:ascii="Arial" w:hAnsi="Arial" w:cs="Arial"/>
            <w:sz w:val="22"/>
            <w:szCs w:val="22"/>
          </w:rPr>
          <w:t xml:space="preserve"> and three RNA 3 segments. This was the only sample to show evidenc</w:t>
        </w:r>
      </w:ins>
      <w:ins w:id="404" w:author="Keene-Snickers,Lexi" w:date="2025-02-28T16:21:00Z" w16du:dateUtc="2025-02-28T23:21:00Z">
        <w:r w:rsidR="00A53FD5">
          <w:rPr>
            <w:rFonts w:ascii="Arial" w:hAnsi="Arial" w:cs="Arial"/>
            <w:sz w:val="22"/>
            <w:szCs w:val="22"/>
          </w:rPr>
          <w:t xml:space="preserve">e of more than two sequences </w:t>
        </w:r>
      </w:ins>
      <w:ins w:id="405" w:author="Keene-Snickers,Lexi" w:date="2025-02-28T16:24:00Z" w16du:dateUtc="2025-02-28T23:24:00Z">
        <w:r w:rsidR="00A53FD5">
          <w:rPr>
            <w:rFonts w:ascii="Arial" w:hAnsi="Arial" w:cs="Arial"/>
            <w:sz w:val="22"/>
            <w:szCs w:val="22"/>
          </w:rPr>
          <w:t>for any segment</w:t>
        </w:r>
      </w:ins>
      <w:ins w:id="406" w:author="Keene-Snickers,Lexi" w:date="2025-02-28T16:36:00Z" w16du:dateUtc="2025-02-28T23:36:00Z">
        <w:r w:rsidR="00255235">
          <w:rPr>
            <w:rFonts w:ascii="Arial" w:hAnsi="Arial" w:cs="Arial"/>
            <w:sz w:val="22"/>
            <w:szCs w:val="22"/>
          </w:rPr>
          <w:t xml:space="preserve"> (</w:t>
        </w:r>
        <w:r w:rsidR="00255235" w:rsidRPr="00255235">
          <w:rPr>
            <w:rFonts w:ascii="Arial" w:hAnsi="Arial" w:cs="Arial"/>
            <w:b/>
            <w:bCs/>
            <w:sz w:val="22"/>
            <w:szCs w:val="22"/>
            <w:rPrChange w:id="407" w:author="Keene-Snickers,Lexi" w:date="2025-02-28T16:36:00Z" w16du:dateUtc="2025-02-28T23:36:00Z">
              <w:rPr>
                <w:rFonts w:ascii="Arial" w:hAnsi="Arial" w:cs="Arial"/>
                <w:sz w:val="22"/>
                <w:szCs w:val="22"/>
              </w:rPr>
            </w:rPrChange>
          </w:rPr>
          <w:t>Fig. 3</w:t>
        </w:r>
        <w:r w:rsidR="00255235">
          <w:rPr>
            <w:rFonts w:ascii="Arial" w:hAnsi="Arial" w:cs="Arial"/>
            <w:sz w:val="22"/>
            <w:szCs w:val="22"/>
          </w:rPr>
          <w:t>)</w:t>
        </w:r>
      </w:ins>
      <w:ins w:id="408" w:author="Keene-Snickers,Lexi" w:date="2025-02-28T16:21:00Z" w16du:dateUtc="2025-02-28T23:21:00Z">
        <w:r w:rsidR="00A53FD5">
          <w:rPr>
            <w:rFonts w:ascii="Arial" w:hAnsi="Arial" w:cs="Arial"/>
            <w:sz w:val="22"/>
            <w:szCs w:val="22"/>
          </w:rPr>
          <w:t>.</w:t>
        </w:r>
      </w:ins>
      <w:ins w:id="409" w:author="Keene-Snickers,Lexi" w:date="2025-02-28T16:19:00Z" w16du:dateUtc="2025-02-28T23:19:00Z">
        <w:r w:rsidR="00A53FD5">
          <w:rPr>
            <w:rFonts w:ascii="Arial" w:hAnsi="Arial" w:cs="Arial"/>
            <w:sz w:val="22"/>
            <w:szCs w:val="22"/>
          </w:rPr>
          <w:t xml:space="preserve"> </w:t>
        </w:r>
      </w:ins>
      <w:ins w:id="410" w:author="Keene-Snickers,Lexi" w:date="2025-02-28T16:43:00Z" w16du:dateUtc="2025-02-28T23:43:00Z">
        <w:r w:rsidR="00255235">
          <w:rPr>
            <w:rFonts w:ascii="Arial" w:hAnsi="Arial" w:cs="Arial"/>
            <w:sz w:val="22"/>
            <w:szCs w:val="22"/>
          </w:rPr>
          <w:t>Additionally, no</w:t>
        </w:r>
        <w:r w:rsidR="00255235">
          <w:rPr>
            <w:rFonts w:ascii="Arial" w:hAnsi="Arial" w:cs="Arial"/>
            <w:sz w:val="22"/>
            <w:szCs w:val="22"/>
          </w:rPr>
          <w:t xml:space="preserve"> sample from Colorado had</w:t>
        </w:r>
        <w:r w:rsidR="00255235">
          <w:rPr>
            <w:rFonts w:ascii="Arial" w:hAnsi="Arial" w:cs="Arial"/>
            <w:sz w:val="22"/>
            <w:szCs w:val="22"/>
          </w:rPr>
          <w:t xml:space="preserve"> evidence of chaq virus coinfection</w:t>
        </w:r>
        <w:r w:rsidR="00255235">
          <w:rPr>
            <w:rFonts w:ascii="Arial" w:hAnsi="Arial" w:cs="Arial"/>
            <w:sz w:val="22"/>
            <w:szCs w:val="22"/>
          </w:rPr>
          <w:t xml:space="preserve"> (</w:t>
        </w:r>
        <w:r w:rsidR="00255235" w:rsidRPr="00B32DED">
          <w:rPr>
            <w:rFonts w:ascii="Arial" w:hAnsi="Arial" w:cs="Arial"/>
            <w:b/>
            <w:bCs/>
            <w:sz w:val="22"/>
            <w:szCs w:val="22"/>
          </w:rPr>
          <w:t>Fig. 3</w:t>
        </w:r>
        <w:r w:rsidR="00255235">
          <w:rPr>
            <w:rFonts w:ascii="Arial" w:hAnsi="Arial" w:cs="Arial"/>
            <w:sz w:val="22"/>
            <w:szCs w:val="22"/>
          </w:rPr>
          <w:t xml:space="preserve">). </w:t>
        </w:r>
      </w:ins>
      <w:del w:id="411" w:author="Keene-Snickers,Lexi" w:date="2025-02-28T16:18:00Z" w16du:dateUtc="2025-02-28T23:18:00Z">
        <w:r w:rsidR="007C5AA4" w:rsidDel="00A53FD5">
          <w:rPr>
            <w:rFonts w:ascii="Arial" w:hAnsi="Arial" w:cs="Arial"/>
            <w:sz w:val="22"/>
            <w:szCs w:val="22"/>
          </w:rPr>
          <w:delText xml:space="preserve">PROVIDE 1-2 EXAMPLES.  </w:delText>
        </w:r>
      </w:del>
      <w:del w:id="412" w:author="Stenglein,Mark" w:date="2025-02-19T15:00:00Z" w16du:dateUtc="2025-02-19T22:00:00Z">
        <w:r w:rsidR="00B32DED" w:rsidDel="007C5AA4">
          <w:rPr>
            <w:rFonts w:ascii="Arial" w:hAnsi="Arial" w:cs="Arial"/>
            <w:sz w:val="22"/>
            <w:szCs w:val="22"/>
          </w:rPr>
          <w:delText>Thirty</w:delText>
        </w:r>
        <w:r w:rsidDel="007C5AA4">
          <w:rPr>
            <w:rFonts w:ascii="Arial" w:hAnsi="Arial" w:cs="Arial"/>
            <w:sz w:val="22"/>
            <w:szCs w:val="22"/>
          </w:rPr>
          <w:delText xml:space="preserve"> samples had evidence of </w:delText>
        </w:r>
        <w:r w:rsidR="00B32DED" w:rsidDel="007C5AA4">
          <w:rPr>
            <w:rFonts w:ascii="Arial" w:hAnsi="Arial" w:cs="Arial"/>
            <w:sz w:val="22"/>
            <w:szCs w:val="22"/>
          </w:rPr>
          <w:delText>more than one</w:delText>
        </w:r>
        <w:r w:rsidDel="007C5AA4">
          <w:rPr>
            <w:rFonts w:ascii="Arial" w:hAnsi="Arial" w:cs="Arial"/>
            <w:sz w:val="22"/>
            <w:szCs w:val="22"/>
          </w:rPr>
          <w:delText xml:space="preserve"> </w:delText>
        </w:r>
        <w:r w:rsidR="00B32DED" w:rsidDel="007C5AA4">
          <w:rPr>
            <w:rFonts w:ascii="Arial" w:hAnsi="Arial" w:cs="Arial"/>
            <w:sz w:val="22"/>
            <w:szCs w:val="22"/>
          </w:rPr>
          <w:delText>sequence in only one segment</w:delText>
        </w:r>
        <w:r w:rsidDel="007C5AA4">
          <w:rPr>
            <w:rFonts w:ascii="Arial" w:hAnsi="Arial" w:cs="Arial"/>
            <w:sz w:val="22"/>
            <w:szCs w:val="22"/>
          </w:rPr>
          <w:delText xml:space="preserve"> suggesting that coinfection </w:delText>
        </w:r>
      </w:del>
      <w:del w:id="413" w:author="Stenglein,Mark" w:date="2025-02-18T15:26:00Z" w16du:dateUtc="2025-02-18T22:26:00Z">
        <w:r w:rsidDel="0025706B">
          <w:rPr>
            <w:rFonts w:ascii="Arial" w:hAnsi="Arial" w:cs="Arial"/>
            <w:sz w:val="22"/>
            <w:szCs w:val="22"/>
          </w:rPr>
          <w:delText>can occur in a segment independent manner</w:delText>
        </w:r>
      </w:del>
      <w:r w:rsidR="0025706B">
        <w:rPr>
          <w:rFonts w:ascii="Arial" w:hAnsi="Arial" w:cs="Arial"/>
          <w:sz w:val="22"/>
          <w:szCs w:val="22"/>
        </w:rPr>
        <w:t>This type of partial co-infection has been observed for other segmented RNA viruses</w:t>
      </w:r>
      <w:sdt>
        <w:sdtPr>
          <w:rPr>
            <w:rFonts w:ascii="Arial" w:hAnsi="Arial" w:cs="Arial"/>
            <w:color w:val="000000"/>
            <w:sz w:val="22"/>
            <w:szCs w:val="22"/>
            <w:vertAlign w:val="superscript"/>
          </w:rPr>
          <w:tag w:val="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"/>
          <w:id w:val="1717085016"/>
          <w:placeholder>
            <w:docPart w:val="DefaultPlaceholder_-1854013440"/>
          </w:placeholder>
        </w:sdtPr>
        <w:sdtContent>
          <w:r w:rsidR="008E7E2D" w:rsidRPr="008E7E2D">
            <w:rPr>
              <w:rFonts w:ascii="Arial" w:hAnsi="Arial" w:cs="Arial"/>
              <w:color w:val="000000"/>
              <w:sz w:val="22"/>
              <w:szCs w:val="22"/>
              <w:vertAlign w:val="superscript"/>
            </w:rPr>
            <w:t>9–11</w:t>
          </w:r>
        </w:sdtContent>
      </w:sdt>
      <w:ins w:id="414" w:author="Keene-Snickers,Lexi" w:date="2025-02-28T16:41:00Z" w16du:dateUtc="2025-02-28T23:41:00Z">
        <w:r w:rsidR="00255235">
          <w:rPr>
            <w:rFonts w:ascii="Arial" w:hAnsi="Arial" w:cs="Arial"/>
            <w:sz w:val="22"/>
            <w:szCs w:val="22"/>
          </w:rPr>
          <w:t>.</w:t>
        </w:r>
      </w:ins>
      <w:del w:id="415" w:author="Keene-Snickers,Lexi" w:date="2025-02-28T16:41:00Z" w16du:dateUtc="2025-02-28T23:41:00Z">
        <w:r w:rsidR="0025706B" w:rsidDel="00255235">
          <w:rPr>
            <w:rFonts w:ascii="Arial" w:hAnsi="Arial" w:cs="Arial"/>
            <w:sz w:val="22"/>
            <w:szCs w:val="22"/>
          </w:rPr>
          <w:delText xml:space="preserve"> [</w:delText>
        </w:r>
        <w:commentRangeStart w:id="416"/>
        <w:r w:rsidR="0025706B" w:rsidDel="00255235">
          <w:rPr>
            <w:rFonts w:ascii="Arial" w:hAnsi="Arial" w:cs="Arial"/>
            <w:sz w:val="22"/>
            <w:szCs w:val="22"/>
          </w:rPr>
          <w:delText>REFS</w:delText>
        </w:r>
        <w:commentRangeEnd w:id="416"/>
        <w:r w:rsidR="0025706B" w:rsidDel="00255235">
          <w:rPr>
            <w:rStyle w:val="CommentReference"/>
          </w:rPr>
          <w:commentReference w:id="416"/>
        </w:r>
      </w:del>
      <w:del w:id="417" w:author="Keene-Snickers,Lexi" w:date="2025-02-28T16:27:00Z" w16du:dateUtc="2025-02-28T23:27:00Z">
        <w:r w:rsidDel="00DA4E1F">
          <w:rPr>
            <w:rFonts w:ascii="Arial" w:hAnsi="Arial" w:cs="Arial"/>
            <w:sz w:val="22"/>
            <w:szCs w:val="22"/>
          </w:rPr>
          <w:delText xml:space="preserve">. </w:delText>
        </w:r>
      </w:del>
      <w:commentRangeStart w:id="418"/>
      <w:del w:id="419" w:author="Keene-Snickers,Lexi" w:date="2025-02-28T16:25:00Z" w16du:dateUtc="2025-02-28T23:25:00Z">
        <w:r w:rsidR="008E38EA" w:rsidDel="00DA4E1F">
          <w:rPr>
            <w:rFonts w:ascii="Arial" w:hAnsi="Arial" w:cs="Arial"/>
            <w:sz w:val="22"/>
            <w:szCs w:val="22"/>
          </w:rPr>
          <w:delText>T</w:delText>
        </w:r>
      </w:del>
      <w:del w:id="420" w:author="Keene-Snickers,Lexi" w:date="2025-02-28T16:27:00Z" w16du:dateUtc="2025-02-28T23:27:00Z">
        <w:r w:rsidR="00B32DED" w:rsidDel="00DA4E1F">
          <w:rPr>
            <w:rFonts w:ascii="Arial" w:hAnsi="Arial" w:cs="Arial"/>
            <w:sz w:val="22"/>
            <w:szCs w:val="22"/>
          </w:rPr>
          <w:delText>he</w:delText>
        </w:r>
        <w:r w:rsidDel="00DA4E1F">
          <w:rPr>
            <w:rFonts w:ascii="Arial" w:hAnsi="Arial" w:cs="Arial"/>
            <w:sz w:val="22"/>
            <w:szCs w:val="22"/>
          </w:rPr>
          <w:delText xml:space="preserve"> t</w:delText>
        </w:r>
        <w:r w:rsidR="00B32DED" w:rsidDel="00DA4E1F">
          <w:rPr>
            <w:rFonts w:ascii="Arial" w:hAnsi="Arial" w:cs="Arial"/>
            <w:sz w:val="22"/>
            <w:szCs w:val="22"/>
          </w:rPr>
          <w:delText>hree</w:delText>
        </w:r>
        <w:r w:rsidDel="00DA4E1F">
          <w:rPr>
            <w:rFonts w:ascii="Arial" w:hAnsi="Arial" w:cs="Arial"/>
            <w:sz w:val="22"/>
            <w:szCs w:val="22"/>
          </w:rPr>
          <w:delText xml:space="preserve"> samples </w:delText>
        </w:r>
        <w:commentRangeEnd w:id="418"/>
        <w:r w:rsidR="007C5AA4" w:rsidDel="00DA4E1F">
          <w:rPr>
            <w:rStyle w:val="CommentReference"/>
          </w:rPr>
          <w:commentReference w:id="418"/>
        </w:r>
        <w:r w:rsidDel="00DA4E1F">
          <w:rPr>
            <w:rFonts w:ascii="Arial" w:hAnsi="Arial" w:cs="Arial"/>
            <w:sz w:val="22"/>
            <w:szCs w:val="22"/>
          </w:rPr>
          <w:delText xml:space="preserve">that had complete coinfections </w:delText>
        </w:r>
        <w:r w:rsidR="00B32DED" w:rsidDel="00DA4E1F">
          <w:rPr>
            <w:rFonts w:ascii="Arial" w:hAnsi="Arial" w:cs="Arial"/>
            <w:sz w:val="22"/>
            <w:szCs w:val="22"/>
          </w:rPr>
          <w:delText>of all three segments</w:delText>
        </w:r>
        <w:r w:rsidDel="00DA4E1F">
          <w:rPr>
            <w:rFonts w:ascii="Arial" w:hAnsi="Arial" w:cs="Arial"/>
            <w:sz w:val="22"/>
            <w:szCs w:val="22"/>
          </w:rPr>
          <w:delText xml:space="preserve"> were the only samples with multiple RNA1 segments</w:delText>
        </w:r>
      </w:del>
      <w:del w:id="421" w:author="Keene-Snickers,Lexi" w:date="2025-02-28T16:26:00Z" w16du:dateUtc="2025-02-28T23:26:00Z">
        <w:r w:rsidR="00B32DED" w:rsidDel="00DA4E1F">
          <w:rPr>
            <w:rFonts w:ascii="Arial" w:hAnsi="Arial" w:cs="Arial"/>
            <w:sz w:val="22"/>
            <w:szCs w:val="22"/>
          </w:rPr>
          <w:delText xml:space="preserve"> and n</w:delText>
        </w:r>
        <w:r w:rsidR="006C74D5" w:rsidDel="00DA4E1F">
          <w:rPr>
            <w:rFonts w:ascii="Arial" w:hAnsi="Arial" w:cs="Arial"/>
            <w:sz w:val="22"/>
            <w:szCs w:val="22"/>
          </w:rPr>
          <w:delText xml:space="preserve">either </w:delText>
        </w:r>
      </w:del>
      <w:del w:id="422" w:author="Keene-Snickers,Lexi" w:date="2025-02-28T16:27:00Z" w16du:dateUtc="2025-02-28T23:27:00Z">
        <w:r w:rsidR="00B32DED" w:rsidDel="00DA4E1F">
          <w:rPr>
            <w:rFonts w:ascii="Arial" w:hAnsi="Arial" w:cs="Arial"/>
            <w:sz w:val="22"/>
            <w:szCs w:val="22"/>
          </w:rPr>
          <w:delText xml:space="preserve">of these samples had multiple </w:delText>
        </w:r>
        <w:r w:rsidR="00B71B44" w:rsidDel="00DA4E1F">
          <w:rPr>
            <w:rFonts w:ascii="Arial" w:hAnsi="Arial" w:cs="Arial"/>
            <w:sz w:val="22"/>
            <w:szCs w:val="22"/>
          </w:rPr>
          <w:delText>c</w:delText>
        </w:r>
        <w:r w:rsidR="00B32DED" w:rsidDel="00DA4E1F">
          <w:rPr>
            <w:rFonts w:ascii="Arial" w:hAnsi="Arial" w:cs="Arial"/>
            <w:sz w:val="22"/>
            <w:szCs w:val="22"/>
          </w:rPr>
          <w:delText xml:space="preserve">haq virus sequences </w:delText>
        </w:r>
      </w:del>
      <w:del w:id="423" w:author="Keene-Snickers,Lexi" w:date="2025-02-28T16:41:00Z" w16du:dateUtc="2025-02-28T23:41:00Z">
        <w:r w:rsidR="00B32DED" w:rsidDel="00255235">
          <w:rPr>
            <w:rFonts w:ascii="Arial" w:hAnsi="Arial" w:cs="Arial"/>
            <w:sz w:val="22"/>
            <w:szCs w:val="22"/>
          </w:rPr>
          <w:delText>(</w:delText>
        </w:r>
        <w:r w:rsidR="00B32DED" w:rsidRPr="00B32DED" w:rsidDel="00255235">
          <w:rPr>
            <w:rFonts w:ascii="Arial" w:hAnsi="Arial" w:cs="Arial"/>
            <w:b/>
            <w:bCs/>
            <w:sz w:val="22"/>
            <w:szCs w:val="22"/>
          </w:rPr>
          <w:delText>Fig.</w:delText>
        </w:r>
        <w:r w:rsidR="00B71B44" w:rsidDel="00255235">
          <w:rPr>
            <w:rFonts w:ascii="Arial" w:hAnsi="Arial" w:cs="Arial"/>
            <w:b/>
            <w:bCs/>
            <w:sz w:val="22"/>
            <w:szCs w:val="22"/>
          </w:rPr>
          <w:delText xml:space="preserve"> </w:delText>
        </w:r>
        <w:r w:rsidR="00B32DED" w:rsidRPr="00B32DED" w:rsidDel="00255235">
          <w:rPr>
            <w:rFonts w:ascii="Arial" w:hAnsi="Arial" w:cs="Arial"/>
            <w:b/>
            <w:bCs/>
            <w:sz w:val="22"/>
            <w:szCs w:val="22"/>
          </w:rPr>
          <w:delText>3</w:delText>
        </w:r>
        <w:r w:rsidR="00B32DED" w:rsidDel="00255235">
          <w:rPr>
            <w:rFonts w:ascii="Arial" w:hAnsi="Arial" w:cs="Arial"/>
            <w:sz w:val="22"/>
            <w:szCs w:val="22"/>
          </w:rPr>
          <w:delText>)</w:delText>
        </w:r>
        <w:r w:rsidDel="00255235">
          <w:rPr>
            <w:rFonts w:ascii="Arial" w:hAnsi="Arial" w:cs="Arial"/>
            <w:sz w:val="22"/>
            <w:szCs w:val="22"/>
          </w:rPr>
          <w:delText>.</w:delText>
        </w:r>
      </w:del>
      <w:ins w:id="424" w:author="Keene-Snickers,Lexi" w:date="2025-02-28T16:35:00Z" w16du:dateUtc="2025-02-28T23:35:00Z">
        <w:r w:rsidR="00DA4E1F">
          <w:rPr>
            <w:rFonts w:ascii="Arial" w:hAnsi="Arial" w:cs="Arial"/>
            <w:sz w:val="22"/>
            <w:szCs w:val="22"/>
          </w:rPr>
          <w:t xml:space="preserve"> </w:t>
        </w:r>
      </w:ins>
      <w:del w:id="425" w:author="Keene-Snickers,Lexi" w:date="2025-02-28T16:30:00Z" w16du:dateUtc="2025-02-28T23:30:00Z">
        <w:r w:rsidDel="00DA4E1F">
          <w:rPr>
            <w:rFonts w:ascii="Arial" w:hAnsi="Arial" w:cs="Arial"/>
            <w:sz w:val="22"/>
            <w:szCs w:val="22"/>
          </w:rPr>
          <w:delText xml:space="preserve"> </w:delText>
        </w:r>
        <w:r w:rsidR="008E38EA" w:rsidDel="00DA4E1F">
          <w:rPr>
            <w:rFonts w:ascii="Arial" w:hAnsi="Arial" w:cs="Arial"/>
            <w:sz w:val="22"/>
            <w:szCs w:val="22"/>
          </w:rPr>
          <w:delText>Multiple</w:delText>
        </w:r>
        <w:r w:rsidR="00B32DED" w:rsidDel="00DA4E1F">
          <w:rPr>
            <w:rFonts w:ascii="Arial" w:hAnsi="Arial" w:cs="Arial"/>
            <w:sz w:val="22"/>
            <w:szCs w:val="22"/>
          </w:rPr>
          <w:delText xml:space="preserve"> </w:delText>
        </w:r>
        <w:r w:rsidDel="00DA4E1F">
          <w:rPr>
            <w:rFonts w:ascii="Arial" w:hAnsi="Arial" w:cs="Arial"/>
            <w:sz w:val="22"/>
            <w:szCs w:val="22"/>
          </w:rPr>
          <w:delText>RNA</w:delText>
        </w:r>
        <w:r w:rsidR="008E38EA" w:rsidDel="00DA4E1F">
          <w:rPr>
            <w:rFonts w:ascii="Arial" w:hAnsi="Arial" w:cs="Arial"/>
            <w:sz w:val="22"/>
            <w:szCs w:val="22"/>
          </w:rPr>
          <w:delText xml:space="preserve"> </w:delText>
        </w:r>
        <w:r w:rsidDel="00DA4E1F">
          <w:rPr>
            <w:rFonts w:ascii="Arial" w:hAnsi="Arial" w:cs="Arial"/>
            <w:sz w:val="22"/>
            <w:szCs w:val="22"/>
          </w:rPr>
          <w:delText xml:space="preserve">3 </w:delText>
        </w:r>
        <w:r w:rsidR="008E38EA" w:rsidDel="00DA4E1F">
          <w:rPr>
            <w:rFonts w:ascii="Arial" w:hAnsi="Arial" w:cs="Arial"/>
            <w:sz w:val="22"/>
            <w:szCs w:val="22"/>
          </w:rPr>
          <w:delText xml:space="preserve">segments </w:delText>
        </w:r>
        <w:r w:rsidDel="00DA4E1F">
          <w:rPr>
            <w:rFonts w:ascii="Arial" w:hAnsi="Arial" w:cs="Arial"/>
            <w:sz w:val="22"/>
            <w:szCs w:val="22"/>
          </w:rPr>
          <w:delText>was the most common</w:delText>
        </w:r>
      </w:del>
      <w:del w:id="426" w:author="Keene-Snickers,Lexi" w:date="2025-02-28T16:35:00Z" w16du:dateUtc="2025-02-28T23:35:00Z">
        <w:r w:rsidDel="00DA4E1F">
          <w:rPr>
            <w:rFonts w:ascii="Arial" w:hAnsi="Arial" w:cs="Arial"/>
            <w:sz w:val="22"/>
            <w:szCs w:val="22"/>
          </w:rPr>
          <w:delText>, followed by RNA</w:delText>
        </w:r>
        <w:r w:rsidR="008E38EA" w:rsidDel="00DA4E1F">
          <w:rPr>
            <w:rFonts w:ascii="Arial" w:hAnsi="Arial" w:cs="Arial"/>
            <w:sz w:val="22"/>
            <w:szCs w:val="22"/>
          </w:rPr>
          <w:delText xml:space="preserve"> </w:delText>
        </w:r>
        <w:r w:rsidDel="00DA4E1F">
          <w:rPr>
            <w:rFonts w:ascii="Arial" w:hAnsi="Arial" w:cs="Arial"/>
            <w:sz w:val="22"/>
            <w:szCs w:val="22"/>
          </w:rPr>
          <w:delText>2 and chaq virus (</w:delText>
        </w:r>
        <w:r w:rsidRPr="00A05B66" w:rsidDel="00DA4E1F">
          <w:rPr>
            <w:rFonts w:ascii="Arial" w:hAnsi="Arial" w:cs="Arial"/>
            <w:b/>
            <w:bCs/>
            <w:sz w:val="22"/>
            <w:szCs w:val="22"/>
          </w:rPr>
          <w:delText>Fig</w:delText>
        </w:r>
        <w:r w:rsidR="00B71B44" w:rsidDel="00DA4E1F">
          <w:rPr>
            <w:rFonts w:ascii="Arial" w:hAnsi="Arial" w:cs="Arial"/>
            <w:b/>
            <w:bCs/>
            <w:sz w:val="22"/>
            <w:szCs w:val="22"/>
          </w:rPr>
          <w:delText>.</w:delText>
        </w:r>
        <w:r w:rsidRPr="00A05B66" w:rsidDel="00DA4E1F">
          <w:rPr>
            <w:rFonts w:ascii="Arial" w:hAnsi="Arial" w:cs="Arial"/>
            <w:b/>
            <w:bCs/>
            <w:sz w:val="22"/>
            <w:szCs w:val="22"/>
          </w:rPr>
          <w:delText xml:space="preserve"> 3</w:delText>
        </w:r>
        <w:r w:rsidDel="00DA4E1F">
          <w:rPr>
            <w:rFonts w:ascii="Arial" w:hAnsi="Arial" w:cs="Arial"/>
            <w:sz w:val="22"/>
            <w:szCs w:val="22"/>
          </w:rPr>
          <w:delText xml:space="preserve">). </w:delText>
        </w:r>
      </w:del>
      <w:del w:id="427" w:author="Keene-Snickers,Lexi" w:date="2025-02-28T16:33:00Z" w16du:dateUtc="2025-02-28T23:33:00Z">
        <w:r w:rsidR="008E38EA" w:rsidDel="00DA4E1F">
          <w:rPr>
            <w:rFonts w:ascii="Arial" w:hAnsi="Arial" w:cs="Arial"/>
            <w:sz w:val="22"/>
            <w:szCs w:val="22"/>
          </w:rPr>
          <w:delText>O</w:delText>
        </w:r>
        <w:r w:rsidR="00B32DED" w:rsidDel="00DA4E1F">
          <w:rPr>
            <w:rFonts w:ascii="Arial" w:hAnsi="Arial" w:cs="Arial"/>
            <w:sz w:val="22"/>
            <w:szCs w:val="22"/>
          </w:rPr>
          <w:delText>ne sample had evidence of coinfection by three RNA3 segments</w:delText>
        </w:r>
        <w:r w:rsidR="008E38EA" w:rsidDel="00DA4E1F">
          <w:rPr>
            <w:rFonts w:ascii="Arial" w:hAnsi="Arial" w:cs="Arial"/>
            <w:sz w:val="22"/>
            <w:szCs w:val="22"/>
          </w:rPr>
          <w:delText xml:space="preserve"> but only one of them was coding complete</w:delText>
        </w:r>
        <w:r w:rsidR="00B32DED" w:rsidDel="00DA4E1F">
          <w:rPr>
            <w:rFonts w:ascii="Arial" w:hAnsi="Arial" w:cs="Arial"/>
            <w:sz w:val="22"/>
            <w:szCs w:val="22"/>
          </w:rPr>
          <w:delText xml:space="preserve"> (</w:delText>
        </w:r>
        <w:r w:rsidR="00B32DED" w:rsidRPr="00B32DED" w:rsidDel="00DA4E1F">
          <w:rPr>
            <w:rFonts w:ascii="Arial" w:hAnsi="Arial" w:cs="Arial"/>
            <w:b/>
            <w:bCs/>
            <w:sz w:val="22"/>
            <w:szCs w:val="22"/>
          </w:rPr>
          <w:delText>Fig</w:delText>
        </w:r>
        <w:r w:rsidR="00B71B44" w:rsidDel="00DA4E1F">
          <w:rPr>
            <w:rFonts w:ascii="Arial" w:hAnsi="Arial" w:cs="Arial"/>
            <w:b/>
            <w:bCs/>
            <w:sz w:val="22"/>
            <w:szCs w:val="22"/>
          </w:rPr>
          <w:delText>.</w:delText>
        </w:r>
        <w:r w:rsidR="00B32DED" w:rsidRPr="00B32DED" w:rsidDel="00DA4E1F">
          <w:rPr>
            <w:rFonts w:ascii="Arial" w:hAnsi="Arial" w:cs="Arial"/>
            <w:b/>
            <w:bCs/>
            <w:sz w:val="22"/>
            <w:szCs w:val="22"/>
          </w:rPr>
          <w:delText xml:space="preserve"> 3B</w:delText>
        </w:r>
        <w:r w:rsidR="00B32DED" w:rsidDel="00DA4E1F">
          <w:rPr>
            <w:rFonts w:ascii="Arial" w:hAnsi="Arial" w:cs="Arial"/>
            <w:sz w:val="22"/>
            <w:szCs w:val="22"/>
          </w:rPr>
          <w:delText xml:space="preserve">) and no </w:delText>
        </w:r>
      </w:del>
      <w:del w:id="428" w:author="Keene-Snickers,Lexi" w:date="2025-02-28T16:43:00Z" w16du:dateUtc="2025-02-28T23:43:00Z">
        <w:r w:rsidR="00B32DED" w:rsidDel="00255235">
          <w:rPr>
            <w:rFonts w:ascii="Arial" w:hAnsi="Arial" w:cs="Arial"/>
            <w:sz w:val="22"/>
            <w:szCs w:val="22"/>
          </w:rPr>
          <w:delText xml:space="preserve">samples from Colorado had coinfections of </w:delText>
        </w:r>
        <w:r w:rsidR="00B71B44" w:rsidDel="00255235">
          <w:rPr>
            <w:rFonts w:ascii="Arial" w:hAnsi="Arial" w:cs="Arial"/>
            <w:sz w:val="22"/>
            <w:szCs w:val="22"/>
          </w:rPr>
          <w:delText>c</w:delText>
        </w:r>
        <w:r w:rsidR="00B32DED" w:rsidDel="00255235">
          <w:rPr>
            <w:rFonts w:ascii="Arial" w:hAnsi="Arial" w:cs="Arial"/>
            <w:sz w:val="22"/>
            <w:szCs w:val="22"/>
          </w:rPr>
          <w:delText>haq virus (</w:delText>
        </w:r>
        <w:r w:rsidR="00B32DED" w:rsidRPr="00B32DED" w:rsidDel="00255235">
          <w:rPr>
            <w:rFonts w:ascii="Arial" w:hAnsi="Arial" w:cs="Arial"/>
            <w:b/>
            <w:bCs/>
            <w:sz w:val="22"/>
            <w:szCs w:val="22"/>
          </w:rPr>
          <w:delText>Fig. 3</w:delText>
        </w:r>
      </w:del>
      <w:del w:id="429" w:author="Keene-Snickers,Lexi" w:date="2025-02-28T16:33:00Z" w16du:dateUtc="2025-02-28T23:33:00Z">
        <w:r w:rsidR="00B32DED" w:rsidRPr="00B32DED" w:rsidDel="00DA4E1F">
          <w:rPr>
            <w:rFonts w:ascii="Arial" w:hAnsi="Arial" w:cs="Arial"/>
            <w:b/>
            <w:bCs/>
            <w:sz w:val="22"/>
            <w:szCs w:val="22"/>
          </w:rPr>
          <w:delText>A</w:delText>
        </w:r>
      </w:del>
      <w:del w:id="430" w:author="Keene-Snickers,Lexi" w:date="2025-02-28T16:43:00Z" w16du:dateUtc="2025-02-28T23:43:00Z">
        <w:r w:rsidR="00B32DED" w:rsidDel="00255235">
          <w:rPr>
            <w:rFonts w:ascii="Arial" w:hAnsi="Arial" w:cs="Arial"/>
            <w:sz w:val="22"/>
            <w:szCs w:val="22"/>
          </w:rPr>
          <w:delText xml:space="preserve">). </w:delText>
        </w:r>
      </w:del>
      <w:del w:id="431" w:author="Keene-Snickers,Lexi" w:date="2025-02-28T16:42:00Z" w16du:dateUtc="2025-02-28T23:42:00Z">
        <w:r w:rsidR="00B32DED" w:rsidDel="00255235">
          <w:rPr>
            <w:rFonts w:ascii="Arial" w:hAnsi="Arial" w:cs="Arial"/>
            <w:sz w:val="22"/>
            <w:szCs w:val="22"/>
          </w:rPr>
          <w:delText>RNA</w:delText>
        </w:r>
        <w:r w:rsidR="008E38EA" w:rsidDel="00255235">
          <w:rPr>
            <w:rFonts w:ascii="Arial" w:hAnsi="Arial" w:cs="Arial"/>
            <w:sz w:val="22"/>
            <w:szCs w:val="22"/>
          </w:rPr>
          <w:delText xml:space="preserve"> </w:delText>
        </w:r>
        <w:r w:rsidR="00B32DED" w:rsidDel="00255235">
          <w:rPr>
            <w:rFonts w:ascii="Arial" w:hAnsi="Arial" w:cs="Arial"/>
            <w:sz w:val="22"/>
            <w:szCs w:val="22"/>
          </w:rPr>
          <w:delText>1 was the</w:delText>
        </w:r>
        <w:r w:rsidDel="00255235">
          <w:rPr>
            <w:rFonts w:ascii="Arial" w:hAnsi="Arial" w:cs="Arial"/>
            <w:sz w:val="22"/>
            <w:szCs w:val="22"/>
          </w:rPr>
          <w:delText xml:space="preserve"> most common </w:delText>
        </w:r>
        <w:r w:rsidR="00B71B44" w:rsidDel="00255235">
          <w:rPr>
            <w:rFonts w:ascii="Arial" w:hAnsi="Arial" w:cs="Arial"/>
            <w:sz w:val="22"/>
            <w:szCs w:val="22"/>
          </w:rPr>
          <w:delText>coding incomplete</w:delText>
        </w:r>
        <w:r w:rsidDel="00255235">
          <w:rPr>
            <w:rFonts w:ascii="Arial" w:hAnsi="Arial" w:cs="Arial"/>
            <w:sz w:val="22"/>
            <w:szCs w:val="22"/>
          </w:rPr>
          <w:delText xml:space="preserve"> sequence</w:delText>
        </w:r>
      </w:del>
      <w:del w:id="432" w:author="Keene-Snickers,Lexi" w:date="2025-02-28T16:32:00Z" w16du:dateUtc="2025-02-28T23:32:00Z">
        <w:r w:rsidDel="00DA4E1F">
          <w:rPr>
            <w:rFonts w:ascii="Arial" w:hAnsi="Arial" w:cs="Arial"/>
            <w:sz w:val="22"/>
            <w:szCs w:val="22"/>
          </w:rPr>
          <w:delText xml:space="preserve"> </w:delText>
        </w:r>
        <w:r w:rsidR="00B32DED" w:rsidDel="00DA4E1F">
          <w:rPr>
            <w:rFonts w:ascii="Arial" w:hAnsi="Arial" w:cs="Arial"/>
            <w:sz w:val="22"/>
            <w:szCs w:val="22"/>
          </w:rPr>
          <w:delText>with</w:delText>
        </w:r>
      </w:del>
      <w:del w:id="433" w:author="Keene-Snickers,Lexi" w:date="2025-02-28T16:42:00Z" w16du:dateUtc="2025-02-28T23:42:00Z">
        <w:r w:rsidR="00B32DED" w:rsidDel="00255235">
          <w:rPr>
            <w:rFonts w:ascii="Arial" w:hAnsi="Arial" w:cs="Arial"/>
            <w:sz w:val="22"/>
            <w:szCs w:val="22"/>
          </w:rPr>
          <w:delText xml:space="preserve"> </w:delText>
        </w:r>
      </w:del>
      <w:commentRangeStart w:id="434"/>
      <w:del w:id="435" w:author="Keene-Snickers,Lexi" w:date="2025-02-28T16:33:00Z" w16du:dateUtc="2025-02-28T23:33:00Z">
        <w:r w:rsidR="00B32DED" w:rsidDel="00DA4E1F">
          <w:rPr>
            <w:rFonts w:ascii="Arial" w:hAnsi="Arial" w:cs="Arial"/>
            <w:sz w:val="22"/>
            <w:szCs w:val="22"/>
          </w:rPr>
          <w:delText>13 samples</w:delText>
        </w:r>
      </w:del>
      <w:del w:id="436" w:author="Keene-Snickers,Lexi" w:date="2025-02-28T16:32:00Z" w16du:dateUtc="2025-02-28T23:32:00Z">
        <w:r w:rsidR="00B32DED" w:rsidDel="00DA4E1F">
          <w:rPr>
            <w:rFonts w:ascii="Arial" w:hAnsi="Arial" w:cs="Arial"/>
            <w:sz w:val="22"/>
            <w:szCs w:val="22"/>
          </w:rPr>
          <w:delText xml:space="preserve"> </w:delText>
        </w:r>
      </w:del>
      <w:del w:id="437" w:author="Keene-Snickers,Lexi" w:date="2025-02-28T16:31:00Z" w16du:dateUtc="2025-02-28T23:31:00Z">
        <w:r w:rsidR="00B32DED" w:rsidDel="00DA4E1F">
          <w:rPr>
            <w:rFonts w:ascii="Arial" w:hAnsi="Arial" w:cs="Arial"/>
            <w:sz w:val="22"/>
            <w:szCs w:val="22"/>
          </w:rPr>
          <w:delText>missing evidence of an RNA</w:delText>
        </w:r>
        <w:r w:rsidR="008E38EA" w:rsidDel="00DA4E1F">
          <w:rPr>
            <w:rFonts w:ascii="Arial" w:hAnsi="Arial" w:cs="Arial"/>
            <w:sz w:val="22"/>
            <w:szCs w:val="22"/>
          </w:rPr>
          <w:delText xml:space="preserve"> </w:delText>
        </w:r>
        <w:commentRangeEnd w:id="434"/>
        <w:r w:rsidR="007C5AA4" w:rsidDel="00DA4E1F">
          <w:rPr>
            <w:rStyle w:val="CommentReference"/>
          </w:rPr>
          <w:commentReference w:id="434"/>
        </w:r>
        <w:r w:rsidR="00B32DED" w:rsidDel="00DA4E1F">
          <w:rPr>
            <w:rFonts w:ascii="Arial" w:hAnsi="Arial" w:cs="Arial"/>
            <w:sz w:val="22"/>
            <w:szCs w:val="22"/>
          </w:rPr>
          <w:delText xml:space="preserve">1 </w:delText>
        </w:r>
      </w:del>
      <w:del w:id="438" w:author="Keene-Snickers,Lexi" w:date="2025-02-28T16:32:00Z" w16du:dateUtc="2025-02-28T23:32:00Z">
        <w:r w:rsidR="00B32DED" w:rsidDel="00DA4E1F">
          <w:rPr>
            <w:rFonts w:ascii="Arial" w:hAnsi="Arial" w:cs="Arial"/>
            <w:sz w:val="22"/>
            <w:szCs w:val="22"/>
          </w:rPr>
          <w:delText>segment</w:delText>
        </w:r>
      </w:del>
      <w:del w:id="439" w:author="Keene-Snickers,Lexi" w:date="2025-02-28T16:33:00Z" w16du:dateUtc="2025-02-28T23:33:00Z">
        <w:r w:rsidR="00B32DED" w:rsidDel="00DA4E1F">
          <w:rPr>
            <w:rFonts w:ascii="Arial" w:hAnsi="Arial" w:cs="Arial"/>
            <w:sz w:val="22"/>
            <w:szCs w:val="22"/>
          </w:rPr>
          <w:delText xml:space="preserve"> and 15 having </w:delText>
        </w:r>
        <w:r w:rsidR="008E38EA" w:rsidDel="00DA4E1F">
          <w:rPr>
            <w:rFonts w:ascii="Arial" w:hAnsi="Arial" w:cs="Arial"/>
            <w:sz w:val="22"/>
            <w:szCs w:val="22"/>
          </w:rPr>
          <w:delText xml:space="preserve">only </w:delText>
        </w:r>
        <w:r w:rsidR="00B32DED" w:rsidDel="00DA4E1F">
          <w:rPr>
            <w:rFonts w:ascii="Arial" w:hAnsi="Arial" w:cs="Arial"/>
            <w:sz w:val="22"/>
            <w:szCs w:val="22"/>
          </w:rPr>
          <w:delText xml:space="preserve">partial sequences </w:delText>
        </w:r>
      </w:del>
      <w:del w:id="440" w:author="Keene-Snickers,Lexi" w:date="2025-02-28T16:42:00Z" w16du:dateUtc="2025-02-28T23:42:00Z">
        <w:r w:rsidR="00B32DED" w:rsidDel="00255235">
          <w:rPr>
            <w:rFonts w:ascii="Arial" w:hAnsi="Arial" w:cs="Arial"/>
            <w:sz w:val="22"/>
            <w:szCs w:val="22"/>
          </w:rPr>
          <w:delText>(</w:delText>
        </w:r>
        <w:r w:rsidR="00B32DED" w:rsidRPr="00B32DED" w:rsidDel="00255235">
          <w:rPr>
            <w:rFonts w:ascii="Arial" w:hAnsi="Arial" w:cs="Arial"/>
            <w:b/>
            <w:bCs/>
            <w:sz w:val="22"/>
            <w:szCs w:val="22"/>
          </w:rPr>
          <w:delText>Fig. 3</w:delText>
        </w:r>
        <w:r w:rsidR="00B32DED" w:rsidDel="00255235">
          <w:rPr>
            <w:rFonts w:ascii="Arial" w:hAnsi="Arial" w:cs="Arial"/>
            <w:sz w:val="22"/>
            <w:szCs w:val="22"/>
          </w:rPr>
          <w:delText xml:space="preserve">). </w:delText>
        </w:r>
      </w:del>
      <w:r w:rsidR="00B71B44">
        <w:rPr>
          <w:rFonts w:ascii="Arial" w:hAnsi="Arial" w:cs="Arial"/>
          <w:sz w:val="22"/>
          <w:szCs w:val="22"/>
        </w:rPr>
        <w:t>For a</w:t>
      </w:r>
      <w:r w:rsidR="00B32DED">
        <w:rPr>
          <w:rFonts w:ascii="Arial" w:hAnsi="Arial" w:cs="Arial"/>
          <w:sz w:val="22"/>
          <w:szCs w:val="22"/>
        </w:rPr>
        <w:t xml:space="preserve"> heatmap containing sequence counts that were submitted to GenBank, please see </w:t>
      </w:r>
      <w:r w:rsidR="00B32DED" w:rsidRPr="00B32DED">
        <w:rPr>
          <w:rFonts w:ascii="Arial" w:hAnsi="Arial" w:cs="Arial"/>
          <w:b/>
          <w:bCs/>
          <w:sz w:val="22"/>
          <w:szCs w:val="22"/>
        </w:rPr>
        <w:t>Supplemental Figure 1</w:t>
      </w:r>
      <w:r w:rsidR="00B32DED">
        <w:rPr>
          <w:rFonts w:ascii="Arial" w:hAnsi="Arial" w:cs="Arial"/>
          <w:sz w:val="22"/>
          <w:szCs w:val="22"/>
        </w:rPr>
        <w:t>.</w:t>
      </w:r>
    </w:p>
    <w:p w14:paraId="4C90EDB8" w14:textId="0A1EBEE2" w:rsidR="00006799" w:rsidRDefault="00DF6183" w:rsidP="00081385">
      <w:pPr>
        <w:spacing w:line="360" w:lineRule="auto"/>
        <w:rPr>
          <w:rFonts w:ascii="Arial" w:hAnsi="Arial" w:cs="Arial"/>
          <w:b/>
          <w:bCs/>
          <w:sz w:val="22"/>
          <w:szCs w:val="22"/>
        </w:rPr>
      </w:pPr>
      <w:del w:id="441" w:author="Keene-Snickers,Lexi" w:date="2025-03-01T12:08:00Z" w16du:dateUtc="2025-03-01T19:08:00Z">
        <w:r w:rsidRPr="00AD1B42" w:rsidDel="00603970">
          <w:rPr>
            <w:rFonts w:ascii="Arial" w:hAnsi="Arial" w:cs="Arial"/>
            <w:b/>
            <w:bCs/>
            <w:noProof/>
            <w:sz w:val="22"/>
            <w:szCs w:val="22"/>
          </w:rPr>
          <w:drawing>
            <wp:inline distT="0" distB="0" distL="0" distR="0" wp14:anchorId="43A563F5" wp14:editId="268737BE">
              <wp:extent cx="5527617" cy="7153422"/>
              <wp:effectExtent l="0" t="0" r="0" b="0"/>
              <wp:docPr id="752075615" name="Picture 1" descr="A screen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075615" name="Picture 1" descr="A screenshot of a diagram&#10;&#10;AI-generated content may be incorrect."/>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543929" cy="7174531"/>
                      </a:xfrm>
                      <a:prstGeom prst="rect">
                        <a:avLst/>
                      </a:prstGeom>
                    </pic:spPr>
                  </pic:pic>
                </a:graphicData>
              </a:graphic>
            </wp:inline>
          </w:drawing>
        </w:r>
      </w:del>
      <w:ins w:id="442" w:author="Keene-Snickers,Lexi" w:date="2025-03-01T12:09:00Z" w16du:dateUtc="2025-03-01T19:09:00Z">
        <w:r w:rsidR="00603970">
          <w:rPr>
            <w:rFonts w:ascii="Arial" w:hAnsi="Arial" w:cs="Arial"/>
            <w:b/>
            <w:bCs/>
            <w:noProof/>
            <w:sz w:val="22"/>
            <w:szCs w:val="22"/>
          </w:rPr>
          <w:drawing>
            <wp:inline distT="0" distB="0" distL="0" distR="0" wp14:anchorId="588DA1D7" wp14:editId="2FBC1A1A">
              <wp:extent cx="5943600" cy="5525135"/>
              <wp:effectExtent l="0" t="0" r="0" b="0"/>
              <wp:docPr id="496367954" name="Picture 5"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367954" name="Picture 5" descr="A screenshot of a graph&#10;&#10;AI-generated content may be incorrect."/>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5525135"/>
                      </a:xfrm>
                      <a:prstGeom prst="rect">
                        <a:avLst/>
                      </a:prstGeom>
                    </pic:spPr>
                  </pic:pic>
                </a:graphicData>
              </a:graphic>
            </wp:inline>
          </w:drawing>
        </w:r>
      </w:ins>
    </w:p>
    <w:p w14:paraId="381B7AAB" w14:textId="3325294D" w:rsidR="00B32DED" w:rsidRDefault="00006799" w:rsidP="00081385">
      <w:pPr>
        <w:spacing w:line="360" w:lineRule="auto"/>
        <w:rPr>
          <w:rFonts w:ascii="Arial" w:hAnsi="Arial" w:cs="Arial"/>
          <w:sz w:val="22"/>
          <w:szCs w:val="22"/>
        </w:rPr>
      </w:pPr>
      <w:commentRangeStart w:id="443"/>
      <w:r>
        <w:rPr>
          <w:rFonts w:ascii="Arial" w:hAnsi="Arial" w:cs="Arial"/>
          <w:b/>
          <w:bCs/>
          <w:sz w:val="22"/>
          <w:szCs w:val="22"/>
        </w:rPr>
        <w:t xml:space="preserve">Figure </w:t>
      </w:r>
      <w:commentRangeEnd w:id="443"/>
      <w:r w:rsidR="00DD06C2">
        <w:rPr>
          <w:rStyle w:val="CommentReference"/>
        </w:rPr>
        <w:commentReference w:id="443"/>
      </w:r>
      <w:r w:rsidR="00B32DED">
        <w:rPr>
          <w:rFonts w:ascii="Arial" w:hAnsi="Arial" w:cs="Arial"/>
          <w:b/>
          <w:bCs/>
          <w:sz w:val="22"/>
          <w:szCs w:val="22"/>
        </w:rPr>
        <w:t>3</w:t>
      </w:r>
      <w:r>
        <w:rPr>
          <w:rFonts w:ascii="Arial" w:hAnsi="Arial" w:cs="Arial"/>
          <w:b/>
          <w:bCs/>
          <w:sz w:val="22"/>
          <w:szCs w:val="22"/>
        </w:rPr>
        <w:t xml:space="preserve">: </w:t>
      </w:r>
      <w:commentRangeStart w:id="444"/>
      <w:commentRangeStart w:id="445"/>
      <w:r>
        <w:rPr>
          <w:rFonts w:ascii="Arial" w:hAnsi="Arial" w:cs="Arial"/>
          <w:b/>
          <w:bCs/>
          <w:sz w:val="22"/>
          <w:szCs w:val="22"/>
        </w:rPr>
        <w:t>Coinfection of galbut virus does not require all three segments</w:t>
      </w:r>
      <w:commentRangeEnd w:id="444"/>
      <w:r w:rsidR="00E57B47">
        <w:rPr>
          <w:rStyle w:val="CommentReference"/>
        </w:rPr>
        <w:commentReference w:id="444"/>
      </w:r>
      <w:commentRangeEnd w:id="445"/>
      <w:r w:rsidR="00603970">
        <w:rPr>
          <w:rStyle w:val="CommentReference"/>
        </w:rPr>
        <w:commentReference w:id="445"/>
      </w:r>
      <w:r>
        <w:rPr>
          <w:rFonts w:ascii="Arial" w:hAnsi="Arial" w:cs="Arial"/>
          <w:b/>
          <w:bCs/>
          <w:sz w:val="22"/>
          <w:szCs w:val="22"/>
        </w:rPr>
        <w:t>.</w:t>
      </w:r>
      <w:r w:rsidR="00B32DED">
        <w:rPr>
          <w:rFonts w:ascii="Arial" w:hAnsi="Arial" w:cs="Arial"/>
          <w:sz w:val="22"/>
          <w:szCs w:val="22"/>
        </w:rPr>
        <w:t xml:space="preserve"> Heatmaps depicting the number of sequences </w:t>
      </w:r>
      <w:del w:id="446" w:author="Stenglein,Mark" w:date="2025-02-19T13:27:00Z" w16du:dateUtc="2025-02-19T20:27:00Z">
        <w:r w:rsidR="00B32DED" w:rsidDel="00AB7EF8">
          <w:rPr>
            <w:rFonts w:ascii="Arial" w:hAnsi="Arial" w:cs="Arial"/>
            <w:sz w:val="22"/>
            <w:szCs w:val="22"/>
          </w:rPr>
          <w:delText>associated with</w:delText>
        </w:r>
      </w:del>
      <w:r w:rsidR="00AB7EF8">
        <w:rPr>
          <w:rFonts w:ascii="Arial" w:hAnsi="Arial" w:cs="Arial"/>
          <w:sz w:val="22"/>
          <w:szCs w:val="22"/>
        </w:rPr>
        <w:t>recovered for</w:t>
      </w:r>
      <w:r w:rsidR="00B32DED">
        <w:rPr>
          <w:rFonts w:ascii="Arial" w:hAnsi="Arial" w:cs="Arial"/>
          <w:sz w:val="22"/>
          <w:szCs w:val="22"/>
        </w:rPr>
        <w:t xml:space="preserve"> each segment</w:t>
      </w:r>
      <w:ins w:id="447" w:author="Keene-Snickers,Lexi" w:date="2025-03-01T12:10:00Z" w16du:dateUtc="2025-03-01T19:10:00Z">
        <w:r w:rsidR="00603970">
          <w:rPr>
            <w:rFonts w:ascii="Arial" w:hAnsi="Arial" w:cs="Arial"/>
            <w:sz w:val="22"/>
            <w:szCs w:val="22"/>
          </w:rPr>
          <w:t xml:space="preserve"> for samples with at least one coinfection (A) </w:t>
        </w:r>
      </w:ins>
      <w:ins w:id="448" w:author="Keene-Snickers,Lexi" w:date="2025-03-01T12:11:00Z" w16du:dateUtc="2025-03-01T19:11:00Z">
        <w:r w:rsidR="00603970">
          <w:rPr>
            <w:rFonts w:ascii="Arial" w:hAnsi="Arial" w:cs="Arial"/>
            <w:sz w:val="22"/>
            <w:szCs w:val="22"/>
          </w:rPr>
          <w:t xml:space="preserve">or with no evidence coinfection (B). Samples are sorted by location. </w:t>
        </w:r>
      </w:ins>
      <w:del w:id="449" w:author="Keene-Snickers,Lexi" w:date="2025-03-01T12:10:00Z" w16du:dateUtc="2025-03-01T19:10:00Z">
        <w:r w:rsidR="00B32DED" w:rsidDel="00603970">
          <w:rPr>
            <w:rFonts w:ascii="Arial" w:hAnsi="Arial" w:cs="Arial"/>
            <w:sz w:val="22"/>
            <w:szCs w:val="22"/>
          </w:rPr>
          <w:delText>.</w:delText>
        </w:r>
        <w:r w:rsidDel="00603970">
          <w:rPr>
            <w:rFonts w:ascii="Arial" w:hAnsi="Arial" w:cs="Arial"/>
            <w:sz w:val="22"/>
            <w:szCs w:val="22"/>
          </w:rPr>
          <w:delText xml:space="preserve"> </w:delText>
        </w:r>
        <w:r w:rsidR="00B32DED" w:rsidDel="00603970">
          <w:rPr>
            <w:rFonts w:ascii="Arial" w:hAnsi="Arial" w:cs="Arial"/>
            <w:sz w:val="22"/>
            <w:szCs w:val="22"/>
          </w:rPr>
          <w:delText>Boxes with an * indicate segments with one or more coding incomplete sequences</w:delText>
        </w:r>
        <w:r w:rsidDel="00603970">
          <w:rPr>
            <w:rFonts w:ascii="Arial" w:hAnsi="Arial" w:cs="Arial"/>
            <w:sz w:val="22"/>
            <w:szCs w:val="22"/>
          </w:rPr>
          <w:delText xml:space="preserve">. Samples are grouped by location (Colorado (A), Maine (B), Ohio (C), Pennsylvania (D) and unknown (E)). </w:delText>
        </w:r>
      </w:del>
    </w:p>
    <w:p w14:paraId="03DB7CE5" w14:textId="1B079910" w:rsidR="00B32DED" w:rsidRDefault="00B32DED" w:rsidP="00081385">
      <w:pPr>
        <w:spacing w:line="360" w:lineRule="auto"/>
        <w:rPr>
          <w:rFonts w:ascii="Arial" w:hAnsi="Arial" w:cs="Arial"/>
          <w:sz w:val="22"/>
          <w:szCs w:val="22"/>
        </w:rPr>
      </w:pPr>
      <w:r>
        <w:rPr>
          <w:rFonts w:ascii="Arial" w:hAnsi="Arial" w:cs="Arial"/>
          <w:noProof/>
          <w:sz w:val="22"/>
          <w:szCs w:val="22"/>
        </w:rPr>
        <w:lastRenderedPageBreak/>
        <w:drawing>
          <wp:inline distT="0" distB="0" distL="0" distR="0" wp14:anchorId="0D87CB97" wp14:editId="38446F32">
            <wp:extent cx="5721724" cy="7404620"/>
            <wp:effectExtent l="0" t="0" r="0" b="0"/>
            <wp:docPr id="574173823" name="Picture 3"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173823" name="Picture 3" descr="A screenshot of a graph&#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53302" cy="7445486"/>
                    </a:xfrm>
                    <a:prstGeom prst="rect">
                      <a:avLst/>
                    </a:prstGeom>
                  </pic:spPr>
                </pic:pic>
              </a:graphicData>
            </a:graphic>
          </wp:inline>
        </w:drawing>
      </w:r>
    </w:p>
    <w:p w14:paraId="02787717" w14:textId="79AAD18E" w:rsidR="00B32DED" w:rsidRDefault="00B32DED" w:rsidP="00081385">
      <w:pPr>
        <w:spacing w:line="360" w:lineRule="auto"/>
        <w:rPr>
          <w:rFonts w:ascii="Arial" w:hAnsi="Arial" w:cs="Arial"/>
          <w:sz w:val="22"/>
          <w:szCs w:val="22"/>
        </w:rPr>
      </w:pPr>
      <w:r w:rsidRPr="00B32DED">
        <w:rPr>
          <w:rFonts w:ascii="Arial" w:hAnsi="Arial" w:cs="Arial"/>
          <w:b/>
          <w:bCs/>
          <w:sz w:val="22"/>
          <w:szCs w:val="22"/>
        </w:rPr>
        <w:t xml:space="preserve">Supplemental Figure 1: Heatmap of </w:t>
      </w:r>
      <w:r w:rsidR="00903679">
        <w:rPr>
          <w:rFonts w:ascii="Arial" w:hAnsi="Arial" w:cs="Arial"/>
          <w:b/>
          <w:bCs/>
          <w:sz w:val="22"/>
          <w:szCs w:val="22"/>
        </w:rPr>
        <w:t>coding-complete</w:t>
      </w:r>
      <w:ins w:id="450" w:author="Keene-Snickers,Lexi" w:date="2025-03-01T12:11:00Z" w16du:dateUtc="2025-03-01T19:11:00Z">
        <w:r w:rsidR="00603970">
          <w:rPr>
            <w:rFonts w:ascii="Arial" w:hAnsi="Arial" w:cs="Arial"/>
            <w:b/>
            <w:bCs/>
            <w:sz w:val="22"/>
            <w:szCs w:val="22"/>
          </w:rPr>
          <w:t xml:space="preserve"> and partial</w:t>
        </w:r>
      </w:ins>
      <w:r w:rsidR="00903679">
        <w:rPr>
          <w:rFonts w:ascii="Arial" w:hAnsi="Arial" w:cs="Arial"/>
          <w:b/>
          <w:bCs/>
          <w:sz w:val="22"/>
          <w:szCs w:val="22"/>
        </w:rPr>
        <w:t xml:space="preserve"> </w:t>
      </w:r>
      <w:r w:rsidRPr="00B32DED">
        <w:rPr>
          <w:rFonts w:ascii="Arial" w:hAnsi="Arial" w:cs="Arial"/>
          <w:b/>
          <w:bCs/>
          <w:sz w:val="22"/>
          <w:szCs w:val="22"/>
        </w:rPr>
        <w:t xml:space="preserve">sequences submitted to GenBank under </w:t>
      </w:r>
      <w:del w:id="451" w:author="Stenglein,Mark" w:date="2025-02-19T14:51:00Z" w16du:dateUtc="2025-02-19T21:51:00Z">
        <w:r w:rsidRPr="00B32DED" w:rsidDel="00903679">
          <w:rPr>
            <w:rFonts w:ascii="Arial" w:hAnsi="Arial" w:cs="Arial"/>
            <w:b/>
            <w:bCs/>
            <w:sz w:val="22"/>
            <w:szCs w:val="22"/>
          </w:rPr>
          <w:delText xml:space="preserve">the </w:delText>
        </w:r>
      </w:del>
      <w:r w:rsidRPr="00B32DED">
        <w:rPr>
          <w:rFonts w:ascii="Arial" w:hAnsi="Arial" w:cs="Arial"/>
          <w:b/>
          <w:bCs/>
          <w:sz w:val="22"/>
          <w:szCs w:val="22"/>
        </w:rPr>
        <w:t>accession</w:t>
      </w:r>
      <w:r w:rsidR="00903679">
        <w:rPr>
          <w:rFonts w:ascii="Arial" w:hAnsi="Arial" w:cs="Arial"/>
          <w:b/>
          <w:bCs/>
          <w:sz w:val="22"/>
          <w:szCs w:val="22"/>
        </w:rPr>
        <w:t>s</w:t>
      </w:r>
      <w:del w:id="452" w:author="Stenglein,Mark" w:date="2025-02-19T14:51:00Z" w16du:dateUtc="2025-02-19T21:51:00Z">
        <w:r w:rsidRPr="00B32DED" w:rsidDel="00903679">
          <w:rPr>
            <w:rFonts w:ascii="Arial" w:hAnsi="Arial" w:cs="Arial"/>
            <w:b/>
            <w:bCs/>
            <w:sz w:val="22"/>
            <w:szCs w:val="22"/>
          </w:rPr>
          <w:delText xml:space="preserve"> IDs:</w:delText>
        </w:r>
      </w:del>
      <w:r w:rsidRPr="00B32DED">
        <w:rPr>
          <w:rFonts w:ascii="Arial" w:hAnsi="Arial" w:cs="Arial"/>
          <w:b/>
          <w:bCs/>
          <w:sz w:val="22"/>
          <w:szCs w:val="22"/>
        </w:rPr>
        <w:t xml:space="preserve"> PQ624841</w:t>
      </w:r>
      <w:ins w:id="453" w:author="Keene-Snickers,Lexi" w:date="2025-03-01T12:12:00Z" w16du:dateUtc="2025-03-01T19:12:00Z">
        <w:r w:rsidR="00603970">
          <w:rPr>
            <w:rFonts w:ascii="Arial" w:hAnsi="Arial" w:cs="Arial"/>
            <w:b/>
            <w:bCs/>
            <w:sz w:val="22"/>
            <w:szCs w:val="22"/>
          </w:rPr>
          <w:t xml:space="preserve"> - PQ625</w:t>
        </w:r>
      </w:ins>
      <w:ins w:id="454" w:author="Keene-Snickers,Lexi" w:date="2025-03-01T12:13:00Z" w16du:dateUtc="2025-03-01T19:13:00Z">
        <w:r w:rsidR="00603970">
          <w:rPr>
            <w:rFonts w:ascii="Arial" w:hAnsi="Arial" w:cs="Arial"/>
            <w:b/>
            <w:bCs/>
            <w:sz w:val="22"/>
            <w:szCs w:val="22"/>
          </w:rPr>
          <w:t xml:space="preserve">194 and PQ625196 </w:t>
        </w:r>
      </w:ins>
      <w:r w:rsidRPr="00B32DED">
        <w:rPr>
          <w:rFonts w:ascii="Arial" w:hAnsi="Arial" w:cs="Arial"/>
          <w:b/>
          <w:bCs/>
          <w:sz w:val="22"/>
          <w:szCs w:val="22"/>
        </w:rPr>
        <w:t>- PQ625214</w:t>
      </w:r>
      <w:r>
        <w:rPr>
          <w:rFonts w:ascii="Arial" w:hAnsi="Arial" w:cs="Arial"/>
          <w:sz w:val="22"/>
          <w:szCs w:val="22"/>
        </w:rPr>
        <w:t>. Data as in Figure 3 except only s</w:t>
      </w:r>
      <w:r w:rsidR="00B71B44">
        <w:rPr>
          <w:rFonts w:ascii="Arial" w:hAnsi="Arial" w:cs="Arial"/>
          <w:sz w:val="22"/>
          <w:szCs w:val="22"/>
        </w:rPr>
        <w:t>amples with sequences</w:t>
      </w:r>
      <w:r>
        <w:rPr>
          <w:rFonts w:ascii="Arial" w:hAnsi="Arial" w:cs="Arial"/>
          <w:sz w:val="22"/>
          <w:szCs w:val="22"/>
        </w:rPr>
        <w:t xml:space="preserve"> submitted to GenBank are shown.</w:t>
      </w:r>
    </w:p>
    <w:p w14:paraId="2F7FE59B" w14:textId="77777777" w:rsidR="007C5AA4" w:rsidRDefault="007C5AA4" w:rsidP="00081385">
      <w:pPr>
        <w:spacing w:line="360" w:lineRule="auto"/>
        <w:rPr>
          <w:ins w:id="455" w:author="Stenglein,Mark" w:date="2025-02-19T15:06:00Z" w16du:dateUtc="2025-02-19T22:06:00Z"/>
          <w:rFonts w:ascii="Arial" w:hAnsi="Arial" w:cs="Arial"/>
          <w:b/>
          <w:bCs/>
          <w:sz w:val="22"/>
          <w:szCs w:val="22"/>
        </w:rPr>
      </w:pPr>
    </w:p>
    <w:p w14:paraId="679F917E" w14:textId="758ADBAE" w:rsidR="001726F4" w:rsidRPr="001726F4" w:rsidRDefault="00603970" w:rsidP="00081385">
      <w:pPr>
        <w:spacing w:line="360" w:lineRule="auto"/>
        <w:rPr>
          <w:rFonts w:ascii="Arial" w:hAnsi="Arial" w:cs="Arial"/>
          <w:b/>
          <w:bCs/>
          <w:sz w:val="22"/>
          <w:szCs w:val="22"/>
        </w:rPr>
      </w:pPr>
      <w:ins w:id="456" w:author="Keene-Snickers,Lexi" w:date="2025-03-01T12:14:00Z" w16du:dateUtc="2025-03-01T19:14:00Z">
        <w:r>
          <w:rPr>
            <w:rFonts w:ascii="Arial" w:hAnsi="Arial" w:cs="Arial"/>
            <w:b/>
            <w:bCs/>
            <w:sz w:val="22"/>
            <w:szCs w:val="22"/>
          </w:rPr>
          <w:t>Withi</w:t>
        </w:r>
      </w:ins>
      <w:ins w:id="457" w:author="Keene-Snickers,Lexi" w:date="2025-03-01T12:15:00Z" w16du:dateUtc="2025-03-01T19:15:00Z">
        <w:r>
          <w:rPr>
            <w:rFonts w:ascii="Arial" w:hAnsi="Arial" w:cs="Arial"/>
            <w:b/>
            <w:bCs/>
            <w:sz w:val="22"/>
            <w:szCs w:val="22"/>
          </w:rPr>
          <w:t>n genotype g</w:t>
        </w:r>
      </w:ins>
      <w:commentRangeStart w:id="458"/>
      <w:del w:id="459" w:author="Keene-Snickers,Lexi" w:date="2025-03-01T12:15:00Z" w16du:dateUtc="2025-03-01T19:15:00Z">
        <w:r w:rsidR="00B71B44" w:rsidDel="00603970">
          <w:rPr>
            <w:rFonts w:ascii="Arial" w:hAnsi="Arial" w:cs="Arial"/>
            <w:b/>
            <w:bCs/>
            <w:sz w:val="22"/>
            <w:szCs w:val="22"/>
          </w:rPr>
          <w:delText>G</w:delText>
        </w:r>
      </w:del>
      <w:r w:rsidR="001726F4" w:rsidRPr="001726F4">
        <w:rPr>
          <w:rFonts w:ascii="Arial" w:hAnsi="Arial" w:cs="Arial"/>
          <w:b/>
          <w:bCs/>
          <w:sz w:val="22"/>
          <w:szCs w:val="22"/>
        </w:rPr>
        <w:t>albut virus diversity</w:t>
      </w:r>
      <w:del w:id="460" w:author="Keene-Snickers,Lexi" w:date="2025-03-01T12:15:00Z" w16du:dateUtc="2025-03-01T19:15:00Z">
        <w:r w:rsidR="001726F4" w:rsidRPr="001726F4" w:rsidDel="00603970">
          <w:rPr>
            <w:rFonts w:ascii="Arial" w:hAnsi="Arial" w:cs="Arial"/>
            <w:b/>
            <w:bCs/>
            <w:sz w:val="22"/>
            <w:szCs w:val="22"/>
          </w:rPr>
          <w:delText xml:space="preserve"> </w:delText>
        </w:r>
      </w:del>
      <w:ins w:id="461" w:author="Keene-Snickers,Lexi" w:date="2025-03-01T12:14:00Z" w16du:dateUtc="2025-03-01T19:14:00Z">
        <w:r>
          <w:rPr>
            <w:rFonts w:ascii="Arial" w:hAnsi="Arial" w:cs="Arial"/>
            <w:b/>
            <w:bCs/>
            <w:sz w:val="22"/>
            <w:szCs w:val="22"/>
          </w:rPr>
          <w:t xml:space="preserve"> </w:t>
        </w:r>
      </w:ins>
      <w:r w:rsidR="001726F4" w:rsidRPr="001726F4">
        <w:rPr>
          <w:rFonts w:ascii="Arial" w:hAnsi="Arial" w:cs="Arial"/>
          <w:b/>
          <w:bCs/>
          <w:sz w:val="22"/>
          <w:szCs w:val="22"/>
        </w:rPr>
        <w:t xml:space="preserve">is low </w:t>
      </w:r>
      <w:commentRangeEnd w:id="458"/>
      <w:r w:rsidR="00AF369B">
        <w:rPr>
          <w:rStyle w:val="CommentReference"/>
        </w:rPr>
        <w:commentReference w:id="458"/>
      </w:r>
      <w:ins w:id="462" w:author="Keene-Snickers,Lexi" w:date="2025-03-01T12:15:00Z" w16du:dateUtc="2025-03-01T19:15:00Z">
        <w:r>
          <w:rPr>
            <w:rFonts w:ascii="Arial" w:hAnsi="Arial" w:cs="Arial"/>
            <w:b/>
            <w:bCs/>
            <w:sz w:val="22"/>
            <w:szCs w:val="22"/>
          </w:rPr>
          <w:t xml:space="preserve">but high between genotypes </w:t>
        </w:r>
      </w:ins>
      <w:del w:id="463" w:author="Keene-Snickers,Lexi" w:date="2025-03-01T12:15:00Z" w16du:dateUtc="2025-03-01T19:15:00Z">
        <w:r w:rsidR="001726F4" w:rsidRPr="001726F4" w:rsidDel="00603970">
          <w:rPr>
            <w:rFonts w:ascii="Arial" w:hAnsi="Arial" w:cs="Arial"/>
            <w:b/>
            <w:bCs/>
            <w:sz w:val="22"/>
            <w:szCs w:val="22"/>
          </w:rPr>
          <w:delText>even within highly sampled populations</w:delText>
        </w:r>
      </w:del>
    </w:p>
    <w:p w14:paraId="2D2D7727" w14:textId="77777777" w:rsidR="00D4631F" w:rsidRDefault="00D4631F" w:rsidP="00081385">
      <w:pPr>
        <w:spacing w:line="360" w:lineRule="auto"/>
        <w:rPr>
          <w:rFonts w:ascii="Arial" w:hAnsi="Arial" w:cs="Arial"/>
          <w:sz w:val="22"/>
          <w:szCs w:val="22"/>
        </w:rPr>
      </w:pPr>
    </w:p>
    <w:p w14:paraId="4854FA26" w14:textId="2A6C1A21" w:rsidR="006558CD" w:rsidRDefault="001726F4" w:rsidP="00081385">
      <w:pPr>
        <w:spacing w:line="360" w:lineRule="auto"/>
        <w:rPr>
          <w:rFonts w:ascii="Arial" w:hAnsi="Arial" w:cs="Arial"/>
          <w:sz w:val="22"/>
          <w:szCs w:val="22"/>
        </w:rPr>
      </w:pPr>
      <w:r>
        <w:rPr>
          <w:rFonts w:ascii="Arial" w:hAnsi="Arial" w:cs="Arial"/>
          <w:sz w:val="22"/>
          <w:szCs w:val="22"/>
        </w:rPr>
        <w:tab/>
        <w:t xml:space="preserve">We next wanted to investigate the similarity of galbut virus sequences across populations. </w:t>
      </w:r>
      <w:r w:rsidR="00E026FB">
        <w:rPr>
          <w:rFonts w:ascii="Arial" w:hAnsi="Arial" w:cs="Arial"/>
          <w:sz w:val="22"/>
          <w:szCs w:val="22"/>
        </w:rPr>
        <w:t xml:space="preserve">We </w:t>
      </w:r>
      <w:r>
        <w:rPr>
          <w:rFonts w:ascii="Arial" w:hAnsi="Arial" w:cs="Arial"/>
          <w:sz w:val="22"/>
          <w:szCs w:val="22"/>
        </w:rPr>
        <w:t xml:space="preserve">generated maximum likelihood phylogenetic trees using the galbut virus sequences generated </w:t>
      </w:r>
      <w:r w:rsidR="008E38EA">
        <w:rPr>
          <w:rFonts w:ascii="Arial" w:hAnsi="Arial" w:cs="Arial"/>
          <w:sz w:val="22"/>
          <w:szCs w:val="22"/>
        </w:rPr>
        <w:t>here</w:t>
      </w:r>
      <w:r>
        <w:rPr>
          <w:rFonts w:ascii="Arial" w:hAnsi="Arial" w:cs="Arial"/>
          <w:sz w:val="22"/>
          <w:szCs w:val="22"/>
        </w:rPr>
        <w:t xml:space="preserve"> and those available through GenBank.</w:t>
      </w:r>
      <w:r w:rsidR="0035280A">
        <w:rPr>
          <w:rFonts w:ascii="Arial" w:hAnsi="Arial" w:cs="Arial"/>
          <w:sz w:val="22"/>
          <w:szCs w:val="22"/>
        </w:rPr>
        <w:t xml:space="preserve"> To be included in the alignment, existing sequences had to derive from a</w:t>
      </w:r>
      <w:r w:rsidR="007C5AA4">
        <w:rPr>
          <w:rFonts w:ascii="Arial" w:hAnsi="Arial" w:cs="Arial"/>
          <w:sz w:val="22"/>
          <w:szCs w:val="22"/>
        </w:rPr>
        <w:t xml:space="preserve"> single fly (not a pool of flies)</w:t>
      </w:r>
      <w:del w:id="464" w:author="Stenglein,Mark" w:date="2025-02-19T15:07:00Z" w16du:dateUtc="2025-02-19T22:07:00Z">
        <w:r w:rsidR="0035280A" w:rsidDel="007C5AA4">
          <w:rPr>
            <w:rFonts w:ascii="Arial" w:hAnsi="Arial" w:cs="Arial"/>
            <w:sz w:val="22"/>
            <w:szCs w:val="22"/>
          </w:rPr>
          <w:delText>n individual specimen</w:delText>
        </w:r>
      </w:del>
      <w:r w:rsidR="0035280A">
        <w:rPr>
          <w:rFonts w:ascii="Arial" w:hAnsi="Arial" w:cs="Arial"/>
          <w:sz w:val="22"/>
          <w:szCs w:val="22"/>
        </w:rPr>
        <w:t xml:space="preserve">, </w:t>
      </w:r>
      <w:r w:rsidR="007C5AA4">
        <w:rPr>
          <w:rFonts w:ascii="Arial" w:hAnsi="Arial" w:cs="Arial"/>
          <w:sz w:val="22"/>
          <w:szCs w:val="22"/>
        </w:rPr>
        <w:t xml:space="preserve">and </w:t>
      </w:r>
      <w:r w:rsidR="0035280A">
        <w:rPr>
          <w:rFonts w:ascii="Arial" w:hAnsi="Arial" w:cs="Arial"/>
          <w:sz w:val="22"/>
          <w:szCs w:val="22"/>
        </w:rPr>
        <w:t xml:space="preserve">have a known collection year and </w:t>
      </w:r>
      <w:del w:id="465" w:author="Stenglein,Mark" w:date="2025-02-19T15:07:00Z" w16du:dateUtc="2025-02-19T22:07:00Z">
        <w:r w:rsidR="0035280A" w:rsidDel="007C5AA4">
          <w:rPr>
            <w:rFonts w:ascii="Arial" w:hAnsi="Arial" w:cs="Arial"/>
            <w:sz w:val="22"/>
            <w:szCs w:val="22"/>
          </w:rPr>
          <w:delText xml:space="preserve">known collection </w:delText>
        </w:r>
      </w:del>
      <w:r w:rsidR="0035280A">
        <w:rPr>
          <w:rFonts w:ascii="Arial" w:hAnsi="Arial" w:cs="Arial"/>
          <w:sz w:val="22"/>
          <w:szCs w:val="22"/>
        </w:rPr>
        <w:t>location.</w:t>
      </w:r>
      <w:r w:rsidR="006558CD">
        <w:rPr>
          <w:rFonts w:ascii="Arial" w:hAnsi="Arial" w:cs="Arial"/>
          <w:sz w:val="22"/>
          <w:szCs w:val="22"/>
        </w:rPr>
        <w:t xml:space="preserve"> </w:t>
      </w:r>
      <w:r w:rsidR="0035280A">
        <w:rPr>
          <w:rFonts w:ascii="Arial" w:hAnsi="Arial" w:cs="Arial"/>
          <w:sz w:val="22"/>
          <w:szCs w:val="22"/>
        </w:rPr>
        <w:t xml:space="preserve">We also generated galbut virus </w:t>
      </w:r>
      <w:commentRangeStart w:id="466"/>
      <w:r w:rsidR="0035280A">
        <w:rPr>
          <w:rFonts w:ascii="Arial" w:hAnsi="Arial" w:cs="Arial"/>
          <w:sz w:val="22"/>
          <w:szCs w:val="22"/>
        </w:rPr>
        <w:t xml:space="preserve">RNA 2 and 3 sequences </w:t>
      </w:r>
      <w:commentRangeEnd w:id="466"/>
      <w:r w:rsidR="00C37458">
        <w:rPr>
          <w:rStyle w:val="CommentReference"/>
        </w:rPr>
        <w:commentReference w:id="466"/>
      </w:r>
      <w:r w:rsidR="0035280A">
        <w:rPr>
          <w:rFonts w:ascii="Arial" w:hAnsi="Arial" w:cs="Arial"/>
          <w:sz w:val="22"/>
          <w:szCs w:val="22"/>
        </w:rPr>
        <w:t xml:space="preserve">from </w:t>
      </w:r>
      <w:del w:id="467" w:author="Stenglein,Mark" w:date="2025-02-19T15:08:00Z" w16du:dateUtc="2025-02-19T22:08:00Z">
        <w:r w:rsidR="0035280A" w:rsidDel="001758BA">
          <w:rPr>
            <w:rFonts w:ascii="Arial" w:hAnsi="Arial" w:cs="Arial"/>
            <w:sz w:val="22"/>
            <w:szCs w:val="22"/>
          </w:rPr>
          <w:delText xml:space="preserve">sequencing </w:delText>
        </w:r>
      </w:del>
      <w:r w:rsidR="001758BA">
        <w:rPr>
          <w:rFonts w:ascii="Arial" w:hAnsi="Arial" w:cs="Arial"/>
          <w:sz w:val="22"/>
          <w:szCs w:val="22"/>
        </w:rPr>
        <w:t xml:space="preserve">Sequence </w:t>
      </w:r>
      <w:del w:id="468" w:author="Stenglein,Mark" w:date="2025-02-19T15:09:00Z" w16du:dateUtc="2025-02-19T22:09:00Z">
        <w:r w:rsidR="0035280A" w:rsidDel="001758BA">
          <w:rPr>
            <w:rFonts w:ascii="Arial" w:hAnsi="Arial" w:cs="Arial"/>
            <w:sz w:val="22"/>
            <w:szCs w:val="22"/>
          </w:rPr>
          <w:delText xml:space="preserve">read </w:delText>
        </w:r>
      </w:del>
      <w:r w:rsidR="001758BA">
        <w:rPr>
          <w:rFonts w:ascii="Arial" w:hAnsi="Arial" w:cs="Arial"/>
          <w:sz w:val="22"/>
          <w:szCs w:val="22"/>
        </w:rPr>
        <w:t xml:space="preserve">Read </w:t>
      </w:r>
      <w:del w:id="469" w:author="Stenglein,Mark" w:date="2025-02-19T15:09:00Z" w16du:dateUtc="2025-02-19T22:09:00Z">
        <w:r w:rsidR="0035280A" w:rsidDel="001758BA">
          <w:rPr>
            <w:rFonts w:ascii="Arial" w:hAnsi="Arial" w:cs="Arial"/>
            <w:sz w:val="22"/>
            <w:szCs w:val="22"/>
          </w:rPr>
          <w:delText xml:space="preserve">archive </w:delText>
        </w:r>
      </w:del>
      <w:r w:rsidR="001758BA">
        <w:rPr>
          <w:rFonts w:ascii="Arial" w:hAnsi="Arial" w:cs="Arial"/>
          <w:sz w:val="22"/>
          <w:szCs w:val="22"/>
        </w:rPr>
        <w:t xml:space="preserve">Archive </w:t>
      </w:r>
      <w:r w:rsidR="0035280A">
        <w:rPr>
          <w:rFonts w:ascii="Arial" w:hAnsi="Arial" w:cs="Arial"/>
          <w:sz w:val="22"/>
          <w:szCs w:val="22"/>
        </w:rPr>
        <w:t xml:space="preserve">(SRA) datasets for which galbut virus RNA 1 and Chaq virus sequences were </w:t>
      </w:r>
      <w:del w:id="470" w:author="Stenglein,Mark" w:date="2025-02-19T15:09:00Z" w16du:dateUtc="2025-02-19T22:09:00Z">
        <w:r w:rsidR="0035280A" w:rsidDel="001758BA">
          <w:rPr>
            <w:rFonts w:ascii="Arial" w:hAnsi="Arial" w:cs="Arial"/>
            <w:sz w:val="22"/>
            <w:szCs w:val="22"/>
          </w:rPr>
          <w:delText xml:space="preserve">already </w:delText>
        </w:r>
      </w:del>
      <w:r w:rsidR="0035280A">
        <w:rPr>
          <w:rFonts w:ascii="Arial" w:hAnsi="Arial" w:cs="Arial"/>
          <w:sz w:val="22"/>
          <w:szCs w:val="22"/>
        </w:rPr>
        <w:t>available</w:t>
      </w:r>
      <w:sdt>
        <w:sdtPr>
          <w:rPr>
            <w:rFonts w:ascii="Arial" w:hAnsi="Arial" w:cs="Arial"/>
            <w:color w:val="000000"/>
            <w:sz w:val="22"/>
            <w:szCs w:val="22"/>
            <w:vertAlign w:val="superscript"/>
          </w:rPr>
          <w:tag w:val="MENDELEY_CITATION_v3_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"/>
          <w:id w:val="-1419859980"/>
          <w:placeholder>
            <w:docPart w:val="DefaultPlaceholder_-1854013440"/>
          </w:placeholder>
        </w:sdtPr>
        <w:sdtContent>
          <w:r w:rsidR="008E7E2D" w:rsidRPr="008E7E2D">
            <w:rPr>
              <w:rFonts w:ascii="Arial" w:hAnsi="Arial" w:cs="Arial"/>
              <w:color w:val="000000"/>
              <w:sz w:val="22"/>
              <w:szCs w:val="22"/>
              <w:vertAlign w:val="superscript"/>
            </w:rPr>
            <w:t>2</w:t>
          </w:r>
        </w:sdtContent>
      </w:sdt>
      <w:r w:rsidR="0035280A">
        <w:rPr>
          <w:rFonts w:ascii="Arial" w:hAnsi="Arial" w:cs="Arial"/>
          <w:sz w:val="22"/>
          <w:szCs w:val="22"/>
        </w:rPr>
        <w:t xml:space="preserve">. </w:t>
      </w:r>
    </w:p>
    <w:p w14:paraId="56003AC2" w14:textId="77777777" w:rsidR="006558CD" w:rsidRDefault="006558CD" w:rsidP="00081385">
      <w:pPr>
        <w:spacing w:line="360" w:lineRule="auto"/>
        <w:rPr>
          <w:rFonts w:ascii="Arial" w:hAnsi="Arial" w:cs="Arial"/>
          <w:sz w:val="22"/>
          <w:szCs w:val="22"/>
        </w:rPr>
      </w:pPr>
    </w:p>
    <w:p w14:paraId="78F2E35A" w14:textId="4CF1E981" w:rsidR="001726F4" w:rsidRDefault="006558CD" w:rsidP="00081385">
      <w:pPr>
        <w:spacing w:line="360" w:lineRule="auto"/>
        <w:ind w:firstLine="720"/>
        <w:rPr>
          <w:rFonts w:ascii="Arial" w:hAnsi="Arial" w:cs="Arial"/>
          <w:color w:val="000000"/>
          <w:sz w:val="22"/>
          <w:szCs w:val="22"/>
        </w:rPr>
      </w:pPr>
      <w:commentRangeStart w:id="471"/>
      <w:r>
        <w:rPr>
          <w:rFonts w:ascii="Arial" w:hAnsi="Arial" w:cs="Arial"/>
          <w:sz w:val="22"/>
          <w:szCs w:val="22"/>
        </w:rPr>
        <w:t>For all galbut virus segments and chaq virus o</w:t>
      </w:r>
      <w:r w:rsidR="001726F4">
        <w:rPr>
          <w:rFonts w:ascii="Arial" w:hAnsi="Arial" w:cs="Arial"/>
          <w:sz w:val="22"/>
          <w:szCs w:val="22"/>
        </w:rPr>
        <w:t xml:space="preserve">verall diversity within and between populations </w:t>
      </w:r>
      <w:r w:rsidR="0035280A">
        <w:rPr>
          <w:rFonts w:ascii="Arial" w:hAnsi="Arial" w:cs="Arial"/>
          <w:sz w:val="22"/>
          <w:szCs w:val="22"/>
        </w:rPr>
        <w:t>was</w:t>
      </w:r>
      <w:r w:rsidR="001726F4">
        <w:rPr>
          <w:rFonts w:ascii="Arial" w:hAnsi="Arial" w:cs="Arial"/>
          <w:sz w:val="22"/>
          <w:szCs w:val="22"/>
        </w:rPr>
        <w:t xml:space="preserve"> </w:t>
      </w:r>
      <w:r>
        <w:rPr>
          <w:rFonts w:ascii="Arial" w:hAnsi="Arial" w:cs="Arial"/>
          <w:sz w:val="22"/>
          <w:szCs w:val="22"/>
        </w:rPr>
        <w:t xml:space="preserve">low </w:t>
      </w:r>
      <w:commentRangeEnd w:id="471"/>
      <w:r w:rsidR="001758BA">
        <w:rPr>
          <w:rStyle w:val="CommentReference"/>
        </w:rPr>
        <w:commentReference w:id="471"/>
      </w:r>
      <w:r>
        <w:rPr>
          <w:rFonts w:ascii="Arial" w:hAnsi="Arial" w:cs="Arial"/>
          <w:sz w:val="22"/>
          <w:szCs w:val="22"/>
        </w:rPr>
        <w:t>(</w:t>
      </w:r>
      <w:r w:rsidRPr="006558CD">
        <w:rPr>
          <w:rFonts w:ascii="Arial" w:hAnsi="Arial" w:cs="Arial"/>
          <w:b/>
          <w:bCs/>
          <w:sz w:val="22"/>
          <w:szCs w:val="22"/>
        </w:rPr>
        <w:t>Fig. 4, 5, 6 &amp; 7</w:t>
      </w:r>
      <w:r>
        <w:rPr>
          <w:rFonts w:ascii="Arial" w:hAnsi="Arial" w:cs="Arial"/>
          <w:sz w:val="22"/>
          <w:szCs w:val="22"/>
        </w:rPr>
        <w:t xml:space="preserve">). Following previous data, galbut virus segments one and two </w:t>
      </w:r>
      <w:r w:rsidR="006C74D5">
        <w:rPr>
          <w:rFonts w:ascii="Arial" w:hAnsi="Arial" w:cs="Arial"/>
          <w:sz w:val="22"/>
          <w:szCs w:val="22"/>
        </w:rPr>
        <w:t xml:space="preserve">indicate that there are three </w:t>
      </w:r>
      <w:commentRangeStart w:id="472"/>
      <w:r w:rsidR="006C74D5">
        <w:rPr>
          <w:rFonts w:ascii="Arial" w:hAnsi="Arial" w:cs="Arial"/>
          <w:sz w:val="22"/>
          <w:szCs w:val="22"/>
        </w:rPr>
        <w:t>genotypes</w:t>
      </w:r>
      <w:r>
        <w:rPr>
          <w:rFonts w:ascii="Arial" w:hAnsi="Arial" w:cs="Arial"/>
          <w:sz w:val="22"/>
          <w:szCs w:val="22"/>
        </w:rPr>
        <w:t xml:space="preserve"> </w:t>
      </w:r>
      <w:commentRangeEnd w:id="472"/>
      <w:r w:rsidR="001758BA">
        <w:rPr>
          <w:rStyle w:val="CommentReference"/>
        </w:rPr>
        <w:commentReference w:id="472"/>
      </w:r>
      <w:r>
        <w:rPr>
          <w:rFonts w:ascii="Arial" w:hAnsi="Arial" w:cs="Arial"/>
          <w:sz w:val="22"/>
          <w:szCs w:val="22"/>
        </w:rPr>
        <w:t>(</w:t>
      </w:r>
      <w:r w:rsidRPr="006558CD">
        <w:rPr>
          <w:rFonts w:ascii="Arial" w:hAnsi="Arial" w:cs="Arial"/>
          <w:b/>
          <w:bCs/>
          <w:sz w:val="22"/>
          <w:szCs w:val="22"/>
        </w:rPr>
        <w:t>Fig. 4 &amp; 5</w:t>
      </w:r>
      <w:r>
        <w:rPr>
          <w:rFonts w:ascii="Arial" w:hAnsi="Arial" w:cs="Arial"/>
          <w:sz w:val="22"/>
          <w:szCs w:val="22"/>
        </w:rPr>
        <w:t>)</w:t>
      </w:r>
      <w:sdt>
        <w:sdtPr>
          <w:rPr>
            <w:rFonts w:ascii="Arial" w:hAnsi="Arial" w:cs="Arial"/>
            <w:color w:val="000000"/>
            <w:sz w:val="22"/>
            <w:szCs w:val="22"/>
            <w:vertAlign w:val="superscript"/>
          </w:rPr>
          <w:tag w:val="MENDELEY_CITATION_v3_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"/>
          <w:id w:val="-2030718687"/>
          <w:placeholder>
            <w:docPart w:val="DefaultPlaceholder_-1854013440"/>
          </w:placeholder>
        </w:sdtPr>
        <w:sdtContent>
          <w:r w:rsidR="008E7E2D" w:rsidRPr="008E7E2D">
            <w:rPr>
              <w:rFonts w:ascii="Arial" w:hAnsi="Arial" w:cs="Arial"/>
              <w:color w:val="000000"/>
              <w:sz w:val="22"/>
              <w:szCs w:val="22"/>
              <w:vertAlign w:val="superscript"/>
            </w:rPr>
            <w:t>12</w:t>
          </w:r>
        </w:sdtContent>
      </w:sdt>
      <w:r>
        <w:rPr>
          <w:rFonts w:ascii="Arial" w:hAnsi="Arial" w:cs="Arial"/>
          <w:color w:val="000000"/>
          <w:sz w:val="22"/>
          <w:szCs w:val="22"/>
        </w:rPr>
        <w:t xml:space="preserve">. However, the addition of more galbut </w:t>
      </w:r>
      <w:ins w:id="473" w:author="Keene-Snickers,Lexi" w:date="2025-03-01T12:20:00Z" w16du:dateUtc="2025-03-01T19:20:00Z">
        <w:r w:rsidR="00783917">
          <w:rPr>
            <w:rFonts w:ascii="Arial" w:hAnsi="Arial" w:cs="Arial"/>
            <w:color w:val="000000"/>
            <w:sz w:val="22"/>
            <w:szCs w:val="22"/>
          </w:rPr>
          <w:t xml:space="preserve">RNA 3 </w:t>
        </w:r>
      </w:ins>
      <w:commentRangeStart w:id="474"/>
      <w:del w:id="475" w:author="Keene-Snickers,Lexi" w:date="2025-03-01T12:20:00Z" w16du:dateUtc="2025-03-01T19:20:00Z">
        <w:r w:rsidDel="00783917">
          <w:rPr>
            <w:rFonts w:ascii="Arial" w:hAnsi="Arial" w:cs="Arial"/>
            <w:color w:val="000000"/>
            <w:sz w:val="22"/>
            <w:szCs w:val="22"/>
          </w:rPr>
          <w:delText xml:space="preserve">virus </w:delText>
        </w:r>
      </w:del>
      <w:r>
        <w:rPr>
          <w:rFonts w:ascii="Arial" w:hAnsi="Arial" w:cs="Arial"/>
          <w:color w:val="000000"/>
          <w:sz w:val="22"/>
          <w:szCs w:val="22"/>
        </w:rPr>
        <w:t xml:space="preserve">sequences </w:t>
      </w:r>
      <w:commentRangeEnd w:id="474"/>
      <w:r w:rsidR="001758BA">
        <w:rPr>
          <w:rStyle w:val="CommentReference"/>
        </w:rPr>
        <w:commentReference w:id="474"/>
      </w:r>
      <w:r w:rsidR="000709C9">
        <w:rPr>
          <w:rFonts w:ascii="Arial" w:hAnsi="Arial" w:cs="Arial"/>
          <w:color w:val="000000"/>
          <w:sz w:val="22"/>
          <w:szCs w:val="22"/>
        </w:rPr>
        <w:t>revealed</w:t>
      </w:r>
      <w:r>
        <w:rPr>
          <w:rFonts w:ascii="Arial" w:hAnsi="Arial" w:cs="Arial"/>
          <w:color w:val="000000"/>
          <w:sz w:val="22"/>
          <w:szCs w:val="22"/>
        </w:rPr>
        <w:t xml:space="preserve"> that there </w:t>
      </w:r>
      <w:r w:rsidR="00C27B4E">
        <w:rPr>
          <w:rFonts w:ascii="Arial" w:hAnsi="Arial" w:cs="Arial"/>
          <w:color w:val="000000"/>
          <w:sz w:val="22"/>
          <w:szCs w:val="22"/>
        </w:rPr>
        <w:t xml:space="preserve">are two distinct subclades </w:t>
      </w:r>
      <w:r w:rsidR="008E38EA">
        <w:rPr>
          <w:rFonts w:ascii="Arial" w:hAnsi="Arial" w:cs="Arial"/>
          <w:color w:val="000000"/>
          <w:sz w:val="22"/>
          <w:szCs w:val="22"/>
        </w:rPr>
        <w:t>of</w:t>
      </w:r>
      <w:r w:rsidR="00C27B4E">
        <w:rPr>
          <w:rFonts w:ascii="Arial" w:hAnsi="Arial" w:cs="Arial"/>
          <w:color w:val="000000"/>
          <w:sz w:val="22"/>
          <w:szCs w:val="22"/>
        </w:rPr>
        <w:t xml:space="preserve"> clade A, we have termed these </w:t>
      </w:r>
      <w:r>
        <w:rPr>
          <w:rFonts w:ascii="Arial" w:hAnsi="Arial" w:cs="Arial"/>
          <w:color w:val="000000"/>
          <w:sz w:val="22"/>
          <w:szCs w:val="22"/>
        </w:rPr>
        <w:t>galbut virus clade</w:t>
      </w:r>
      <w:r w:rsidR="00C27B4E">
        <w:rPr>
          <w:rFonts w:ascii="Arial" w:hAnsi="Arial" w:cs="Arial"/>
          <w:color w:val="000000"/>
          <w:sz w:val="22"/>
          <w:szCs w:val="22"/>
        </w:rPr>
        <w:t xml:space="preserve"> A.1 and</w:t>
      </w:r>
      <w:r>
        <w:rPr>
          <w:rFonts w:ascii="Arial" w:hAnsi="Arial" w:cs="Arial"/>
          <w:color w:val="000000"/>
          <w:sz w:val="22"/>
          <w:szCs w:val="22"/>
        </w:rPr>
        <w:t xml:space="preserve"> A.2 (</w:t>
      </w:r>
      <w:r w:rsidRPr="006558CD">
        <w:rPr>
          <w:rFonts w:ascii="Arial" w:hAnsi="Arial" w:cs="Arial"/>
          <w:b/>
          <w:bCs/>
          <w:color w:val="000000"/>
          <w:sz w:val="22"/>
          <w:szCs w:val="22"/>
        </w:rPr>
        <w:t>Fig. 6</w:t>
      </w:r>
      <w:r>
        <w:rPr>
          <w:rFonts w:ascii="Arial" w:hAnsi="Arial" w:cs="Arial"/>
          <w:color w:val="000000"/>
          <w:sz w:val="22"/>
          <w:szCs w:val="22"/>
        </w:rPr>
        <w:t xml:space="preserve">). Chaq virus also </w:t>
      </w:r>
      <w:del w:id="476" w:author="Stenglein,Mark" w:date="2025-02-19T15:11:00Z" w16du:dateUtc="2025-02-19T22:11:00Z">
        <w:r w:rsidDel="001758BA">
          <w:rPr>
            <w:rFonts w:ascii="Arial" w:hAnsi="Arial" w:cs="Arial"/>
            <w:color w:val="000000"/>
            <w:sz w:val="22"/>
            <w:szCs w:val="22"/>
          </w:rPr>
          <w:delText xml:space="preserve">consists </w:delText>
        </w:r>
      </w:del>
      <w:r w:rsidR="001758BA">
        <w:rPr>
          <w:rFonts w:ascii="Arial" w:hAnsi="Arial" w:cs="Arial"/>
          <w:color w:val="000000"/>
          <w:sz w:val="22"/>
          <w:szCs w:val="22"/>
        </w:rPr>
        <w:t xml:space="preserve">clustered into </w:t>
      </w:r>
      <w:del w:id="477" w:author="Stenglein,Mark" w:date="2025-02-19T15:11:00Z" w16du:dateUtc="2025-02-19T22:11:00Z">
        <w:r w:rsidDel="001758BA">
          <w:rPr>
            <w:rFonts w:ascii="Arial" w:hAnsi="Arial" w:cs="Arial"/>
            <w:color w:val="000000"/>
            <w:sz w:val="22"/>
            <w:szCs w:val="22"/>
          </w:rPr>
          <w:delText xml:space="preserve">of </w:delText>
        </w:r>
      </w:del>
      <w:r>
        <w:rPr>
          <w:rFonts w:ascii="Arial" w:hAnsi="Arial" w:cs="Arial"/>
          <w:color w:val="000000"/>
          <w:sz w:val="22"/>
          <w:szCs w:val="22"/>
        </w:rPr>
        <w:t>three clades (</w:t>
      </w:r>
      <w:r w:rsidRPr="00456285">
        <w:rPr>
          <w:rFonts w:ascii="Arial" w:hAnsi="Arial" w:cs="Arial"/>
          <w:b/>
          <w:bCs/>
          <w:color w:val="000000"/>
          <w:sz w:val="22"/>
          <w:szCs w:val="22"/>
        </w:rPr>
        <w:t>Fig</w:t>
      </w:r>
      <w:r w:rsidR="00456285" w:rsidRPr="00456285">
        <w:rPr>
          <w:rFonts w:ascii="Arial" w:hAnsi="Arial" w:cs="Arial"/>
          <w:b/>
          <w:bCs/>
          <w:color w:val="000000"/>
          <w:sz w:val="22"/>
          <w:szCs w:val="22"/>
        </w:rPr>
        <w:t>. 7</w:t>
      </w:r>
      <w:r w:rsidR="00456285">
        <w:rPr>
          <w:rFonts w:ascii="Arial" w:hAnsi="Arial" w:cs="Arial"/>
          <w:color w:val="000000"/>
          <w:sz w:val="22"/>
          <w:szCs w:val="22"/>
        </w:rPr>
        <w:t xml:space="preserve">). </w:t>
      </w:r>
      <w:commentRangeStart w:id="478"/>
      <w:r w:rsidR="00456285">
        <w:rPr>
          <w:rFonts w:ascii="Arial" w:hAnsi="Arial" w:cs="Arial"/>
          <w:color w:val="000000"/>
          <w:sz w:val="22"/>
          <w:szCs w:val="22"/>
        </w:rPr>
        <w:t>Interestingly, galbut virus segments two and three show</w:t>
      </w:r>
      <w:r w:rsidR="008E38EA">
        <w:rPr>
          <w:rFonts w:ascii="Arial" w:hAnsi="Arial" w:cs="Arial"/>
          <w:color w:val="000000"/>
          <w:sz w:val="22"/>
          <w:szCs w:val="22"/>
        </w:rPr>
        <w:t>ed</w:t>
      </w:r>
      <w:r w:rsidR="00456285">
        <w:rPr>
          <w:rFonts w:ascii="Arial" w:hAnsi="Arial" w:cs="Arial"/>
          <w:color w:val="000000"/>
          <w:sz w:val="22"/>
          <w:szCs w:val="22"/>
        </w:rPr>
        <w:t xml:space="preserve"> that the </w:t>
      </w:r>
      <w:r w:rsidR="00456285" w:rsidRPr="006C74D5">
        <w:rPr>
          <w:rFonts w:ascii="Arial" w:hAnsi="Arial" w:cs="Arial"/>
          <w:i/>
          <w:iCs/>
          <w:color w:val="000000"/>
          <w:sz w:val="22"/>
          <w:szCs w:val="22"/>
        </w:rPr>
        <w:t>D. simulans</w:t>
      </w:r>
      <w:r w:rsidR="00456285">
        <w:rPr>
          <w:rFonts w:ascii="Arial" w:hAnsi="Arial" w:cs="Arial"/>
          <w:color w:val="000000"/>
          <w:sz w:val="22"/>
          <w:szCs w:val="22"/>
        </w:rPr>
        <w:t xml:space="preserve"> clade </w:t>
      </w:r>
      <w:r w:rsidR="008E38EA">
        <w:rPr>
          <w:rFonts w:ascii="Arial" w:hAnsi="Arial" w:cs="Arial"/>
          <w:color w:val="000000"/>
          <w:sz w:val="22"/>
          <w:szCs w:val="22"/>
        </w:rPr>
        <w:t>was</w:t>
      </w:r>
      <w:r w:rsidR="00456285">
        <w:rPr>
          <w:rFonts w:ascii="Arial" w:hAnsi="Arial" w:cs="Arial"/>
          <w:color w:val="000000"/>
          <w:sz w:val="22"/>
          <w:szCs w:val="22"/>
        </w:rPr>
        <w:t xml:space="preserve"> related to galbut virus clade A while the </w:t>
      </w:r>
      <w:r w:rsidR="00456285" w:rsidRPr="006C74D5">
        <w:rPr>
          <w:rFonts w:ascii="Arial" w:hAnsi="Arial" w:cs="Arial"/>
          <w:i/>
          <w:iCs/>
          <w:color w:val="000000"/>
          <w:sz w:val="22"/>
          <w:szCs w:val="22"/>
        </w:rPr>
        <w:t>D. simulans</w:t>
      </w:r>
      <w:r w:rsidR="00456285">
        <w:rPr>
          <w:rFonts w:ascii="Arial" w:hAnsi="Arial" w:cs="Arial"/>
          <w:color w:val="000000"/>
          <w:sz w:val="22"/>
          <w:szCs w:val="22"/>
        </w:rPr>
        <w:t xml:space="preserve"> clade in segment one </w:t>
      </w:r>
      <w:r w:rsidR="008E38EA">
        <w:rPr>
          <w:rFonts w:ascii="Arial" w:hAnsi="Arial" w:cs="Arial"/>
          <w:color w:val="000000"/>
          <w:sz w:val="22"/>
          <w:szCs w:val="22"/>
        </w:rPr>
        <w:t>was</w:t>
      </w:r>
      <w:r w:rsidR="00456285">
        <w:rPr>
          <w:rFonts w:ascii="Arial" w:hAnsi="Arial" w:cs="Arial"/>
          <w:color w:val="000000"/>
          <w:sz w:val="22"/>
          <w:szCs w:val="22"/>
        </w:rPr>
        <w:t xml:space="preserve"> related to clade B</w:t>
      </w:r>
      <w:commentRangeEnd w:id="478"/>
      <w:r w:rsidR="00EB0CB7">
        <w:rPr>
          <w:rStyle w:val="CommentReference"/>
        </w:rPr>
        <w:commentReference w:id="478"/>
      </w:r>
      <w:r w:rsidR="00456285">
        <w:rPr>
          <w:rFonts w:ascii="Arial" w:hAnsi="Arial" w:cs="Arial"/>
          <w:color w:val="000000"/>
          <w:sz w:val="22"/>
          <w:szCs w:val="22"/>
        </w:rPr>
        <w:t xml:space="preserve"> (</w:t>
      </w:r>
      <w:r w:rsidR="00456285" w:rsidRPr="00456285">
        <w:rPr>
          <w:rFonts w:ascii="Arial" w:hAnsi="Arial" w:cs="Arial"/>
          <w:b/>
          <w:bCs/>
          <w:color w:val="000000"/>
          <w:sz w:val="22"/>
          <w:szCs w:val="22"/>
        </w:rPr>
        <w:t>Fig. 4, 5, &amp; 6</w:t>
      </w:r>
      <w:r w:rsidR="00456285">
        <w:rPr>
          <w:rFonts w:ascii="Arial" w:hAnsi="Arial" w:cs="Arial"/>
          <w:color w:val="000000"/>
          <w:sz w:val="22"/>
          <w:szCs w:val="22"/>
        </w:rPr>
        <w:t xml:space="preserve">). </w:t>
      </w:r>
      <w:ins w:id="479" w:author="Keene-Snickers,Lexi" w:date="2025-03-01T12:22:00Z" w16du:dateUtc="2025-03-01T19:22:00Z">
        <w:r w:rsidR="00783917">
          <w:rPr>
            <w:rFonts w:ascii="Arial" w:hAnsi="Arial" w:cs="Arial"/>
            <w:color w:val="000000"/>
            <w:sz w:val="22"/>
            <w:szCs w:val="22"/>
          </w:rPr>
          <w:t>However, t</w:t>
        </w:r>
      </w:ins>
      <w:ins w:id="480" w:author="Keene-Snickers,Lexi" w:date="2025-03-01T12:21:00Z" w16du:dateUtc="2025-03-01T19:21:00Z">
        <w:r w:rsidR="00783917">
          <w:rPr>
            <w:rFonts w:ascii="Arial" w:hAnsi="Arial" w:cs="Arial"/>
            <w:color w:val="000000"/>
            <w:sz w:val="22"/>
            <w:szCs w:val="22"/>
          </w:rPr>
          <w:t xml:space="preserve">his could be an artifact of midpoint rooting on tree topology. </w:t>
        </w:r>
      </w:ins>
      <w:r w:rsidR="00456285">
        <w:rPr>
          <w:rFonts w:ascii="Arial" w:hAnsi="Arial" w:cs="Arial"/>
          <w:color w:val="000000"/>
          <w:sz w:val="22"/>
          <w:szCs w:val="22"/>
        </w:rPr>
        <w:t xml:space="preserve">The </w:t>
      </w:r>
      <w:r w:rsidR="00456285" w:rsidRPr="006C74D5">
        <w:rPr>
          <w:rFonts w:ascii="Arial" w:hAnsi="Arial" w:cs="Arial"/>
          <w:i/>
          <w:iCs/>
          <w:color w:val="000000"/>
          <w:sz w:val="22"/>
          <w:szCs w:val="22"/>
        </w:rPr>
        <w:t>D. simulans</w:t>
      </w:r>
      <w:r w:rsidR="00456285">
        <w:rPr>
          <w:rFonts w:ascii="Arial" w:hAnsi="Arial" w:cs="Arial"/>
          <w:color w:val="000000"/>
          <w:sz w:val="22"/>
          <w:szCs w:val="22"/>
        </w:rPr>
        <w:t xml:space="preserve"> clade of chaq virus </w:t>
      </w:r>
      <w:r w:rsidR="008E38EA">
        <w:rPr>
          <w:rFonts w:ascii="Arial" w:hAnsi="Arial" w:cs="Arial"/>
          <w:color w:val="000000"/>
          <w:sz w:val="22"/>
          <w:szCs w:val="22"/>
        </w:rPr>
        <w:t>was</w:t>
      </w:r>
      <w:r w:rsidR="00456285">
        <w:rPr>
          <w:rFonts w:ascii="Arial" w:hAnsi="Arial" w:cs="Arial"/>
          <w:color w:val="000000"/>
          <w:sz w:val="22"/>
          <w:szCs w:val="22"/>
        </w:rPr>
        <w:t xml:space="preserve"> separate from </w:t>
      </w:r>
      <w:r w:rsidR="006C74D5">
        <w:rPr>
          <w:rFonts w:ascii="Arial" w:hAnsi="Arial" w:cs="Arial"/>
          <w:color w:val="000000"/>
          <w:sz w:val="22"/>
          <w:szCs w:val="22"/>
        </w:rPr>
        <w:t xml:space="preserve">all </w:t>
      </w:r>
      <w:r w:rsidR="00456285">
        <w:rPr>
          <w:rFonts w:ascii="Arial" w:hAnsi="Arial" w:cs="Arial"/>
          <w:color w:val="000000"/>
          <w:sz w:val="22"/>
          <w:szCs w:val="22"/>
        </w:rPr>
        <w:t xml:space="preserve">the </w:t>
      </w:r>
      <w:r w:rsidR="00456285" w:rsidRPr="006C74D5">
        <w:rPr>
          <w:rFonts w:ascii="Arial" w:hAnsi="Arial" w:cs="Arial"/>
          <w:i/>
          <w:iCs/>
          <w:color w:val="000000"/>
          <w:sz w:val="22"/>
          <w:szCs w:val="22"/>
        </w:rPr>
        <w:t>D. melanogaster</w:t>
      </w:r>
      <w:r w:rsidR="00456285">
        <w:rPr>
          <w:rFonts w:ascii="Arial" w:hAnsi="Arial" w:cs="Arial"/>
          <w:color w:val="000000"/>
          <w:sz w:val="22"/>
          <w:szCs w:val="22"/>
        </w:rPr>
        <w:t xml:space="preserve"> </w:t>
      </w:r>
      <w:commentRangeStart w:id="481"/>
      <w:r w:rsidR="00456285">
        <w:rPr>
          <w:rFonts w:ascii="Arial" w:hAnsi="Arial" w:cs="Arial"/>
          <w:color w:val="000000"/>
          <w:sz w:val="22"/>
          <w:szCs w:val="22"/>
        </w:rPr>
        <w:t xml:space="preserve">sequences </w:t>
      </w:r>
      <w:commentRangeEnd w:id="481"/>
      <w:r w:rsidR="003B003F">
        <w:rPr>
          <w:rStyle w:val="CommentReference"/>
        </w:rPr>
        <w:commentReference w:id="481"/>
      </w:r>
      <w:r w:rsidR="00456285">
        <w:rPr>
          <w:rFonts w:ascii="Arial" w:hAnsi="Arial" w:cs="Arial"/>
          <w:color w:val="000000"/>
          <w:sz w:val="22"/>
          <w:szCs w:val="22"/>
        </w:rPr>
        <w:t>(</w:t>
      </w:r>
      <w:r w:rsidR="00456285" w:rsidRPr="00456285">
        <w:rPr>
          <w:rFonts w:ascii="Arial" w:hAnsi="Arial" w:cs="Arial"/>
          <w:b/>
          <w:bCs/>
          <w:color w:val="000000"/>
          <w:sz w:val="22"/>
          <w:szCs w:val="22"/>
        </w:rPr>
        <w:t>Fig. 7</w:t>
      </w:r>
      <w:r w:rsidR="00456285">
        <w:rPr>
          <w:rFonts w:ascii="Arial" w:hAnsi="Arial" w:cs="Arial"/>
          <w:color w:val="000000"/>
          <w:sz w:val="22"/>
          <w:szCs w:val="22"/>
        </w:rPr>
        <w:t>).</w:t>
      </w:r>
    </w:p>
    <w:p w14:paraId="6DDE2C57" w14:textId="77777777" w:rsidR="00456285" w:rsidRDefault="00456285" w:rsidP="00081385">
      <w:pPr>
        <w:spacing w:line="360" w:lineRule="auto"/>
        <w:ind w:firstLine="720"/>
        <w:rPr>
          <w:rFonts w:ascii="Arial" w:hAnsi="Arial" w:cs="Arial"/>
          <w:color w:val="000000"/>
          <w:sz w:val="22"/>
          <w:szCs w:val="22"/>
        </w:rPr>
      </w:pPr>
    </w:p>
    <w:p w14:paraId="7568724A" w14:textId="1D0368A3" w:rsidR="00456285" w:rsidRDefault="00456285" w:rsidP="00081385">
      <w:pPr>
        <w:spacing w:line="360" w:lineRule="auto"/>
        <w:ind w:firstLine="720"/>
        <w:rPr>
          <w:rFonts w:ascii="Arial" w:hAnsi="Arial" w:cs="Arial"/>
          <w:color w:val="000000"/>
          <w:sz w:val="22"/>
          <w:szCs w:val="22"/>
        </w:rPr>
      </w:pPr>
      <w:del w:id="482" w:author="Keene-Snickers,Lexi" w:date="2025-03-01T12:23:00Z" w16du:dateUtc="2025-03-01T19:23:00Z">
        <w:r w:rsidDel="00783917">
          <w:rPr>
            <w:rFonts w:ascii="Arial" w:hAnsi="Arial" w:cs="Arial"/>
            <w:color w:val="000000"/>
            <w:sz w:val="22"/>
            <w:szCs w:val="22"/>
          </w:rPr>
          <w:delText xml:space="preserve">The distribution of sequences in these trees </w:delText>
        </w:r>
        <w:r w:rsidR="00B71B44" w:rsidDel="00783917">
          <w:rPr>
            <w:rFonts w:ascii="Arial" w:hAnsi="Arial" w:cs="Arial"/>
            <w:color w:val="000000"/>
            <w:sz w:val="22"/>
            <w:szCs w:val="22"/>
          </w:rPr>
          <w:delText>agree</w:delText>
        </w:r>
        <w:r w:rsidR="00591612" w:rsidDel="00783917">
          <w:rPr>
            <w:rFonts w:ascii="Arial" w:hAnsi="Arial" w:cs="Arial"/>
            <w:color w:val="000000"/>
            <w:sz w:val="22"/>
            <w:szCs w:val="22"/>
          </w:rPr>
          <w:delText>d</w:delText>
        </w:r>
        <w:r w:rsidR="00B71B44" w:rsidDel="00783917">
          <w:rPr>
            <w:rFonts w:ascii="Arial" w:hAnsi="Arial" w:cs="Arial"/>
            <w:color w:val="000000"/>
            <w:sz w:val="22"/>
            <w:szCs w:val="22"/>
          </w:rPr>
          <w:delText xml:space="preserve"> with</w:delText>
        </w:r>
        <w:r w:rsidDel="00783917">
          <w:rPr>
            <w:rFonts w:ascii="Arial" w:hAnsi="Arial" w:cs="Arial"/>
            <w:color w:val="000000"/>
            <w:sz w:val="22"/>
            <w:szCs w:val="22"/>
          </w:rPr>
          <w:delText xml:space="preserve"> the RT-qPCR data </w:delText>
        </w:r>
        <w:r w:rsidR="00290FAD" w:rsidDel="00783917">
          <w:rPr>
            <w:rFonts w:ascii="Arial" w:hAnsi="Arial" w:cs="Arial"/>
            <w:color w:val="000000"/>
            <w:sz w:val="22"/>
            <w:szCs w:val="22"/>
          </w:rPr>
          <w:delText>as</w:delText>
        </w:r>
        <w:r w:rsidDel="00783917">
          <w:rPr>
            <w:rFonts w:ascii="Arial" w:hAnsi="Arial" w:cs="Arial"/>
            <w:color w:val="000000"/>
            <w:sz w:val="22"/>
            <w:szCs w:val="22"/>
          </w:rPr>
          <w:delText xml:space="preserve"> both clades co-circulate</w:delText>
        </w:r>
        <w:r w:rsidR="00591612" w:rsidDel="00783917">
          <w:rPr>
            <w:rFonts w:ascii="Arial" w:hAnsi="Arial" w:cs="Arial"/>
            <w:color w:val="000000"/>
            <w:sz w:val="22"/>
            <w:szCs w:val="22"/>
          </w:rPr>
          <w:delText>d</w:delText>
        </w:r>
        <w:r w:rsidDel="00783917">
          <w:rPr>
            <w:rFonts w:ascii="Arial" w:hAnsi="Arial" w:cs="Arial"/>
            <w:color w:val="000000"/>
            <w:sz w:val="22"/>
            <w:szCs w:val="22"/>
          </w:rPr>
          <w:delText xml:space="preserve"> within the same populations.</w:delText>
        </w:r>
      </w:del>
      <w:ins w:id="483" w:author="Keene-Snickers,Lexi" w:date="2025-03-01T12:23:00Z" w16du:dateUtc="2025-03-01T19:23:00Z">
        <w:r w:rsidR="00783917">
          <w:rPr>
            <w:rFonts w:ascii="Arial" w:hAnsi="Arial" w:cs="Arial"/>
            <w:color w:val="000000"/>
            <w:sz w:val="22"/>
            <w:szCs w:val="22"/>
          </w:rPr>
          <w:t xml:space="preserve">Even with </w:t>
        </w:r>
      </w:ins>
      <w:ins w:id="484" w:author="Keene-Snickers,Lexi" w:date="2025-03-01T12:25:00Z" w16du:dateUtc="2025-03-01T19:25:00Z">
        <w:r w:rsidR="00783917">
          <w:rPr>
            <w:rFonts w:ascii="Arial" w:hAnsi="Arial" w:cs="Arial"/>
            <w:color w:val="000000"/>
            <w:sz w:val="22"/>
            <w:szCs w:val="22"/>
          </w:rPr>
          <w:t>the goal of enriching for</w:t>
        </w:r>
      </w:ins>
      <w:ins w:id="485" w:author="Keene-Snickers,Lexi" w:date="2025-03-01T12:23:00Z" w16du:dateUtc="2025-03-01T19:23:00Z">
        <w:r w:rsidR="00783917">
          <w:rPr>
            <w:rFonts w:ascii="Arial" w:hAnsi="Arial" w:cs="Arial"/>
            <w:color w:val="000000"/>
            <w:sz w:val="22"/>
            <w:szCs w:val="22"/>
          </w:rPr>
          <w:t xml:space="preserve"> clade B sequences</w:t>
        </w:r>
      </w:ins>
      <w:ins w:id="486" w:author="Keene-Snickers,Lexi" w:date="2025-03-01T12:25:00Z" w16du:dateUtc="2025-03-01T19:25:00Z">
        <w:r w:rsidR="00783917">
          <w:rPr>
            <w:rFonts w:ascii="Arial" w:hAnsi="Arial" w:cs="Arial"/>
            <w:color w:val="000000"/>
            <w:sz w:val="22"/>
            <w:szCs w:val="22"/>
          </w:rPr>
          <w:t xml:space="preserve"> based off our RT-q</w:t>
        </w:r>
      </w:ins>
      <w:ins w:id="487" w:author="Keene-Snickers,Lexi" w:date="2025-03-01T12:26:00Z" w16du:dateUtc="2025-03-01T19:26:00Z">
        <w:r w:rsidR="00783917">
          <w:rPr>
            <w:rFonts w:ascii="Arial" w:hAnsi="Arial" w:cs="Arial"/>
            <w:color w:val="000000"/>
            <w:sz w:val="22"/>
            <w:szCs w:val="22"/>
          </w:rPr>
          <w:t>PCR data</w:t>
        </w:r>
      </w:ins>
      <w:ins w:id="488" w:author="Keene-Snickers,Lexi" w:date="2025-03-01T12:25:00Z" w16du:dateUtc="2025-03-01T19:25:00Z">
        <w:r w:rsidR="00783917">
          <w:rPr>
            <w:rFonts w:ascii="Arial" w:hAnsi="Arial" w:cs="Arial"/>
            <w:color w:val="000000"/>
            <w:sz w:val="22"/>
            <w:szCs w:val="22"/>
          </w:rPr>
          <w:t>,</w:t>
        </w:r>
      </w:ins>
      <w:ins w:id="489" w:author="Keene-Snickers,Lexi" w:date="2025-03-01T12:23:00Z" w16du:dateUtc="2025-03-01T19:23:00Z">
        <w:r w:rsidR="00783917">
          <w:rPr>
            <w:rFonts w:ascii="Arial" w:hAnsi="Arial" w:cs="Arial"/>
            <w:color w:val="000000"/>
            <w:sz w:val="22"/>
            <w:szCs w:val="22"/>
          </w:rPr>
          <w:t xml:space="preserve"> we recovered more clade A sequences. </w:t>
        </w:r>
      </w:ins>
      <w:ins w:id="490" w:author="Keene-Snickers,Lexi" w:date="2025-03-01T12:24:00Z" w16du:dateUtc="2025-03-01T19:24:00Z">
        <w:r w:rsidR="00783917">
          <w:rPr>
            <w:rFonts w:ascii="Arial" w:hAnsi="Arial" w:cs="Arial"/>
            <w:color w:val="000000"/>
            <w:sz w:val="22"/>
            <w:szCs w:val="22"/>
          </w:rPr>
          <w:t>Of the 123 samples sequenced</w:t>
        </w:r>
      </w:ins>
      <w:ins w:id="491" w:author="Keene-Snickers,Lexi" w:date="2025-03-01T12:26:00Z" w16du:dateUtc="2025-03-01T19:26:00Z">
        <w:r w:rsidR="00783917">
          <w:rPr>
            <w:rFonts w:ascii="Arial" w:hAnsi="Arial" w:cs="Arial"/>
            <w:color w:val="000000"/>
            <w:sz w:val="22"/>
            <w:szCs w:val="22"/>
          </w:rPr>
          <w:t xml:space="preserve"> with galbut virus reads recovered</w:t>
        </w:r>
      </w:ins>
      <w:ins w:id="492" w:author="Keene-Snickers,Lexi" w:date="2025-03-01T12:24:00Z" w16du:dateUtc="2025-03-01T19:24:00Z">
        <w:r w:rsidR="00783917">
          <w:rPr>
            <w:rFonts w:ascii="Arial" w:hAnsi="Arial" w:cs="Arial"/>
            <w:color w:val="000000"/>
            <w:sz w:val="22"/>
            <w:szCs w:val="22"/>
          </w:rPr>
          <w:t xml:space="preserve">, </w:t>
        </w:r>
        <w:r w:rsidR="00783917" w:rsidRPr="00783917">
          <w:rPr>
            <w:rFonts w:ascii="Arial" w:hAnsi="Arial" w:cs="Arial"/>
            <w:color w:val="000000"/>
            <w:sz w:val="22"/>
            <w:szCs w:val="22"/>
            <w:highlight w:val="yellow"/>
            <w:rPrChange w:id="493" w:author="Keene-Snickers,Lexi" w:date="2025-03-01T12:27:00Z" w16du:dateUtc="2025-03-01T19:27:00Z">
              <w:rPr>
                <w:rFonts w:ascii="Arial" w:hAnsi="Arial" w:cs="Arial"/>
                <w:color w:val="000000"/>
                <w:sz w:val="22"/>
                <w:szCs w:val="22"/>
              </w:rPr>
            </w:rPrChange>
          </w:rPr>
          <w:t>---</w:t>
        </w:r>
        <w:r w:rsidR="00783917">
          <w:rPr>
            <w:rFonts w:ascii="Arial" w:hAnsi="Arial" w:cs="Arial"/>
            <w:color w:val="000000"/>
            <w:sz w:val="22"/>
            <w:szCs w:val="22"/>
          </w:rPr>
          <w:t xml:space="preserve"> sequences fell into clade A and </w:t>
        </w:r>
        <w:r w:rsidR="00783917" w:rsidRPr="00783917">
          <w:rPr>
            <w:rFonts w:ascii="Arial" w:hAnsi="Arial" w:cs="Arial"/>
            <w:color w:val="000000"/>
            <w:sz w:val="22"/>
            <w:szCs w:val="22"/>
            <w:highlight w:val="yellow"/>
            <w:rPrChange w:id="494" w:author="Keene-Snickers,Lexi" w:date="2025-03-01T12:27:00Z" w16du:dateUtc="2025-03-01T19:27:00Z">
              <w:rPr>
                <w:rFonts w:ascii="Arial" w:hAnsi="Arial" w:cs="Arial"/>
                <w:color w:val="000000"/>
                <w:sz w:val="22"/>
                <w:szCs w:val="22"/>
              </w:rPr>
            </w:rPrChange>
          </w:rPr>
          <w:t>---</w:t>
        </w:r>
        <w:r w:rsidR="00783917">
          <w:rPr>
            <w:rFonts w:ascii="Arial" w:hAnsi="Arial" w:cs="Arial"/>
            <w:color w:val="000000"/>
            <w:sz w:val="22"/>
            <w:szCs w:val="22"/>
          </w:rPr>
          <w:t xml:space="preserve"> fell into clade B.</w:t>
        </w:r>
      </w:ins>
      <w:ins w:id="495" w:author="Keene-Snickers,Lexi" w:date="2025-03-01T12:23:00Z" w16du:dateUtc="2025-03-01T19:23:00Z">
        <w:r w:rsidR="00783917">
          <w:rPr>
            <w:rFonts w:ascii="Arial" w:hAnsi="Arial" w:cs="Arial"/>
            <w:color w:val="000000"/>
            <w:sz w:val="22"/>
            <w:szCs w:val="22"/>
          </w:rPr>
          <w:t xml:space="preserve"> </w:t>
        </w:r>
      </w:ins>
      <w:del w:id="496" w:author="Keene-Snickers,Lexi" w:date="2025-03-01T12:23:00Z" w16du:dateUtc="2025-03-01T19:23:00Z">
        <w:r w:rsidDel="00783917">
          <w:rPr>
            <w:rFonts w:ascii="Arial" w:hAnsi="Arial" w:cs="Arial"/>
            <w:color w:val="000000"/>
            <w:sz w:val="22"/>
            <w:szCs w:val="22"/>
          </w:rPr>
          <w:delText xml:space="preserve"> </w:delText>
        </w:r>
      </w:del>
      <w:del w:id="497" w:author="Keene-Snickers,Lexi" w:date="2025-03-01T12:24:00Z" w16du:dateUtc="2025-03-01T19:24:00Z">
        <w:r w:rsidDel="00783917">
          <w:rPr>
            <w:rFonts w:ascii="Arial" w:hAnsi="Arial" w:cs="Arial"/>
            <w:color w:val="000000"/>
            <w:sz w:val="22"/>
            <w:szCs w:val="22"/>
          </w:rPr>
          <w:delText xml:space="preserve">Additionally, clade A </w:delText>
        </w:r>
        <w:commentRangeStart w:id="498"/>
        <w:r w:rsidR="00591612" w:rsidDel="00783917">
          <w:rPr>
            <w:rFonts w:ascii="Arial" w:hAnsi="Arial" w:cs="Arial"/>
            <w:color w:val="000000"/>
            <w:sz w:val="22"/>
            <w:szCs w:val="22"/>
          </w:rPr>
          <w:delText>was</w:delText>
        </w:r>
        <w:r w:rsidDel="00783917">
          <w:rPr>
            <w:rFonts w:ascii="Arial" w:hAnsi="Arial" w:cs="Arial"/>
            <w:color w:val="000000"/>
            <w:sz w:val="22"/>
            <w:szCs w:val="22"/>
          </w:rPr>
          <w:delText xml:space="preserve"> more abundant </w:delText>
        </w:r>
        <w:commentRangeEnd w:id="498"/>
        <w:r w:rsidR="00AF369B" w:rsidDel="00783917">
          <w:rPr>
            <w:rStyle w:val="CommentReference"/>
          </w:rPr>
          <w:commentReference w:id="498"/>
        </w:r>
        <w:r w:rsidDel="00783917">
          <w:rPr>
            <w:rFonts w:ascii="Arial" w:hAnsi="Arial" w:cs="Arial"/>
            <w:color w:val="000000"/>
            <w:sz w:val="22"/>
            <w:szCs w:val="22"/>
          </w:rPr>
          <w:delText>than clade B. Even with an aim to enrich for clade B sequences, more clade A sequences were recovered (</w:delText>
        </w:r>
        <w:r w:rsidRPr="00456285" w:rsidDel="00783917">
          <w:rPr>
            <w:rFonts w:ascii="Arial" w:hAnsi="Arial" w:cs="Arial"/>
            <w:b/>
            <w:bCs/>
            <w:color w:val="000000"/>
            <w:sz w:val="22"/>
            <w:szCs w:val="22"/>
          </w:rPr>
          <w:delText xml:space="preserve">Fig. 4, 5, &amp; </w:delText>
        </w:r>
        <w:commentRangeStart w:id="499"/>
        <w:r w:rsidRPr="00456285" w:rsidDel="00783917">
          <w:rPr>
            <w:rFonts w:ascii="Arial" w:hAnsi="Arial" w:cs="Arial"/>
            <w:b/>
            <w:bCs/>
            <w:color w:val="000000"/>
            <w:sz w:val="22"/>
            <w:szCs w:val="22"/>
          </w:rPr>
          <w:delText>6</w:delText>
        </w:r>
        <w:commentRangeEnd w:id="499"/>
        <w:r w:rsidR="00151991" w:rsidDel="00783917">
          <w:rPr>
            <w:rStyle w:val="CommentReference"/>
          </w:rPr>
          <w:commentReference w:id="499"/>
        </w:r>
        <w:r w:rsidDel="00783917">
          <w:rPr>
            <w:rFonts w:ascii="Arial" w:hAnsi="Arial" w:cs="Arial"/>
            <w:color w:val="000000"/>
            <w:sz w:val="22"/>
            <w:szCs w:val="22"/>
          </w:rPr>
          <w:delText>).</w:delText>
        </w:r>
        <w:r w:rsidR="00DD52CF" w:rsidDel="00783917">
          <w:rPr>
            <w:rFonts w:ascii="Arial" w:hAnsi="Arial" w:cs="Arial"/>
            <w:color w:val="000000"/>
            <w:sz w:val="22"/>
            <w:szCs w:val="22"/>
          </w:rPr>
          <w:delText xml:space="preserve"> </w:delText>
        </w:r>
      </w:del>
    </w:p>
    <w:p w14:paraId="0E000C1C" w14:textId="77777777" w:rsidR="00DD52CF" w:rsidRDefault="00DD52CF" w:rsidP="00081385">
      <w:pPr>
        <w:spacing w:line="360" w:lineRule="auto"/>
        <w:ind w:firstLine="720"/>
        <w:rPr>
          <w:rFonts w:ascii="Arial" w:hAnsi="Arial" w:cs="Arial"/>
          <w:color w:val="000000"/>
          <w:sz w:val="22"/>
          <w:szCs w:val="22"/>
        </w:rPr>
      </w:pPr>
    </w:p>
    <w:p w14:paraId="3852BC32" w14:textId="0EF169E9" w:rsidR="00DD52CF" w:rsidRDefault="00AF369B" w:rsidP="00081385">
      <w:pPr>
        <w:spacing w:line="360" w:lineRule="auto"/>
        <w:ind w:firstLine="720"/>
        <w:rPr>
          <w:ins w:id="500" w:author="Stenglein,Mark" w:date="2025-02-19T15:27:00Z" w16du:dateUtc="2025-02-19T22:27:00Z"/>
          <w:rFonts w:ascii="Arial" w:hAnsi="Arial" w:cs="Arial"/>
          <w:color w:val="000000"/>
          <w:sz w:val="22"/>
          <w:szCs w:val="22"/>
        </w:rPr>
      </w:pPr>
      <w:r>
        <w:rPr>
          <w:rFonts w:ascii="Arial" w:hAnsi="Arial" w:cs="Arial"/>
          <w:color w:val="000000"/>
          <w:sz w:val="22"/>
          <w:szCs w:val="22"/>
        </w:rPr>
        <w:t>Geography partially explained phylogenetic clustering.</w:t>
      </w:r>
      <w:del w:id="501" w:author="Keene-Snickers,Lexi" w:date="2025-03-01T12:28:00Z" w16du:dateUtc="2025-03-01T19:28:00Z">
        <w:r w:rsidDel="00E731A6">
          <w:rPr>
            <w:rFonts w:ascii="Arial" w:hAnsi="Arial" w:cs="Arial"/>
            <w:color w:val="000000"/>
            <w:sz w:val="22"/>
            <w:szCs w:val="22"/>
          </w:rPr>
          <w:delText xml:space="preserve"> </w:delText>
        </w:r>
      </w:del>
      <w:r>
        <w:rPr>
          <w:rFonts w:ascii="Arial" w:hAnsi="Arial" w:cs="Arial"/>
          <w:color w:val="000000"/>
          <w:sz w:val="22"/>
          <w:szCs w:val="22"/>
        </w:rPr>
        <w:t xml:space="preserve"> </w:t>
      </w:r>
      <w:del w:id="502" w:author="Stenglein,Mark" w:date="2025-02-19T15:24:00Z" w16du:dateUtc="2025-02-19T22:24:00Z">
        <w:r w:rsidR="00DD52CF" w:rsidDel="00AF369B">
          <w:rPr>
            <w:rFonts w:ascii="Arial" w:hAnsi="Arial" w:cs="Arial"/>
            <w:color w:val="000000"/>
            <w:sz w:val="22"/>
            <w:szCs w:val="22"/>
          </w:rPr>
          <w:delText xml:space="preserve">There </w:delText>
        </w:r>
        <w:r w:rsidR="00591612" w:rsidDel="00AF369B">
          <w:rPr>
            <w:rFonts w:ascii="Arial" w:hAnsi="Arial" w:cs="Arial"/>
            <w:color w:val="000000"/>
            <w:sz w:val="22"/>
            <w:szCs w:val="22"/>
          </w:rPr>
          <w:delText>was</w:delText>
        </w:r>
        <w:r w:rsidR="00DD52CF" w:rsidDel="00AF369B">
          <w:rPr>
            <w:rFonts w:ascii="Arial" w:hAnsi="Arial" w:cs="Arial"/>
            <w:color w:val="000000"/>
            <w:sz w:val="22"/>
            <w:szCs w:val="22"/>
          </w:rPr>
          <w:delText xml:space="preserve"> some clustering by geographic location. </w:delText>
        </w:r>
      </w:del>
      <w:r w:rsidR="00DD52CF">
        <w:rPr>
          <w:rFonts w:ascii="Arial" w:hAnsi="Arial" w:cs="Arial"/>
          <w:color w:val="000000"/>
          <w:sz w:val="22"/>
          <w:szCs w:val="22"/>
        </w:rPr>
        <w:t>For example, all the Pennsylvania samples cluste</w:t>
      </w:r>
      <w:r>
        <w:rPr>
          <w:rFonts w:ascii="Arial" w:hAnsi="Arial" w:cs="Arial"/>
          <w:color w:val="000000"/>
          <w:sz w:val="22"/>
          <w:szCs w:val="22"/>
        </w:rPr>
        <w:t>red</w:t>
      </w:r>
      <w:del w:id="503" w:author="Stenglein,Mark" w:date="2025-02-19T15:24:00Z" w16du:dateUtc="2025-02-19T22:24:00Z">
        <w:r w:rsidR="00DD52CF" w:rsidDel="00AF369B">
          <w:rPr>
            <w:rFonts w:ascii="Arial" w:hAnsi="Arial" w:cs="Arial"/>
            <w:color w:val="000000"/>
            <w:sz w:val="22"/>
            <w:szCs w:val="22"/>
          </w:rPr>
          <w:delText>r</w:delText>
        </w:r>
      </w:del>
      <w:r w:rsidR="00DD52CF">
        <w:rPr>
          <w:rFonts w:ascii="Arial" w:hAnsi="Arial" w:cs="Arial"/>
          <w:color w:val="000000"/>
          <w:sz w:val="22"/>
          <w:szCs w:val="22"/>
        </w:rPr>
        <w:t xml:space="preserve"> together (</w:t>
      </w:r>
      <w:r w:rsidR="00DD52CF" w:rsidRPr="00DD52CF">
        <w:rPr>
          <w:rFonts w:ascii="Arial" w:hAnsi="Arial" w:cs="Arial"/>
          <w:b/>
          <w:bCs/>
          <w:color w:val="000000"/>
          <w:sz w:val="22"/>
          <w:szCs w:val="22"/>
        </w:rPr>
        <w:t>Fig. 4, 5 &amp; 6</w:t>
      </w:r>
      <w:r w:rsidR="00DD52CF">
        <w:rPr>
          <w:rFonts w:ascii="Arial" w:hAnsi="Arial" w:cs="Arial"/>
          <w:color w:val="000000"/>
          <w:sz w:val="22"/>
          <w:szCs w:val="22"/>
        </w:rPr>
        <w:t xml:space="preserve">). Similarly, the Australia samples </w:t>
      </w:r>
      <w:commentRangeStart w:id="504"/>
      <w:r w:rsidR="00DD52CF">
        <w:rPr>
          <w:rFonts w:ascii="Arial" w:hAnsi="Arial" w:cs="Arial"/>
          <w:color w:val="000000"/>
          <w:sz w:val="22"/>
          <w:szCs w:val="22"/>
        </w:rPr>
        <w:t>cluster</w:t>
      </w:r>
      <w:ins w:id="505" w:author="Keene-Snickers,Lexi" w:date="2025-03-01T12:27:00Z" w16du:dateUtc="2025-03-01T19:27:00Z">
        <w:r w:rsidR="00783917">
          <w:rPr>
            <w:rFonts w:ascii="Arial" w:hAnsi="Arial" w:cs="Arial"/>
            <w:color w:val="000000"/>
            <w:sz w:val="22"/>
            <w:szCs w:val="22"/>
          </w:rPr>
          <w:t>ed</w:t>
        </w:r>
      </w:ins>
      <w:r w:rsidR="00DD52CF">
        <w:rPr>
          <w:rFonts w:ascii="Arial" w:hAnsi="Arial" w:cs="Arial"/>
          <w:color w:val="000000"/>
          <w:sz w:val="22"/>
          <w:szCs w:val="22"/>
        </w:rPr>
        <w:t xml:space="preserve"> </w:t>
      </w:r>
      <w:commentRangeEnd w:id="504"/>
      <w:r>
        <w:rPr>
          <w:rStyle w:val="CommentReference"/>
        </w:rPr>
        <w:commentReference w:id="504"/>
      </w:r>
      <w:r w:rsidR="00DD52CF">
        <w:rPr>
          <w:rFonts w:ascii="Arial" w:hAnsi="Arial" w:cs="Arial"/>
          <w:color w:val="000000"/>
          <w:sz w:val="22"/>
          <w:szCs w:val="22"/>
        </w:rPr>
        <w:t>together except for a reassortant sample in RNA 1 (</w:t>
      </w:r>
      <w:r w:rsidR="00DD52CF" w:rsidRPr="00DD52CF">
        <w:rPr>
          <w:rFonts w:ascii="Arial" w:hAnsi="Arial" w:cs="Arial"/>
          <w:b/>
          <w:bCs/>
          <w:color w:val="000000"/>
          <w:sz w:val="22"/>
          <w:szCs w:val="22"/>
        </w:rPr>
        <w:t>Fig. 4, 5 &amp; 6</w:t>
      </w:r>
      <w:r w:rsidR="00DD52CF">
        <w:rPr>
          <w:rFonts w:ascii="Arial" w:hAnsi="Arial" w:cs="Arial"/>
          <w:color w:val="000000"/>
          <w:sz w:val="22"/>
          <w:szCs w:val="22"/>
        </w:rPr>
        <w:t xml:space="preserve">). The Maine samples however </w:t>
      </w:r>
      <w:r w:rsidR="00591612">
        <w:rPr>
          <w:rFonts w:ascii="Arial" w:hAnsi="Arial" w:cs="Arial"/>
          <w:color w:val="000000"/>
          <w:sz w:val="22"/>
          <w:szCs w:val="22"/>
        </w:rPr>
        <w:t>were</w:t>
      </w:r>
      <w:r w:rsidR="00DD52CF">
        <w:rPr>
          <w:rFonts w:ascii="Arial" w:hAnsi="Arial" w:cs="Arial"/>
          <w:color w:val="000000"/>
          <w:sz w:val="22"/>
          <w:szCs w:val="22"/>
        </w:rPr>
        <w:t xml:space="preserve"> more diverse and </w:t>
      </w:r>
      <w:r w:rsidR="00591612">
        <w:rPr>
          <w:rFonts w:ascii="Arial" w:hAnsi="Arial" w:cs="Arial"/>
          <w:color w:val="000000"/>
          <w:sz w:val="22"/>
          <w:szCs w:val="22"/>
        </w:rPr>
        <w:t>were</w:t>
      </w:r>
      <w:r w:rsidR="00DD52CF">
        <w:rPr>
          <w:rFonts w:ascii="Arial" w:hAnsi="Arial" w:cs="Arial"/>
          <w:color w:val="000000"/>
          <w:sz w:val="22"/>
          <w:szCs w:val="22"/>
        </w:rPr>
        <w:t xml:space="preserve"> </w:t>
      </w:r>
      <w:del w:id="506" w:author="Stenglein,Mark" w:date="2025-02-19T15:24:00Z" w16du:dateUtc="2025-02-19T22:24:00Z">
        <w:r w:rsidR="00DD52CF" w:rsidDel="00AF369B">
          <w:rPr>
            <w:rFonts w:ascii="Arial" w:hAnsi="Arial" w:cs="Arial"/>
            <w:color w:val="000000"/>
            <w:sz w:val="22"/>
            <w:szCs w:val="22"/>
          </w:rPr>
          <w:delText xml:space="preserve">found </w:delText>
        </w:r>
      </w:del>
      <w:r>
        <w:rPr>
          <w:rFonts w:ascii="Arial" w:hAnsi="Arial" w:cs="Arial"/>
          <w:color w:val="000000"/>
          <w:sz w:val="22"/>
          <w:szCs w:val="22"/>
        </w:rPr>
        <w:t xml:space="preserve">spread </w:t>
      </w:r>
      <w:r w:rsidR="00DD52CF">
        <w:rPr>
          <w:rFonts w:ascii="Arial" w:hAnsi="Arial" w:cs="Arial"/>
          <w:color w:val="000000"/>
          <w:sz w:val="22"/>
          <w:szCs w:val="22"/>
        </w:rPr>
        <w:t>throughout the trees (</w:t>
      </w:r>
      <w:r w:rsidR="00DD52CF" w:rsidRPr="00DD52CF">
        <w:rPr>
          <w:rFonts w:ascii="Arial" w:hAnsi="Arial" w:cs="Arial"/>
          <w:b/>
          <w:bCs/>
          <w:color w:val="000000"/>
          <w:sz w:val="22"/>
          <w:szCs w:val="22"/>
        </w:rPr>
        <w:t>Fig. 4, 5 &amp; 6</w:t>
      </w:r>
      <w:r w:rsidR="00DD52CF">
        <w:rPr>
          <w:rFonts w:ascii="Arial" w:hAnsi="Arial" w:cs="Arial"/>
          <w:color w:val="000000"/>
          <w:sz w:val="22"/>
          <w:szCs w:val="22"/>
        </w:rPr>
        <w:t xml:space="preserve">). </w:t>
      </w:r>
      <w:r w:rsidR="00290FAD">
        <w:rPr>
          <w:rFonts w:ascii="Arial" w:hAnsi="Arial" w:cs="Arial"/>
          <w:color w:val="000000"/>
          <w:sz w:val="22"/>
          <w:szCs w:val="22"/>
        </w:rPr>
        <w:t>It is important to note that</w:t>
      </w:r>
      <w:ins w:id="507" w:author="Keene-Snickers,Lexi" w:date="2025-03-01T12:28:00Z" w16du:dateUtc="2025-03-01T19:28:00Z">
        <w:r w:rsidR="00E731A6">
          <w:rPr>
            <w:rFonts w:ascii="Arial" w:hAnsi="Arial" w:cs="Arial"/>
            <w:color w:val="000000"/>
            <w:sz w:val="22"/>
            <w:szCs w:val="22"/>
          </w:rPr>
          <w:t xml:space="preserve"> all other sequences fell within the diversity of the Colorado sequences whether they were clade A or B. </w:t>
        </w:r>
      </w:ins>
      <w:del w:id="508" w:author="Keene-Snickers,Lexi" w:date="2025-03-01T12:28:00Z" w16du:dateUtc="2025-03-01T19:28:00Z">
        <w:r w:rsidR="00290FAD" w:rsidDel="00E731A6">
          <w:rPr>
            <w:rFonts w:ascii="Arial" w:hAnsi="Arial" w:cs="Arial"/>
            <w:color w:val="000000"/>
            <w:sz w:val="22"/>
            <w:szCs w:val="22"/>
          </w:rPr>
          <w:delText xml:space="preserve"> </w:delText>
        </w:r>
      </w:del>
      <w:commentRangeStart w:id="509"/>
      <w:del w:id="510" w:author="Keene-Snickers,Lexi" w:date="2025-03-01T12:29:00Z" w16du:dateUtc="2025-03-01T19:29:00Z">
        <w:r w:rsidR="00290FAD" w:rsidDel="00E731A6">
          <w:rPr>
            <w:rFonts w:ascii="Arial" w:hAnsi="Arial" w:cs="Arial"/>
            <w:color w:val="000000"/>
            <w:sz w:val="22"/>
            <w:szCs w:val="22"/>
          </w:rPr>
          <w:delText xml:space="preserve">all locations fall within the Colorado samples </w:delText>
        </w:r>
        <w:r w:rsidR="00C27B4E" w:rsidDel="00E731A6">
          <w:rPr>
            <w:rFonts w:ascii="Arial" w:hAnsi="Arial" w:cs="Arial"/>
            <w:color w:val="000000"/>
            <w:sz w:val="22"/>
            <w:szCs w:val="22"/>
          </w:rPr>
          <w:delText>which suggests</w:delText>
        </w:r>
        <w:r w:rsidR="00290FAD" w:rsidDel="00E731A6">
          <w:rPr>
            <w:rFonts w:ascii="Arial" w:hAnsi="Arial" w:cs="Arial"/>
            <w:color w:val="000000"/>
            <w:sz w:val="22"/>
            <w:szCs w:val="22"/>
          </w:rPr>
          <w:delText xml:space="preserve"> that overall galbut diversity is low</w:delText>
        </w:r>
        <w:commentRangeEnd w:id="509"/>
        <w:r w:rsidR="00EA1824" w:rsidDel="00E731A6">
          <w:rPr>
            <w:rStyle w:val="CommentReference"/>
          </w:rPr>
          <w:commentReference w:id="509"/>
        </w:r>
        <w:r w:rsidR="00591612" w:rsidDel="00E731A6">
          <w:rPr>
            <w:rFonts w:ascii="Arial" w:hAnsi="Arial" w:cs="Arial"/>
            <w:color w:val="000000"/>
            <w:sz w:val="22"/>
            <w:szCs w:val="22"/>
          </w:rPr>
          <w:delText>.</w:delText>
        </w:r>
      </w:del>
    </w:p>
    <w:p w14:paraId="718C0D28" w14:textId="30DC37F2" w:rsidR="00CA5B6A" w:rsidRDefault="00CA5B6A" w:rsidP="00081385">
      <w:pPr>
        <w:spacing w:line="360" w:lineRule="auto"/>
        <w:ind w:firstLine="720"/>
        <w:rPr>
          <w:rFonts w:ascii="Arial" w:hAnsi="Arial" w:cs="Arial"/>
          <w:color w:val="000000"/>
          <w:sz w:val="22"/>
          <w:szCs w:val="22"/>
        </w:rPr>
      </w:pPr>
      <w:ins w:id="511" w:author="Stenglein,Mark" w:date="2025-02-19T15:27:00Z" w16du:dateUtc="2025-02-19T22:27:00Z">
        <w:r>
          <w:rPr>
            <w:rFonts w:ascii="Arial" w:hAnsi="Arial" w:cs="Arial"/>
            <w:color w:val="000000"/>
            <w:sz w:val="22"/>
            <w:szCs w:val="22"/>
          </w:rPr>
          <w:t xml:space="preserve">Does sampling </w:t>
        </w:r>
        <w:r w:rsidRPr="00786908">
          <w:rPr>
            <w:rFonts w:ascii="Arial" w:hAnsi="Arial" w:cs="Arial"/>
            <w:i/>
            <w:iCs/>
            <w:color w:val="000000"/>
            <w:sz w:val="22"/>
            <w:szCs w:val="22"/>
            <w:rPrChange w:id="512" w:author="Stenglein,Mark" w:date="2025-02-20T09:52:00Z" w16du:dateUtc="2025-02-20T16:52:00Z">
              <w:rPr>
                <w:rFonts w:ascii="Arial" w:hAnsi="Arial" w:cs="Arial"/>
                <w:color w:val="000000"/>
                <w:sz w:val="22"/>
                <w:szCs w:val="22"/>
              </w:rPr>
            </w:rPrChange>
          </w:rPr>
          <w:t>date</w:t>
        </w:r>
        <w:r>
          <w:rPr>
            <w:rFonts w:ascii="Arial" w:hAnsi="Arial" w:cs="Arial"/>
            <w:color w:val="000000"/>
            <w:sz w:val="22"/>
            <w:szCs w:val="22"/>
          </w:rPr>
          <w:t xml:space="preserve"> explain phylogenetic clustering?</w:t>
        </w:r>
        <w:r w:rsidR="00DD2270">
          <w:rPr>
            <w:rFonts w:ascii="Arial" w:hAnsi="Arial" w:cs="Arial"/>
            <w:color w:val="000000"/>
            <w:sz w:val="22"/>
            <w:szCs w:val="22"/>
          </w:rPr>
          <w:t xml:space="preserve">  Add a paragraph or </w:t>
        </w:r>
      </w:ins>
      <w:ins w:id="513" w:author="Stenglein,Mark" w:date="2025-02-19T15:28:00Z" w16du:dateUtc="2025-02-19T22:28:00Z">
        <w:r w:rsidR="00DD2270">
          <w:rPr>
            <w:rFonts w:ascii="Arial" w:hAnsi="Arial" w:cs="Arial"/>
            <w:color w:val="000000"/>
            <w:sz w:val="22"/>
            <w:szCs w:val="22"/>
          </w:rPr>
          <w:t>include in preceeding one.</w:t>
        </w:r>
      </w:ins>
    </w:p>
    <w:p w14:paraId="49BD84EA" w14:textId="77777777" w:rsidR="00B71B44" w:rsidRDefault="00B71B44" w:rsidP="00081385">
      <w:pPr>
        <w:spacing w:line="360" w:lineRule="auto"/>
        <w:ind w:firstLine="720"/>
        <w:rPr>
          <w:rFonts w:ascii="Arial" w:hAnsi="Arial" w:cs="Arial"/>
          <w:color w:val="000000"/>
          <w:sz w:val="22"/>
          <w:szCs w:val="22"/>
        </w:rPr>
      </w:pPr>
    </w:p>
    <w:p w14:paraId="54BC2951" w14:textId="1CD6677A" w:rsidR="00631ADB" w:rsidRDefault="00B71B44" w:rsidP="00081385">
      <w:pPr>
        <w:spacing w:line="360" w:lineRule="auto"/>
        <w:ind w:firstLine="720"/>
        <w:rPr>
          <w:rFonts w:ascii="Arial" w:hAnsi="Arial" w:cs="Arial"/>
          <w:color w:val="000000"/>
          <w:sz w:val="22"/>
          <w:szCs w:val="22"/>
        </w:rPr>
      </w:pPr>
      <w:r>
        <w:rPr>
          <w:rFonts w:ascii="Arial" w:hAnsi="Arial" w:cs="Arial"/>
          <w:color w:val="000000"/>
          <w:sz w:val="22"/>
          <w:szCs w:val="22"/>
        </w:rPr>
        <w:lastRenderedPageBreak/>
        <w:t xml:space="preserve">We next </w:t>
      </w:r>
      <w:del w:id="514" w:author="Stenglein,Mark" w:date="2025-02-20T09:53:00Z" w16du:dateUtc="2025-02-20T16:53:00Z">
        <w:r w:rsidDel="00786908">
          <w:rPr>
            <w:rFonts w:ascii="Arial" w:hAnsi="Arial" w:cs="Arial"/>
            <w:color w:val="000000"/>
            <w:sz w:val="22"/>
            <w:szCs w:val="22"/>
          </w:rPr>
          <w:delText>wanted to look at whether there was</w:delText>
        </w:r>
      </w:del>
      <w:r w:rsidR="00786908">
        <w:rPr>
          <w:rFonts w:ascii="Arial" w:hAnsi="Arial" w:cs="Arial"/>
          <w:color w:val="000000"/>
          <w:sz w:val="22"/>
          <w:szCs w:val="22"/>
        </w:rPr>
        <w:t>evaluated</w:t>
      </w:r>
      <w:r>
        <w:rPr>
          <w:rFonts w:ascii="Arial" w:hAnsi="Arial" w:cs="Arial"/>
          <w:color w:val="000000"/>
          <w:sz w:val="22"/>
          <w:szCs w:val="22"/>
        </w:rPr>
        <w:t xml:space="preserve"> evidence for diversifying or purifying selection</w:t>
      </w:r>
      <w:r w:rsidR="003E7DAD">
        <w:rPr>
          <w:rFonts w:ascii="Arial" w:hAnsi="Arial" w:cs="Arial"/>
          <w:color w:val="000000"/>
          <w:sz w:val="22"/>
          <w:szCs w:val="22"/>
        </w:rPr>
        <w:t xml:space="preserve"> in galbut virus. </w:t>
      </w:r>
      <w:r w:rsidR="002E5ED6">
        <w:rPr>
          <w:rFonts w:ascii="Arial" w:hAnsi="Arial" w:cs="Arial"/>
          <w:color w:val="000000"/>
          <w:sz w:val="22"/>
          <w:szCs w:val="22"/>
        </w:rPr>
        <w:t xml:space="preserve">Botella et al </w:t>
      </w:r>
      <w:del w:id="515" w:author="Stenglein,Mark" w:date="2025-02-20T09:53:00Z" w16du:dateUtc="2025-02-20T16:53:00Z">
        <w:r w:rsidR="002E5ED6" w:rsidDel="00786908">
          <w:rPr>
            <w:rFonts w:ascii="Arial" w:hAnsi="Arial" w:cs="Arial"/>
            <w:color w:val="000000"/>
            <w:sz w:val="22"/>
            <w:szCs w:val="22"/>
          </w:rPr>
          <w:delText xml:space="preserve">have </w:delText>
        </w:r>
      </w:del>
      <w:r w:rsidR="002E5ED6">
        <w:rPr>
          <w:rFonts w:ascii="Arial" w:hAnsi="Arial" w:cs="Arial"/>
          <w:color w:val="000000"/>
          <w:sz w:val="22"/>
          <w:szCs w:val="22"/>
        </w:rPr>
        <w:t xml:space="preserve">reported </w:t>
      </w:r>
      <w:del w:id="516" w:author="Stenglein,Mark" w:date="2025-02-20T09:53:00Z" w16du:dateUtc="2025-02-20T16:53:00Z">
        <w:r w:rsidR="002E5ED6" w:rsidDel="00786908">
          <w:rPr>
            <w:rFonts w:ascii="Arial" w:hAnsi="Arial" w:cs="Arial"/>
            <w:color w:val="000000"/>
            <w:sz w:val="22"/>
            <w:szCs w:val="22"/>
          </w:rPr>
          <w:delText xml:space="preserve">that there was </w:delText>
        </w:r>
      </w:del>
      <w:r w:rsidR="002E5ED6">
        <w:rPr>
          <w:rFonts w:ascii="Arial" w:hAnsi="Arial" w:cs="Arial"/>
          <w:color w:val="000000"/>
          <w:sz w:val="22"/>
          <w:szCs w:val="22"/>
        </w:rPr>
        <w:t xml:space="preserve">purifying selection in </w:t>
      </w:r>
      <w:r w:rsidR="008E38EA">
        <w:rPr>
          <w:rFonts w:ascii="Arial" w:hAnsi="Arial" w:cs="Arial"/>
          <w:color w:val="000000"/>
          <w:sz w:val="22"/>
          <w:szCs w:val="22"/>
        </w:rPr>
        <w:t xml:space="preserve">the RNA 1 and RNA 2 segments of </w:t>
      </w:r>
      <w:del w:id="517" w:author="Stenglein,Mark" w:date="2025-02-19T15:26:00Z" w16du:dateUtc="2025-02-19T22:26:00Z">
        <w:r w:rsidR="008E38EA" w:rsidDel="009D5865">
          <w:rPr>
            <w:rFonts w:ascii="Arial" w:hAnsi="Arial" w:cs="Arial"/>
            <w:color w:val="000000"/>
            <w:sz w:val="22"/>
            <w:szCs w:val="22"/>
          </w:rPr>
          <w:delText>one</w:delText>
        </w:r>
        <w:r w:rsidR="002E5ED6" w:rsidDel="009D5865">
          <w:rPr>
            <w:rFonts w:ascii="Arial" w:hAnsi="Arial" w:cs="Arial"/>
            <w:color w:val="000000"/>
            <w:sz w:val="22"/>
            <w:szCs w:val="22"/>
          </w:rPr>
          <w:delText xml:space="preserve"> </w:delText>
        </w:r>
      </w:del>
      <w:r w:rsidR="009D5865">
        <w:rPr>
          <w:rFonts w:ascii="Arial" w:hAnsi="Arial" w:cs="Arial"/>
          <w:color w:val="000000"/>
          <w:sz w:val="22"/>
          <w:szCs w:val="22"/>
        </w:rPr>
        <w:t xml:space="preserve">a </w:t>
      </w:r>
      <w:r w:rsidR="002E5ED6">
        <w:rPr>
          <w:rFonts w:ascii="Arial" w:hAnsi="Arial" w:cs="Arial"/>
          <w:color w:val="000000"/>
          <w:sz w:val="22"/>
          <w:szCs w:val="22"/>
        </w:rPr>
        <w:t>fung</w:t>
      </w:r>
      <w:del w:id="518" w:author="Stenglein,Mark" w:date="2025-02-19T15:26:00Z" w16du:dateUtc="2025-02-19T22:26:00Z">
        <w:r w:rsidR="008E38EA" w:rsidDel="009D5865">
          <w:rPr>
            <w:rFonts w:ascii="Arial" w:hAnsi="Arial" w:cs="Arial"/>
            <w:color w:val="000000"/>
            <w:sz w:val="22"/>
            <w:szCs w:val="22"/>
          </w:rPr>
          <w:delText>i</w:delText>
        </w:r>
      </w:del>
      <w:r w:rsidR="009D5865">
        <w:rPr>
          <w:rFonts w:ascii="Arial" w:hAnsi="Arial" w:cs="Arial"/>
          <w:color w:val="000000"/>
          <w:sz w:val="22"/>
          <w:szCs w:val="22"/>
        </w:rPr>
        <w:t>us-</w:t>
      </w:r>
      <w:del w:id="519" w:author="Stenglein,Mark" w:date="2025-02-19T15:26:00Z" w16du:dateUtc="2025-02-19T22:26:00Z">
        <w:r w:rsidR="002E5ED6" w:rsidDel="009D5865">
          <w:rPr>
            <w:rFonts w:ascii="Arial" w:hAnsi="Arial" w:cs="Arial"/>
            <w:color w:val="000000"/>
            <w:sz w:val="22"/>
            <w:szCs w:val="22"/>
          </w:rPr>
          <w:delText xml:space="preserve"> </w:delText>
        </w:r>
      </w:del>
      <w:r w:rsidR="002E5ED6">
        <w:rPr>
          <w:rFonts w:ascii="Arial" w:hAnsi="Arial" w:cs="Arial"/>
          <w:color w:val="000000"/>
          <w:sz w:val="22"/>
          <w:szCs w:val="22"/>
        </w:rPr>
        <w:t>infecting partitivirus</w:t>
      </w:r>
      <w:sdt>
        <w:sdtPr>
          <w:rPr>
            <w:rFonts w:ascii="Arial" w:hAnsi="Arial" w:cs="Arial"/>
            <w:color w:val="000000"/>
            <w:sz w:val="22"/>
            <w:szCs w:val="22"/>
            <w:vertAlign w:val="superscript"/>
          </w:rPr>
          <w:tag w:val="MENDELEY_CITATION_v3_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"/>
          <w:id w:val="1485502032"/>
          <w:placeholder>
            <w:docPart w:val="DefaultPlaceholder_-1854013440"/>
          </w:placeholder>
        </w:sdtPr>
        <w:sdtContent>
          <w:r w:rsidR="008E7E2D" w:rsidRPr="008E7E2D">
            <w:rPr>
              <w:rFonts w:ascii="Arial" w:hAnsi="Arial" w:cs="Arial"/>
              <w:color w:val="000000"/>
              <w:sz w:val="22"/>
              <w:szCs w:val="22"/>
              <w:vertAlign w:val="superscript"/>
            </w:rPr>
            <w:t>13</w:t>
          </w:r>
        </w:sdtContent>
      </w:sdt>
      <w:r w:rsidR="002E5ED6">
        <w:rPr>
          <w:rFonts w:ascii="Arial" w:hAnsi="Arial" w:cs="Arial"/>
          <w:color w:val="000000"/>
          <w:sz w:val="22"/>
          <w:szCs w:val="22"/>
        </w:rPr>
        <w:t xml:space="preserve">. </w:t>
      </w:r>
      <w:r w:rsidR="003E7DAD">
        <w:rPr>
          <w:rFonts w:ascii="Arial" w:hAnsi="Arial" w:cs="Arial"/>
          <w:color w:val="000000"/>
          <w:sz w:val="22"/>
          <w:szCs w:val="22"/>
        </w:rPr>
        <w:t xml:space="preserve">We employed the Fixed Effects Likelihood model described by Kosakovsky-Pond and Frost to </w:t>
      </w:r>
      <w:del w:id="520" w:author="Stenglein,Mark" w:date="2025-02-20T09:56:00Z" w16du:dateUtc="2025-02-20T16:56:00Z">
        <w:r w:rsidR="00591612" w:rsidDel="00962FA9">
          <w:rPr>
            <w:rFonts w:ascii="Arial" w:hAnsi="Arial" w:cs="Arial"/>
            <w:color w:val="000000"/>
            <w:sz w:val="22"/>
            <w:szCs w:val="22"/>
          </w:rPr>
          <w:delText xml:space="preserve">look </w:delText>
        </w:r>
        <w:r w:rsidR="003E7DAD" w:rsidDel="00962FA9">
          <w:rPr>
            <w:rFonts w:ascii="Arial" w:hAnsi="Arial" w:cs="Arial"/>
            <w:color w:val="000000"/>
            <w:sz w:val="22"/>
            <w:szCs w:val="22"/>
          </w:rPr>
          <w:delText>for</w:delText>
        </w:r>
      </w:del>
      <w:r w:rsidR="00962FA9">
        <w:rPr>
          <w:rFonts w:ascii="Arial" w:hAnsi="Arial" w:cs="Arial"/>
          <w:color w:val="000000"/>
          <w:sz w:val="22"/>
          <w:szCs w:val="22"/>
        </w:rPr>
        <w:t>quantify</w:t>
      </w:r>
      <w:r w:rsidR="003E7DAD">
        <w:rPr>
          <w:rFonts w:ascii="Arial" w:hAnsi="Arial" w:cs="Arial"/>
          <w:color w:val="000000"/>
          <w:sz w:val="22"/>
          <w:szCs w:val="22"/>
        </w:rPr>
        <w:t xml:space="preserve"> evidence of selection in each galbut virus segment and chaq virus</w:t>
      </w:r>
      <w:sdt>
        <w:sdtPr>
          <w:rPr>
            <w:rFonts w:ascii="Arial" w:hAnsi="Arial" w:cs="Arial"/>
            <w:color w:val="000000"/>
            <w:sz w:val="22"/>
            <w:szCs w:val="22"/>
            <w:vertAlign w:val="superscript"/>
          </w:rPr>
          <w:tag w:val="MENDELEY_CITATION_v3_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"/>
          <w:id w:val="612644873"/>
          <w:placeholder>
            <w:docPart w:val="DefaultPlaceholder_-1854013440"/>
          </w:placeholder>
        </w:sdtPr>
        <w:sdtContent>
          <w:r w:rsidR="008E7E2D" w:rsidRPr="008E7E2D">
            <w:rPr>
              <w:rFonts w:ascii="Arial" w:hAnsi="Arial" w:cs="Arial"/>
              <w:color w:val="000000"/>
              <w:sz w:val="22"/>
              <w:szCs w:val="22"/>
              <w:vertAlign w:val="superscript"/>
            </w:rPr>
            <w:t>14</w:t>
          </w:r>
        </w:sdtContent>
      </w:sdt>
      <w:r w:rsidR="003E7DAD">
        <w:rPr>
          <w:rFonts w:ascii="Arial" w:hAnsi="Arial" w:cs="Arial"/>
          <w:color w:val="000000"/>
          <w:sz w:val="22"/>
          <w:szCs w:val="22"/>
        </w:rPr>
        <w:t xml:space="preserve">. </w:t>
      </w:r>
      <w:r w:rsidR="008E38EA">
        <w:rPr>
          <w:rFonts w:ascii="Arial" w:hAnsi="Arial" w:cs="Arial"/>
          <w:color w:val="000000"/>
          <w:sz w:val="22"/>
          <w:szCs w:val="22"/>
        </w:rPr>
        <w:t>T</w:t>
      </w:r>
      <w:r w:rsidR="003E7DAD">
        <w:rPr>
          <w:rFonts w:ascii="Arial" w:hAnsi="Arial" w:cs="Arial"/>
          <w:color w:val="000000"/>
          <w:sz w:val="22"/>
          <w:szCs w:val="22"/>
        </w:rPr>
        <w:t xml:space="preserve">here was little evidence of diversifying selection in galbut virus RNA 1, RNA 2 and chaq virus with two, two and four sites identified, respectively </w:t>
      </w:r>
      <w:del w:id="521" w:author="Stenglein,Mark" w:date="2025-02-19T15:26:00Z" w16du:dateUtc="2025-02-19T22:26:00Z">
        <w:r w:rsidR="008E38EA" w:rsidDel="009D5865">
          <w:rPr>
            <w:rFonts w:ascii="Arial" w:hAnsi="Arial" w:cs="Arial"/>
            <w:color w:val="000000"/>
            <w:sz w:val="22"/>
            <w:szCs w:val="22"/>
          </w:rPr>
          <w:delText>fro</w:delText>
        </w:r>
      </w:del>
      <w:r w:rsidR="00D165E2">
        <w:rPr>
          <w:rFonts w:ascii="Arial" w:hAnsi="Arial" w:cs="Arial"/>
          <w:color w:val="000000"/>
          <w:sz w:val="22"/>
          <w:szCs w:val="22"/>
        </w:rPr>
        <w:t xml:space="preserve">in </w:t>
      </w:r>
      <w:del w:id="522" w:author="Stenglein,Mark" w:date="2025-02-20T09:56:00Z" w16du:dateUtc="2025-02-20T16:56:00Z">
        <w:r w:rsidR="008E38EA" w:rsidDel="00D165E2">
          <w:rPr>
            <w:rFonts w:ascii="Arial" w:hAnsi="Arial" w:cs="Arial"/>
            <w:color w:val="000000"/>
            <w:sz w:val="22"/>
            <w:szCs w:val="22"/>
          </w:rPr>
          <w:delText xml:space="preserve"> </w:delText>
        </w:r>
      </w:del>
      <w:r w:rsidR="008E38EA">
        <w:rPr>
          <w:rFonts w:ascii="Arial" w:hAnsi="Arial" w:cs="Arial"/>
          <w:color w:val="000000"/>
          <w:sz w:val="22"/>
          <w:szCs w:val="22"/>
        </w:rPr>
        <w:t xml:space="preserve">each segment </w:t>
      </w:r>
      <w:r w:rsidR="003E7DAD">
        <w:rPr>
          <w:rFonts w:ascii="Arial" w:hAnsi="Arial" w:cs="Arial"/>
          <w:color w:val="000000"/>
          <w:sz w:val="22"/>
          <w:szCs w:val="22"/>
        </w:rPr>
        <w:t>(</w:t>
      </w:r>
      <w:r w:rsidR="003E7DAD" w:rsidRPr="003E7DAD">
        <w:rPr>
          <w:rFonts w:ascii="Arial" w:hAnsi="Arial" w:cs="Arial"/>
          <w:b/>
          <w:bCs/>
          <w:color w:val="000000"/>
          <w:sz w:val="22"/>
          <w:szCs w:val="22"/>
        </w:rPr>
        <w:t>Table 2</w:t>
      </w:r>
      <w:r w:rsidR="003E7DAD">
        <w:rPr>
          <w:rFonts w:ascii="Arial" w:hAnsi="Arial" w:cs="Arial"/>
          <w:color w:val="000000"/>
          <w:sz w:val="22"/>
          <w:szCs w:val="22"/>
        </w:rPr>
        <w:t>). However, galbut virus RNA 3 showed</w:t>
      </w:r>
      <w:r w:rsidR="009D5865">
        <w:rPr>
          <w:rFonts w:ascii="Arial" w:hAnsi="Arial" w:cs="Arial"/>
          <w:color w:val="000000"/>
          <w:sz w:val="22"/>
          <w:szCs w:val="22"/>
        </w:rPr>
        <w:t xml:space="preserve"> more</w:t>
      </w:r>
      <w:r w:rsidR="003E7DAD">
        <w:rPr>
          <w:rFonts w:ascii="Arial" w:hAnsi="Arial" w:cs="Arial"/>
          <w:color w:val="000000"/>
          <w:sz w:val="22"/>
          <w:szCs w:val="22"/>
        </w:rPr>
        <w:t xml:space="preserve"> evidence of </w:t>
      </w:r>
      <w:del w:id="523" w:author="Stenglein,Mark" w:date="2025-02-20T09:56:00Z" w16du:dateUtc="2025-02-20T16:56:00Z">
        <w:r w:rsidR="003E7DAD" w:rsidDel="00D165E2">
          <w:rPr>
            <w:rFonts w:ascii="Arial" w:hAnsi="Arial" w:cs="Arial"/>
            <w:color w:val="000000"/>
            <w:sz w:val="22"/>
            <w:szCs w:val="22"/>
          </w:rPr>
          <w:delText xml:space="preserve">positive </w:delText>
        </w:r>
      </w:del>
      <w:r w:rsidR="00D165E2">
        <w:rPr>
          <w:rFonts w:ascii="Arial" w:hAnsi="Arial" w:cs="Arial"/>
          <w:color w:val="000000"/>
          <w:sz w:val="22"/>
          <w:szCs w:val="22"/>
        </w:rPr>
        <w:t xml:space="preserve">diversifying </w:t>
      </w:r>
      <w:r w:rsidR="003E7DAD">
        <w:rPr>
          <w:rFonts w:ascii="Arial" w:hAnsi="Arial" w:cs="Arial"/>
          <w:color w:val="000000"/>
          <w:sz w:val="22"/>
          <w:szCs w:val="22"/>
        </w:rPr>
        <w:t>selection</w:t>
      </w:r>
      <w:r w:rsidR="00D165E2">
        <w:rPr>
          <w:rFonts w:ascii="Arial" w:hAnsi="Arial" w:cs="Arial"/>
          <w:color w:val="000000"/>
          <w:sz w:val="22"/>
          <w:szCs w:val="22"/>
        </w:rPr>
        <w:t>,</w:t>
      </w:r>
      <w:r w:rsidR="003E7DAD">
        <w:rPr>
          <w:rFonts w:ascii="Arial" w:hAnsi="Arial" w:cs="Arial"/>
          <w:color w:val="000000"/>
          <w:sz w:val="22"/>
          <w:szCs w:val="22"/>
        </w:rPr>
        <w:t xml:space="preserve"> with 20 sites identified </w:t>
      </w:r>
      <w:del w:id="524" w:author="Stenglein,Mark" w:date="2025-02-20T09:57:00Z" w16du:dateUtc="2025-02-20T16:57:00Z">
        <w:r w:rsidR="003E7DAD" w:rsidDel="00D165E2">
          <w:rPr>
            <w:rFonts w:ascii="Arial" w:hAnsi="Arial" w:cs="Arial"/>
            <w:color w:val="000000"/>
            <w:sz w:val="22"/>
            <w:szCs w:val="22"/>
          </w:rPr>
          <w:delText xml:space="preserve">as undergoing diversifying selection </w:delText>
        </w:r>
      </w:del>
      <w:r w:rsidR="003E7DAD">
        <w:rPr>
          <w:rFonts w:ascii="Arial" w:hAnsi="Arial" w:cs="Arial"/>
          <w:color w:val="000000"/>
          <w:sz w:val="22"/>
          <w:szCs w:val="22"/>
        </w:rPr>
        <w:t>(</w:t>
      </w:r>
      <w:r w:rsidR="003E7DAD" w:rsidRPr="003E7DAD">
        <w:rPr>
          <w:rFonts w:ascii="Arial" w:hAnsi="Arial" w:cs="Arial"/>
          <w:b/>
          <w:bCs/>
          <w:color w:val="000000"/>
          <w:sz w:val="22"/>
          <w:szCs w:val="22"/>
        </w:rPr>
        <w:t>Table 2</w:t>
      </w:r>
      <w:r w:rsidR="003E7DAD">
        <w:rPr>
          <w:rFonts w:ascii="Arial" w:hAnsi="Arial" w:cs="Arial"/>
          <w:color w:val="000000"/>
          <w:sz w:val="22"/>
          <w:szCs w:val="22"/>
        </w:rPr>
        <w:t xml:space="preserve">). For all segments </w:t>
      </w:r>
      <w:del w:id="525" w:author="Stenglein,Mark" w:date="2025-02-20T09:57:00Z" w16du:dateUtc="2025-02-20T16:57:00Z">
        <w:r w:rsidR="003E7DAD" w:rsidDel="00D165E2">
          <w:rPr>
            <w:rFonts w:ascii="Arial" w:hAnsi="Arial" w:cs="Arial"/>
            <w:color w:val="000000"/>
            <w:sz w:val="22"/>
            <w:szCs w:val="22"/>
          </w:rPr>
          <w:delText>and chaq virus there were more sites under</w:delText>
        </w:r>
      </w:del>
      <w:r w:rsidR="00D165E2">
        <w:rPr>
          <w:rFonts w:ascii="Arial" w:hAnsi="Arial" w:cs="Arial"/>
          <w:color w:val="000000"/>
          <w:sz w:val="22"/>
          <w:szCs w:val="22"/>
        </w:rPr>
        <w:t>there was more evidence of</w:t>
      </w:r>
      <w:r w:rsidR="003E7DAD">
        <w:rPr>
          <w:rFonts w:ascii="Arial" w:hAnsi="Arial" w:cs="Arial"/>
          <w:color w:val="000000"/>
          <w:sz w:val="22"/>
          <w:szCs w:val="22"/>
        </w:rPr>
        <w:t xml:space="preserve"> purifying </w:t>
      </w:r>
      <w:r w:rsidR="008E38EA">
        <w:rPr>
          <w:rFonts w:ascii="Arial" w:hAnsi="Arial" w:cs="Arial"/>
          <w:color w:val="000000"/>
          <w:sz w:val="22"/>
          <w:szCs w:val="22"/>
        </w:rPr>
        <w:t>selection</w:t>
      </w:r>
      <w:r w:rsidR="00D165E2">
        <w:rPr>
          <w:rFonts w:ascii="Arial" w:hAnsi="Arial" w:cs="Arial"/>
          <w:color w:val="000000"/>
          <w:sz w:val="22"/>
          <w:szCs w:val="22"/>
        </w:rPr>
        <w:t>,</w:t>
      </w:r>
      <w:r w:rsidR="003E7DAD">
        <w:rPr>
          <w:rFonts w:ascii="Arial" w:hAnsi="Arial" w:cs="Arial"/>
          <w:color w:val="000000"/>
          <w:sz w:val="22"/>
          <w:szCs w:val="22"/>
        </w:rPr>
        <w:t xml:space="preserve"> with 135, 58, 51, and 21</w:t>
      </w:r>
      <w:r w:rsidR="00897E5E">
        <w:rPr>
          <w:rFonts w:ascii="Arial" w:hAnsi="Arial" w:cs="Arial"/>
          <w:color w:val="000000"/>
          <w:sz w:val="22"/>
          <w:szCs w:val="22"/>
        </w:rPr>
        <w:t xml:space="preserve"> sites identified </w:t>
      </w:r>
      <w:del w:id="526" w:author="Stenglein,Mark" w:date="2025-02-20T09:57:00Z" w16du:dateUtc="2025-02-20T16:57:00Z">
        <w:r w:rsidR="00897E5E" w:rsidDel="00D165E2">
          <w:rPr>
            <w:rFonts w:ascii="Arial" w:hAnsi="Arial" w:cs="Arial"/>
            <w:color w:val="000000"/>
            <w:sz w:val="22"/>
            <w:szCs w:val="22"/>
          </w:rPr>
          <w:delText xml:space="preserve">as purifying </w:delText>
        </w:r>
      </w:del>
      <w:r w:rsidR="00897E5E">
        <w:rPr>
          <w:rFonts w:ascii="Arial" w:hAnsi="Arial" w:cs="Arial"/>
          <w:color w:val="000000"/>
          <w:sz w:val="22"/>
          <w:szCs w:val="22"/>
        </w:rPr>
        <w:t xml:space="preserve">in galbut virus segments RNA 1, 2, 3 and chaq virus </w:t>
      </w:r>
      <w:commentRangeStart w:id="527"/>
      <w:r w:rsidR="00897E5E">
        <w:rPr>
          <w:rFonts w:ascii="Arial" w:hAnsi="Arial" w:cs="Arial"/>
          <w:color w:val="000000"/>
          <w:sz w:val="22"/>
          <w:szCs w:val="22"/>
        </w:rPr>
        <w:t>respectively</w:t>
      </w:r>
      <w:commentRangeEnd w:id="527"/>
      <w:r w:rsidR="00AF255A">
        <w:rPr>
          <w:rStyle w:val="CommentReference"/>
        </w:rPr>
        <w:commentReference w:id="527"/>
      </w:r>
      <w:ins w:id="528" w:author="Keene-Snickers,Lexi" w:date="2025-03-01T12:17:00Z" w16du:dateUtc="2025-03-01T19:17:00Z">
        <w:r w:rsidR="00783917">
          <w:rPr>
            <w:rFonts w:ascii="Arial" w:hAnsi="Arial" w:cs="Arial"/>
            <w:color w:val="000000"/>
            <w:sz w:val="22"/>
            <w:szCs w:val="22"/>
          </w:rPr>
          <w:t xml:space="preserve"> (</w:t>
        </w:r>
        <w:r w:rsidR="00783917" w:rsidRPr="00783917">
          <w:rPr>
            <w:rFonts w:ascii="Arial" w:hAnsi="Arial" w:cs="Arial"/>
            <w:b/>
            <w:bCs/>
            <w:color w:val="000000"/>
            <w:sz w:val="22"/>
            <w:szCs w:val="22"/>
            <w:rPrChange w:id="529" w:author="Keene-Snickers,Lexi" w:date="2025-03-01T12:18:00Z" w16du:dateUtc="2025-03-01T19:18:00Z">
              <w:rPr>
                <w:rFonts w:ascii="Arial" w:hAnsi="Arial" w:cs="Arial"/>
                <w:color w:val="000000"/>
                <w:sz w:val="22"/>
                <w:szCs w:val="22"/>
              </w:rPr>
            </w:rPrChange>
          </w:rPr>
          <w:t>Supplemental Table 1</w:t>
        </w:r>
        <w:r w:rsidR="00783917">
          <w:rPr>
            <w:rFonts w:ascii="Arial" w:hAnsi="Arial" w:cs="Arial"/>
            <w:color w:val="000000"/>
            <w:sz w:val="22"/>
            <w:szCs w:val="22"/>
          </w:rPr>
          <w:t>)</w:t>
        </w:r>
      </w:ins>
      <w:r w:rsidR="00192F0F">
        <w:rPr>
          <w:rFonts w:ascii="Arial" w:hAnsi="Arial" w:cs="Arial"/>
          <w:color w:val="000000"/>
          <w:sz w:val="22"/>
          <w:szCs w:val="22"/>
        </w:rPr>
        <w:t xml:space="preserve">. </w:t>
      </w:r>
    </w:p>
    <w:p w14:paraId="69ED7105" w14:textId="0A9862F9" w:rsidR="001726F4" w:rsidRDefault="00897EBE" w:rsidP="00081385">
      <w:pPr>
        <w:spacing w:line="360" w:lineRule="auto"/>
        <w:rPr>
          <w:rFonts w:ascii="Arial" w:hAnsi="Arial" w:cs="Arial"/>
          <w:sz w:val="22"/>
          <w:szCs w:val="22"/>
        </w:rPr>
      </w:pPr>
      <w:ins w:id="530" w:author="Keene-Snickers,Lexi" w:date="2025-03-01T19:13:00Z" w16du:dateUtc="2025-03-02T02:13:00Z">
        <w:r>
          <w:rPr>
            <w:rFonts w:ascii="Arial" w:hAnsi="Arial" w:cs="Arial"/>
            <w:noProof/>
            <w:sz w:val="22"/>
            <w:szCs w:val="22"/>
          </w:rPr>
          <w:lastRenderedPageBreak/>
          <w:drawing>
            <wp:inline distT="0" distB="0" distL="0" distR="0" wp14:anchorId="1319928C" wp14:editId="662416C7">
              <wp:extent cx="3500093" cy="6966857"/>
              <wp:effectExtent l="0" t="0" r="5715" b="0"/>
              <wp:docPr id="1691889764" name="Picture 14"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889764" name="Picture 14" descr="A screenshot of a computer screen&#10;&#10;AI-generated content may be incorrect."/>
                      <pic:cNvPicPr/>
                    </pic:nvPicPr>
                    <pic:blipFill>
                      <a:blip r:embed="rId20">
                        <a:extLst>
                          <a:ext uri="{28A0092B-C50C-407E-A947-70E740481C1C}">
                            <a14:useLocalDpi xmlns:a14="http://schemas.microsoft.com/office/drawing/2010/main" val="0"/>
                          </a:ext>
                        </a:extLst>
                      </a:blip>
                      <a:stretch>
                        <a:fillRect/>
                      </a:stretch>
                    </pic:blipFill>
                    <pic:spPr>
                      <a:xfrm>
                        <a:off x="0" y="0"/>
                        <a:ext cx="3534093" cy="7034533"/>
                      </a:xfrm>
                      <a:prstGeom prst="rect">
                        <a:avLst/>
                      </a:prstGeom>
                    </pic:spPr>
                  </pic:pic>
                </a:graphicData>
              </a:graphic>
            </wp:inline>
          </w:drawing>
        </w:r>
      </w:ins>
      <w:del w:id="531" w:author="Keene-Snickers,Lexi" w:date="2025-03-01T17:30:00Z" w16du:dateUtc="2025-03-02T00:30:00Z">
        <w:r w:rsidR="00840F4E" w:rsidDel="00156F6E">
          <w:rPr>
            <w:rFonts w:ascii="Arial" w:hAnsi="Arial" w:cs="Arial"/>
            <w:noProof/>
            <w:sz w:val="22"/>
            <w:szCs w:val="22"/>
          </w:rPr>
          <w:drawing>
            <wp:inline distT="0" distB="0" distL="0" distR="0" wp14:anchorId="48884343" wp14:editId="71A64C46">
              <wp:extent cx="2935252" cy="6972300"/>
              <wp:effectExtent l="0" t="0" r="0" b="0"/>
              <wp:docPr id="594710861"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710861" name="Picture 4" descr="A screenshot of a computer&#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2968070" cy="7050255"/>
                      </a:xfrm>
                      <a:prstGeom prst="rect">
                        <a:avLst/>
                      </a:prstGeom>
                    </pic:spPr>
                  </pic:pic>
                </a:graphicData>
              </a:graphic>
            </wp:inline>
          </w:drawing>
        </w:r>
      </w:del>
    </w:p>
    <w:p w14:paraId="6C544849" w14:textId="2FBEA8EA" w:rsidR="001726F4" w:rsidRDefault="001726F4" w:rsidP="00081385">
      <w:pPr>
        <w:spacing w:line="360" w:lineRule="auto"/>
        <w:rPr>
          <w:ins w:id="532" w:author="Keene-Snickers,Lexi" w:date="2025-03-01T17:30:00Z" w16du:dateUtc="2025-03-02T00:30:00Z"/>
          <w:rFonts w:ascii="Arial" w:hAnsi="Arial" w:cs="Arial"/>
          <w:sz w:val="22"/>
          <w:szCs w:val="22"/>
        </w:rPr>
      </w:pPr>
      <w:commentRangeStart w:id="533"/>
      <w:r w:rsidRPr="000709C9">
        <w:rPr>
          <w:rFonts w:ascii="Arial" w:hAnsi="Arial" w:cs="Arial"/>
          <w:b/>
          <w:bCs/>
          <w:sz w:val="22"/>
          <w:szCs w:val="22"/>
        </w:rPr>
        <w:t xml:space="preserve">Figure </w:t>
      </w:r>
      <w:commentRangeEnd w:id="533"/>
      <w:r w:rsidR="008611DA">
        <w:rPr>
          <w:rStyle w:val="CommentReference"/>
        </w:rPr>
        <w:commentReference w:id="533"/>
      </w:r>
      <w:r w:rsidRPr="000709C9">
        <w:rPr>
          <w:rFonts w:ascii="Arial" w:hAnsi="Arial" w:cs="Arial"/>
          <w:b/>
          <w:bCs/>
          <w:sz w:val="22"/>
          <w:szCs w:val="22"/>
        </w:rPr>
        <w:t xml:space="preserve">4: </w:t>
      </w:r>
      <w:r w:rsidR="000709C9" w:rsidRPr="000709C9">
        <w:rPr>
          <w:rFonts w:ascii="Arial" w:hAnsi="Arial" w:cs="Arial"/>
          <w:b/>
          <w:bCs/>
          <w:sz w:val="22"/>
          <w:szCs w:val="22"/>
        </w:rPr>
        <w:t xml:space="preserve">Midpoint rooted maximum likelihood phylogenetic </w:t>
      </w:r>
      <w:commentRangeStart w:id="534"/>
      <w:r w:rsidR="000709C9" w:rsidRPr="000709C9">
        <w:rPr>
          <w:rFonts w:ascii="Arial" w:hAnsi="Arial" w:cs="Arial"/>
          <w:b/>
          <w:bCs/>
          <w:sz w:val="22"/>
          <w:szCs w:val="22"/>
        </w:rPr>
        <w:t xml:space="preserve">tree </w:t>
      </w:r>
      <w:commentRangeEnd w:id="534"/>
      <w:r w:rsidR="00FE319C">
        <w:rPr>
          <w:rStyle w:val="CommentReference"/>
        </w:rPr>
        <w:commentReference w:id="534"/>
      </w:r>
      <w:r w:rsidR="000709C9" w:rsidRPr="000709C9">
        <w:rPr>
          <w:rFonts w:ascii="Arial" w:hAnsi="Arial" w:cs="Arial"/>
          <w:b/>
          <w:bCs/>
          <w:sz w:val="22"/>
          <w:szCs w:val="22"/>
        </w:rPr>
        <w:t>of galbut virus RNA1</w:t>
      </w:r>
      <w:r w:rsidR="008A791C">
        <w:rPr>
          <w:rFonts w:ascii="Arial" w:hAnsi="Arial" w:cs="Arial"/>
          <w:b/>
          <w:bCs/>
          <w:sz w:val="22"/>
          <w:szCs w:val="22"/>
        </w:rPr>
        <w:t xml:space="preserve"> nucleotide sequences</w:t>
      </w:r>
      <w:r w:rsidR="000709C9" w:rsidRPr="000709C9">
        <w:rPr>
          <w:rFonts w:ascii="Arial" w:hAnsi="Arial" w:cs="Arial"/>
          <w:b/>
          <w:bCs/>
          <w:sz w:val="22"/>
          <w:szCs w:val="22"/>
        </w:rPr>
        <w:t>.</w:t>
      </w:r>
      <w:r w:rsidR="000709C9">
        <w:rPr>
          <w:rFonts w:ascii="Arial" w:hAnsi="Arial" w:cs="Arial"/>
          <w:sz w:val="22"/>
          <w:szCs w:val="22"/>
        </w:rPr>
        <w:t xml:space="preserve"> Sample names are colored by location. </w:t>
      </w:r>
      <w:del w:id="535" w:author="Stenglein,Mark" w:date="2025-02-20T10:03:00Z" w16du:dateUtc="2025-02-20T17:03:00Z">
        <w:r w:rsidR="000709C9" w:rsidDel="008611DA">
          <w:rPr>
            <w:rFonts w:ascii="Arial" w:hAnsi="Arial" w:cs="Arial"/>
            <w:sz w:val="22"/>
            <w:szCs w:val="22"/>
          </w:rPr>
          <w:delText xml:space="preserve">Samples </w:delText>
        </w:r>
      </w:del>
      <w:r w:rsidR="008611DA">
        <w:rPr>
          <w:rFonts w:ascii="Arial" w:hAnsi="Arial" w:cs="Arial"/>
          <w:sz w:val="22"/>
          <w:szCs w:val="22"/>
        </w:rPr>
        <w:t xml:space="preserve">Sequences </w:t>
      </w:r>
      <w:del w:id="536" w:author="Stenglein,Mark" w:date="2025-02-20T10:03:00Z" w16du:dateUtc="2025-02-20T17:03:00Z">
        <w:r w:rsidR="000709C9" w:rsidDel="008611DA">
          <w:rPr>
            <w:rFonts w:ascii="Arial" w:hAnsi="Arial" w:cs="Arial"/>
            <w:sz w:val="22"/>
            <w:szCs w:val="22"/>
          </w:rPr>
          <w:delText xml:space="preserve">that were </w:delText>
        </w:r>
      </w:del>
      <w:r w:rsidR="000709C9">
        <w:rPr>
          <w:rFonts w:ascii="Arial" w:hAnsi="Arial" w:cs="Arial"/>
          <w:sz w:val="22"/>
          <w:szCs w:val="22"/>
        </w:rPr>
        <w:t xml:space="preserve">generated by </w:t>
      </w:r>
      <w:del w:id="537" w:author="Stenglein,Mark" w:date="2025-02-20T10:02:00Z" w16du:dateUtc="2025-02-20T17:02:00Z">
        <w:r w:rsidR="000709C9" w:rsidDel="008611DA">
          <w:rPr>
            <w:rFonts w:ascii="Arial" w:hAnsi="Arial" w:cs="Arial"/>
            <w:sz w:val="22"/>
            <w:szCs w:val="22"/>
          </w:rPr>
          <w:delText xml:space="preserve">different </w:delText>
        </w:r>
      </w:del>
      <w:r w:rsidR="008611DA">
        <w:rPr>
          <w:rFonts w:ascii="Arial" w:hAnsi="Arial" w:cs="Arial"/>
          <w:sz w:val="22"/>
          <w:szCs w:val="22"/>
        </w:rPr>
        <w:t xml:space="preserve">other </w:t>
      </w:r>
      <w:del w:id="538" w:author="Stenglein,Mark" w:date="2025-02-20T10:02:00Z" w16du:dateUtc="2025-02-20T17:02:00Z">
        <w:r w:rsidR="000709C9" w:rsidDel="008611DA">
          <w:rPr>
            <w:rFonts w:ascii="Arial" w:hAnsi="Arial" w:cs="Arial"/>
            <w:sz w:val="22"/>
            <w:szCs w:val="22"/>
          </w:rPr>
          <w:delText xml:space="preserve">laboratories </w:delText>
        </w:r>
      </w:del>
      <w:r w:rsidR="008611DA">
        <w:rPr>
          <w:rFonts w:ascii="Arial" w:hAnsi="Arial" w:cs="Arial"/>
          <w:sz w:val="22"/>
          <w:szCs w:val="22"/>
        </w:rPr>
        <w:t xml:space="preserve">investigators </w:t>
      </w:r>
      <w:r w:rsidR="000709C9">
        <w:rPr>
          <w:rFonts w:ascii="Arial" w:hAnsi="Arial" w:cs="Arial"/>
          <w:sz w:val="22"/>
          <w:szCs w:val="22"/>
        </w:rPr>
        <w:t>are indicated with an (*).</w:t>
      </w:r>
      <w:del w:id="539" w:author="Stenglein,Mark" w:date="2025-02-20T10:03:00Z" w16du:dateUtc="2025-02-20T17:03:00Z">
        <w:r w:rsidR="000709C9" w:rsidDel="008611DA">
          <w:rPr>
            <w:rFonts w:ascii="Arial" w:hAnsi="Arial" w:cs="Arial"/>
            <w:sz w:val="22"/>
            <w:szCs w:val="22"/>
          </w:rPr>
          <w:delText xml:space="preserve"> Samples that were s</w:delText>
        </w:r>
      </w:del>
      <w:ins w:id="540" w:author="Stenglein,Mark" w:date="2025-02-20T10:03:00Z" w16du:dateUtc="2025-02-20T17:03:00Z">
        <w:r w:rsidR="008611DA">
          <w:rPr>
            <w:rFonts w:ascii="Arial" w:hAnsi="Arial" w:cs="Arial"/>
            <w:sz w:val="22"/>
            <w:szCs w:val="22"/>
          </w:rPr>
          <w:t>S</w:t>
        </w:r>
      </w:ins>
      <w:r w:rsidR="000709C9">
        <w:rPr>
          <w:rFonts w:ascii="Arial" w:hAnsi="Arial" w:cs="Arial"/>
          <w:sz w:val="22"/>
          <w:szCs w:val="22"/>
        </w:rPr>
        <w:t>equence</w:t>
      </w:r>
      <w:del w:id="541" w:author="Stenglein,Mark" w:date="2025-02-20T10:03:00Z" w16du:dateUtc="2025-02-20T17:03:00Z">
        <w:r w:rsidR="000709C9" w:rsidDel="008611DA">
          <w:rPr>
            <w:rFonts w:ascii="Arial" w:hAnsi="Arial" w:cs="Arial"/>
            <w:sz w:val="22"/>
            <w:szCs w:val="22"/>
          </w:rPr>
          <w:delText>d</w:delText>
        </w:r>
      </w:del>
      <w:ins w:id="542" w:author="Stenglein,Mark" w:date="2025-02-20T10:03:00Z" w16du:dateUtc="2025-02-20T17:03:00Z">
        <w:r w:rsidR="008611DA">
          <w:rPr>
            <w:rFonts w:ascii="Arial" w:hAnsi="Arial" w:cs="Arial"/>
            <w:sz w:val="22"/>
            <w:szCs w:val="22"/>
          </w:rPr>
          <w:t>s</w:t>
        </w:r>
      </w:ins>
      <w:r w:rsidR="000709C9">
        <w:rPr>
          <w:rFonts w:ascii="Arial" w:hAnsi="Arial" w:cs="Arial"/>
          <w:sz w:val="22"/>
          <w:szCs w:val="22"/>
        </w:rPr>
        <w:t xml:space="preserve"> from </w:t>
      </w:r>
      <w:del w:id="543" w:author="Stenglein,Mark" w:date="2025-02-20T10:03:00Z" w16du:dateUtc="2025-02-20T17:03:00Z">
        <w:r w:rsidR="000709C9" w:rsidDel="008611DA">
          <w:rPr>
            <w:rFonts w:ascii="Arial" w:hAnsi="Arial" w:cs="Arial"/>
            <w:sz w:val="22"/>
            <w:szCs w:val="22"/>
          </w:rPr>
          <w:delText xml:space="preserve">old </w:delText>
        </w:r>
      </w:del>
      <w:r w:rsidR="000709C9">
        <w:rPr>
          <w:rFonts w:ascii="Arial" w:hAnsi="Arial" w:cs="Arial"/>
          <w:sz w:val="22"/>
          <w:szCs w:val="22"/>
        </w:rPr>
        <w:t>museum specimens are indicated by a (+)</w:t>
      </w:r>
      <w:sdt>
        <w:sdtPr>
          <w:rPr>
            <w:rFonts w:ascii="Arial" w:hAnsi="Arial" w:cs="Arial"/>
            <w:color w:val="000000"/>
            <w:sz w:val="22"/>
            <w:szCs w:val="22"/>
            <w:vertAlign w:val="superscript"/>
          </w:rPr>
          <w:tag w:val="MENDELEY_CITATION_v3_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"/>
          <w:id w:val="-1482454025"/>
          <w:placeholder>
            <w:docPart w:val="DefaultPlaceholder_-1854013440"/>
          </w:placeholder>
        </w:sdtPr>
        <w:sdtContent>
          <w:r w:rsidR="008E7E2D" w:rsidRPr="008E7E2D">
            <w:rPr>
              <w:rFonts w:ascii="Arial" w:hAnsi="Arial" w:cs="Arial"/>
              <w:color w:val="000000"/>
              <w:sz w:val="22"/>
              <w:szCs w:val="22"/>
              <w:vertAlign w:val="superscript"/>
            </w:rPr>
            <w:t>12</w:t>
          </w:r>
        </w:sdtContent>
      </w:sdt>
      <w:ins w:id="544" w:author="Stenglein,Mark" w:date="2025-02-20T10:03:00Z" w16du:dateUtc="2025-02-20T17:03:00Z">
        <w:del w:id="545" w:author="Keene-Snickers,Lexi" w:date="2025-03-01T12:29:00Z" w16du:dateUtc="2025-03-01T19:29:00Z">
          <w:r w:rsidR="008611DA" w:rsidDel="00E731A6">
            <w:rPr>
              <w:rFonts w:ascii="Arial" w:hAnsi="Arial" w:cs="Arial"/>
              <w:sz w:val="22"/>
              <w:szCs w:val="22"/>
            </w:rPr>
            <w:delText xml:space="preserve"> [REF]</w:delText>
          </w:r>
        </w:del>
      </w:ins>
      <w:r w:rsidR="000709C9">
        <w:rPr>
          <w:rFonts w:ascii="Arial" w:hAnsi="Arial" w:cs="Arial"/>
          <w:sz w:val="22"/>
          <w:szCs w:val="22"/>
        </w:rPr>
        <w:t xml:space="preserve">. Support values are shown for select nodes. Accession numbers are noted except where groups of closely related sequences were collapsed. </w:t>
      </w:r>
    </w:p>
    <w:p w14:paraId="30BE459B" w14:textId="754A2BBA" w:rsidR="00552117" w:rsidRDefault="00552117" w:rsidP="00081385">
      <w:pPr>
        <w:spacing w:line="360" w:lineRule="auto"/>
        <w:rPr>
          <w:ins w:id="546" w:author="Keene-Snickers,Lexi" w:date="2025-03-01T17:30:00Z" w16du:dateUtc="2025-03-02T00:30:00Z"/>
          <w:rFonts w:ascii="Arial" w:hAnsi="Arial" w:cs="Arial"/>
          <w:sz w:val="22"/>
          <w:szCs w:val="22"/>
        </w:rPr>
      </w:pPr>
      <w:ins w:id="547" w:author="Keene-Snickers,Lexi" w:date="2025-03-01T17:31:00Z" w16du:dateUtc="2025-03-02T00:31:00Z">
        <w:r>
          <w:rPr>
            <w:rFonts w:ascii="Arial" w:hAnsi="Arial" w:cs="Arial"/>
            <w:noProof/>
            <w:sz w:val="22"/>
            <w:szCs w:val="22"/>
          </w:rPr>
          <w:lastRenderedPageBreak/>
          <w:drawing>
            <wp:inline distT="0" distB="0" distL="0" distR="0" wp14:anchorId="397C7FAC" wp14:editId="02A5522B">
              <wp:extent cx="2362430" cy="7451226"/>
              <wp:effectExtent l="0" t="0" r="0" b="3810"/>
              <wp:docPr id="1241289321"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289321" name="Picture 7" descr="A screenshot of a computer&#10;&#10;AI-generated content may be incorrect."/>
                      <pic:cNvPicPr/>
                    </pic:nvPicPr>
                    <pic:blipFill>
                      <a:blip r:embed="rId22">
                        <a:extLst>
                          <a:ext uri="{28A0092B-C50C-407E-A947-70E740481C1C}">
                            <a14:useLocalDpi xmlns:a14="http://schemas.microsoft.com/office/drawing/2010/main" val="0"/>
                          </a:ext>
                        </a:extLst>
                      </a:blip>
                      <a:stretch>
                        <a:fillRect/>
                      </a:stretch>
                    </pic:blipFill>
                    <pic:spPr>
                      <a:xfrm>
                        <a:off x="0" y="0"/>
                        <a:ext cx="2383054" cy="7516275"/>
                      </a:xfrm>
                      <a:prstGeom prst="rect">
                        <a:avLst/>
                      </a:prstGeom>
                    </pic:spPr>
                  </pic:pic>
                </a:graphicData>
              </a:graphic>
            </wp:inline>
          </w:drawing>
        </w:r>
      </w:ins>
    </w:p>
    <w:p w14:paraId="26171CC4" w14:textId="107D5445" w:rsidR="00552117" w:rsidRDefault="00552117" w:rsidP="00081385">
      <w:pPr>
        <w:spacing w:line="360" w:lineRule="auto"/>
        <w:rPr>
          <w:rFonts w:ascii="Arial" w:hAnsi="Arial" w:cs="Arial"/>
          <w:sz w:val="22"/>
          <w:szCs w:val="22"/>
        </w:rPr>
      </w:pPr>
      <w:ins w:id="548" w:author="Keene-Snickers,Lexi" w:date="2025-03-01T17:30:00Z" w16du:dateUtc="2025-03-02T00:30:00Z">
        <w:r w:rsidRPr="00552117">
          <w:rPr>
            <w:rFonts w:ascii="Arial" w:hAnsi="Arial" w:cs="Arial"/>
            <w:b/>
            <w:bCs/>
            <w:sz w:val="22"/>
            <w:szCs w:val="22"/>
            <w:rPrChange w:id="549" w:author="Keene-Snickers,Lexi" w:date="2025-03-01T17:32:00Z" w16du:dateUtc="2025-03-02T00:32:00Z">
              <w:rPr>
                <w:rFonts w:ascii="Arial" w:hAnsi="Arial" w:cs="Arial"/>
                <w:sz w:val="22"/>
                <w:szCs w:val="22"/>
              </w:rPr>
            </w:rPrChange>
          </w:rPr>
          <w:t>Supplemental Figure 2: Midpoint rooted maximum likelihood tr</w:t>
        </w:r>
      </w:ins>
      <w:ins w:id="550" w:author="Keene-Snickers,Lexi" w:date="2025-03-01T17:31:00Z" w16du:dateUtc="2025-03-02T00:31:00Z">
        <w:r w:rsidRPr="00552117">
          <w:rPr>
            <w:rFonts w:ascii="Arial" w:hAnsi="Arial" w:cs="Arial"/>
            <w:b/>
            <w:bCs/>
            <w:sz w:val="22"/>
            <w:szCs w:val="22"/>
            <w:rPrChange w:id="551" w:author="Keene-Snickers,Lexi" w:date="2025-03-01T17:32:00Z" w16du:dateUtc="2025-03-02T00:32:00Z">
              <w:rPr>
                <w:rFonts w:ascii="Arial" w:hAnsi="Arial" w:cs="Arial"/>
                <w:sz w:val="22"/>
                <w:szCs w:val="22"/>
              </w:rPr>
            </w:rPrChange>
          </w:rPr>
          <w:t>ee of galbut virus RNA</w:t>
        </w:r>
      </w:ins>
      <w:ins w:id="552" w:author="Keene-Snickers,Lexi" w:date="2025-03-01T17:46:00Z" w16du:dateUtc="2025-03-02T00:46:00Z">
        <w:r w:rsidR="006B3066">
          <w:rPr>
            <w:rFonts w:ascii="Arial" w:hAnsi="Arial" w:cs="Arial"/>
            <w:b/>
            <w:bCs/>
            <w:sz w:val="22"/>
            <w:szCs w:val="22"/>
          </w:rPr>
          <w:t xml:space="preserve"> </w:t>
        </w:r>
      </w:ins>
      <w:ins w:id="553" w:author="Keene-Snickers,Lexi" w:date="2025-03-01T17:31:00Z" w16du:dateUtc="2025-03-02T00:31:00Z">
        <w:r w:rsidRPr="00552117">
          <w:rPr>
            <w:rFonts w:ascii="Arial" w:hAnsi="Arial" w:cs="Arial"/>
            <w:b/>
            <w:bCs/>
            <w:sz w:val="22"/>
            <w:szCs w:val="22"/>
            <w:rPrChange w:id="554" w:author="Keene-Snickers,Lexi" w:date="2025-03-01T17:32:00Z" w16du:dateUtc="2025-03-02T00:32:00Z">
              <w:rPr>
                <w:rFonts w:ascii="Arial" w:hAnsi="Arial" w:cs="Arial"/>
                <w:sz w:val="22"/>
                <w:szCs w:val="22"/>
              </w:rPr>
            </w:rPrChange>
          </w:rPr>
          <w:t>1 nucleotide sequences extended</w:t>
        </w:r>
      </w:ins>
      <w:ins w:id="555" w:author="Keene-Snickers,Lexi" w:date="2025-03-01T17:32:00Z" w16du:dateUtc="2025-03-02T00:32:00Z">
        <w:r w:rsidRPr="00552117">
          <w:rPr>
            <w:rFonts w:ascii="Arial" w:hAnsi="Arial" w:cs="Arial"/>
            <w:b/>
            <w:bCs/>
            <w:sz w:val="22"/>
            <w:szCs w:val="22"/>
            <w:rPrChange w:id="556" w:author="Keene-Snickers,Lexi" w:date="2025-03-01T17:32:00Z" w16du:dateUtc="2025-03-02T00:32:00Z">
              <w:rPr>
                <w:rFonts w:ascii="Arial" w:hAnsi="Arial" w:cs="Arial"/>
                <w:sz w:val="22"/>
                <w:szCs w:val="22"/>
              </w:rPr>
            </w:rPrChange>
          </w:rPr>
          <w:t xml:space="preserve"> data</w:t>
        </w:r>
      </w:ins>
      <w:ins w:id="557" w:author="Keene-Snickers,Lexi" w:date="2025-03-01T17:31:00Z" w16du:dateUtc="2025-03-02T00:31:00Z">
        <w:r w:rsidRPr="00552117">
          <w:rPr>
            <w:rFonts w:ascii="Arial" w:hAnsi="Arial" w:cs="Arial"/>
            <w:b/>
            <w:bCs/>
            <w:sz w:val="22"/>
            <w:szCs w:val="22"/>
            <w:rPrChange w:id="558" w:author="Keene-Snickers,Lexi" w:date="2025-03-01T17:32:00Z" w16du:dateUtc="2025-03-02T00:32:00Z">
              <w:rPr>
                <w:rFonts w:ascii="Arial" w:hAnsi="Arial" w:cs="Arial"/>
                <w:sz w:val="22"/>
                <w:szCs w:val="22"/>
              </w:rPr>
            </w:rPrChange>
          </w:rPr>
          <w:t>.</w:t>
        </w:r>
        <w:r>
          <w:rPr>
            <w:rFonts w:ascii="Arial" w:hAnsi="Arial" w:cs="Arial"/>
            <w:sz w:val="22"/>
            <w:szCs w:val="22"/>
          </w:rPr>
          <w:t xml:space="preserve"> </w:t>
        </w:r>
      </w:ins>
      <w:ins w:id="559" w:author="Keene-Snickers,Lexi" w:date="2025-03-01T17:32:00Z" w16du:dateUtc="2025-03-02T00:32:00Z">
        <w:r>
          <w:rPr>
            <w:rFonts w:ascii="Arial" w:hAnsi="Arial" w:cs="Arial"/>
            <w:sz w:val="22"/>
            <w:szCs w:val="22"/>
          </w:rPr>
          <w:t>Data as shown in Figure 4 but with no clades collapsed.</w:t>
        </w:r>
      </w:ins>
    </w:p>
    <w:p w14:paraId="17609DC5" w14:textId="2D94E012" w:rsidR="001726F4" w:rsidRDefault="00840F4E" w:rsidP="00081385">
      <w:pPr>
        <w:spacing w:line="360" w:lineRule="auto"/>
        <w:rPr>
          <w:rFonts w:ascii="Arial" w:hAnsi="Arial" w:cs="Arial"/>
          <w:sz w:val="22"/>
          <w:szCs w:val="22"/>
        </w:rPr>
      </w:pPr>
      <w:del w:id="560" w:author="Keene-Snickers,Lexi" w:date="2025-03-01T18:50:00Z" w16du:dateUtc="2025-03-02T01:50:00Z">
        <w:r w:rsidDel="00DC1005">
          <w:rPr>
            <w:rFonts w:ascii="Arial" w:hAnsi="Arial" w:cs="Arial"/>
            <w:noProof/>
            <w:sz w:val="22"/>
            <w:szCs w:val="22"/>
          </w:rPr>
          <w:lastRenderedPageBreak/>
          <w:drawing>
            <wp:inline distT="0" distB="0" distL="0" distR="0" wp14:anchorId="5698DA61" wp14:editId="35C81AD7">
              <wp:extent cx="3653196" cy="6991350"/>
              <wp:effectExtent l="0" t="0" r="4445" b="0"/>
              <wp:docPr id="332754033" name="Picture 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754033" name="Picture 3" descr="A screenshot of a computer screen&#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3693340" cy="7068177"/>
                      </a:xfrm>
                      <a:prstGeom prst="rect">
                        <a:avLst/>
                      </a:prstGeom>
                    </pic:spPr>
                  </pic:pic>
                </a:graphicData>
              </a:graphic>
            </wp:inline>
          </w:drawing>
        </w:r>
      </w:del>
      <w:ins w:id="561" w:author="Keene-Snickers,Lexi" w:date="2025-03-01T18:50:00Z" w16du:dateUtc="2025-03-02T01:50:00Z">
        <w:r w:rsidR="00DC1005">
          <w:rPr>
            <w:rFonts w:ascii="Arial" w:hAnsi="Arial" w:cs="Arial"/>
            <w:noProof/>
            <w:sz w:val="22"/>
            <w:szCs w:val="22"/>
          </w:rPr>
          <w:drawing>
            <wp:inline distT="0" distB="0" distL="0" distR="0" wp14:anchorId="4364E1F7" wp14:editId="4685E708">
              <wp:extent cx="3204034" cy="6894286"/>
              <wp:effectExtent l="0" t="0" r="0" b="1905"/>
              <wp:docPr id="420437396" name="Picture 13"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437396" name="Picture 13" descr="A screenshot of a computer screen&#10;&#10;AI-generated content may be incorrect."/>
                      <pic:cNvPicPr/>
                    </pic:nvPicPr>
                    <pic:blipFill>
                      <a:blip r:embed="rId24">
                        <a:extLst>
                          <a:ext uri="{28A0092B-C50C-407E-A947-70E740481C1C}">
                            <a14:useLocalDpi xmlns:a14="http://schemas.microsoft.com/office/drawing/2010/main" val="0"/>
                          </a:ext>
                        </a:extLst>
                      </a:blip>
                      <a:stretch>
                        <a:fillRect/>
                      </a:stretch>
                    </pic:blipFill>
                    <pic:spPr>
                      <a:xfrm>
                        <a:off x="0" y="0"/>
                        <a:ext cx="3248545" cy="6990063"/>
                      </a:xfrm>
                      <a:prstGeom prst="rect">
                        <a:avLst/>
                      </a:prstGeom>
                    </pic:spPr>
                  </pic:pic>
                </a:graphicData>
              </a:graphic>
            </wp:inline>
          </w:drawing>
        </w:r>
      </w:ins>
    </w:p>
    <w:p w14:paraId="13366CD8" w14:textId="245427BA" w:rsidR="001726F4" w:rsidRDefault="001726F4" w:rsidP="00081385">
      <w:pPr>
        <w:spacing w:line="360" w:lineRule="auto"/>
        <w:rPr>
          <w:ins w:id="562" w:author="Keene-Snickers,Lexi" w:date="2025-03-01T17:45:00Z" w16du:dateUtc="2025-03-02T00:45:00Z"/>
          <w:rFonts w:ascii="Arial" w:hAnsi="Arial" w:cs="Arial"/>
          <w:sz w:val="22"/>
          <w:szCs w:val="22"/>
        </w:rPr>
      </w:pPr>
      <w:r w:rsidRPr="000709C9">
        <w:rPr>
          <w:rFonts w:ascii="Arial" w:hAnsi="Arial" w:cs="Arial"/>
          <w:b/>
          <w:bCs/>
          <w:sz w:val="22"/>
          <w:szCs w:val="22"/>
        </w:rPr>
        <w:t>Figure 5</w:t>
      </w:r>
      <w:r w:rsidR="000709C9" w:rsidRPr="000709C9">
        <w:rPr>
          <w:rFonts w:ascii="Arial" w:hAnsi="Arial" w:cs="Arial"/>
          <w:b/>
          <w:bCs/>
          <w:sz w:val="22"/>
          <w:szCs w:val="22"/>
        </w:rPr>
        <w:t>: Midpoint rooted maximum likelihood phylogenetic tree of galbut virus RNA</w:t>
      </w:r>
      <w:r w:rsidR="000709C9">
        <w:rPr>
          <w:rFonts w:ascii="Arial" w:hAnsi="Arial" w:cs="Arial"/>
          <w:b/>
          <w:bCs/>
          <w:sz w:val="22"/>
          <w:szCs w:val="22"/>
        </w:rPr>
        <w:t>2</w:t>
      </w:r>
      <w:r w:rsidR="008A791C">
        <w:rPr>
          <w:rFonts w:ascii="Arial" w:hAnsi="Arial" w:cs="Arial"/>
          <w:b/>
          <w:bCs/>
          <w:sz w:val="22"/>
          <w:szCs w:val="22"/>
        </w:rPr>
        <w:t xml:space="preserve"> nucleotide sequences</w:t>
      </w:r>
      <w:r w:rsidR="000709C9" w:rsidRPr="000709C9">
        <w:rPr>
          <w:rFonts w:ascii="Arial" w:hAnsi="Arial" w:cs="Arial"/>
          <w:b/>
          <w:bCs/>
          <w:sz w:val="22"/>
          <w:szCs w:val="22"/>
        </w:rPr>
        <w:t>.</w:t>
      </w:r>
      <w:r w:rsidR="000709C9">
        <w:rPr>
          <w:rFonts w:ascii="Arial" w:hAnsi="Arial" w:cs="Arial"/>
          <w:sz w:val="22"/>
          <w:szCs w:val="22"/>
        </w:rPr>
        <w:t xml:space="preserve"> Sample names are colored by location. </w:t>
      </w:r>
      <w:r w:rsidR="008611DA">
        <w:rPr>
          <w:rFonts w:ascii="Arial" w:hAnsi="Arial" w:cs="Arial"/>
          <w:sz w:val="22"/>
          <w:szCs w:val="22"/>
        </w:rPr>
        <w:t>Sequences generated by other investigators are indicated with an (*).Sequences from museum specimens are indicated by a (+)</w:t>
      </w:r>
      <w:sdt>
        <w:sdtPr>
          <w:rPr>
            <w:rFonts w:ascii="Arial" w:hAnsi="Arial" w:cs="Arial"/>
            <w:color w:val="000000"/>
            <w:sz w:val="22"/>
            <w:szCs w:val="22"/>
            <w:vertAlign w:val="superscript"/>
          </w:rPr>
          <w:tag w:val="MENDELEY_CITATION_v3_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"/>
          <w:id w:val="-578828602"/>
          <w:placeholder>
            <w:docPart w:val="DefaultPlaceholder_-1854013440"/>
          </w:placeholder>
        </w:sdtPr>
        <w:sdtContent>
          <w:r w:rsidR="008E7E2D" w:rsidRPr="008E7E2D">
            <w:rPr>
              <w:rFonts w:ascii="Arial" w:hAnsi="Arial" w:cs="Arial"/>
              <w:color w:val="000000"/>
              <w:sz w:val="22"/>
              <w:szCs w:val="22"/>
              <w:vertAlign w:val="superscript"/>
            </w:rPr>
            <w:t>12</w:t>
          </w:r>
        </w:sdtContent>
      </w:sdt>
      <w:del w:id="563" w:author="Keene-Snickers,Lexi" w:date="2025-03-01T12:30:00Z" w16du:dateUtc="2025-03-01T19:30:00Z">
        <w:r w:rsidR="008611DA" w:rsidDel="00E731A6">
          <w:rPr>
            <w:rFonts w:ascii="Arial" w:hAnsi="Arial" w:cs="Arial"/>
            <w:sz w:val="22"/>
            <w:szCs w:val="22"/>
          </w:rPr>
          <w:delText xml:space="preserve"> [REF]</w:delText>
        </w:r>
      </w:del>
      <w:r w:rsidR="008611DA">
        <w:rPr>
          <w:rFonts w:ascii="Arial" w:hAnsi="Arial" w:cs="Arial"/>
          <w:sz w:val="22"/>
          <w:szCs w:val="22"/>
        </w:rPr>
        <w:t xml:space="preserve">. </w:t>
      </w:r>
      <w:del w:id="564" w:author="Stenglein,Mark" w:date="2025-02-20T10:03:00Z" w16du:dateUtc="2025-02-20T17:03:00Z">
        <w:r w:rsidR="000709C9" w:rsidDel="008611DA">
          <w:rPr>
            <w:rFonts w:ascii="Arial" w:hAnsi="Arial" w:cs="Arial"/>
            <w:sz w:val="22"/>
            <w:szCs w:val="22"/>
          </w:rPr>
          <w:delText>Samples that were generated by different laboratories are indicated with an (*). Samples that were sequenced from old museum specimens are indicated by a (+).</w:delText>
        </w:r>
      </w:del>
      <w:r w:rsidR="000709C9">
        <w:rPr>
          <w:rFonts w:ascii="Arial" w:hAnsi="Arial" w:cs="Arial"/>
          <w:sz w:val="22"/>
          <w:szCs w:val="22"/>
        </w:rPr>
        <w:t xml:space="preserve"> Support values are shown for select nodes. Accession numbers are noted except where groups of closely related sequences were collapsed. </w:t>
      </w:r>
    </w:p>
    <w:p w14:paraId="2B8EC584" w14:textId="62E497DE" w:rsidR="006B3066" w:rsidRDefault="006B3066" w:rsidP="00081385">
      <w:pPr>
        <w:spacing w:line="360" w:lineRule="auto"/>
        <w:rPr>
          <w:ins w:id="565" w:author="Keene-Snickers,Lexi" w:date="2025-03-01T17:46:00Z" w16du:dateUtc="2025-03-02T00:46:00Z"/>
          <w:rFonts w:ascii="Arial" w:hAnsi="Arial" w:cs="Arial"/>
          <w:b/>
          <w:bCs/>
          <w:sz w:val="22"/>
          <w:szCs w:val="22"/>
        </w:rPr>
      </w:pPr>
      <w:ins w:id="566" w:author="Keene-Snickers,Lexi" w:date="2025-03-01T17:46:00Z" w16du:dateUtc="2025-03-02T00:46:00Z">
        <w:r>
          <w:rPr>
            <w:rFonts w:ascii="Arial" w:hAnsi="Arial" w:cs="Arial"/>
            <w:b/>
            <w:bCs/>
            <w:noProof/>
            <w:sz w:val="22"/>
            <w:szCs w:val="22"/>
          </w:rPr>
          <w:lastRenderedPageBreak/>
          <w:drawing>
            <wp:inline distT="0" distB="0" distL="0" distR="0" wp14:anchorId="76A2F9BF" wp14:editId="677B70C0">
              <wp:extent cx="2115503" cy="7356297"/>
              <wp:effectExtent l="0" t="0" r="5715" b="0"/>
              <wp:docPr id="1115246" name="Picture 8" descr="A diagram of a data 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246" name="Picture 8" descr="A diagram of a data flow&#10;&#10;AI-generated content may be incorrect."/>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147072" cy="7466072"/>
                      </a:xfrm>
                      <a:prstGeom prst="rect">
                        <a:avLst/>
                      </a:prstGeom>
                    </pic:spPr>
                  </pic:pic>
                </a:graphicData>
              </a:graphic>
            </wp:inline>
          </w:drawing>
        </w:r>
      </w:ins>
    </w:p>
    <w:p w14:paraId="284A5BE0" w14:textId="42A4138C" w:rsidR="006B3066" w:rsidRDefault="006B3066" w:rsidP="00081385">
      <w:pPr>
        <w:spacing w:line="360" w:lineRule="auto"/>
        <w:rPr>
          <w:rFonts w:ascii="Arial" w:hAnsi="Arial" w:cs="Arial"/>
          <w:sz w:val="22"/>
          <w:szCs w:val="22"/>
        </w:rPr>
      </w:pPr>
      <w:ins w:id="567" w:author="Keene-Snickers,Lexi" w:date="2025-03-01T17:45:00Z" w16du:dateUtc="2025-03-02T00:45:00Z">
        <w:r w:rsidRPr="006B3066">
          <w:rPr>
            <w:rFonts w:ascii="Arial" w:hAnsi="Arial" w:cs="Arial"/>
            <w:b/>
            <w:bCs/>
            <w:sz w:val="22"/>
            <w:szCs w:val="22"/>
            <w:rPrChange w:id="568" w:author="Keene-Snickers,Lexi" w:date="2025-03-01T17:46:00Z" w16du:dateUtc="2025-03-02T00:46:00Z">
              <w:rPr>
                <w:rFonts w:ascii="Arial" w:hAnsi="Arial" w:cs="Arial"/>
                <w:sz w:val="22"/>
                <w:szCs w:val="22"/>
              </w:rPr>
            </w:rPrChange>
          </w:rPr>
          <w:t>Supplemental Figure 3:</w:t>
        </w:r>
        <w:r>
          <w:rPr>
            <w:rFonts w:ascii="Arial" w:hAnsi="Arial" w:cs="Arial"/>
            <w:sz w:val="22"/>
            <w:szCs w:val="22"/>
          </w:rPr>
          <w:t xml:space="preserve"> </w:t>
        </w:r>
        <w:r w:rsidRPr="00C96C0F">
          <w:rPr>
            <w:rFonts w:ascii="Arial" w:hAnsi="Arial" w:cs="Arial"/>
            <w:b/>
            <w:bCs/>
            <w:sz w:val="22"/>
            <w:szCs w:val="22"/>
          </w:rPr>
          <w:t>Midpoint rooted maximum likelihood tree of galbut virus RNA</w:t>
        </w:r>
      </w:ins>
      <w:ins w:id="569" w:author="Keene-Snickers,Lexi" w:date="2025-03-01T17:46:00Z" w16du:dateUtc="2025-03-02T00:46:00Z">
        <w:r>
          <w:rPr>
            <w:rFonts w:ascii="Arial" w:hAnsi="Arial" w:cs="Arial"/>
            <w:b/>
            <w:bCs/>
            <w:sz w:val="22"/>
            <w:szCs w:val="22"/>
          </w:rPr>
          <w:t xml:space="preserve"> 2</w:t>
        </w:r>
      </w:ins>
      <w:ins w:id="570" w:author="Keene-Snickers,Lexi" w:date="2025-03-01T17:45:00Z" w16du:dateUtc="2025-03-02T00:45:00Z">
        <w:r w:rsidRPr="00C96C0F">
          <w:rPr>
            <w:rFonts w:ascii="Arial" w:hAnsi="Arial" w:cs="Arial"/>
            <w:b/>
            <w:bCs/>
            <w:sz w:val="22"/>
            <w:szCs w:val="22"/>
          </w:rPr>
          <w:t xml:space="preserve"> nucleotide sequences extended data.</w:t>
        </w:r>
        <w:r>
          <w:rPr>
            <w:rFonts w:ascii="Arial" w:hAnsi="Arial" w:cs="Arial"/>
            <w:sz w:val="22"/>
            <w:szCs w:val="22"/>
          </w:rPr>
          <w:t xml:space="preserve"> Data as shown in Figure </w:t>
        </w:r>
      </w:ins>
      <w:ins w:id="571" w:author="Keene-Snickers,Lexi" w:date="2025-03-01T17:46:00Z" w16du:dateUtc="2025-03-02T00:46:00Z">
        <w:r>
          <w:rPr>
            <w:rFonts w:ascii="Arial" w:hAnsi="Arial" w:cs="Arial"/>
            <w:sz w:val="22"/>
            <w:szCs w:val="22"/>
          </w:rPr>
          <w:t>5</w:t>
        </w:r>
      </w:ins>
      <w:ins w:id="572" w:author="Keene-Snickers,Lexi" w:date="2025-03-01T17:45:00Z" w16du:dateUtc="2025-03-02T00:45:00Z">
        <w:r>
          <w:rPr>
            <w:rFonts w:ascii="Arial" w:hAnsi="Arial" w:cs="Arial"/>
            <w:sz w:val="22"/>
            <w:szCs w:val="22"/>
          </w:rPr>
          <w:t xml:space="preserve"> but with no clades collapsed.</w:t>
        </w:r>
      </w:ins>
    </w:p>
    <w:p w14:paraId="2EEBDB2C" w14:textId="34EA1242" w:rsidR="001726F4" w:rsidRDefault="00C35D34" w:rsidP="00081385">
      <w:pPr>
        <w:spacing w:line="360" w:lineRule="auto"/>
        <w:rPr>
          <w:rFonts w:ascii="Arial" w:hAnsi="Arial" w:cs="Arial"/>
          <w:sz w:val="22"/>
          <w:szCs w:val="22"/>
        </w:rPr>
      </w:pPr>
      <w:del w:id="573" w:author="Keene-Snickers,Lexi" w:date="2025-03-01T18:22:00Z" w16du:dateUtc="2025-03-02T01:22:00Z">
        <w:r w:rsidDel="00AF5DEF">
          <w:rPr>
            <w:rFonts w:ascii="Arial" w:hAnsi="Arial" w:cs="Arial"/>
            <w:noProof/>
            <w:sz w:val="22"/>
            <w:szCs w:val="22"/>
          </w:rPr>
          <w:lastRenderedPageBreak/>
          <w:drawing>
            <wp:inline distT="0" distB="0" distL="0" distR="0" wp14:anchorId="53D5BFC2" wp14:editId="39BC519E">
              <wp:extent cx="2770896" cy="6963508"/>
              <wp:effectExtent l="0" t="0" r="0" b="0"/>
              <wp:docPr id="796493448" name="Picture 5" descr="A diagram of a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493448" name="Picture 5" descr="A diagram of a tree&#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2823911" cy="7096741"/>
                      </a:xfrm>
                      <a:prstGeom prst="rect">
                        <a:avLst/>
                      </a:prstGeom>
                    </pic:spPr>
                  </pic:pic>
                </a:graphicData>
              </a:graphic>
            </wp:inline>
          </w:drawing>
        </w:r>
      </w:del>
      <w:ins w:id="574" w:author="Keene-Snickers,Lexi" w:date="2025-03-01T18:23:00Z" w16du:dateUtc="2025-03-02T01:23:00Z">
        <w:r w:rsidR="00AF5DEF">
          <w:rPr>
            <w:rFonts w:ascii="Arial" w:hAnsi="Arial" w:cs="Arial"/>
            <w:noProof/>
            <w:sz w:val="22"/>
            <w:szCs w:val="22"/>
          </w:rPr>
          <w:drawing>
            <wp:inline distT="0" distB="0" distL="0" distR="0" wp14:anchorId="12CB4DAA" wp14:editId="410E5359">
              <wp:extent cx="2612627" cy="6981371"/>
              <wp:effectExtent l="0" t="0" r="3810" b="3810"/>
              <wp:docPr id="253722748" name="Picture 11" descr="A screen shot of a 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722748" name="Picture 11" descr="A screen shot of a chart&#10;&#10;AI-generated content may be incorrect."/>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652482" cy="7087869"/>
                      </a:xfrm>
                      <a:prstGeom prst="rect">
                        <a:avLst/>
                      </a:prstGeom>
                    </pic:spPr>
                  </pic:pic>
                </a:graphicData>
              </a:graphic>
            </wp:inline>
          </w:drawing>
        </w:r>
      </w:ins>
    </w:p>
    <w:p w14:paraId="4E8BDBEB" w14:textId="5026E74E" w:rsidR="000709C9" w:rsidRDefault="000709C9" w:rsidP="00081385">
      <w:pPr>
        <w:spacing w:line="360" w:lineRule="auto"/>
        <w:rPr>
          <w:ins w:id="575" w:author="Keene-Snickers,Lexi" w:date="2025-03-01T18:02:00Z" w16du:dateUtc="2025-03-02T01:02:00Z"/>
          <w:rFonts w:ascii="Arial" w:hAnsi="Arial" w:cs="Arial"/>
          <w:sz w:val="22"/>
          <w:szCs w:val="22"/>
        </w:rPr>
      </w:pPr>
      <w:commentRangeStart w:id="576"/>
      <w:r w:rsidRPr="000709C9">
        <w:rPr>
          <w:rFonts w:ascii="Arial" w:hAnsi="Arial" w:cs="Arial"/>
          <w:b/>
          <w:bCs/>
          <w:sz w:val="22"/>
          <w:szCs w:val="22"/>
        </w:rPr>
        <w:t xml:space="preserve">Figure </w:t>
      </w:r>
      <w:commentRangeEnd w:id="576"/>
      <w:r w:rsidR="00962FA9">
        <w:rPr>
          <w:rStyle w:val="CommentReference"/>
        </w:rPr>
        <w:commentReference w:id="576"/>
      </w:r>
      <w:r>
        <w:rPr>
          <w:rFonts w:ascii="Arial" w:hAnsi="Arial" w:cs="Arial"/>
          <w:b/>
          <w:bCs/>
          <w:sz w:val="22"/>
          <w:szCs w:val="22"/>
        </w:rPr>
        <w:t>6</w:t>
      </w:r>
      <w:r w:rsidRPr="000709C9">
        <w:rPr>
          <w:rFonts w:ascii="Arial" w:hAnsi="Arial" w:cs="Arial"/>
          <w:b/>
          <w:bCs/>
          <w:sz w:val="22"/>
          <w:szCs w:val="22"/>
        </w:rPr>
        <w:t>: Midpoint rooted maximum likelihood phylogenetic tree of galbut virus RNA</w:t>
      </w:r>
      <w:r>
        <w:rPr>
          <w:rFonts w:ascii="Arial" w:hAnsi="Arial" w:cs="Arial"/>
          <w:b/>
          <w:bCs/>
          <w:sz w:val="22"/>
          <w:szCs w:val="22"/>
        </w:rPr>
        <w:t>3</w:t>
      </w:r>
      <w:r w:rsidR="008A791C">
        <w:rPr>
          <w:rFonts w:ascii="Arial" w:hAnsi="Arial" w:cs="Arial"/>
          <w:b/>
          <w:bCs/>
          <w:sz w:val="22"/>
          <w:szCs w:val="22"/>
        </w:rPr>
        <w:t xml:space="preserve"> nucleotide sequences</w:t>
      </w:r>
      <w:r w:rsidRPr="000709C9">
        <w:rPr>
          <w:rFonts w:ascii="Arial" w:hAnsi="Arial" w:cs="Arial"/>
          <w:b/>
          <w:bCs/>
          <w:sz w:val="22"/>
          <w:szCs w:val="22"/>
        </w:rPr>
        <w:t>.</w:t>
      </w:r>
      <w:r>
        <w:rPr>
          <w:rFonts w:ascii="Arial" w:hAnsi="Arial" w:cs="Arial"/>
          <w:sz w:val="22"/>
          <w:szCs w:val="22"/>
        </w:rPr>
        <w:t xml:space="preserve"> Sample names are colored by location. </w:t>
      </w:r>
      <w:r w:rsidR="008611DA">
        <w:rPr>
          <w:rFonts w:ascii="Arial" w:hAnsi="Arial" w:cs="Arial"/>
          <w:sz w:val="22"/>
          <w:szCs w:val="22"/>
        </w:rPr>
        <w:t>Sequences generated by other investigators are indicated with an (*).Sequences from museum specimens are indicated by a (+)</w:t>
      </w:r>
      <w:sdt>
        <w:sdtPr>
          <w:rPr>
            <w:rFonts w:ascii="Arial" w:hAnsi="Arial" w:cs="Arial"/>
            <w:color w:val="000000"/>
            <w:sz w:val="22"/>
            <w:szCs w:val="22"/>
            <w:vertAlign w:val="superscript"/>
          </w:rPr>
          <w:tag w:val="MENDELEY_CITATION_v3_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"/>
          <w:id w:val="-70200357"/>
          <w:placeholder>
            <w:docPart w:val="DefaultPlaceholder_-1854013440"/>
          </w:placeholder>
        </w:sdtPr>
        <w:sdtContent>
          <w:r w:rsidR="008E7E2D" w:rsidRPr="008E7E2D">
            <w:rPr>
              <w:rFonts w:ascii="Arial" w:hAnsi="Arial" w:cs="Arial"/>
              <w:color w:val="000000"/>
              <w:sz w:val="22"/>
              <w:szCs w:val="22"/>
              <w:vertAlign w:val="superscript"/>
            </w:rPr>
            <w:t>12</w:t>
          </w:r>
        </w:sdtContent>
      </w:sdt>
      <w:del w:id="577" w:author="Keene-Snickers,Lexi" w:date="2025-03-01T12:30:00Z" w16du:dateUtc="2025-03-01T19:30:00Z">
        <w:r w:rsidR="008611DA" w:rsidDel="00E731A6">
          <w:rPr>
            <w:rFonts w:ascii="Arial" w:hAnsi="Arial" w:cs="Arial"/>
            <w:sz w:val="22"/>
            <w:szCs w:val="22"/>
          </w:rPr>
          <w:delText xml:space="preserve"> [REF]</w:delText>
        </w:r>
      </w:del>
      <w:r w:rsidR="008611DA">
        <w:rPr>
          <w:rFonts w:ascii="Arial" w:hAnsi="Arial" w:cs="Arial"/>
          <w:sz w:val="22"/>
          <w:szCs w:val="22"/>
        </w:rPr>
        <w:t xml:space="preserve">. </w:t>
      </w:r>
      <w:del w:id="578" w:author="Stenglein,Mark" w:date="2025-02-20T10:03:00Z" w16du:dateUtc="2025-02-20T17:03:00Z">
        <w:r w:rsidDel="008611DA">
          <w:rPr>
            <w:rFonts w:ascii="Arial" w:hAnsi="Arial" w:cs="Arial"/>
            <w:sz w:val="22"/>
            <w:szCs w:val="22"/>
          </w:rPr>
          <w:delText xml:space="preserve">Samples that were generated by different laboratories are indicated with an (*). Samples that were sequenced from old museum specimens are indicated by a (+). </w:delText>
        </w:r>
      </w:del>
      <w:r>
        <w:rPr>
          <w:rFonts w:ascii="Arial" w:hAnsi="Arial" w:cs="Arial"/>
          <w:sz w:val="22"/>
          <w:szCs w:val="22"/>
        </w:rPr>
        <w:t xml:space="preserve">Support values are shown for select nodes. Accession numbers are noted except where groups of closely related sequences were collapsed. </w:t>
      </w:r>
    </w:p>
    <w:p w14:paraId="5563C5D1" w14:textId="2FF568E8" w:rsidR="001D49F1" w:rsidRDefault="001D49F1" w:rsidP="001D49F1">
      <w:pPr>
        <w:spacing w:line="360" w:lineRule="auto"/>
        <w:rPr>
          <w:ins w:id="579" w:author="Keene-Snickers,Lexi" w:date="2025-03-01T18:02:00Z" w16du:dateUtc="2025-03-02T01:02:00Z"/>
          <w:rFonts w:ascii="Arial" w:hAnsi="Arial" w:cs="Arial"/>
          <w:b/>
          <w:bCs/>
          <w:sz w:val="22"/>
          <w:szCs w:val="22"/>
        </w:rPr>
      </w:pPr>
      <w:ins w:id="580" w:author="Keene-Snickers,Lexi" w:date="2025-03-01T18:03:00Z" w16du:dateUtc="2025-03-02T01:03:00Z">
        <w:r>
          <w:rPr>
            <w:rFonts w:ascii="Arial" w:hAnsi="Arial" w:cs="Arial"/>
            <w:b/>
            <w:bCs/>
            <w:noProof/>
            <w:sz w:val="22"/>
            <w:szCs w:val="22"/>
          </w:rPr>
          <w:lastRenderedPageBreak/>
          <w:drawing>
            <wp:inline distT="0" distB="0" distL="0" distR="0" wp14:anchorId="74C66571" wp14:editId="3AE61FBB">
              <wp:extent cx="2010009" cy="7373257"/>
              <wp:effectExtent l="0" t="0" r="0" b="5715"/>
              <wp:docPr id="2099379819" name="Picture 9"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379819" name="Picture 9" descr="A diagram of a network&#10;&#10;AI-generated content may be incorrect."/>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028544" cy="7441249"/>
                      </a:xfrm>
                      <a:prstGeom prst="rect">
                        <a:avLst/>
                      </a:prstGeom>
                    </pic:spPr>
                  </pic:pic>
                </a:graphicData>
              </a:graphic>
            </wp:inline>
          </w:drawing>
        </w:r>
      </w:ins>
    </w:p>
    <w:p w14:paraId="596826DB" w14:textId="0E632086" w:rsidR="001D49F1" w:rsidRDefault="001D49F1" w:rsidP="001D49F1">
      <w:pPr>
        <w:spacing w:line="360" w:lineRule="auto"/>
        <w:rPr>
          <w:ins w:id="581" w:author="Keene-Snickers,Lexi" w:date="2025-03-01T18:02:00Z" w16du:dateUtc="2025-03-02T01:02:00Z"/>
          <w:rFonts w:ascii="Arial" w:hAnsi="Arial" w:cs="Arial"/>
          <w:sz w:val="22"/>
          <w:szCs w:val="22"/>
        </w:rPr>
      </w:pPr>
      <w:ins w:id="582" w:author="Keene-Snickers,Lexi" w:date="2025-03-01T18:02:00Z" w16du:dateUtc="2025-03-02T01:02:00Z">
        <w:r w:rsidRPr="00C96C0F">
          <w:rPr>
            <w:rFonts w:ascii="Arial" w:hAnsi="Arial" w:cs="Arial"/>
            <w:b/>
            <w:bCs/>
            <w:sz w:val="22"/>
            <w:szCs w:val="22"/>
          </w:rPr>
          <w:t xml:space="preserve">Supplemental Figure </w:t>
        </w:r>
        <w:r>
          <w:rPr>
            <w:rFonts w:ascii="Arial" w:hAnsi="Arial" w:cs="Arial"/>
            <w:b/>
            <w:bCs/>
            <w:sz w:val="22"/>
            <w:szCs w:val="22"/>
          </w:rPr>
          <w:t>4</w:t>
        </w:r>
        <w:r w:rsidRPr="00C96C0F">
          <w:rPr>
            <w:rFonts w:ascii="Arial" w:hAnsi="Arial" w:cs="Arial"/>
            <w:b/>
            <w:bCs/>
            <w:sz w:val="22"/>
            <w:szCs w:val="22"/>
          </w:rPr>
          <w:t>:</w:t>
        </w:r>
        <w:r>
          <w:rPr>
            <w:rFonts w:ascii="Arial" w:hAnsi="Arial" w:cs="Arial"/>
            <w:sz w:val="22"/>
            <w:szCs w:val="22"/>
          </w:rPr>
          <w:t xml:space="preserve"> </w:t>
        </w:r>
        <w:r w:rsidRPr="00C96C0F">
          <w:rPr>
            <w:rFonts w:ascii="Arial" w:hAnsi="Arial" w:cs="Arial"/>
            <w:b/>
            <w:bCs/>
            <w:sz w:val="22"/>
            <w:szCs w:val="22"/>
          </w:rPr>
          <w:t>Midpoint rooted maximum likelihood tree of galbut virus RNA</w:t>
        </w:r>
        <w:r>
          <w:rPr>
            <w:rFonts w:ascii="Arial" w:hAnsi="Arial" w:cs="Arial"/>
            <w:b/>
            <w:bCs/>
            <w:sz w:val="22"/>
            <w:szCs w:val="22"/>
          </w:rPr>
          <w:t xml:space="preserve"> </w:t>
        </w:r>
        <w:r>
          <w:rPr>
            <w:rFonts w:ascii="Arial" w:hAnsi="Arial" w:cs="Arial"/>
            <w:b/>
            <w:bCs/>
            <w:sz w:val="22"/>
            <w:szCs w:val="22"/>
          </w:rPr>
          <w:t>3</w:t>
        </w:r>
        <w:r w:rsidRPr="00C96C0F">
          <w:rPr>
            <w:rFonts w:ascii="Arial" w:hAnsi="Arial" w:cs="Arial"/>
            <w:b/>
            <w:bCs/>
            <w:sz w:val="22"/>
            <w:szCs w:val="22"/>
          </w:rPr>
          <w:t xml:space="preserve"> nucleotide sequences extended data.</w:t>
        </w:r>
        <w:r>
          <w:rPr>
            <w:rFonts w:ascii="Arial" w:hAnsi="Arial" w:cs="Arial"/>
            <w:sz w:val="22"/>
            <w:szCs w:val="22"/>
          </w:rPr>
          <w:t xml:space="preserve"> Data as shown in Figure 5 but with no clades collapsed.</w:t>
        </w:r>
      </w:ins>
    </w:p>
    <w:p w14:paraId="18DC3656" w14:textId="77777777" w:rsidR="001D49F1" w:rsidRDefault="001D49F1" w:rsidP="00081385">
      <w:pPr>
        <w:spacing w:line="360" w:lineRule="auto"/>
        <w:rPr>
          <w:rFonts w:ascii="Arial" w:hAnsi="Arial" w:cs="Arial"/>
          <w:sz w:val="22"/>
          <w:szCs w:val="22"/>
        </w:rPr>
      </w:pPr>
    </w:p>
    <w:p w14:paraId="4364937F" w14:textId="49E6C363" w:rsidR="001726F4" w:rsidRDefault="00840F4E" w:rsidP="00081385">
      <w:pPr>
        <w:spacing w:line="360" w:lineRule="auto"/>
        <w:rPr>
          <w:rFonts w:ascii="Arial" w:hAnsi="Arial" w:cs="Arial"/>
          <w:sz w:val="22"/>
          <w:szCs w:val="22"/>
        </w:rPr>
      </w:pPr>
      <w:del w:id="583" w:author="Keene-Snickers,Lexi" w:date="2025-03-01T18:33:00Z" w16du:dateUtc="2025-03-02T01:33:00Z">
        <w:r w:rsidDel="008747AD">
          <w:rPr>
            <w:rFonts w:ascii="Arial" w:hAnsi="Arial" w:cs="Arial"/>
            <w:noProof/>
            <w:sz w:val="22"/>
            <w:szCs w:val="22"/>
          </w:rPr>
          <w:drawing>
            <wp:inline distT="0" distB="0" distL="0" distR="0" wp14:anchorId="09B76DD0" wp14:editId="393433AF">
              <wp:extent cx="4470312" cy="6934200"/>
              <wp:effectExtent l="0" t="0" r="635" b="0"/>
              <wp:docPr id="18990696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069627" name="Picture 1" descr="A screenshot of a computer&#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4530024" cy="7026824"/>
                      </a:xfrm>
                      <a:prstGeom prst="rect">
                        <a:avLst/>
                      </a:prstGeom>
                    </pic:spPr>
                  </pic:pic>
                </a:graphicData>
              </a:graphic>
            </wp:inline>
          </w:drawing>
        </w:r>
      </w:del>
      <w:ins w:id="584" w:author="Keene-Snickers,Lexi" w:date="2025-03-01T18:33:00Z" w16du:dateUtc="2025-03-02T01:33:00Z">
        <w:r w:rsidR="008747AD">
          <w:rPr>
            <w:rFonts w:ascii="Arial" w:hAnsi="Arial" w:cs="Arial"/>
            <w:noProof/>
            <w:sz w:val="22"/>
            <w:szCs w:val="22"/>
          </w:rPr>
          <w:drawing>
            <wp:inline distT="0" distB="0" distL="0" distR="0" wp14:anchorId="34E29B7C" wp14:editId="7847B10B">
              <wp:extent cx="5080000" cy="6825436"/>
              <wp:effectExtent l="0" t="0" r="0" b="0"/>
              <wp:docPr id="1989897476" name="Picture 12" descr="A diagram of a dna sequen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897476" name="Picture 12" descr="A diagram of a dna sequence&#10;&#10;AI-generated content may be incorrect."/>
                      <pic:cNvPicPr/>
                    </pic:nvPicPr>
                    <pic:blipFill>
                      <a:blip r:embed="rId30">
                        <a:extLst>
                          <a:ext uri="{28A0092B-C50C-407E-A947-70E740481C1C}">
                            <a14:useLocalDpi xmlns:a14="http://schemas.microsoft.com/office/drawing/2010/main" val="0"/>
                          </a:ext>
                        </a:extLst>
                      </a:blip>
                      <a:stretch>
                        <a:fillRect/>
                      </a:stretch>
                    </pic:blipFill>
                    <pic:spPr>
                      <a:xfrm>
                        <a:off x="0" y="0"/>
                        <a:ext cx="5089866" cy="6838692"/>
                      </a:xfrm>
                      <a:prstGeom prst="rect">
                        <a:avLst/>
                      </a:prstGeom>
                    </pic:spPr>
                  </pic:pic>
                </a:graphicData>
              </a:graphic>
            </wp:inline>
          </w:drawing>
        </w:r>
      </w:ins>
    </w:p>
    <w:p w14:paraId="357C3B09" w14:textId="2DA7CC94" w:rsidR="00290FAD" w:rsidRDefault="000709C9" w:rsidP="00081385">
      <w:pPr>
        <w:spacing w:line="360" w:lineRule="auto"/>
        <w:rPr>
          <w:ins w:id="585" w:author="Keene-Snickers,Lexi" w:date="2025-03-01T18:03:00Z" w16du:dateUtc="2025-03-02T01:03:00Z"/>
          <w:rFonts w:ascii="Arial" w:hAnsi="Arial" w:cs="Arial"/>
          <w:sz w:val="22"/>
          <w:szCs w:val="22"/>
        </w:rPr>
      </w:pPr>
      <w:r w:rsidRPr="000709C9">
        <w:rPr>
          <w:rFonts w:ascii="Arial" w:hAnsi="Arial" w:cs="Arial"/>
          <w:b/>
          <w:bCs/>
          <w:sz w:val="22"/>
          <w:szCs w:val="22"/>
        </w:rPr>
        <w:t xml:space="preserve">Figure </w:t>
      </w:r>
      <w:r>
        <w:rPr>
          <w:rFonts w:ascii="Arial" w:hAnsi="Arial" w:cs="Arial"/>
          <w:b/>
          <w:bCs/>
          <w:sz w:val="22"/>
          <w:szCs w:val="22"/>
        </w:rPr>
        <w:t>7</w:t>
      </w:r>
      <w:r w:rsidRPr="000709C9">
        <w:rPr>
          <w:rFonts w:ascii="Arial" w:hAnsi="Arial" w:cs="Arial"/>
          <w:b/>
          <w:bCs/>
          <w:sz w:val="22"/>
          <w:szCs w:val="22"/>
        </w:rPr>
        <w:t xml:space="preserve">: Midpoint rooted maximum likelihood </w:t>
      </w:r>
      <w:commentRangeStart w:id="586"/>
      <w:r w:rsidRPr="000709C9">
        <w:rPr>
          <w:rFonts w:ascii="Arial" w:hAnsi="Arial" w:cs="Arial"/>
          <w:b/>
          <w:bCs/>
          <w:sz w:val="22"/>
          <w:szCs w:val="22"/>
        </w:rPr>
        <w:t xml:space="preserve">phylogenetic tree of </w:t>
      </w:r>
      <w:r>
        <w:rPr>
          <w:rFonts w:ascii="Arial" w:hAnsi="Arial" w:cs="Arial"/>
          <w:b/>
          <w:bCs/>
          <w:sz w:val="22"/>
          <w:szCs w:val="22"/>
        </w:rPr>
        <w:t>chaq</w:t>
      </w:r>
      <w:r w:rsidRPr="000709C9">
        <w:rPr>
          <w:rFonts w:ascii="Arial" w:hAnsi="Arial" w:cs="Arial"/>
          <w:b/>
          <w:bCs/>
          <w:sz w:val="22"/>
          <w:szCs w:val="22"/>
        </w:rPr>
        <w:t xml:space="preserve"> virus</w:t>
      </w:r>
      <w:commentRangeEnd w:id="586"/>
      <w:r w:rsidR="00F9359D">
        <w:rPr>
          <w:rStyle w:val="CommentReference"/>
        </w:rPr>
        <w:commentReference w:id="586"/>
      </w:r>
      <w:r w:rsidRPr="000709C9">
        <w:rPr>
          <w:rFonts w:ascii="Arial" w:hAnsi="Arial" w:cs="Arial"/>
          <w:b/>
          <w:bCs/>
          <w:sz w:val="22"/>
          <w:szCs w:val="22"/>
        </w:rPr>
        <w:t>.</w:t>
      </w:r>
      <w:r>
        <w:rPr>
          <w:rFonts w:ascii="Arial" w:hAnsi="Arial" w:cs="Arial"/>
          <w:sz w:val="22"/>
          <w:szCs w:val="22"/>
        </w:rPr>
        <w:t xml:space="preserve"> Sample names are colored by location. </w:t>
      </w:r>
      <w:r w:rsidR="00B06817">
        <w:rPr>
          <w:rFonts w:ascii="Arial" w:hAnsi="Arial" w:cs="Arial"/>
          <w:sz w:val="22"/>
          <w:szCs w:val="22"/>
        </w:rPr>
        <w:t>Sequences generated by other investigators are indicated with an (*).Sequences from museum specimens are indicated by a (+)</w:t>
      </w:r>
      <w:sdt>
        <w:sdtPr>
          <w:rPr>
            <w:rFonts w:ascii="Arial" w:hAnsi="Arial" w:cs="Arial"/>
            <w:color w:val="000000"/>
            <w:sz w:val="22"/>
            <w:szCs w:val="22"/>
            <w:vertAlign w:val="superscript"/>
          </w:rPr>
          <w:tag w:val="MENDELEY_CITATION_v3_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"/>
          <w:id w:val="729580966"/>
          <w:placeholder>
            <w:docPart w:val="DefaultPlaceholder_-1854013440"/>
          </w:placeholder>
        </w:sdtPr>
        <w:sdtContent>
          <w:r w:rsidR="008E7E2D" w:rsidRPr="008E7E2D">
            <w:rPr>
              <w:rFonts w:ascii="Arial" w:hAnsi="Arial" w:cs="Arial"/>
              <w:color w:val="000000"/>
              <w:sz w:val="22"/>
              <w:szCs w:val="22"/>
              <w:vertAlign w:val="superscript"/>
            </w:rPr>
            <w:t>12</w:t>
          </w:r>
        </w:sdtContent>
      </w:sdt>
      <w:del w:id="587" w:author="Keene-Snickers,Lexi" w:date="2025-03-01T12:30:00Z" w16du:dateUtc="2025-03-01T19:30:00Z">
        <w:r w:rsidR="00B06817" w:rsidDel="00E731A6">
          <w:rPr>
            <w:rFonts w:ascii="Arial" w:hAnsi="Arial" w:cs="Arial"/>
            <w:sz w:val="22"/>
            <w:szCs w:val="22"/>
          </w:rPr>
          <w:delText xml:space="preserve"> [REF]</w:delText>
        </w:r>
      </w:del>
      <w:r w:rsidR="00B06817">
        <w:rPr>
          <w:rFonts w:ascii="Arial" w:hAnsi="Arial" w:cs="Arial"/>
          <w:sz w:val="22"/>
          <w:szCs w:val="22"/>
        </w:rPr>
        <w:t xml:space="preserve">. </w:t>
      </w:r>
      <w:del w:id="588" w:author="Stenglein,Mark" w:date="2025-02-20T10:03:00Z" w16du:dateUtc="2025-02-20T17:03:00Z">
        <w:r w:rsidDel="00B06817">
          <w:rPr>
            <w:rFonts w:ascii="Arial" w:hAnsi="Arial" w:cs="Arial"/>
            <w:sz w:val="22"/>
            <w:szCs w:val="22"/>
          </w:rPr>
          <w:delText>Samples that were generated by different laboratories are indicated with an (*). Samples that were sequenced from old museum specimens are indicated by a (+).</w:delText>
        </w:r>
      </w:del>
      <w:r>
        <w:rPr>
          <w:rFonts w:ascii="Arial" w:hAnsi="Arial" w:cs="Arial"/>
          <w:sz w:val="22"/>
          <w:szCs w:val="22"/>
        </w:rPr>
        <w:t xml:space="preserve"> Support values are shown </w:t>
      </w:r>
      <w:r>
        <w:rPr>
          <w:rFonts w:ascii="Arial" w:hAnsi="Arial" w:cs="Arial"/>
          <w:sz w:val="22"/>
          <w:szCs w:val="22"/>
        </w:rPr>
        <w:lastRenderedPageBreak/>
        <w:t xml:space="preserve">for select nodes. Accession numbers are noted except where groups of closely related sequences were collapsed. </w:t>
      </w:r>
    </w:p>
    <w:p w14:paraId="4FD04DBF" w14:textId="2AABF73A" w:rsidR="004604B9" w:rsidRDefault="004604B9" w:rsidP="00081385">
      <w:pPr>
        <w:spacing w:line="360" w:lineRule="auto"/>
        <w:rPr>
          <w:ins w:id="589" w:author="Keene-Snickers,Lexi" w:date="2025-03-01T18:03:00Z" w16du:dateUtc="2025-03-02T01:03:00Z"/>
          <w:rFonts w:ascii="Arial" w:hAnsi="Arial" w:cs="Arial"/>
          <w:sz w:val="22"/>
          <w:szCs w:val="22"/>
        </w:rPr>
      </w:pPr>
      <w:ins w:id="590" w:author="Keene-Snickers,Lexi" w:date="2025-03-01T18:04:00Z" w16du:dateUtc="2025-03-02T01:04:00Z">
        <w:r>
          <w:rPr>
            <w:rFonts w:ascii="Arial" w:hAnsi="Arial" w:cs="Arial"/>
            <w:noProof/>
            <w:sz w:val="22"/>
            <w:szCs w:val="22"/>
          </w:rPr>
          <w:drawing>
            <wp:inline distT="0" distB="0" distL="0" distR="0" wp14:anchorId="223830B5" wp14:editId="4139C56F">
              <wp:extent cx="3192151" cy="6937829"/>
              <wp:effectExtent l="0" t="0" r="0" b="0"/>
              <wp:docPr id="738055650" name="Picture 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055650" name="Picture 10" descr="A screenshot of a computer&#10;&#10;AI-generated content may be incorrect."/>
                      <pic:cNvPicPr/>
                    </pic:nvPicPr>
                    <pic:blipFill>
                      <a:blip r:embed="rId31">
                        <a:extLst>
                          <a:ext uri="{28A0092B-C50C-407E-A947-70E740481C1C}">
                            <a14:useLocalDpi xmlns:a14="http://schemas.microsoft.com/office/drawing/2010/main" val="0"/>
                          </a:ext>
                        </a:extLst>
                      </a:blip>
                      <a:stretch>
                        <a:fillRect/>
                      </a:stretch>
                    </pic:blipFill>
                    <pic:spPr>
                      <a:xfrm>
                        <a:off x="0" y="0"/>
                        <a:ext cx="3227512" cy="7014683"/>
                      </a:xfrm>
                      <a:prstGeom prst="rect">
                        <a:avLst/>
                      </a:prstGeom>
                    </pic:spPr>
                  </pic:pic>
                </a:graphicData>
              </a:graphic>
            </wp:inline>
          </w:drawing>
        </w:r>
      </w:ins>
    </w:p>
    <w:p w14:paraId="2EF1A406" w14:textId="0019B738" w:rsidR="004604B9" w:rsidRDefault="004604B9" w:rsidP="004604B9">
      <w:pPr>
        <w:spacing w:line="360" w:lineRule="auto"/>
        <w:rPr>
          <w:ins w:id="591" w:author="Keene-Snickers,Lexi" w:date="2025-03-01T18:03:00Z" w16du:dateUtc="2025-03-02T01:03:00Z"/>
          <w:rFonts w:ascii="Arial" w:hAnsi="Arial" w:cs="Arial"/>
          <w:sz w:val="22"/>
          <w:szCs w:val="22"/>
        </w:rPr>
      </w:pPr>
      <w:ins w:id="592" w:author="Keene-Snickers,Lexi" w:date="2025-03-01T18:03:00Z" w16du:dateUtc="2025-03-02T01:03:00Z">
        <w:r w:rsidRPr="00C96C0F">
          <w:rPr>
            <w:rFonts w:ascii="Arial" w:hAnsi="Arial" w:cs="Arial"/>
            <w:b/>
            <w:bCs/>
            <w:sz w:val="22"/>
            <w:szCs w:val="22"/>
          </w:rPr>
          <w:t xml:space="preserve">Supplemental Figure </w:t>
        </w:r>
        <w:r>
          <w:rPr>
            <w:rFonts w:ascii="Arial" w:hAnsi="Arial" w:cs="Arial"/>
            <w:b/>
            <w:bCs/>
            <w:sz w:val="22"/>
            <w:szCs w:val="22"/>
          </w:rPr>
          <w:t>5</w:t>
        </w:r>
        <w:r w:rsidRPr="00C96C0F">
          <w:rPr>
            <w:rFonts w:ascii="Arial" w:hAnsi="Arial" w:cs="Arial"/>
            <w:b/>
            <w:bCs/>
            <w:sz w:val="22"/>
            <w:szCs w:val="22"/>
          </w:rPr>
          <w:t>:</w:t>
        </w:r>
        <w:r>
          <w:rPr>
            <w:rFonts w:ascii="Arial" w:hAnsi="Arial" w:cs="Arial"/>
            <w:sz w:val="22"/>
            <w:szCs w:val="22"/>
          </w:rPr>
          <w:t xml:space="preserve"> </w:t>
        </w:r>
        <w:r w:rsidRPr="00C96C0F">
          <w:rPr>
            <w:rFonts w:ascii="Arial" w:hAnsi="Arial" w:cs="Arial"/>
            <w:b/>
            <w:bCs/>
            <w:sz w:val="22"/>
            <w:szCs w:val="22"/>
          </w:rPr>
          <w:t xml:space="preserve">Midpoint rooted maximum likelihood tree of </w:t>
        </w:r>
        <w:r>
          <w:rPr>
            <w:rFonts w:ascii="Arial" w:hAnsi="Arial" w:cs="Arial"/>
            <w:b/>
            <w:bCs/>
            <w:sz w:val="22"/>
            <w:szCs w:val="22"/>
          </w:rPr>
          <w:t>chaq virus</w:t>
        </w:r>
        <w:r w:rsidRPr="00C96C0F">
          <w:rPr>
            <w:rFonts w:ascii="Arial" w:hAnsi="Arial" w:cs="Arial"/>
            <w:b/>
            <w:bCs/>
            <w:sz w:val="22"/>
            <w:szCs w:val="22"/>
          </w:rPr>
          <w:t xml:space="preserve"> nucleotide sequences extended data.</w:t>
        </w:r>
        <w:r>
          <w:rPr>
            <w:rFonts w:ascii="Arial" w:hAnsi="Arial" w:cs="Arial"/>
            <w:sz w:val="22"/>
            <w:szCs w:val="22"/>
          </w:rPr>
          <w:t xml:space="preserve"> Data as shown in Figure 5 but with no clades collapsed.</w:t>
        </w:r>
      </w:ins>
    </w:p>
    <w:p w14:paraId="49933656" w14:textId="3E3C472E" w:rsidR="004604B9" w:rsidRDefault="00812026" w:rsidP="00081385">
      <w:pPr>
        <w:spacing w:line="360" w:lineRule="auto"/>
        <w:rPr>
          <w:rFonts w:ascii="Arial" w:hAnsi="Arial" w:cs="Arial"/>
          <w:sz w:val="22"/>
          <w:szCs w:val="22"/>
        </w:rPr>
      </w:pPr>
      <w:ins w:id="593" w:author="Keene-Snickers,Lexi" w:date="2025-03-03T11:38:00Z" w16du:dateUtc="2025-03-03T18:38:00Z">
        <w:r>
          <w:rPr>
            <w:rFonts w:ascii="Arial" w:hAnsi="Arial" w:cs="Arial"/>
            <w:noProof/>
            <w:sz w:val="22"/>
            <w:szCs w:val="22"/>
          </w:rPr>
          <w:lastRenderedPageBreak/>
          <w:drawing>
            <wp:inline distT="0" distB="0" distL="0" distR="0" wp14:anchorId="29839338" wp14:editId="7B2FDB42">
              <wp:extent cx="5943600" cy="3599180"/>
              <wp:effectExtent l="0" t="0" r="0" b="0"/>
              <wp:docPr id="1712083480" name="Picture 17"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083480" name="Picture 17" descr="A screenshot of a computer screen&#10;&#10;AI-generated content may be incorrect."/>
                      <pic:cNvPicPr/>
                    </pic:nvPicPr>
                    <pic:blipFill>
                      <a:blip r:embed="rId32">
                        <a:extLst>
                          <a:ext uri="{28A0092B-C50C-407E-A947-70E740481C1C}">
                            <a14:useLocalDpi xmlns:a14="http://schemas.microsoft.com/office/drawing/2010/main" val="0"/>
                          </a:ext>
                        </a:extLst>
                      </a:blip>
                      <a:stretch>
                        <a:fillRect/>
                      </a:stretch>
                    </pic:blipFill>
                    <pic:spPr>
                      <a:xfrm>
                        <a:off x="0" y="0"/>
                        <a:ext cx="5943600" cy="3599180"/>
                      </a:xfrm>
                      <a:prstGeom prst="rect">
                        <a:avLst/>
                      </a:prstGeom>
                    </pic:spPr>
                  </pic:pic>
                </a:graphicData>
              </a:graphic>
            </wp:inline>
          </w:drawing>
        </w:r>
      </w:ins>
    </w:p>
    <w:p w14:paraId="65435229" w14:textId="2B52C8B2" w:rsidR="00812026" w:rsidRDefault="00812026" w:rsidP="00081385">
      <w:pPr>
        <w:spacing w:line="360" w:lineRule="auto"/>
        <w:rPr>
          <w:ins w:id="594" w:author="Keene-Snickers,Lexi" w:date="2025-03-03T11:39:00Z" w16du:dateUtc="2025-03-03T18:39:00Z"/>
          <w:rFonts w:ascii="Arial" w:hAnsi="Arial" w:cs="Arial"/>
          <w:b/>
          <w:bCs/>
          <w:sz w:val="22"/>
          <w:szCs w:val="22"/>
        </w:rPr>
      </w:pPr>
      <w:ins w:id="595" w:author="Keene-Snickers,Lexi" w:date="2025-03-03T11:37:00Z" w16du:dateUtc="2025-03-03T18:37:00Z">
        <w:r>
          <w:rPr>
            <w:rFonts w:ascii="Arial" w:hAnsi="Arial" w:cs="Arial"/>
            <w:b/>
            <w:bCs/>
            <w:sz w:val="22"/>
            <w:szCs w:val="22"/>
          </w:rPr>
          <w:t xml:space="preserve">Figure 8: </w:t>
        </w:r>
      </w:ins>
      <w:ins w:id="596" w:author="Keene-Snickers,Lexi" w:date="2025-03-03T11:38:00Z" w16du:dateUtc="2025-03-03T18:38:00Z">
        <w:r>
          <w:rPr>
            <w:rFonts w:ascii="Arial" w:hAnsi="Arial" w:cs="Arial"/>
            <w:b/>
            <w:bCs/>
            <w:sz w:val="22"/>
            <w:szCs w:val="22"/>
          </w:rPr>
          <w:t xml:space="preserve">Galbut virus RNA 3 and Chaq virus </w:t>
        </w:r>
      </w:ins>
      <w:ins w:id="597" w:author="Keene-Snickers,Lexi" w:date="2025-03-03T11:39:00Z" w16du:dateUtc="2025-03-03T18:39:00Z">
        <w:r>
          <w:rPr>
            <w:rFonts w:ascii="Arial" w:hAnsi="Arial" w:cs="Arial"/>
            <w:b/>
            <w:bCs/>
            <w:sz w:val="22"/>
            <w:szCs w:val="22"/>
          </w:rPr>
          <w:t xml:space="preserve">sequences </w:t>
        </w:r>
      </w:ins>
      <w:ins w:id="598" w:author="Keene-Snickers,Lexi" w:date="2025-03-03T11:38:00Z" w16du:dateUtc="2025-03-03T18:38:00Z">
        <w:r>
          <w:rPr>
            <w:rFonts w:ascii="Arial" w:hAnsi="Arial" w:cs="Arial"/>
            <w:b/>
            <w:bCs/>
            <w:sz w:val="22"/>
            <w:szCs w:val="22"/>
          </w:rPr>
          <w:t xml:space="preserve">are more divergent than galbut virus RNA 1 </w:t>
        </w:r>
      </w:ins>
      <w:ins w:id="599" w:author="Keene-Snickers,Lexi" w:date="2025-03-03T11:39:00Z" w16du:dateUtc="2025-03-03T18:39:00Z">
        <w:r>
          <w:rPr>
            <w:rFonts w:ascii="Arial" w:hAnsi="Arial" w:cs="Arial"/>
            <w:b/>
            <w:bCs/>
            <w:sz w:val="22"/>
            <w:szCs w:val="22"/>
          </w:rPr>
          <w:t>and 2.</w:t>
        </w:r>
      </w:ins>
    </w:p>
    <w:p w14:paraId="2B835087" w14:textId="77777777" w:rsidR="00812026" w:rsidRDefault="00812026" w:rsidP="00081385">
      <w:pPr>
        <w:spacing w:line="360" w:lineRule="auto"/>
        <w:rPr>
          <w:ins w:id="600" w:author="Keene-Snickers,Lexi" w:date="2025-03-03T11:40:00Z" w16du:dateUtc="2025-03-03T18:40:00Z"/>
          <w:rFonts w:ascii="Arial" w:hAnsi="Arial" w:cs="Arial"/>
          <w:b/>
          <w:bCs/>
          <w:sz w:val="22"/>
          <w:szCs w:val="22"/>
        </w:rPr>
      </w:pPr>
    </w:p>
    <w:p w14:paraId="2CFBF5A5" w14:textId="28863A4D" w:rsidR="00812026" w:rsidRDefault="00812026" w:rsidP="00081385">
      <w:pPr>
        <w:spacing w:line="360" w:lineRule="auto"/>
        <w:rPr>
          <w:ins w:id="601" w:author="Keene-Snickers,Lexi" w:date="2025-03-03T11:39:00Z" w16du:dateUtc="2025-03-03T18:39:00Z"/>
          <w:rFonts w:ascii="Arial" w:hAnsi="Arial" w:cs="Arial"/>
          <w:b/>
          <w:bCs/>
          <w:sz w:val="22"/>
          <w:szCs w:val="22"/>
        </w:rPr>
      </w:pPr>
      <w:ins w:id="602" w:author="Keene-Snickers,Lexi" w:date="2025-03-03T11:40:00Z" w16du:dateUtc="2025-03-03T18:40:00Z">
        <w:r>
          <w:rPr>
            <w:rFonts w:ascii="Arial" w:hAnsi="Arial" w:cs="Arial"/>
            <w:b/>
            <w:bCs/>
            <w:noProof/>
            <w:sz w:val="22"/>
            <w:szCs w:val="22"/>
          </w:rPr>
          <w:lastRenderedPageBreak/>
          <w:drawing>
            <wp:inline distT="0" distB="0" distL="0" distR="0" wp14:anchorId="40776314" wp14:editId="3E16FF9D">
              <wp:extent cx="5943600" cy="4587875"/>
              <wp:effectExtent l="0" t="0" r="0" b="0"/>
              <wp:docPr id="1761932638" name="Picture 18"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932638" name="Picture 18" descr="A screenshot of a graph&#10;&#10;AI-generated content may be incorrect."/>
                      <pic:cNvPicPr/>
                    </pic:nvPicPr>
                    <pic:blipFill>
                      <a:blip r:embed="rId33">
                        <a:extLst>
                          <a:ext uri="{28A0092B-C50C-407E-A947-70E740481C1C}">
                            <a14:useLocalDpi xmlns:a14="http://schemas.microsoft.com/office/drawing/2010/main" val="0"/>
                          </a:ext>
                        </a:extLst>
                      </a:blip>
                      <a:stretch>
                        <a:fillRect/>
                      </a:stretch>
                    </pic:blipFill>
                    <pic:spPr>
                      <a:xfrm>
                        <a:off x="0" y="0"/>
                        <a:ext cx="5943600" cy="4587875"/>
                      </a:xfrm>
                      <a:prstGeom prst="rect">
                        <a:avLst/>
                      </a:prstGeom>
                    </pic:spPr>
                  </pic:pic>
                </a:graphicData>
              </a:graphic>
            </wp:inline>
          </w:drawing>
        </w:r>
      </w:ins>
    </w:p>
    <w:p w14:paraId="2691FA9C" w14:textId="14E35936" w:rsidR="00812026" w:rsidRDefault="00812026" w:rsidP="00081385">
      <w:pPr>
        <w:spacing w:line="360" w:lineRule="auto"/>
        <w:rPr>
          <w:ins w:id="603" w:author="Keene-Snickers,Lexi" w:date="2025-03-03T11:37:00Z" w16du:dateUtc="2025-03-03T18:37:00Z"/>
          <w:rFonts w:ascii="Arial" w:hAnsi="Arial" w:cs="Arial"/>
          <w:b/>
          <w:bCs/>
          <w:sz w:val="22"/>
          <w:szCs w:val="22"/>
        </w:rPr>
      </w:pPr>
      <w:ins w:id="604" w:author="Keene-Snickers,Lexi" w:date="2025-03-03T11:39:00Z" w16du:dateUtc="2025-03-03T18:39:00Z">
        <w:r>
          <w:rPr>
            <w:rFonts w:ascii="Arial" w:hAnsi="Arial" w:cs="Arial"/>
            <w:b/>
            <w:bCs/>
            <w:sz w:val="22"/>
            <w:szCs w:val="22"/>
          </w:rPr>
          <w:t>Supplemental Figure 6: Galbut virus and chaq virus sequ</w:t>
        </w:r>
      </w:ins>
      <w:ins w:id="605" w:author="Keene-Snickers,Lexi" w:date="2025-03-03T11:40:00Z" w16du:dateUtc="2025-03-03T18:40:00Z">
        <w:r>
          <w:rPr>
            <w:rFonts w:ascii="Arial" w:hAnsi="Arial" w:cs="Arial"/>
            <w:b/>
            <w:bCs/>
            <w:sz w:val="22"/>
            <w:szCs w:val="22"/>
          </w:rPr>
          <w:t>ence diversity between genotype is similar.</w:t>
        </w:r>
      </w:ins>
    </w:p>
    <w:p w14:paraId="25009E4A" w14:textId="1233B8C0" w:rsidR="00192F0F" w:rsidRDefault="001D5C8A" w:rsidP="00081385">
      <w:pPr>
        <w:spacing w:line="360" w:lineRule="auto"/>
        <w:rPr>
          <w:ins w:id="606" w:author="Keene-Snickers,Lexi" w:date="2025-02-25T17:49:00Z" w16du:dateUtc="2025-02-26T00:49:00Z"/>
          <w:rFonts w:ascii="Arial" w:hAnsi="Arial" w:cs="Arial"/>
          <w:b/>
          <w:bCs/>
          <w:sz w:val="22"/>
          <w:szCs w:val="22"/>
        </w:rPr>
      </w:pPr>
      <w:commentRangeStart w:id="607"/>
      <w:r>
        <w:rPr>
          <w:rFonts w:ascii="Arial" w:hAnsi="Arial" w:cs="Arial"/>
          <w:b/>
          <w:bCs/>
          <w:sz w:val="22"/>
          <w:szCs w:val="22"/>
        </w:rPr>
        <w:lastRenderedPageBreak/>
        <w:t xml:space="preserve">Table </w:t>
      </w:r>
      <w:commentRangeEnd w:id="607"/>
      <w:r w:rsidR="00AF255A">
        <w:rPr>
          <w:rStyle w:val="CommentReference"/>
        </w:rPr>
        <w:commentReference w:id="607"/>
      </w:r>
      <w:r>
        <w:rPr>
          <w:rFonts w:ascii="Arial" w:hAnsi="Arial" w:cs="Arial"/>
          <w:b/>
          <w:bCs/>
          <w:sz w:val="22"/>
          <w:szCs w:val="22"/>
        </w:rPr>
        <w:t xml:space="preserve">2: Sites </w:t>
      </w:r>
      <w:del w:id="608" w:author="Stenglein,Mark" w:date="2025-02-20T10:05:00Z" w16du:dateUtc="2025-02-20T17:05:00Z">
        <w:r w:rsidDel="005C4C2E">
          <w:rPr>
            <w:rFonts w:ascii="Arial" w:hAnsi="Arial" w:cs="Arial"/>
            <w:b/>
            <w:bCs/>
            <w:sz w:val="22"/>
            <w:szCs w:val="22"/>
          </w:rPr>
          <w:delText>identified a</w:delText>
        </w:r>
      </w:del>
      <w:r w:rsidR="005C4C2E">
        <w:rPr>
          <w:rFonts w:ascii="Arial" w:hAnsi="Arial" w:cs="Arial"/>
          <w:b/>
          <w:bCs/>
          <w:sz w:val="22"/>
          <w:szCs w:val="22"/>
        </w:rPr>
        <w:t>experiencing</w:t>
      </w:r>
      <w:del w:id="609" w:author="Stenglein,Mark" w:date="2025-02-20T10:05:00Z" w16du:dateUtc="2025-02-20T17:05:00Z">
        <w:r w:rsidDel="005C4C2E">
          <w:rPr>
            <w:rFonts w:ascii="Arial" w:hAnsi="Arial" w:cs="Arial"/>
            <w:b/>
            <w:bCs/>
            <w:sz w:val="22"/>
            <w:szCs w:val="22"/>
          </w:rPr>
          <w:delText>s</w:delText>
        </w:r>
      </w:del>
      <w:r>
        <w:rPr>
          <w:rFonts w:ascii="Arial" w:hAnsi="Arial" w:cs="Arial"/>
          <w:b/>
          <w:bCs/>
          <w:sz w:val="22"/>
          <w:szCs w:val="22"/>
        </w:rPr>
        <w:t xml:space="preserve"> diversifying selection.</w:t>
      </w:r>
      <w:r w:rsidRPr="001D5C8A">
        <w:rPr>
          <w:rFonts w:ascii="Arial" w:hAnsi="Arial" w:cs="Arial"/>
          <w:b/>
          <w:bCs/>
          <w:noProof/>
          <w:sz w:val="22"/>
          <w:szCs w:val="22"/>
        </w:rPr>
        <w:drawing>
          <wp:inline distT="0" distB="0" distL="0" distR="0" wp14:anchorId="7A43A702" wp14:editId="54A438EA">
            <wp:extent cx="4528457" cy="4038115"/>
            <wp:effectExtent l="0" t="0" r="5715" b="635"/>
            <wp:docPr id="769131374" name="Picture 1" descr="A table with numbers and a few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131374" name="Picture 1" descr="A table with numbers and a few letters&#10;&#10;Description automatically generated"/>
                    <pic:cNvPicPr/>
                  </pic:nvPicPr>
                  <pic:blipFill>
                    <a:blip r:embed="rId34"/>
                    <a:stretch>
                      <a:fillRect/>
                    </a:stretch>
                  </pic:blipFill>
                  <pic:spPr>
                    <a:xfrm>
                      <a:off x="0" y="0"/>
                      <a:ext cx="4553025" cy="4060023"/>
                    </a:xfrm>
                    <a:prstGeom prst="rect">
                      <a:avLst/>
                    </a:prstGeom>
                  </pic:spPr>
                </pic:pic>
              </a:graphicData>
            </a:graphic>
          </wp:inline>
        </w:drawing>
      </w:r>
    </w:p>
    <w:p w14:paraId="05DB9AD6" w14:textId="77777777" w:rsidR="002474A2" w:rsidRDefault="002474A2" w:rsidP="00081385">
      <w:pPr>
        <w:spacing w:line="360" w:lineRule="auto"/>
        <w:rPr>
          <w:ins w:id="610" w:author="Keene-Snickers,Lexi" w:date="2025-02-25T17:49:00Z" w16du:dateUtc="2025-02-26T00:49:00Z"/>
          <w:rFonts w:ascii="Arial" w:hAnsi="Arial" w:cs="Arial"/>
          <w:b/>
          <w:bCs/>
          <w:sz w:val="22"/>
          <w:szCs w:val="22"/>
        </w:rPr>
      </w:pPr>
    </w:p>
    <w:p w14:paraId="5A9EB002" w14:textId="51E2EFA9" w:rsidR="002474A2" w:rsidRDefault="002474A2" w:rsidP="00081385">
      <w:pPr>
        <w:spacing w:line="360" w:lineRule="auto"/>
        <w:rPr>
          <w:ins w:id="611" w:author="Keene-Snickers,Lexi" w:date="2025-02-25T17:49:00Z" w16du:dateUtc="2025-02-26T00:49:00Z"/>
          <w:rFonts w:ascii="Arial" w:hAnsi="Arial" w:cs="Arial"/>
          <w:b/>
          <w:bCs/>
          <w:sz w:val="22"/>
          <w:szCs w:val="22"/>
        </w:rPr>
      </w:pPr>
      <w:ins w:id="612" w:author="Keene-Snickers,Lexi" w:date="2025-02-25T17:49:00Z" w16du:dateUtc="2025-02-26T00:49:00Z">
        <w:r>
          <w:rPr>
            <w:rFonts w:ascii="Arial" w:hAnsi="Arial" w:cs="Arial"/>
            <w:b/>
            <w:bCs/>
            <w:sz w:val="22"/>
            <w:szCs w:val="22"/>
          </w:rPr>
          <w:t xml:space="preserve">Supplemental Table 1: Sites experiencing purifying </w:t>
        </w:r>
        <w:commentRangeStart w:id="613"/>
        <w:r>
          <w:rPr>
            <w:rFonts w:ascii="Arial" w:hAnsi="Arial" w:cs="Arial"/>
            <w:b/>
            <w:bCs/>
            <w:sz w:val="22"/>
            <w:szCs w:val="22"/>
          </w:rPr>
          <w:t>selection</w:t>
        </w:r>
      </w:ins>
      <w:commentRangeEnd w:id="613"/>
      <w:ins w:id="614" w:author="Keene-Snickers,Lexi" w:date="2025-02-25T17:55:00Z" w16du:dateUtc="2025-02-26T00:55:00Z">
        <w:r>
          <w:rPr>
            <w:rStyle w:val="CommentReference"/>
          </w:rPr>
          <w:commentReference w:id="613"/>
        </w:r>
      </w:ins>
      <w:ins w:id="615" w:author="Keene-Snickers,Lexi" w:date="2025-02-25T17:49:00Z" w16du:dateUtc="2025-02-26T00:49:00Z">
        <w:r>
          <w:rPr>
            <w:rFonts w:ascii="Arial" w:hAnsi="Arial" w:cs="Arial"/>
            <w:b/>
            <w:bCs/>
            <w:sz w:val="22"/>
            <w:szCs w:val="22"/>
          </w:rPr>
          <w:t>.</w:t>
        </w:r>
      </w:ins>
    </w:p>
    <w:p w14:paraId="1EE4619E" w14:textId="77777777" w:rsidR="002474A2" w:rsidRDefault="002474A2" w:rsidP="00081385">
      <w:pPr>
        <w:spacing w:line="360" w:lineRule="auto"/>
        <w:rPr>
          <w:rFonts w:ascii="Arial" w:hAnsi="Arial" w:cs="Arial"/>
          <w:b/>
          <w:bCs/>
          <w:sz w:val="22"/>
          <w:szCs w:val="22"/>
        </w:rPr>
      </w:pPr>
    </w:p>
    <w:p w14:paraId="6B278CF4" w14:textId="77777777" w:rsidR="008603AA" w:rsidRDefault="008603AA" w:rsidP="00081385">
      <w:pPr>
        <w:spacing w:line="360" w:lineRule="auto"/>
        <w:rPr>
          <w:rFonts w:ascii="Arial" w:hAnsi="Arial" w:cs="Arial"/>
          <w:b/>
          <w:bCs/>
          <w:sz w:val="22"/>
          <w:szCs w:val="22"/>
        </w:rPr>
      </w:pPr>
    </w:p>
    <w:p w14:paraId="4354F269" w14:textId="008FE7C7" w:rsidR="008603AA" w:rsidRDefault="008603AA" w:rsidP="00081385">
      <w:pPr>
        <w:spacing w:line="360" w:lineRule="auto"/>
        <w:rPr>
          <w:rFonts w:ascii="Arial" w:hAnsi="Arial" w:cs="Arial"/>
          <w:b/>
          <w:bCs/>
          <w:sz w:val="22"/>
          <w:szCs w:val="22"/>
        </w:rPr>
      </w:pPr>
      <w:r>
        <w:rPr>
          <w:rFonts w:ascii="Arial" w:hAnsi="Arial" w:cs="Arial"/>
          <w:b/>
          <w:bCs/>
          <w:sz w:val="22"/>
          <w:szCs w:val="22"/>
        </w:rPr>
        <w:t>Galbut virus low and high infection level is associated with genotype A but not B</w:t>
      </w:r>
    </w:p>
    <w:p w14:paraId="5563B50C" w14:textId="77777777" w:rsidR="008603AA" w:rsidRDefault="008603AA" w:rsidP="00081385">
      <w:pPr>
        <w:spacing w:line="360" w:lineRule="auto"/>
        <w:rPr>
          <w:rFonts w:ascii="Arial" w:hAnsi="Arial" w:cs="Arial"/>
          <w:b/>
          <w:bCs/>
          <w:sz w:val="22"/>
          <w:szCs w:val="22"/>
        </w:rPr>
      </w:pPr>
    </w:p>
    <w:p w14:paraId="674CE39B" w14:textId="55D4F833" w:rsidR="008603AA" w:rsidRDefault="008603AA" w:rsidP="00081385">
      <w:pPr>
        <w:spacing w:line="360" w:lineRule="auto"/>
        <w:ind w:firstLine="720"/>
        <w:rPr>
          <w:rFonts w:ascii="Arial" w:hAnsi="Arial" w:cs="Arial"/>
          <w:color w:val="000000"/>
          <w:sz w:val="22"/>
          <w:szCs w:val="22"/>
        </w:rPr>
      </w:pPr>
      <w:del w:id="616" w:author="Stenglein,Mark" w:date="2025-02-20T10:08:00Z" w16du:dateUtc="2025-02-20T17:08:00Z">
        <w:r w:rsidDel="00834D66">
          <w:rPr>
            <w:rFonts w:ascii="Arial" w:hAnsi="Arial" w:cs="Arial"/>
            <w:color w:val="000000"/>
            <w:sz w:val="22"/>
            <w:szCs w:val="22"/>
          </w:rPr>
          <w:delText xml:space="preserve">We </w:delText>
        </w:r>
      </w:del>
      <w:ins w:id="617" w:author="Stenglein,Mark" w:date="2025-02-20T10:08:00Z" w16du:dateUtc="2025-02-20T17:08:00Z">
        <w:r w:rsidR="00834D66">
          <w:rPr>
            <w:rFonts w:ascii="Arial" w:hAnsi="Arial" w:cs="Arial"/>
            <w:color w:val="000000"/>
            <w:sz w:val="22"/>
            <w:szCs w:val="22"/>
          </w:rPr>
          <w:t xml:space="preserve">We next asked whether different galbut virus genotypes were associated with different phenotypes.  </w:t>
        </w:r>
      </w:ins>
      <w:commentRangeStart w:id="618"/>
      <w:r>
        <w:rPr>
          <w:rFonts w:ascii="Arial" w:hAnsi="Arial" w:cs="Arial"/>
          <w:color w:val="000000"/>
          <w:sz w:val="22"/>
          <w:szCs w:val="22"/>
        </w:rPr>
        <w:t xml:space="preserve">were </w:t>
      </w:r>
      <w:r w:rsidR="00192F0F">
        <w:rPr>
          <w:rFonts w:ascii="Arial" w:hAnsi="Arial" w:cs="Arial"/>
          <w:color w:val="000000"/>
          <w:sz w:val="22"/>
          <w:szCs w:val="22"/>
        </w:rPr>
        <w:t xml:space="preserve">next </w:t>
      </w:r>
      <w:r>
        <w:rPr>
          <w:rFonts w:ascii="Arial" w:hAnsi="Arial" w:cs="Arial"/>
          <w:color w:val="000000"/>
          <w:sz w:val="22"/>
          <w:szCs w:val="22"/>
        </w:rPr>
        <w:t xml:space="preserve">curious whether there was a distribution in the number of reads mapping to galbut virus and chaq virus based on low or high infection status and the presence of chaq virus. In agreement with </w:t>
      </w:r>
      <w:r w:rsidR="00192F0F">
        <w:rPr>
          <w:rFonts w:ascii="Arial" w:hAnsi="Arial" w:cs="Arial"/>
          <w:color w:val="000000"/>
          <w:sz w:val="22"/>
          <w:szCs w:val="22"/>
        </w:rPr>
        <w:t>our</w:t>
      </w:r>
      <w:r>
        <w:rPr>
          <w:rFonts w:ascii="Arial" w:hAnsi="Arial" w:cs="Arial"/>
          <w:color w:val="000000"/>
          <w:sz w:val="22"/>
          <w:szCs w:val="22"/>
        </w:rPr>
        <w:t xml:space="preserve"> RT-qPCR data (</w:t>
      </w:r>
      <w:r w:rsidRPr="00A34120">
        <w:rPr>
          <w:rFonts w:ascii="Arial" w:hAnsi="Arial" w:cs="Arial"/>
          <w:b/>
          <w:bCs/>
          <w:color w:val="000000"/>
          <w:sz w:val="22"/>
          <w:szCs w:val="22"/>
        </w:rPr>
        <w:t>Fig. 1B &amp; 1C</w:t>
      </w:r>
      <w:r>
        <w:rPr>
          <w:rFonts w:ascii="Arial" w:hAnsi="Arial" w:cs="Arial"/>
          <w:color w:val="000000"/>
          <w:sz w:val="22"/>
          <w:szCs w:val="22"/>
        </w:rPr>
        <w:t>), the number of reads per million (RPM) mapping to galbut virus showed that there were low and high levels of infection (</w:t>
      </w:r>
      <w:r w:rsidRPr="00A34120">
        <w:rPr>
          <w:rFonts w:ascii="Arial" w:hAnsi="Arial" w:cs="Arial"/>
          <w:b/>
          <w:bCs/>
          <w:color w:val="000000"/>
          <w:sz w:val="22"/>
          <w:szCs w:val="22"/>
        </w:rPr>
        <w:t>Fig. 8</w:t>
      </w:r>
      <w:r>
        <w:rPr>
          <w:rFonts w:ascii="Arial" w:hAnsi="Arial" w:cs="Arial"/>
          <w:color w:val="000000"/>
          <w:sz w:val="22"/>
          <w:szCs w:val="22"/>
        </w:rPr>
        <w:t>). However, the number of reads mapping was not necessarily similar for each galbut virus segment in a sample. There are fewer chaq virus sequences associated with the low infection samples however, the distribution of high and low infection status was present in chaq virus genotype A (</w:t>
      </w:r>
      <w:r w:rsidRPr="00A34120">
        <w:rPr>
          <w:rFonts w:ascii="Arial" w:hAnsi="Arial" w:cs="Arial"/>
          <w:b/>
          <w:bCs/>
          <w:color w:val="000000"/>
          <w:sz w:val="22"/>
          <w:szCs w:val="22"/>
        </w:rPr>
        <w:t>Fig 8</w:t>
      </w:r>
      <w:r>
        <w:rPr>
          <w:rFonts w:ascii="Arial" w:hAnsi="Arial" w:cs="Arial"/>
          <w:color w:val="000000"/>
          <w:sz w:val="22"/>
          <w:szCs w:val="22"/>
        </w:rPr>
        <w:t>).</w:t>
      </w:r>
      <w:commentRangeEnd w:id="618"/>
      <w:r w:rsidR="0009058D">
        <w:rPr>
          <w:rStyle w:val="CommentReference"/>
        </w:rPr>
        <w:commentReference w:id="618"/>
      </w:r>
    </w:p>
    <w:p w14:paraId="0BC49E55" w14:textId="77777777" w:rsidR="008603AA" w:rsidRDefault="008603AA" w:rsidP="00081385">
      <w:pPr>
        <w:spacing w:line="360" w:lineRule="auto"/>
        <w:ind w:firstLine="720"/>
        <w:rPr>
          <w:rFonts w:ascii="Arial" w:hAnsi="Arial" w:cs="Arial"/>
          <w:color w:val="000000"/>
          <w:sz w:val="22"/>
          <w:szCs w:val="22"/>
        </w:rPr>
      </w:pPr>
    </w:p>
    <w:p w14:paraId="10FAE15F" w14:textId="2FEEE3CD" w:rsidR="008603AA" w:rsidRDefault="008603AA" w:rsidP="00081385">
      <w:pPr>
        <w:spacing w:line="360" w:lineRule="auto"/>
        <w:ind w:firstLine="720"/>
        <w:rPr>
          <w:ins w:id="619" w:author="Keene-Snickers,Lexi" w:date="2025-03-02T15:36:00Z" w16du:dateUtc="2025-03-02T22:36:00Z"/>
          <w:rFonts w:ascii="Arial" w:hAnsi="Arial" w:cs="Arial"/>
          <w:color w:val="000000"/>
          <w:sz w:val="22"/>
          <w:szCs w:val="22"/>
        </w:rPr>
      </w:pPr>
      <w:r>
        <w:rPr>
          <w:rFonts w:ascii="Arial" w:hAnsi="Arial" w:cs="Arial"/>
          <w:color w:val="000000"/>
          <w:sz w:val="22"/>
          <w:szCs w:val="22"/>
        </w:rPr>
        <w:lastRenderedPageBreak/>
        <w:t xml:space="preserve">In contrast to </w:t>
      </w:r>
      <w:r w:rsidR="00192F0F">
        <w:rPr>
          <w:rFonts w:ascii="Arial" w:hAnsi="Arial" w:cs="Arial"/>
          <w:color w:val="000000"/>
          <w:sz w:val="22"/>
          <w:szCs w:val="22"/>
        </w:rPr>
        <w:t>our</w:t>
      </w:r>
      <w:r>
        <w:rPr>
          <w:rFonts w:ascii="Arial" w:hAnsi="Arial" w:cs="Arial"/>
          <w:color w:val="000000"/>
          <w:sz w:val="22"/>
          <w:szCs w:val="22"/>
        </w:rPr>
        <w:t xml:space="preserve"> RT-qPCR data, there was limited evidence of low and high infections in the genotype B samples. Overall, there were </w:t>
      </w:r>
      <w:r w:rsidR="00192F0F">
        <w:rPr>
          <w:rFonts w:ascii="Arial" w:hAnsi="Arial" w:cs="Arial"/>
          <w:color w:val="000000"/>
          <w:sz w:val="22"/>
          <w:szCs w:val="22"/>
        </w:rPr>
        <w:t>the fewest</w:t>
      </w:r>
      <w:r>
        <w:rPr>
          <w:rFonts w:ascii="Arial" w:hAnsi="Arial" w:cs="Arial"/>
          <w:color w:val="000000"/>
          <w:sz w:val="22"/>
          <w:szCs w:val="22"/>
        </w:rPr>
        <w:t xml:space="preserve"> reads mapping to RNA 1 and the most mapping to </w:t>
      </w:r>
      <w:commentRangeStart w:id="620"/>
      <w:r>
        <w:rPr>
          <w:rFonts w:ascii="Arial" w:hAnsi="Arial" w:cs="Arial"/>
          <w:color w:val="000000"/>
          <w:sz w:val="22"/>
          <w:szCs w:val="22"/>
        </w:rPr>
        <w:t xml:space="preserve">RNA 3 </w:t>
      </w:r>
      <w:commentRangeEnd w:id="620"/>
      <w:r w:rsidR="0009058D">
        <w:rPr>
          <w:rStyle w:val="CommentReference"/>
        </w:rPr>
        <w:commentReference w:id="620"/>
      </w:r>
      <w:r>
        <w:rPr>
          <w:rFonts w:ascii="Arial" w:hAnsi="Arial" w:cs="Arial"/>
          <w:color w:val="000000"/>
          <w:sz w:val="22"/>
          <w:szCs w:val="22"/>
        </w:rPr>
        <w:t>(</w:t>
      </w:r>
      <w:r w:rsidRPr="00A34120">
        <w:rPr>
          <w:rFonts w:ascii="Arial" w:hAnsi="Arial" w:cs="Arial"/>
          <w:b/>
          <w:bCs/>
          <w:color w:val="000000"/>
          <w:sz w:val="22"/>
          <w:szCs w:val="22"/>
        </w:rPr>
        <w:t>Fig. 8</w:t>
      </w:r>
      <w:r>
        <w:rPr>
          <w:rFonts w:ascii="Arial" w:hAnsi="Arial" w:cs="Arial"/>
          <w:color w:val="000000"/>
          <w:sz w:val="22"/>
          <w:szCs w:val="22"/>
        </w:rPr>
        <w:t xml:space="preserve">). Since chaq virus is rarely associated with genotype B we are unable to say whether the presence of chaq virus influenced the levels of galbut virus however, the one genotype B sample with chaq virus was one of the samples with more </w:t>
      </w:r>
      <w:commentRangeStart w:id="621"/>
      <w:r>
        <w:rPr>
          <w:rFonts w:ascii="Arial" w:hAnsi="Arial" w:cs="Arial"/>
          <w:color w:val="000000"/>
          <w:sz w:val="22"/>
          <w:szCs w:val="22"/>
        </w:rPr>
        <w:t xml:space="preserve">RPM </w:t>
      </w:r>
      <w:commentRangeEnd w:id="621"/>
      <w:r w:rsidR="0009058D">
        <w:rPr>
          <w:rStyle w:val="CommentReference"/>
        </w:rPr>
        <w:commentReference w:id="621"/>
      </w:r>
      <w:r>
        <w:rPr>
          <w:rFonts w:ascii="Arial" w:hAnsi="Arial" w:cs="Arial"/>
          <w:color w:val="000000"/>
          <w:sz w:val="22"/>
          <w:szCs w:val="22"/>
        </w:rPr>
        <w:t>(</w:t>
      </w:r>
      <w:r w:rsidRPr="00A34120">
        <w:rPr>
          <w:rFonts w:ascii="Arial" w:hAnsi="Arial" w:cs="Arial"/>
          <w:b/>
          <w:bCs/>
          <w:color w:val="000000"/>
          <w:sz w:val="22"/>
          <w:szCs w:val="22"/>
        </w:rPr>
        <w:t>Fig. 8</w:t>
      </w:r>
      <w:r>
        <w:rPr>
          <w:rFonts w:ascii="Arial" w:hAnsi="Arial" w:cs="Arial"/>
          <w:color w:val="000000"/>
          <w:sz w:val="22"/>
          <w:szCs w:val="22"/>
        </w:rPr>
        <w:t>).</w:t>
      </w:r>
    </w:p>
    <w:p w14:paraId="7751C7D5" w14:textId="77777777" w:rsidR="004C7DE3" w:rsidRPr="00DD52CF" w:rsidRDefault="004C7DE3" w:rsidP="00081385">
      <w:pPr>
        <w:spacing w:line="360" w:lineRule="auto"/>
        <w:ind w:firstLine="720"/>
        <w:rPr>
          <w:rFonts w:ascii="Arial" w:hAnsi="Arial" w:cs="Arial"/>
          <w:color w:val="000000"/>
          <w:sz w:val="22"/>
          <w:szCs w:val="22"/>
        </w:rPr>
      </w:pPr>
    </w:p>
    <w:p w14:paraId="68B95508" w14:textId="3746044E" w:rsidR="008603AA" w:rsidRDefault="004C7DE3" w:rsidP="00081385">
      <w:pPr>
        <w:spacing w:line="360" w:lineRule="auto"/>
        <w:rPr>
          <w:rFonts w:ascii="Arial" w:hAnsi="Arial" w:cs="Arial"/>
          <w:b/>
          <w:bCs/>
          <w:sz w:val="22"/>
          <w:szCs w:val="22"/>
        </w:rPr>
      </w:pPr>
      <w:ins w:id="622" w:author="Keene-Snickers,Lexi" w:date="2025-03-02T15:36:00Z" w16du:dateUtc="2025-03-02T22:36:00Z">
        <w:r>
          <w:rPr>
            <w:rFonts w:ascii="Arial" w:hAnsi="Arial" w:cs="Arial"/>
            <w:b/>
            <w:bCs/>
            <w:noProof/>
            <w:sz w:val="22"/>
            <w:szCs w:val="22"/>
          </w:rPr>
          <w:drawing>
            <wp:inline distT="0" distB="0" distL="0" distR="0" wp14:anchorId="141FF1F7" wp14:editId="0E7D08E0">
              <wp:extent cx="6821714" cy="2869347"/>
              <wp:effectExtent l="0" t="0" r="0" b="1270"/>
              <wp:docPr id="632276088" name="Picture 15" descr="A graph of a viru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276088" name="Picture 15" descr="A graph of a virus&#10;&#10;AI-generated content may be incorrect."/>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852404" cy="2882256"/>
                      </a:xfrm>
                      <a:prstGeom prst="rect">
                        <a:avLst/>
                      </a:prstGeom>
                    </pic:spPr>
                  </pic:pic>
                </a:graphicData>
              </a:graphic>
            </wp:inline>
          </w:drawing>
        </w:r>
      </w:ins>
    </w:p>
    <w:p w14:paraId="7767F8D8" w14:textId="55FF47A0" w:rsidR="00456285" w:rsidRPr="00631ADB" w:rsidRDefault="00673029" w:rsidP="00081385">
      <w:pPr>
        <w:spacing w:line="360" w:lineRule="auto"/>
        <w:rPr>
          <w:rFonts w:ascii="Arial" w:hAnsi="Arial" w:cs="Arial"/>
          <w:b/>
          <w:bCs/>
          <w:sz w:val="22"/>
          <w:szCs w:val="22"/>
        </w:rPr>
      </w:pPr>
      <w:del w:id="623" w:author="Keene-Snickers,Lexi" w:date="2025-03-02T15:36:00Z" w16du:dateUtc="2025-03-02T22:36:00Z">
        <w:r w:rsidDel="004C7DE3">
          <w:rPr>
            <w:rFonts w:ascii="Arial" w:hAnsi="Arial" w:cs="Arial"/>
            <w:noProof/>
            <w:sz w:val="22"/>
            <w:szCs w:val="22"/>
          </w:rPr>
          <w:drawing>
            <wp:inline distT="0" distB="0" distL="0" distR="0" wp14:anchorId="3B49D089" wp14:editId="1931C074">
              <wp:extent cx="5943600" cy="4754880"/>
              <wp:effectExtent l="0" t="0" r="0" b="0"/>
              <wp:docPr id="1715462095" name="Picture 12" descr="A graph of different colored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462095" name="Picture 12" descr="A graph of different colored dots&#10;&#10;Description automatically generated with medium confidence"/>
                      <pic:cNvPicPr/>
                    </pic:nvPicPr>
                    <pic:blipFill>
                      <a:blip r:embed="rId36">
                        <a:extLst>
                          <a:ext uri="{28A0092B-C50C-407E-A947-70E740481C1C}">
                            <a14:useLocalDpi xmlns:a14="http://schemas.microsoft.com/office/drawing/2010/main" val="0"/>
                          </a:ext>
                        </a:extLst>
                      </a:blip>
                      <a:stretch>
                        <a:fillRect/>
                      </a:stretch>
                    </pic:blipFill>
                    <pic:spPr>
                      <a:xfrm>
                        <a:off x="0" y="0"/>
                        <a:ext cx="5943600" cy="4754880"/>
                      </a:xfrm>
                      <a:prstGeom prst="rect">
                        <a:avLst/>
                      </a:prstGeom>
                    </pic:spPr>
                  </pic:pic>
                </a:graphicData>
              </a:graphic>
            </wp:inline>
          </w:drawing>
        </w:r>
      </w:del>
      <w:r w:rsidR="00456285" w:rsidRPr="00631ADB">
        <w:rPr>
          <w:rFonts w:ascii="Arial" w:hAnsi="Arial" w:cs="Arial"/>
          <w:b/>
          <w:bCs/>
          <w:sz w:val="22"/>
          <w:szCs w:val="22"/>
        </w:rPr>
        <w:t xml:space="preserve">Figure </w:t>
      </w:r>
      <w:ins w:id="624" w:author="Keene-Snickers,Lexi" w:date="2025-03-03T11:39:00Z" w16du:dateUtc="2025-03-03T18:39:00Z">
        <w:r w:rsidR="00812026">
          <w:rPr>
            <w:rFonts w:ascii="Arial" w:hAnsi="Arial" w:cs="Arial"/>
            <w:b/>
            <w:bCs/>
            <w:sz w:val="22"/>
            <w:szCs w:val="22"/>
          </w:rPr>
          <w:t>9</w:t>
        </w:r>
      </w:ins>
      <w:del w:id="625" w:author="Keene-Snickers,Lexi" w:date="2025-03-03T11:39:00Z" w16du:dateUtc="2025-03-03T18:39:00Z">
        <w:r w:rsidR="00456285" w:rsidRPr="00631ADB" w:rsidDel="00812026">
          <w:rPr>
            <w:rFonts w:ascii="Arial" w:hAnsi="Arial" w:cs="Arial"/>
            <w:b/>
            <w:bCs/>
            <w:sz w:val="22"/>
            <w:szCs w:val="22"/>
          </w:rPr>
          <w:delText>8</w:delText>
        </w:r>
      </w:del>
      <w:r w:rsidR="00456285" w:rsidRPr="00631ADB">
        <w:rPr>
          <w:rFonts w:ascii="Arial" w:hAnsi="Arial" w:cs="Arial"/>
          <w:b/>
          <w:bCs/>
          <w:sz w:val="22"/>
          <w:szCs w:val="22"/>
        </w:rPr>
        <w:t>:</w:t>
      </w:r>
      <w:r w:rsidR="00631ADB" w:rsidRPr="00631ADB">
        <w:rPr>
          <w:rFonts w:ascii="Arial" w:hAnsi="Arial" w:cs="Arial"/>
          <w:b/>
          <w:bCs/>
          <w:sz w:val="22"/>
          <w:szCs w:val="22"/>
        </w:rPr>
        <w:t xml:space="preserve"> Galbut virus genotype A is characterized by two distinct infection levels.</w:t>
      </w:r>
      <w:r w:rsidR="00631ADB">
        <w:rPr>
          <w:rFonts w:ascii="Arial" w:hAnsi="Arial" w:cs="Arial"/>
          <w:sz w:val="22"/>
          <w:szCs w:val="22"/>
        </w:rPr>
        <w:t xml:space="preserve"> Reads per million total reads per sample are shown for chaq virus and each galbut virus segment. The y-axis is scaled by log10 and the plot is split into samples identified as genotype A or B. Points are colored and shaped by the presence of chaq virus.</w:t>
      </w:r>
    </w:p>
    <w:p w14:paraId="7F6A78C5" w14:textId="77777777" w:rsidR="00290FAD" w:rsidRDefault="00290FAD" w:rsidP="00081385">
      <w:pPr>
        <w:spacing w:line="360" w:lineRule="auto"/>
        <w:rPr>
          <w:ins w:id="626" w:author="Keene-Snickers,Lexi" w:date="2025-03-02T15:43:00Z" w16du:dateUtc="2025-03-02T22:43:00Z"/>
          <w:rFonts w:ascii="Arial" w:hAnsi="Arial" w:cs="Arial"/>
          <w:sz w:val="22"/>
          <w:szCs w:val="22"/>
        </w:rPr>
      </w:pPr>
    </w:p>
    <w:p w14:paraId="2196113A" w14:textId="5BE95B7C" w:rsidR="004C7DE3" w:rsidRDefault="004C7DE3" w:rsidP="00081385">
      <w:pPr>
        <w:spacing w:line="360" w:lineRule="auto"/>
        <w:rPr>
          <w:ins w:id="627" w:author="Keene-Snickers,Lexi" w:date="2025-03-02T15:37:00Z" w16du:dateUtc="2025-03-02T22:37:00Z"/>
          <w:rFonts w:ascii="Arial" w:hAnsi="Arial" w:cs="Arial"/>
          <w:sz w:val="22"/>
          <w:szCs w:val="22"/>
        </w:rPr>
      </w:pPr>
      <w:ins w:id="628" w:author="Keene-Snickers,Lexi" w:date="2025-03-02T15:43:00Z" w16du:dateUtc="2025-03-02T22:43:00Z">
        <w:r>
          <w:rPr>
            <w:rFonts w:ascii="Arial" w:hAnsi="Arial" w:cs="Arial"/>
            <w:noProof/>
            <w:sz w:val="22"/>
            <w:szCs w:val="22"/>
          </w:rPr>
          <w:lastRenderedPageBreak/>
          <w:drawing>
            <wp:inline distT="0" distB="0" distL="0" distR="0" wp14:anchorId="22679D0F" wp14:editId="3FEF3C15">
              <wp:extent cx="6676571" cy="5341257"/>
              <wp:effectExtent l="0" t="0" r="3810" b="5715"/>
              <wp:docPr id="93598027" name="Picture 16" descr="A graph of a number of viru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98027" name="Picture 16" descr="A graph of a number of virus&#10;&#10;AI-generated content may be incorrect."/>
                      <pic:cNvPicPr/>
                    </pic:nvPicPr>
                    <pic:blipFill>
                      <a:blip r:embed="rId37">
                        <a:extLst>
                          <a:ext uri="{28A0092B-C50C-407E-A947-70E740481C1C}">
                            <a14:useLocalDpi xmlns:a14="http://schemas.microsoft.com/office/drawing/2010/main" val="0"/>
                          </a:ext>
                        </a:extLst>
                      </a:blip>
                      <a:stretch>
                        <a:fillRect/>
                      </a:stretch>
                    </pic:blipFill>
                    <pic:spPr>
                      <a:xfrm>
                        <a:off x="0" y="0"/>
                        <a:ext cx="6695197" cy="5356158"/>
                      </a:xfrm>
                      <a:prstGeom prst="rect">
                        <a:avLst/>
                      </a:prstGeom>
                    </pic:spPr>
                  </pic:pic>
                </a:graphicData>
              </a:graphic>
            </wp:inline>
          </w:drawing>
        </w:r>
      </w:ins>
    </w:p>
    <w:p w14:paraId="07B119C4" w14:textId="640363CE" w:rsidR="004C7DE3" w:rsidRDefault="004C7DE3" w:rsidP="00081385">
      <w:pPr>
        <w:spacing w:line="360" w:lineRule="auto"/>
        <w:rPr>
          <w:rFonts w:ascii="Arial" w:hAnsi="Arial" w:cs="Arial"/>
          <w:sz w:val="22"/>
          <w:szCs w:val="22"/>
        </w:rPr>
      </w:pPr>
      <w:ins w:id="629" w:author="Keene-Snickers,Lexi" w:date="2025-03-02T15:37:00Z" w16du:dateUtc="2025-03-02T22:37:00Z">
        <w:r>
          <w:rPr>
            <w:rFonts w:ascii="Arial" w:hAnsi="Arial" w:cs="Arial"/>
            <w:sz w:val="22"/>
            <w:szCs w:val="22"/>
          </w:rPr>
          <w:t xml:space="preserve">Supplemental Figure </w:t>
        </w:r>
      </w:ins>
      <w:ins w:id="630" w:author="Keene-Snickers,Lexi" w:date="2025-03-03T11:39:00Z" w16du:dateUtc="2025-03-03T18:39:00Z">
        <w:r w:rsidR="00812026">
          <w:rPr>
            <w:rFonts w:ascii="Arial" w:hAnsi="Arial" w:cs="Arial"/>
            <w:sz w:val="22"/>
            <w:szCs w:val="22"/>
          </w:rPr>
          <w:t>7</w:t>
        </w:r>
      </w:ins>
      <w:ins w:id="631" w:author="Keene-Snickers,Lexi" w:date="2025-03-02T15:37:00Z" w16du:dateUtc="2025-03-02T22:37:00Z">
        <w:r>
          <w:rPr>
            <w:rFonts w:ascii="Arial" w:hAnsi="Arial" w:cs="Arial"/>
            <w:sz w:val="22"/>
            <w:szCs w:val="22"/>
          </w:rPr>
          <w:t>: Galbut virus does not show evidence of a bimodal or tri</w:t>
        </w:r>
      </w:ins>
      <w:ins w:id="632" w:author="Keene-Snickers,Lexi" w:date="2025-03-02T15:38:00Z" w16du:dateUtc="2025-03-02T22:38:00Z">
        <w:r>
          <w:rPr>
            <w:rFonts w:ascii="Arial" w:hAnsi="Arial" w:cs="Arial"/>
            <w:sz w:val="22"/>
            <w:szCs w:val="22"/>
          </w:rPr>
          <w:t>modal infection pattern.</w:t>
        </w:r>
      </w:ins>
    </w:p>
    <w:p w14:paraId="7D9D24AF" w14:textId="477BF41E" w:rsidR="004271E5" w:rsidRPr="004271E5" w:rsidRDefault="004271E5" w:rsidP="00081385">
      <w:pPr>
        <w:spacing w:line="360" w:lineRule="auto"/>
        <w:rPr>
          <w:rFonts w:ascii="Arial" w:hAnsi="Arial" w:cs="Arial"/>
          <w:b/>
          <w:bCs/>
          <w:sz w:val="22"/>
          <w:szCs w:val="22"/>
        </w:rPr>
      </w:pPr>
      <w:r w:rsidRPr="004271E5">
        <w:rPr>
          <w:rFonts w:ascii="Arial" w:hAnsi="Arial" w:cs="Arial"/>
          <w:b/>
          <w:bCs/>
          <w:sz w:val="22"/>
          <w:szCs w:val="22"/>
        </w:rPr>
        <w:t>Galbut virus reassortment is more common between genotypes than across genotypes</w:t>
      </w:r>
    </w:p>
    <w:p w14:paraId="27203770" w14:textId="77777777" w:rsidR="004271E5" w:rsidRDefault="004271E5" w:rsidP="00081385">
      <w:pPr>
        <w:spacing w:line="360" w:lineRule="auto"/>
        <w:rPr>
          <w:rFonts w:ascii="Arial" w:hAnsi="Arial" w:cs="Arial"/>
          <w:sz w:val="22"/>
          <w:szCs w:val="22"/>
        </w:rPr>
      </w:pPr>
    </w:p>
    <w:p w14:paraId="4EBB5F9A" w14:textId="4B681BBF" w:rsidR="00290FAD" w:rsidDel="005C4CE8" w:rsidRDefault="00290FAD" w:rsidP="00081385">
      <w:pPr>
        <w:spacing w:line="360" w:lineRule="auto"/>
        <w:rPr>
          <w:del w:id="633" w:author="Stenglein,Mark" w:date="2025-02-20T10:16:00Z" w16du:dateUtc="2025-02-20T17:16:00Z"/>
          <w:rFonts w:ascii="Arial" w:hAnsi="Arial" w:cs="Arial"/>
          <w:sz w:val="22"/>
          <w:szCs w:val="22"/>
        </w:rPr>
      </w:pPr>
      <w:r>
        <w:rPr>
          <w:rFonts w:ascii="Arial" w:hAnsi="Arial" w:cs="Arial"/>
          <w:sz w:val="22"/>
          <w:szCs w:val="22"/>
        </w:rPr>
        <w:tab/>
      </w:r>
      <w:ins w:id="634" w:author="Stenglein,Mark" w:date="2025-02-20T10:14:00Z" w16du:dateUtc="2025-02-20T17:14:00Z">
        <w:r w:rsidR="005C4CE8">
          <w:rPr>
            <w:rFonts w:ascii="Arial" w:hAnsi="Arial" w:cs="Arial"/>
            <w:sz w:val="22"/>
            <w:szCs w:val="22"/>
          </w:rPr>
          <w:t xml:space="preserve">Reassortment </w:t>
        </w:r>
      </w:ins>
      <w:ins w:id="635" w:author="Stenglein,Mark" w:date="2025-02-20T10:15:00Z" w16du:dateUtc="2025-02-20T17:15:00Z">
        <w:r w:rsidR="005C4CE8">
          <w:rPr>
            <w:rFonts w:ascii="Arial" w:hAnsi="Arial" w:cs="Arial"/>
            <w:sz w:val="22"/>
            <w:szCs w:val="22"/>
          </w:rPr>
          <w:t xml:space="preserve">– the shuffling of genome segments following co-infection </w:t>
        </w:r>
      </w:ins>
      <w:ins w:id="636" w:author="Stenglein,Mark" w:date="2025-02-20T10:14:00Z" w16du:dateUtc="2025-02-20T17:14:00Z">
        <w:r w:rsidR="005C4CE8">
          <w:rPr>
            <w:rFonts w:ascii="Arial" w:hAnsi="Arial" w:cs="Arial"/>
            <w:sz w:val="22"/>
            <w:szCs w:val="22"/>
          </w:rPr>
          <w:t xml:space="preserve">is typical for </w:t>
        </w:r>
      </w:ins>
      <w:ins w:id="637" w:author="Stenglein,Mark" w:date="2025-02-20T10:15:00Z" w16du:dateUtc="2025-02-20T17:15:00Z">
        <w:r w:rsidR="005C4CE8">
          <w:rPr>
            <w:rFonts w:ascii="Arial" w:hAnsi="Arial" w:cs="Arial"/>
            <w:sz w:val="22"/>
            <w:szCs w:val="22"/>
          </w:rPr>
          <w:t xml:space="preserve">viruses with segmented genomes [REF  PMID </w:t>
        </w:r>
        <w:r w:rsidR="005C4CE8">
          <w:fldChar w:fldCharType="begin"/>
        </w:r>
        <w:r w:rsidR="005C4CE8">
          <w:instrText>HYPERLINK "https://pubmed.ncbi.nlm.nih.gov/30212586/"</w:instrText>
        </w:r>
        <w:r w:rsidR="005C4CE8">
          <w:fldChar w:fldCharType="separate"/>
        </w:r>
        <w:r w:rsidR="005C4CE8">
          <w:rPr>
            <w:rStyle w:val="Hyperlink"/>
          </w:rPr>
          <w:t>30212586</w:t>
        </w:r>
        <w:r w:rsidR="005C4CE8">
          <w:fldChar w:fldCharType="end"/>
        </w:r>
        <w:r w:rsidR="005C4CE8">
          <w:rPr>
            <w:rFonts w:ascii="Arial" w:hAnsi="Arial" w:cs="Arial"/>
            <w:sz w:val="22"/>
            <w:szCs w:val="22"/>
          </w:rPr>
          <w:t xml:space="preserve">].  </w:t>
        </w:r>
      </w:ins>
      <w:del w:id="638" w:author="Stenglein,Mark" w:date="2025-02-20T10:16:00Z" w16du:dateUtc="2025-02-20T17:16:00Z">
        <w:r w:rsidDel="005C4CE8">
          <w:rPr>
            <w:rFonts w:ascii="Arial" w:hAnsi="Arial" w:cs="Arial"/>
            <w:sz w:val="22"/>
            <w:szCs w:val="22"/>
          </w:rPr>
          <w:delText xml:space="preserve">We next wanted to look for evidence of reassortment among galbut virus segments and </w:delText>
        </w:r>
        <w:r w:rsidR="004271E5" w:rsidDel="005C4CE8">
          <w:rPr>
            <w:rFonts w:ascii="Arial" w:hAnsi="Arial" w:cs="Arial"/>
            <w:sz w:val="22"/>
            <w:szCs w:val="22"/>
          </w:rPr>
          <w:delText xml:space="preserve">between </w:delText>
        </w:r>
        <w:r w:rsidDel="005C4CE8">
          <w:rPr>
            <w:rFonts w:ascii="Arial" w:hAnsi="Arial" w:cs="Arial"/>
            <w:sz w:val="22"/>
            <w:szCs w:val="22"/>
          </w:rPr>
          <w:delText xml:space="preserve">galbut virus and chaq virus. We generated tanglegrams </w:delText>
        </w:r>
        <w:r w:rsidR="0083169E" w:rsidDel="005C4CE8">
          <w:rPr>
            <w:rFonts w:ascii="Arial" w:hAnsi="Arial" w:cs="Arial"/>
            <w:sz w:val="22"/>
            <w:szCs w:val="22"/>
          </w:rPr>
          <w:delText xml:space="preserve">of all possible combinations </w:delText>
        </w:r>
        <w:r w:rsidR="00192F0F" w:rsidDel="005C4CE8">
          <w:rPr>
            <w:rFonts w:ascii="Arial" w:hAnsi="Arial" w:cs="Arial"/>
            <w:sz w:val="22"/>
            <w:szCs w:val="22"/>
          </w:rPr>
          <w:delText xml:space="preserve">of </w:delText>
        </w:r>
        <w:r w:rsidR="0083169E" w:rsidDel="005C4CE8">
          <w:rPr>
            <w:rFonts w:ascii="Arial" w:hAnsi="Arial" w:cs="Arial"/>
            <w:sz w:val="22"/>
            <w:szCs w:val="22"/>
          </w:rPr>
          <w:delText>galbut virus</w:delText>
        </w:r>
        <w:r w:rsidR="00142E50" w:rsidDel="005C4CE8">
          <w:rPr>
            <w:rFonts w:ascii="Arial" w:hAnsi="Arial" w:cs="Arial"/>
            <w:sz w:val="22"/>
            <w:szCs w:val="22"/>
          </w:rPr>
          <w:delText xml:space="preserve"> </w:delText>
        </w:r>
        <w:r w:rsidR="0083169E" w:rsidDel="005C4CE8">
          <w:rPr>
            <w:rFonts w:ascii="Arial" w:hAnsi="Arial" w:cs="Arial"/>
            <w:sz w:val="22"/>
            <w:szCs w:val="22"/>
          </w:rPr>
          <w:delText xml:space="preserve">and galbut virus and chaq virus. </w:delText>
        </w:r>
      </w:del>
    </w:p>
    <w:p w14:paraId="57DD7766" w14:textId="03A7D2DF" w:rsidR="0083169E" w:rsidDel="005C4CE8" w:rsidRDefault="0083169E" w:rsidP="00081385">
      <w:pPr>
        <w:spacing w:line="360" w:lineRule="auto"/>
        <w:rPr>
          <w:del w:id="639" w:author="Stenglein,Mark" w:date="2025-02-20T10:16:00Z" w16du:dateUtc="2025-02-20T17:16:00Z"/>
          <w:rFonts w:ascii="Arial" w:hAnsi="Arial" w:cs="Arial"/>
          <w:sz w:val="22"/>
          <w:szCs w:val="22"/>
        </w:rPr>
      </w:pPr>
    </w:p>
    <w:p w14:paraId="0AEC5D6A" w14:textId="751AB048" w:rsidR="00142E50" w:rsidRDefault="00142E50" w:rsidP="00081385">
      <w:pPr>
        <w:spacing w:line="360" w:lineRule="auto"/>
        <w:rPr>
          <w:ins w:id="640" w:author="Stenglein,Mark" w:date="2025-02-20T10:39:00Z" w16du:dateUtc="2025-02-20T17:39:00Z"/>
          <w:rFonts w:ascii="Arial" w:hAnsi="Arial" w:cs="Arial"/>
          <w:sz w:val="22"/>
          <w:szCs w:val="22"/>
        </w:rPr>
      </w:pPr>
      <w:del w:id="641" w:author="Stenglein,Mark" w:date="2025-02-20T10:16:00Z" w16du:dateUtc="2025-02-20T17:16:00Z">
        <w:r w:rsidDel="005C4CE8">
          <w:rPr>
            <w:rFonts w:ascii="Arial" w:hAnsi="Arial" w:cs="Arial"/>
            <w:sz w:val="22"/>
            <w:szCs w:val="22"/>
          </w:rPr>
          <w:tab/>
          <w:delText>T</w:delText>
        </w:r>
      </w:del>
      <w:ins w:id="642" w:author="Stenglein,Mark" w:date="2025-02-20T10:16:00Z" w16du:dateUtc="2025-02-20T17:16:00Z">
        <w:r w:rsidR="005C4CE8">
          <w:rPr>
            <w:rFonts w:ascii="Arial" w:hAnsi="Arial" w:cs="Arial"/>
            <w:sz w:val="22"/>
            <w:szCs w:val="22"/>
          </w:rPr>
          <w:t>T</w:t>
        </w:r>
      </w:ins>
      <w:r>
        <w:rPr>
          <w:rFonts w:ascii="Arial" w:hAnsi="Arial" w:cs="Arial"/>
          <w:sz w:val="22"/>
          <w:szCs w:val="22"/>
        </w:rPr>
        <w:t xml:space="preserve">here </w:t>
      </w:r>
      <w:del w:id="643" w:author="Stenglein,Mark" w:date="2025-02-20T10:16:00Z" w16du:dateUtc="2025-02-20T17:16:00Z">
        <w:r w:rsidDel="005C4CE8">
          <w:rPr>
            <w:rFonts w:ascii="Arial" w:hAnsi="Arial" w:cs="Arial"/>
            <w:sz w:val="22"/>
            <w:szCs w:val="22"/>
          </w:rPr>
          <w:delText xml:space="preserve">is </w:delText>
        </w:r>
      </w:del>
      <w:ins w:id="644" w:author="Stenglein,Mark" w:date="2025-02-20T10:16:00Z" w16du:dateUtc="2025-02-20T17:16:00Z">
        <w:r w:rsidR="005C4CE8">
          <w:rPr>
            <w:rFonts w:ascii="Arial" w:hAnsi="Arial" w:cs="Arial"/>
            <w:sz w:val="22"/>
            <w:szCs w:val="22"/>
          </w:rPr>
          <w:t xml:space="preserve">was </w:t>
        </w:r>
      </w:ins>
      <w:del w:id="645" w:author="Stenglein,Mark" w:date="2025-02-20T10:16:00Z" w16du:dateUtc="2025-02-20T17:16:00Z">
        <w:r w:rsidDel="005C4CE8">
          <w:rPr>
            <w:rFonts w:ascii="Arial" w:hAnsi="Arial" w:cs="Arial"/>
            <w:sz w:val="22"/>
            <w:szCs w:val="22"/>
          </w:rPr>
          <w:delText xml:space="preserve">some </w:delText>
        </w:r>
      </w:del>
      <w:r>
        <w:rPr>
          <w:rFonts w:ascii="Arial" w:hAnsi="Arial" w:cs="Arial"/>
          <w:sz w:val="22"/>
          <w:szCs w:val="22"/>
        </w:rPr>
        <w:t xml:space="preserve">evidence of reassortment among galbut virus segments. </w:t>
      </w:r>
      <w:ins w:id="646" w:author="Stenglein,Mark" w:date="2025-02-20T10:18:00Z" w16du:dateUtc="2025-02-20T17:18:00Z">
        <w:r w:rsidR="005C4CE8">
          <w:rPr>
            <w:rFonts w:ascii="Arial" w:hAnsi="Arial" w:cs="Arial"/>
            <w:sz w:val="22"/>
            <w:szCs w:val="22"/>
          </w:rPr>
          <w:t xml:space="preserve">As one of many examples, </w:t>
        </w:r>
      </w:ins>
      <w:del w:id="647" w:author="Stenglein,Mark" w:date="2025-02-20T10:18:00Z" w16du:dateUtc="2025-02-20T17:18:00Z">
        <w:r w:rsidDel="005C4CE8">
          <w:rPr>
            <w:rFonts w:ascii="Arial" w:hAnsi="Arial" w:cs="Arial"/>
            <w:sz w:val="22"/>
            <w:szCs w:val="22"/>
          </w:rPr>
          <w:delText xml:space="preserve">One sample collected </w:delText>
        </w:r>
      </w:del>
      <w:ins w:id="648" w:author="Stenglein,Mark" w:date="2025-02-20T10:18:00Z" w16du:dateUtc="2025-02-20T17:18:00Z">
        <w:r w:rsidR="005C4CE8">
          <w:rPr>
            <w:rFonts w:ascii="Arial" w:hAnsi="Arial" w:cs="Arial"/>
            <w:sz w:val="22"/>
            <w:szCs w:val="22"/>
          </w:rPr>
          <w:t xml:space="preserve">sample 500-M-61-2, </w:t>
        </w:r>
      </w:ins>
      <w:r>
        <w:rPr>
          <w:rFonts w:ascii="Arial" w:hAnsi="Arial" w:cs="Arial"/>
          <w:sz w:val="22"/>
          <w:szCs w:val="22"/>
        </w:rPr>
        <w:t>from Colorado in 2023</w:t>
      </w:r>
      <w:ins w:id="649" w:author="Stenglein,Mark" w:date="2025-02-20T10:18:00Z" w16du:dateUtc="2025-02-20T17:18:00Z">
        <w:r w:rsidR="005C4CE8">
          <w:rPr>
            <w:rFonts w:ascii="Arial" w:hAnsi="Arial" w:cs="Arial"/>
            <w:sz w:val="22"/>
            <w:szCs w:val="22"/>
          </w:rPr>
          <w:t>,</w:t>
        </w:r>
      </w:ins>
      <w:del w:id="650" w:author="Stenglein,Mark" w:date="2025-02-20T10:18:00Z" w16du:dateUtc="2025-02-20T17:18:00Z">
        <w:r w:rsidDel="005C4CE8">
          <w:rPr>
            <w:rFonts w:ascii="Arial" w:hAnsi="Arial" w:cs="Arial"/>
            <w:sz w:val="22"/>
            <w:szCs w:val="22"/>
          </w:rPr>
          <w:delText xml:space="preserve"> (2023 500-M-61-2)</w:delText>
        </w:r>
      </w:del>
      <w:r>
        <w:rPr>
          <w:rFonts w:ascii="Arial" w:hAnsi="Arial" w:cs="Arial"/>
          <w:sz w:val="22"/>
          <w:szCs w:val="22"/>
        </w:rPr>
        <w:t xml:space="preserve"> is classified as genotype A in all segments but RNAs </w:t>
      </w:r>
      <w:r w:rsidR="00591612">
        <w:rPr>
          <w:rFonts w:ascii="Arial" w:hAnsi="Arial" w:cs="Arial"/>
          <w:sz w:val="22"/>
          <w:szCs w:val="22"/>
        </w:rPr>
        <w:t>1</w:t>
      </w:r>
      <w:r>
        <w:rPr>
          <w:rFonts w:ascii="Arial" w:hAnsi="Arial" w:cs="Arial"/>
          <w:sz w:val="22"/>
          <w:szCs w:val="22"/>
        </w:rPr>
        <w:t xml:space="preserve"> and </w:t>
      </w:r>
      <w:r w:rsidR="00591612">
        <w:rPr>
          <w:rFonts w:ascii="Arial" w:hAnsi="Arial" w:cs="Arial"/>
          <w:sz w:val="22"/>
          <w:szCs w:val="22"/>
        </w:rPr>
        <w:t>2</w:t>
      </w:r>
      <w:r>
        <w:rPr>
          <w:rFonts w:ascii="Arial" w:hAnsi="Arial" w:cs="Arial"/>
          <w:sz w:val="22"/>
          <w:szCs w:val="22"/>
        </w:rPr>
        <w:t xml:space="preserve"> are on an isolated branch within A while RNA </w:t>
      </w:r>
      <w:r w:rsidR="00591612">
        <w:rPr>
          <w:rFonts w:ascii="Arial" w:hAnsi="Arial" w:cs="Arial"/>
          <w:sz w:val="22"/>
          <w:szCs w:val="22"/>
        </w:rPr>
        <w:t>3</w:t>
      </w:r>
      <w:r>
        <w:rPr>
          <w:rFonts w:ascii="Arial" w:hAnsi="Arial" w:cs="Arial"/>
          <w:sz w:val="22"/>
          <w:szCs w:val="22"/>
        </w:rPr>
        <w:t xml:space="preserve"> is in clade A.1 (</w:t>
      </w:r>
      <w:r w:rsidRPr="00142E50">
        <w:rPr>
          <w:rFonts w:ascii="Arial" w:hAnsi="Arial" w:cs="Arial"/>
          <w:b/>
          <w:bCs/>
          <w:sz w:val="22"/>
          <w:szCs w:val="22"/>
        </w:rPr>
        <w:t>Fig. 9, 10 &amp; 11</w:t>
      </w:r>
      <w:r>
        <w:rPr>
          <w:rFonts w:ascii="Arial" w:hAnsi="Arial" w:cs="Arial"/>
          <w:sz w:val="22"/>
          <w:szCs w:val="22"/>
        </w:rPr>
        <w:t xml:space="preserve">). Another sample collected in the same location (2023 500-M-60) has two RNA </w:t>
      </w:r>
      <w:r w:rsidR="00591612">
        <w:rPr>
          <w:rFonts w:ascii="Arial" w:hAnsi="Arial" w:cs="Arial"/>
          <w:sz w:val="22"/>
          <w:szCs w:val="22"/>
        </w:rPr>
        <w:t xml:space="preserve">3 </w:t>
      </w:r>
      <w:r>
        <w:rPr>
          <w:rFonts w:ascii="Arial" w:hAnsi="Arial" w:cs="Arial"/>
          <w:sz w:val="22"/>
          <w:szCs w:val="22"/>
        </w:rPr>
        <w:t xml:space="preserve">segments, one </w:t>
      </w:r>
      <w:r w:rsidR="00591612">
        <w:rPr>
          <w:rFonts w:ascii="Arial" w:hAnsi="Arial" w:cs="Arial"/>
          <w:sz w:val="22"/>
          <w:szCs w:val="22"/>
        </w:rPr>
        <w:t xml:space="preserve">of </w:t>
      </w:r>
      <w:r>
        <w:rPr>
          <w:rFonts w:ascii="Arial" w:hAnsi="Arial" w:cs="Arial"/>
          <w:sz w:val="22"/>
          <w:szCs w:val="22"/>
        </w:rPr>
        <w:t xml:space="preserve">each genotype while the RNA </w:t>
      </w:r>
      <w:r w:rsidR="00591612">
        <w:rPr>
          <w:rFonts w:ascii="Arial" w:hAnsi="Arial" w:cs="Arial"/>
          <w:sz w:val="22"/>
          <w:szCs w:val="22"/>
        </w:rPr>
        <w:t>1</w:t>
      </w:r>
      <w:r>
        <w:rPr>
          <w:rFonts w:ascii="Arial" w:hAnsi="Arial" w:cs="Arial"/>
          <w:sz w:val="22"/>
          <w:szCs w:val="22"/>
        </w:rPr>
        <w:t xml:space="preserve"> and </w:t>
      </w:r>
      <w:r w:rsidR="00591612">
        <w:rPr>
          <w:rFonts w:ascii="Arial" w:hAnsi="Arial" w:cs="Arial"/>
          <w:sz w:val="22"/>
          <w:szCs w:val="22"/>
        </w:rPr>
        <w:t>2</w:t>
      </w:r>
      <w:r>
        <w:rPr>
          <w:rFonts w:ascii="Arial" w:hAnsi="Arial" w:cs="Arial"/>
          <w:sz w:val="22"/>
          <w:szCs w:val="22"/>
        </w:rPr>
        <w:t xml:space="preserve"> segments indicate no partial segments and fall within genotype B (</w:t>
      </w:r>
      <w:r w:rsidRPr="00142E50">
        <w:rPr>
          <w:rFonts w:ascii="Arial" w:hAnsi="Arial" w:cs="Arial"/>
          <w:b/>
          <w:bCs/>
          <w:sz w:val="22"/>
          <w:szCs w:val="22"/>
        </w:rPr>
        <w:t>Fig. 9, 10 &amp; 11</w:t>
      </w:r>
      <w:r>
        <w:rPr>
          <w:rFonts w:ascii="Arial" w:hAnsi="Arial" w:cs="Arial"/>
          <w:sz w:val="22"/>
          <w:szCs w:val="22"/>
        </w:rPr>
        <w:t xml:space="preserve">). </w:t>
      </w:r>
      <w:r w:rsidR="00773A92">
        <w:rPr>
          <w:rFonts w:ascii="Arial" w:hAnsi="Arial" w:cs="Arial"/>
          <w:sz w:val="22"/>
          <w:szCs w:val="22"/>
        </w:rPr>
        <w:lastRenderedPageBreak/>
        <w:t xml:space="preserve">Within genotypes there is evidence of more diversity. For example, galbut virus RNA </w:t>
      </w:r>
      <w:r w:rsidR="00591612">
        <w:rPr>
          <w:rFonts w:ascii="Arial" w:hAnsi="Arial" w:cs="Arial"/>
          <w:sz w:val="22"/>
          <w:szCs w:val="22"/>
        </w:rPr>
        <w:t>2</w:t>
      </w:r>
      <w:r w:rsidR="00192F0F">
        <w:rPr>
          <w:rFonts w:ascii="Arial" w:hAnsi="Arial" w:cs="Arial"/>
          <w:sz w:val="22"/>
          <w:szCs w:val="22"/>
        </w:rPr>
        <w:t xml:space="preserve"> of a</w:t>
      </w:r>
      <w:r w:rsidR="00773A92">
        <w:rPr>
          <w:rFonts w:ascii="Arial" w:hAnsi="Arial" w:cs="Arial"/>
          <w:sz w:val="22"/>
          <w:szCs w:val="22"/>
        </w:rPr>
        <w:t xml:space="preserve"> 2023 Colorado sample (500-F-67) is clustered with Pennsylvania samples but in RNA </w:t>
      </w:r>
      <w:r w:rsidR="00591612">
        <w:rPr>
          <w:rFonts w:ascii="Arial" w:hAnsi="Arial" w:cs="Arial"/>
          <w:sz w:val="22"/>
          <w:szCs w:val="22"/>
        </w:rPr>
        <w:t>3</w:t>
      </w:r>
      <w:r w:rsidR="00773A92">
        <w:rPr>
          <w:rFonts w:ascii="Arial" w:hAnsi="Arial" w:cs="Arial"/>
          <w:sz w:val="22"/>
          <w:szCs w:val="22"/>
        </w:rPr>
        <w:t xml:space="preserve"> it </w:t>
      </w:r>
      <w:r w:rsidR="006075CF">
        <w:rPr>
          <w:rFonts w:ascii="Arial" w:hAnsi="Arial" w:cs="Arial"/>
          <w:sz w:val="22"/>
          <w:szCs w:val="22"/>
        </w:rPr>
        <w:t xml:space="preserve">is </w:t>
      </w:r>
      <w:r w:rsidR="00773A92">
        <w:rPr>
          <w:rFonts w:ascii="Arial" w:hAnsi="Arial" w:cs="Arial"/>
          <w:sz w:val="22"/>
          <w:szCs w:val="22"/>
        </w:rPr>
        <w:t>more similar to several samples from Maine and Colorado (</w:t>
      </w:r>
      <w:r w:rsidR="00773A92" w:rsidRPr="00142E50">
        <w:rPr>
          <w:rFonts w:ascii="Arial" w:hAnsi="Arial" w:cs="Arial"/>
          <w:b/>
          <w:bCs/>
          <w:sz w:val="22"/>
          <w:szCs w:val="22"/>
        </w:rPr>
        <w:t>Fig. 9, 10 &amp; 11</w:t>
      </w:r>
      <w:r w:rsidR="00773A92">
        <w:rPr>
          <w:rFonts w:ascii="Arial" w:hAnsi="Arial" w:cs="Arial"/>
          <w:sz w:val="22"/>
          <w:szCs w:val="22"/>
        </w:rPr>
        <w:t>).</w:t>
      </w:r>
    </w:p>
    <w:p w14:paraId="28A2CDE2" w14:textId="75ED0569" w:rsidR="00A11028" w:rsidRDefault="00A11028" w:rsidP="00081385">
      <w:pPr>
        <w:spacing w:line="360" w:lineRule="auto"/>
        <w:rPr>
          <w:ins w:id="651" w:author="Stenglein,Mark" w:date="2025-02-20T10:39:00Z" w16du:dateUtc="2025-02-20T17:39:00Z"/>
          <w:rFonts w:ascii="Arial" w:hAnsi="Arial" w:cs="Arial"/>
          <w:sz w:val="22"/>
          <w:szCs w:val="22"/>
        </w:rPr>
      </w:pPr>
      <w:ins w:id="652" w:author="Stenglein,Mark" w:date="2025-02-20T10:39:00Z" w16du:dateUtc="2025-02-20T17:39:00Z">
        <w:r>
          <w:rPr>
            <w:rFonts w:ascii="Arial" w:hAnsi="Arial" w:cs="Arial"/>
            <w:sz w:val="22"/>
            <w:szCs w:val="22"/>
          </w:rPr>
          <w:tab/>
        </w:r>
      </w:ins>
    </w:p>
    <w:p w14:paraId="44E6E611" w14:textId="6DE42A03" w:rsidR="00A11028" w:rsidRDefault="00A11028" w:rsidP="00081385">
      <w:pPr>
        <w:spacing w:line="360" w:lineRule="auto"/>
        <w:rPr>
          <w:rFonts w:ascii="Arial" w:hAnsi="Arial" w:cs="Arial"/>
          <w:sz w:val="22"/>
          <w:szCs w:val="22"/>
        </w:rPr>
      </w:pPr>
      <w:ins w:id="653" w:author="Stenglein,Mark" w:date="2025-02-20T10:41:00Z" w16du:dateUtc="2025-02-20T17:41:00Z">
        <w:r>
          <w:rPr>
            <w:rFonts w:ascii="Arial" w:hAnsi="Arial" w:cs="Arial"/>
            <w:sz w:val="22"/>
            <w:szCs w:val="22"/>
          </w:rPr>
          <w:t xml:space="preserve">Two challenges: 1) </w:t>
        </w:r>
      </w:ins>
      <w:ins w:id="654" w:author="Stenglein,Mark" w:date="2025-02-20T10:39:00Z" w16du:dateUtc="2025-02-20T17:39:00Z">
        <w:r>
          <w:rPr>
            <w:rFonts w:ascii="Arial" w:hAnsi="Arial" w:cs="Arial"/>
            <w:sz w:val="22"/>
            <w:szCs w:val="22"/>
          </w:rPr>
          <w:t>short branch lengths</w:t>
        </w:r>
      </w:ins>
      <w:ins w:id="655" w:author="Stenglein,Mark" w:date="2025-02-20T10:40:00Z" w16du:dateUtc="2025-02-20T17:40:00Z">
        <w:r>
          <w:rPr>
            <w:rFonts w:ascii="Arial" w:hAnsi="Arial" w:cs="Arial"/>
            <w:sz w:val="22"/>
            <w:szCs w:val="22"/>
          </w:rPr>
          <w:t xml:space="preserve">, particularly </w:t>
        </w:r>
      </w:ins>
      <w:ins w:id="656" w:author="Stenglein,Mark" w:date="2025-02-20T10:39:00Z" w16du:dateUtc="2025-02-20T17:39:00Z">
        <w:r>
          <w:rPr>
            <w:rFonts w:ascii="Arial" w:hAnsi="Arial" w:cs="Arial"/>
            <w:sz w:val="22"/>
            <w:szCs w:val="22"/>
          </w:rPr>
          <w:t>wi</w:t>
        </w:r>
      </w:ins>
      <w:ins w:id="657" w:author="Stenglein,Mark" w:date="2025-02-20T10:40:00Z" w16du:dateUtc="2025-02-20T17:40:00Z">
        <w:r>
          <w:rPr>
            <w:rFonts w:ascii="Arial" w:hAnsi="Arial" w:cs="Arial"/>
            <w:sz w:val="22"/>
            <w:szCs w:val="22"/>
          </w:rPr>
          <w:t>thin the galbut A clade</w:t>
        </w:r>
      </w:ins>
      <w:ins w:id="658" w:author="Stenglein,Mark" w:date="2025-02-20T10:41:00Z" w16du:dateUtc="2025-02-20T17:41:00Z">
        <w:r>
          <w:rPr>
            <w:rFonts w:ascii="Arial" w:hAnsi="Arial" w:cs="Arial"/>
            <w:sz w:val="22"/>
            <w:szCs w:val="22"/>
          </w:rPr>
          <w:t xml:space="preserve"> 2) co-infection.</w:t>
        </w:r>
      </w:ins>
    </w:p>
    <w:p w14:paraId="7E472512" w14:textId="77777777" w:rsidR="00142E50" w:rsidRDefault="00142E50" w:rsidP="00081385">
      <w:pPr>
        <w:spacing w:line="360" w:lineRule="auto"/>
        <w:rPr>
          <w:rFonts w:ascii="Arial" w:hAnsi="Arial" w:cs="Arial"/>
          <w:sz w:val="22"/>
          <w:szCs w:val="22"/>
        </w:rPr>
      </w:pPr>
    </w:p>
    <w:p w14:paraId="408CC397" w14:textId="46D0644A" w:rsidR="0083169E" w:rsidRDefault="0083169E" w:rsidP="00081385">
      <w:pPr>
        <w:spacing w:line="360" w:lineRule="auto"/>
        <w:rPr>
          <w:rFonts w:ascii="Arial" w:hAnsi="Arial" w:cs="Arial"/>
          <w:sz w:val="22"/>
          <w:szCs w:val="22"/>
        </w:rPr>
      </w:pPr>
      <w:r>
        <w:rPr>
          <w:rFonts w:ascii="Arial" w:hAnsi="Arial" w:cs="Arial"/>
          <w:sz w:val="22"/>
          <w:szCs w:val="22"/>
        </w:rPr>
        <w:tab/>
        <w:t xml:space="preserve">It </w:t>
      </w:r>
      <w:r w:rsidR="00192F0F">
        <w:rPr>
          <w:rFonts w:ascii="Arial" w:hAnsi="Arial" w:cs="Arial"/>
          <w:sz w:val="22"/>
          <w:szCs w:val="22"/>
        </w:rPr>
        <w:t>was</w:t>
      </w:r>
      <w:r>
        <w:rPr>
          <w:rFonts w:ascii="Arial" w:hAnsi="Arial" w:cs="Arial"/>
          <w:sz w:val="22"/>
          <w:szCs w:val="22"/>
        </w:rPr>
        <w:t xml:space="preserve"> extremely rare for a galbut virus genotype B to also have chaq virus. </w:t>
      </w:r>
      <w:r w:rsidR="004271E5">
        <w:rPr>
          <w:rFonts w:ascii="Arial" w:hAnsi="Arial" w:cs="Arial"/>
          <w:sz w:val="22"/>
          <w:szCs w:val="22"/>
        </w:rPr>
        <w:t xml:space="preserve">There were five exceptions to this </w:t>
      </w:r>
      <w:r w:rsidR="006075CF">
        <w:rPr>
          <w:rFonts w:ascii="Arial" w:hAnsi="Arial" w:cs="Arial"/>
          <w:sz w:val="22"/>
          <w:szCs w:val="22"/>
        </w:rPr>
        <w:t xml:space="preserve">shown </w:t>
      </w:r>
      <w:r w:rsidR="004271E5">
        <w:rPr>
          <w:rFonts w:ascii="Arial" w:hAnsi="Arial" w:cs="Arial"/>
          <w:sz w:val="22"/>
          <w:szCs w:val="22"/>
        </w:rPr>
        <w:t>in our tanglegrams. Two were samples with complete galbut virus coinfections of genotypes A and B (ME-M-7 &amp; Penn-F-4)</w:t>
      </w:r>
      <w:r w:rsidR="006075CF">
        <w:rPr>
          <w:rFonts w:ascii="Arial" w:hAnsi="Arial" w:cs="Arial"/>
          <w:sz w:val="22"/>
          <w:szCs w:val="22"/>
        </w:rPr>
        <w:t>;</w:t>
      </w:r>
      <w:r w:rsidR="004271E5">
        <w:rPr>
          <w:rFonts w:ascii="Arial" w:hAnsi="Arial" w:cs="Arial"/>
          <w:sz w:val="22"/>
          <w:szCs w:val="22"/>
        </w:rPr>
        <w:t xml:space="preserve"> it is likely that the chaq virus associated with these samples is part of the clade A sequences (</w:t>
      </w:r>
      <w:r w:rsidR="004271E5" w:rsidRPr="00773A92">
        <w:rPr>
          <w:rFonts w:ascii="Arial" w:hAnsi="Arial" w:cs="Arial"/>
          <w:b/>
          <w:bCs/>
          <w:sz w:val="22"/>
          <w:szCs w:val="22"/>
        </w:rPr>
        <w:t>Fig. 12, 13 &amp; 14</w:t>
      </w:r>
      <w:r w:rsidR="004271E5">
        <w:rPr>
          <w:rFonts w:ascii="Arial" w:hAnsi="Arial" w:cs="Arial"/>
          <w:sz w:val="22"/>
          <w:szCs w:val="22"/>
        </w:rPr>
        <w:t xml:space="preserve">). The </w:t>
      </w:r>
      <w:r w:rsidR="00591612">
        <w:rPr>
          <w:rFonts w:ascii="Arial" w:hAnsi="Arial" w:cs="Arial"/>
          <w:sz w:val="22"/>
          <w:szCs w:val="22"/>
        </w:rPr>
        <w:t>third</w:t>
      </w:r>
      <w:r w:rsidR="004271E5">
        <w:rPr>
          <w:rFonts w:ascii="Arial" w:hAnsi="Arial" w:cs="Arial"/>
          <w:sz w:val="22"/>
          <w:szCs w:val="22"/>
        </w:rPr>
        <w:t xml:space="preserve"> exception to this is a Pennsylvania sample (Penn-F-6) with two RNA </w:t>
      </w:r>
      <w:r w:rsidR="00591612">
        <w:rPr>
          <w:rFonts w:ascii="Arial" w:hAnsi="Arial" w:cs="Arial"/>
          <w:sz w:val="22"/>
          <w:szCs w:val="22"/>
        </w:rPr>
        <w:t xml:space="preserve">2 </w:t>
      </w:r>
      <w:r w:rsidR="004271E5">
        <w:rPr>
          <w:rFonts w:ascii="Arial" w:hAnsi="Arial" w:cs="Arial"/>
          <w:sz w:val="22"/>
          <w:szCs w:val="22"/>
        </w:rPr>
        <w:t xml:space="preserve">sequences one of each genotype but no RNA </w:t>
      </w:r>
      <w:r w:rsidR="00591612">
        <w:rPr>
          <w:rFonts w:ascii="Arial" w:hAnsi="Arial" w:cs="Arial"/>
          <w:sz w:val="22"/>
          <w:szCs w:val="22"/>
        </w:rPr>
        <w:t>1</w:t>
      </w:r>
      <w:r w:rsidR="004271E5">
        <w:rPr>
          <w:rFonts w:ascii="Arial" w:hAnsi="Arial" w:cs="Arial"/>
          <w:sz w:val="22"/>
          <w:szCs w:val="22"/>
        </w:rPr>
        <w:t xml:space="preserve"> or </w:t>
      </w:r>
      <w:r w:rsidR="00591612">
        <w:rPr>
          <w:rFonts w:ascii="Arial" w:hAnsi="Arial" w:cs="Arial"/>
          <w:sz w:val="22"/>
          <w:szCs w:val="22"/>
        </w:rPr>
        <w:t>3</w:t>
      </w:r>
      <w:r w:rsidR="004271E5">
        <w:rPr>
          <w:rFonts w:ascii="Arial" w:hAnsi="Arial" w:cs="Arial"/>
          <w:sz w:val="22"/>
          <w:szCs w:val="22"/>
        </w:rPr>
        <w:t xml:space="preserve"> </w:t>
      </w:r>
      <w:r w:rsidR="00192F0F">
        <w:rPr>
          <w:rFonts w:ascii="Arial" w:hAnsi="Arial" w:cs="Arial"/>
          <w:sz w:val="22"/>
          <w:szCs w:val="22"/>
        </w:rPr>
        <w:t xml:space="preserve">coding complete </w:t>
      </w:r>
      <w:r w:rsidR="004271E5">
        <w:rPr>
          <w:rFonts w:ascii="Arial" w:hAnsi="Arial" w:cs="Arial"/>
          <w:sz w:val="22"/>
          <w:szCs w:val="22"/>
        </w:rPr>
        <w:t>sequences (</w:t>
      </w:r>
      <w:r w:rsidR="004271E5" w:rsidRPr="004271E5">
        <w:rPr>
          <w:rFonts w:ascii="Arial" w:hAnsi="Arial" w:cs="Arial"/>
          <w:b/>
          <w:bCs/>
          <w:sz w:val="22"/>
          <w:szCs w:val="22"/>
        </w:rPr>
        <w:t>Fig. 13</w:t>
      </w:r>
      <w:r w:rsidR="004271E5">
        <w:rPr>
          <w:rFonts w:ascii="Arial" w:hAnsi="Arial" w:cs="Arial"/>
          <w:sz w:val="22"/>
          <w:szCs w:val="22"/>
        </w:rPr>
        <w:t xml:space="preserve">). </w:t>
      </w:r>
      <w:r>
        <w:rPr>
          <w:rFonts w:ascii="Arial" w:hAnsi="Arial" w:cs="Arial"/>
          <w:sz w:val="22"/>
          <w:szCs w:val="22"/>
        </w:rPr>
        <w:t>The on</w:t>
      </w:r>
      <w:r w:rsidR="004271E5">
        <w:rPr>
          <w:rFonts w:ascii="Arial" w:hAnsi="Arial" w:cs="Arial"/>
          <w:sz w:val="22"/>
          <w:szCs w:val="22"/>
        </w:rPr>
        <w:t xml:space="preserve">ly </w:t>
      </w:r>
      <w:r>
        <w:rPr>
          <w:rFonts w:ascii="Arial" w:hAnsi="Arial" w:cs="Arial"/>
          <w:sz w:val="22"/>
          <w:szCs w:val="22"/>
        </w:rPr>
        <w:t xml:space="preserve">exception </w:t>
      </w:r>
      <w:r w:rsidR="004271E5">
        <w:rPr>
          <w:rFonts w:ascii="Arial" w:hAnsi="Arial" w:cs="Arial"/>
          <w:sz w:val="22"/>
          <w:szCs w:val="22"/>
        </w:rPr>
        <w:t xml:space="preserve">that appears to be a true chaq virus infection </w:t>
      </w:r>
      <w:r w:rsidR="00192F0F">
        <w:rPr>
          <w:rFonts w:ascii="Arial" w:hAnsi="Arial" w:cs="Arial"/>
          <w:sz w:val="22"/>
          <w:szCs w:val="22"/>
        </w:rPr>
        <w:t>of</w:t>
      </w:r>
      <w:r w:rsidR="004271E5">
        <w:rPr>
          <w:rFonts w:ascii="Arial" w:hAnsi="Arial" w:cs="Arial"/>
          <w:sz w:val="22"/>
          <w:szCs w:val="22"/>
        </w:rPr>
        <w:t xml:space="preserve"> a galbut virus B genotype </w:t>
      </w:r>
      <w:r>
        <w:rPr>
          <w:rFonts w:ascii="Arial" w:hAnsi="Arial" w:cs="Arial"/>
          <w:sz w:val="22"/>
          <w:szCs w:val="22"/>
        </w:rPr>
        <w:t>is a sample from Maine that had two chaq virus sequences but galbut virus se</w:t>
      </w:r>
      <w:r w:rsidR="004271E5">
        <w:rPr>
          <w:rFonts w:ascii="Arial" w:hAnsi="Arial" w:cs="Arial"/>
          <w:sz w:val="22"/>
          <w:szCs w:val="22"/>
        </w:rPr>
        <w:t>quences</w:t>
      </w:r>
      <w:r>
        <w:rPr>
          <w:rFonts w:ascii="Arial" w:hAnsi="Arial" w:cs="Arial"/>
          <w:sz w:val="22"/>
          <w:szCs w:val="22"/>
        </w:rPr>
        <w:t xml:space="preserve"> that f</w:t>
      </w:r>
      <w:r w:rsidR="00773A92">
        <w:rPr>
          <w:rFonts w:ascii="Arial" w:hAnsi="Arial" w:cs="Arial"/>
          <w:sz w:val="22"/>
          <w:szCs w:val="22"/>
        </w:rPr>
        <w:t>a</w:t>
      </w:r>
      <w:r>
        <w:rPr>
          <w:rFonts w:ascii="Arial" w:hAnsi="Arial" w:cs="Arial"/>
          <w:sz w:val="22"/>
          <w:szCs w:val="22"/>
        </w:rPr>
        <w:t>ll within genotype B. The chaq virus sequences associated with this sample are part of different chaq virus clades</w:t>
      </w:r>
      <w:r w:rsidR="00773A92">
        <w:rPr>
          <w:rFonts w:ascii="Arial" w:hAnsi="Arial" w:cs="Arial"/>
          <w:sz w:val="22"/>
          <w:szCs w:val="22"/>
        </w:rPr>
        <w:t xml:space="preserve"> (</w:t>
      </w:r>
      <w:r w:rsidR="00773A92" w:rsidRPr="00773A92">
        <w:rPr>
          <w:rFonts w:ascii="Arial" w:hAnsi="Arial" w:cs="Arial"/>
          <w:b/>
          <w:bCs/>
          <w:sz w:val="22"/>
          <w:szCs w:val="22"/>
        </w:rPr>
        <w:t xml:space="preserve">Fig. 12, 13 &amp; </w:t>
      </w:r>
      <w:commentRangeStart w:id="659"/>
      <w:commentRangeStart w:id="660"/>
      <w:r w:rsidR="00773A92" w:rsidRPr="00773A92">
        <w:rPr>
          <w:rFonts w:ascii="Arial" w:hAnsi="Arial" w:cs="Arial"/>
          <w:b/>
          <w:bCs/>
          <w:sz w:val="22"/>
          <w:szCs w:val="22"/>
        </w:rPr>
        <w:t>14</w:t>
      </w:r>
      <w:commentRangeEnd w:id="659"/>
      <w:r w:rsidR="0006449A">
        <w:rPr>
          <w:rStyle w:val="CommentReference"/>
        </w:rPr>
        <w:commentReference w:id="659"/>
      </w:r>
      <w:commentRangeEnd w:id="660"/>
      <w:r w:rsidR="00A11028">
        <w:rPr>
          <w:rStyle w:val="CommentReference"/>
        </w:rPr>
        <w:commentReference w:id="660"/>
      </w:r>
      <w:r w:rsidR="00773A92">
        <w:rPr>
          <w:rFonts w:ascii="Arial" w:hAnsi="Arial" w:cs="Arial"/>
          <w:sz w:val="22"/>
          <w:szCs w:val="22"/>
        </w:rPr>
        <w:t>)</w:t>
      </w:r>
      <w:r>
        <w:rPr>
          <w:rFonts w:ascii="Arial" w:hAnsi="Arial" w:cs="Arial"/>
          <w:sz w:val="22"/>
          <w:szCs w:val="22"/>
        </w:rPr>
        <w:t xml:space="preserve">. </w:t>
      </w:r>
    </w:p>
    <w:p w14:paraId="40B5054E" w14:textId="724A6661" w:rsidR="001726F4" w:rsidRDefault="00482493" w:rsidP="00081385">
      <w:pPr>
        <w:spacing w:line="360" w:lineRule="auto"/>
        <w:rPr>
          <w:rFonts w:ascii="Arial" w:hAnsi="Arial" w:cs="Arial"/>
          <w:sz w:val="22"/>
          <w:szCs w:val="22"/>
        </w:rPr>
      </w:pPr>
      <w:del w:id="661" w:author="Keene-Snickers,Lexi" w:date="2025-03-03T18:12:00Z" w16du:dateUtc="2025-03-04T01:12:00Z">
        <w:r w:rsidDel="004079E7">
          <w:rPr>
            <w:rFonts w:ascii="Arial" w:hAnsi="Arial" w:cs="Arial"/>
            <w:noProof/>
            <w:sz w:val="22"/>
            <w:szCs w:val="22"/>
          </w:rPr>
          <w:lastRenderedPageBreak/>
          <w:drawing>
            <wp:inline distT="0" distB="0" distL="0" distR="0" wp14:anchorId="1779F453" wp14:editId="00D9D07F">
              <wp:extent cx="5943600" cy="7012940"/>
              <wp:effectExtent l="0" t="0" r="0" b="0"/>
              <wp:docPr id="1397799226" name="Picture 6" descr="A diagram of a data stre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799226" name="Picture 6" descr="A diagram of a data stream&#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5943600" cy="7012940"/>
                      </a:xfrm>
                      <a:prstGeom prst="rect">
                        <a:avLst/>
                      </a:prstGeom>
                    </pic:spPr>
                  </pic:pic>
                </a:graphicData>
              </a:graphic>
            </wp:inline>
          </w:drawing>
        </w:r>
      </w:del>
      <w:ins w:id="662" w:author="Keene-Snickers,Lexi" w:date="2025-03-03T18:15:00Z" w16du:dateUtc="2025-03-04T01:15:00Z">
        <w:r w:rsidR="004079E7">
          <w:rPr>
            <w:rFonts w:ascii="Arial" w:hAnsi="Arial" w:cs="Arial"/>
            <w:noProof/>
            <w:sz w:val="22"/>
            <w:szCs w:val="22"/>
          </w:rPr>
          <w:drawing>
            <wp:inline distT="0" distB="0" distL="0" distR="0" wp14:anchorId="2B4694D2" wp14:editId="65C7823C">
              <wp:extent cx="5697415" cy="7186899"/>
              <wp:effectExtent l="0" t="0" r="5080" b="1905"/>
              <wp:docPr id="115515336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153366" name="Picture 1155153366"/>
                      <pic:cNvPicPr/>
                    </pic:nvPicPr>
                    <pic:blipFill>
                      <a:blip r:embed="rId39"/>
                      <a:stretch>
                        <a:fillRect/>
                      </a:stretch>
                    </pic:blipFill>
                    <pic:spPr>
                      <a:xfrm>
                        <a:off x="0" y="0"/>
                        <a:ext cx="5701213" cy="7191689"/>
                      </a:xfrm>
                      <a:prstGeom prst="rect">
                        <a:avLst/>
                      </a:prstGeom>
                    </pic:spPr>
                  </pic:pic>
                </a:graphicData>
              </a:graphic>
            </wp:inline>
          </w:drawing>
        </w:r>
      </w:ins>
    </w:p>
    <w:p w14:paraId="37A6AA76" w14:textId="4B50C4D7" w:rsidR="001726F4" w:rsidRDefault="001726F4" w:rsidP="00081385">
      <w:pPr>
        <w:spacing w:line="360" w:lineRule="auto"/>
        <w:rPr>
          <w:rFonts w:ascii="Arial" w:hAnsi="Arial" w:cs="Arial"/>
          <w:sz w:val="22"/>
          <w:szCs w:val="22"/>
        </w:rPr>
      </w:pPr>
      <w:commentRangeStart w:id="663"/>
      <w:commentRangeStart w:id="664"/>
      <w:r w:rsidRPr="00142E50">
        <w:rPr>
          <w:rFonts w:ascii="Arial" w:hAnsi="Arial" w:cs="Arial"/>
          <w:b/>
          <w:bCs/>
          <w:sz w:val="22"/>
          <w:szCs w:val="22"/>
        </w:rPr>
        <w:t xml:space="preserve">Figure </w:t>
      </w:r>
      <w:commentRangeEnd w:id="663"/>
      <w:r w:rsidR="005C4CE8">
        <w:rPr>
          <w:rStyle w:val="CommentReference"/>
        </w:rPr>
        <w:commentReference w:id="663"/>
      </w:r>
      <w:commentRangeEnd w:id="664"/>
      <w:r w:rsidR="005C4CE8">
        <w:rPr>
          <w:rStyle w:val="CommentReference"/>
        </w:rPr>
        <w:commentReference w:id="664"/>
      </w:r>
      <w:r w:rsidR="00456285" w:rsidRPr="00142E50">
        <w:rPr>
          <w:rFonts w:ascii="Arial" w:hAnsi="Arial" w:cs="Arial"/>
          <w:b/>
          <w:bCs/>
          <w:sz w:val="22"/>
          <w:szCs w:val="22"/>
        </w:rPr>
        <w:t>9</w:t>
      </w:r>
      <w:r w:rsidRPr="00142E50">
        <w:rPr>
          <w:rFonts w:ascii="Arial" w:hAnsi="Arial" w:cs="Arial"/>
          <w:b/>
          <w:bCs/>
          <w:sz w:val="22"/>
          <w:szCs w:val="22"/>
        </w:rPr>
        <w:t>:</w:t>
      </w:r>
      <w:r w:rsidR="0083169E" w:rsidRPr="00142E50">
        <w:rPr>
          <w:rFonts w:ascii="Arial" w:hAnsi="Arial" w:cs="Arial"/>
          <w:b/>
          <w:bCs/>
          <w:sz w:val="22"/>
          <w:szCs w:val="22"/>
        </w:rPr>
        <w:t xml:space="preserve"> </w:t>
      </w:r>
      <w:commentRangeStart w:id="665"/>
      <w:r w:rsidR="0083169E" w:rsidRPr="00142E50">
        <w:rPr>
          <w:rFonts w:ascii="Arial" w:hAnsi="Arial" w:cs="Arial"/>
          <w:b/>
          <w:bCs/>
          <w:sz w:val="22"/>
          <w:szCs w:val="22"/>
        </w:rPr>
        <w:t>Co-phylogen</w:t>
      </w:r>
      <w:r w:rsidR="008603AA">
        <w:rPr>
          <w:rFonts w:ascii="Arial" w:hAnsi="Arial" w:cs="Arial"/>
          <w:b/>
          <w:bCs/>
          <w:sz w:val="22"/>
          <w:szCs w:val="22"/>
        </w:rPr>
        <w:t>y</w:t>
      </w:r>
      <w:r w:rsidR="0083169E" w:rsidRPr="00142E50">
        <w:rPr>
          <w:rFonts w:ascii="Arial" w:hAnsi="Arial" w:cs="Arial"/>
          <w:b/>
          <w:bCs/>
          <w:sz w:val="22"/>
          <w:szCs w:val="22"/>
        </w:rPr>
        <w:t xml:space="preserve"> </w:t>
      </w:r>
      <w:commentRangeEnd w:id="665"/>
      <w:r w:rsidR="005C4CE8">
        <w:rPr>
          <w:rStyle w:val="CommentReference"/>
        </w:rPr>
        <w:commentReference w:id="665"/>
      </w:r>
      <w:r w:rsidR="0083169E" w:rsidRPr="00142E50">
        <w:rPr>
          <w:rFonts w:ascii="Arial" w:hAnsi="Arial" w:cs="Arial"/>
          <w:b/>
          <w:bCs/>
          <w:sz w:val="22"/>
          <w:szCs w:val="22"/>
        </w:rPr>
        <w:t xml:space="preserve">of galbut virus RNA1 and RNA 2. </w:t>
      </w:r>
      <w:r w:rsidR="0083169E">
        <w:rPr>
          <w:rFonts w:ascii="Arial" w:hAnsi="Arial" w:cs="Arial"/>
          <w:sz w:val="22"/>
          <w:szCs w:val="22"/>
        </w:rPr>
        <w:t>Branches with support values &lt; 0.</w:t>
      </w:r>
      <w:r w:rsidR="008603AA">
        <w:rPr>
          <w:rFonts w:ascii="Arial" w:hAnsi="Arial" w:cs="Arial"/>
          <w:sz w:val="22"/>
          <w:szCs w:val="22"/>
        </w:rPr>
        <w:t>001</w:t>
      </w:r>
      <w:r w:rsidR="0083169E">
        <w:rPr>
          <w:rFonts w:ascii="Arial" w:hAnsi="Arial" w:cs="Arial"/>
          <w:sz w:val="22"/>
          <w:szCs w:val="22"/>
        </w:rPr>
        <w:t xml:space="preserve"> were converted to polytomies</w:t>
      </w:r>
      <w:r w:rsidR="005246B1">
        <w:rPr>
          <w:rFonts w:ascii="Arial" w:hAnsi="Arial" w:cs="Arial"/>
          <w:sz w:val="22"/>
          <w:szCs w:val="22"/>
        </w:rPr>
        <w:t xml:space="preserve"> prior to generation of the phylogeny</w:t>
      </w:r>
      <w:r w:rsidR="0083169E">
        <w:rPr>
          <w:rFonts w:ascii="Arial" w:hAnsi="Arial" w:cs="Arial"/>
          <w:sz w:val="22"/>
          <w:szCs w:val="22"/>
        </w:rPr>
        <w:t xml:space="preserve">. Trees were midpoint rooted. </w:t>
      </w:r>
      <w:r w:rsidR="008603AA">
        <w:rPr>
          <w:rFonts w:ascii="Arial" w:hAnsi="Arial" w:cs="Arial"/>
          <w:sz w:val="22"/>
          <w:szCs w:val="22"/>
        </w:rPr>
        <w:t>Sample names and l</w:t>
      </w:r>
      <w:r w:rsidR="00142E50">
        <w:rPr>
          <w:rFonts w:ascii="Arial" w:hAnsi="Arial" w:cs="Arial"/>
          <w:sz w:val="22"/>
          <w:szCs w:val="22"/>
        </w:rPr>
        <w:t xml:space="preserve">ines are </w:t>
      </w:r>
      <w:commentRangeStart w:id="666"/>
      <w:r w:rsidR="00142E50">
        <w:rPr>
          <w:rFonts w:ascii="Arial" w:hAnsi="Arial" w:cs="Arial"/>
          <w:sz w:val="22"/>
          <w:szCs w:val="22"/>
        </w:rPr>
        <w:t>colored by coinfection status</w:t>
      </w:r>
      <w:commentRangeEnd w:id="666"/>
      <w:r w:rsidR="0010199A">
        <w:rPr>
          <w:rStyle w:val="CommentReference"/>
        </w:rPr>
        <w:commentReference w:id="666"/>
      </w:r>
      <w:r w:rsidR="00142E50">
        <w:rPr>
          <w:rFonts w:ascii="Arial" w:hAnsi="Arial" w:cs="Arial"/>
          <w:sz w:val="22"/>
          <w:szCs w:val="22"/>
        </w:rPr>
        <w:t>.</w:t>
      </w:r>
    </w:p>
    <w:p w14:paraId="0378DF45" w14:textId="553EDCA4" w:rsidR="001726F4" w:rsidRDefault="00482493" w:rsidP="00081385">
      <w:pPr>
        <w:spacing w:line="360" w:lineRule="auto"/>
        <w:rPr>
          <w:rFonts w:ascii="Arial" w:hAnsi="Arial" w:cs="Arial"/>
          <w:sz w:val="22"/>
          <w:szCs w:val="22"/>
        </w:rPr>
      </w:pPr>
      <w:del w:id="667" w:author="Keene-Snickers,Lexi" w:date="2025-03-03T18:15:00Z" w16du:dateUtc="2025-03-04T01:15:00Z">
        <w:r w:rsidDel="004079E7">
          <w:rPr>
            <w:rFonts w:ascii="Arial" w:hAnsi="Arial" w:cs="Arial"/>
            <w:noProof/>
            <w:sz w:val="22"/>
            <w:szCs w:val="22"/>
          </w:rPr>
          <w:lastRenderedPageBreak/>
          <w:drawing>
            <wp:inline distT="0" distB="0" distL="0" distR="0" wp14:anchorId="319C8846" wp14:editId="6A0C043F">
              <wp:extent cx="5943600" cy="7012940"/>
              <wp:effectExtent l="0" t="0" r="0" b="0"/>
              <wp:docPr id="868519062" name="Picture 7" descr="A diagram of a data stre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519062" name="Picture 7" descr="A diagram of a data stream&#10;&#10;Description automatically generated with medium confidence"/>
                      <pic:cNvPicPr/>
                    </pic:nvPicPr>
                    <pic:blipFill>
                      <a:blip r:embed="rId40">
                        <a:extLst>
                          <a:ext uri="{28A0092B-C50C-407E-A947-70E740481C1C}">
                            <a14:useLocalDpi xmlns:a14="http://schemas.microsoft.com/office/drawing/2010/main" val="0"/>
                          </a:ext>
                        </a:extLst>
                      </a:blip>
                      <a:stretch>
                        <a:fillRect/>
                      </a:stretch>
                    </pic:blipFill>
                    <pic:spPr>
                      <a:xfrm>
                        <a:off x="0" y="0"/>
                        <a:ext cx="5943600" cy="7012940"/>
                      </a:xfrm>
                      <a:prstGeom prst="rect">
                        <a:avLst/>
                      </a:prstGeom>
                    </pic:spPr>
                  </pic:pic>
                </a:graphicData>
              </a:graphic>
            </wp:inline>
          </w:drawing>
        </w:r>
      </w:del>
      <w:ins w:id="668" w:author="Keene-Snickers,Lexi" w:date="2025-03-03T18:15:00Z" w16du:dateUtc="2025-03-04T01:15:00Z">
        <w:r w:rsidR="004079E7">
          <w:rPr>
            <w:rFonts w:ascii="Arial" w:hAnsi="Arial" w:cs="Arial"/>
            <w:noProof/>
            <w:sz w:val="22"/>
            <w:szCs w:val="22"/>
          </w:rPr>
          <w:drawing>
            <wp:inline distT="0" distB="0" distL="0" distR="0" wp14:anchorId="67A3713E" wp14:editId="4A36332B">
              <wp:extent cx="5943600" cy="7419340"/>
              <wp:effectExtent l="0" t="0" r="0" b="0"/>
              <wp:docPr id="203093870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938706" name="Picture 2030938706"/>
                      <pic:cNvPicPr/>
                    </pic:nvPicPr>
                    <pic:blipFill>
                      <a:blip r:embed="rId41"/>
                      <a:stretch>
                        <a:fillRect/>
                      </a:stretch>
                    </pic:blipFill>
                    <pic:spPr>
                      <a:xfrm>
                        <a:off x="0" y="0"/>
                        <a:ext cx="5943600" cy="7419340"/>
                      </a:xfrm>
                      <a:prstGeom prst="rect">
                        <a:avLst/>
                      </a:prstGeom>
                    </pic:spPr>
                  </pic:pic>
                </a:graphicData>
              </a:graphic>
            </wp:inline>
          </w:drawing>
        </w:r>
      </w:ins>
    </w:p>
    <w:p w14:paraId="2DDCDB97" w14:textId="74F24416" w:rsidR="001726F4" w:rsidRDefault="001726F4" w:rsidP="00081385">
      <w:pPr>
        <w:spacing w:line="360" w:lineRule="auto"/>
        <w:rPr>
          <w:rFonts w:ascii="Arial" w:hAnsi="Arial" w:cs="Arial"/>
          <w:sz w:val="22"/>
          <w:szCs w:val="22"/>
        </w:rPr>
      </w:pPr>
      <w:r w:rsidRPr="00142E50">
        <w:rPr>
          <w:rFonts w:ascii="Arial" w:hAnsi="Arial" w:cs="Arial"/>
          <w:b/>
          <w:bCs/>
          <w:sz w:val="22"/>
          <w:szCs w:val="22"/>
        </w:rPr>
        <w:t xml:space="preserve">Figure </w:t>
      </w:r>
      <w:r w:rsidR="00456285" w:rsidRPr="00142E50">
        <w:rPr>
          <w:rFonts w:ascii="Arial" w:hAnsi="Arial" w:cs="Arial"/>
          <w:b/>
          <w:bCs/>
          <w:sz w:val="22"/>
          <w:szCs w:val="22"/>
        </w:rPr>
        <w:t>10</w:t>
      </w:r>
      <w:r w:rsidRPr="00142E50">
        <w:rPr>
          <w:rFonts w:ascii="Arial" w:hAnsi="Arial" w:cs="Arial"/>
          <w:b/>
          <w:bCs/>
          <w:sz w:val="22"/>
          <w:szCs w:val="22"/>
        </w:rPr>
        <w:t>:</w:t>
      </w:r>
      <w:r w:rsidR="00142E50">
        <w:rPr>
          <w:rFonts w:ascii="Arial" w:hAnsi="Arial" w:cs="Arial"/>
          <w:sz w:val="22"/>
          <w:szCs w:val="22"/>
        </w:rPr>
        <w:t xml:space="preserve"> </w:t>
      </w:r>
      <w:r w:rsidR="00142E50" w:rsidRPr="00142E50">
        <w:rPr>
          <w:rFonts w:ascii="Arial" w:hAnsi="Arial" w:cs="Arial"/>
          <w:b/>
          <w:bCs/>
          <w:sz w:val="22"/>
          <w:szCs w:val="22"/>
        </w:rPr>
        <w:t>Co-phylogen</w:t>
      </w:r>
      <w:r w:rsidR="008603AA">
        <w:rPr>
          <w:rFonts w:ascii="Arial" w:hAnsi="Arial" w:cs="Arial"/>
          <w:b/>
          <w:bCs/>
          <w:sz w:val="22"/>
          <w:szCs w:val="22"/>
        </w:rPr>
        <w:t>y</w:t>
      </w:r>
      <w:r w:rsidR="00142E50" w:rsidRPr="00142E50">
        <w:rPr>
          <w:rFonts w:ascii="Arial" w:hAnsi="Arial" w:cs="Arial"/>
          <w:b/>
          <w:bCs/>
          <w:sz w:val="22"/>
          <w:szCs w:val="22"/>
        </w:rPr>
        <w:t xml:space="preserve"> of galbut virus RNA1 and RNA </w:t>
      </w:r>
      <w:r w:rsidR="00142E50">
        <w:rPr>
          <w:rFonts w:ascii="Arial" w:hAnsi="Arial" w:cs="Arial"/>
          <w:b/>
          <w:bCs/>
          <w:sz w:val="22"/>
          <w:szCs w:val="22"/>
        </w:rPr>
        <w:t>3</w:t>
      </w:r>
      <w:r w:rsidR="00142E50" w:rsidRPr="00142E50">
        <w:rPr>
          <w:rFonts w:ascii="Arial" w:hAnsi="Arial" w:cs="Arial"/>
          <w:b/>
          <w:bCs/>
          <w:sz w:val="22"/>
          <w:szCs w:val="22"/>
        </w:rPr>
        <w:t xml:space="preserve">. </w:t>
      </w:r>
      <w:r w:rsidR="008603AA">
        <w:rPr>
          <w:rFonts w:ascii="Arial" w:hAnsi="Arial" w:cs="Arial"/>
          <w:sz w:val="22"/>
          <w:szCs w:val="22"/>
        </w:rPr>
        <w:t>Branches with support values &lt; 0.001 were converted to polytomies</w:t>
      </w:r>
      <w:r w:rsidR="005246B1">
        <w:rPr>
          <w:rFonts w:ascii="Arial" w:hAnsi="Arial" w:cs="Arial"/>
          <w:sz w:val="22"/>
          <w:szCs w:val="22"/>
        </w:rPr>
        <w:t xml:space="preserve"> prior to generation of the phylogeny</w:t>
      </w:r>
      <w:r w:rsidR="008603AA">
        <w:rPr>
          <w:rFonts w:ascii="Arial" w:hAnsi="Arial" w:cs="Arial"/>
          <w:sz w:val="22"/>
          <w:szCs w:val="22"/>
        </w:rPr>
        <w:t>. Trees were midpoint rooted. Sample names and lines are colored by coinfection status.</w:t>
      </w:r>
    </w:p>
    <w:p w14:paraId="4E32EA4C" w14:textId="31A0AD7C" w:rsidR="001726F4" w:rsidRDefault="002A505C" w:rsidP="00081385">
      <w:pPr>
        <w:spacing w:line="360" w:lineRule="auto"/>
        <w:rPr>
          <w:rFonts w:ascii="Arial" w:hAnsi="Arial" w:cs="Arial"/>
          <w:sz w:val="22"/>
          <w:szCs w:val="22"/>
        </w:rPr>
      </w:pPr>
      <w:del w:id="669" w:author="Keene-Snickers,Lexi" w:date="2025-03-03T18:16:00Z" w16du:dateUtc="2025-03-04T01:16:00Z">
        <w:r w:rsidDel="004079E7">
          <w:rPr>
            <w:rFonts w:ascii="Arial" w:hAnsi="Arial" w:cs="Arial"/>
            <w:noProof/>
            <w:sz w:val="22"/>
            <w:szCs w:val="22"/>
          </w:rPr>
          <w:lastRenderedPageBreak/>
          <w:drawing>
            <wp:inline distT="0" distB="0" distL="0" distR="0" wp14:anchorId="1D67E0DB" wp14:editId="5B7FF640">
              <wp:extent cx="5943600" cy="7025005"/>
              <wp:effectExtent l="0" t="0" r="0" b="0"/>
              <wp:docPr id="1787923605" name="Picture 8" descr="A diagram of a number of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923605" name="Picture 8" descr="A diagram of a number of data&#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943600" cy="7025005"/>
                      </a:xfrm>
                      <a:prstGeom prst="rect">
                        <a:avLst/>
                      </a:prstGeom>
                    </pic:spPr>
                  </pic:pic>
                </a:graphicData>
              </a:graphic>
            </wp:inline>
          </w:drawing>
        </w:r>
      </w:del>
      <w:ins w:id="670" w:author="Keene-Snickers,Lexi" w:date="2025-03-03T18:16:00Z" w16du:dateUtc="2025-03-04T01:16:00Z">
        <w:r w:rsidR="004079E7">
          <w:rPr>
            <w:rFonts w:ascii="Arial" w:hAnsi="Arial" w:cs="Arial"/>
            <w:noProof/>
            <w:sz w:val="22"/>
            <w:szCs w:val="22"/>
          </w:rPr>
          <w:drawing>
            <wp:inline distT="0" distB="0" distL="0" distR="0" wp14:anchorId="7C2C37B3" wp14:editId="76E94F3C">
              <wp:extent cx="5943600" cy="7432040"/>
              <wp:effectExtent l="0" t="0" r="0" b="0"/>
              <wp:docPr id="175384106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841060" name="Picture 1753841060"/>
                      <pic:cNvPicPr/>
                    </pic:nvPicPr>
                    <pic:blipFill>
                      <a:blip r:embed="rId43"/>
                      <a:stretch>
                        <a:fillRect/>
                      </a:stretch>
                    </pic:blipFill>
                    <pic:spPr>
                      <a:xfrm>
                        <a:off x="0" y="0"/>
                        <a:ext cx="5943600" cy="7432040"/>
                      </a:xfrm>
                      <a:prstGeom prst="rect">
                        <a:avLst/>
                      </a:prstGeom>
                    </pic:spPr>
                  </pic:pic>
                </a:graphicData>
              </a:graphic>
            </wp:inline>
          </w:drawing>
        </w:r>
      </w:ins>
    </w:p>
    <w:p w14:paraId="10F7D6A3" w14:textId="7D83BFA8" w:rsidR="001726F4" w:rsidRDefault="001726F4" w:rsidP="00081385">
      <w:pPr>
        <w:spacing w:line="360" w:lineRule="auto"/>
        <w:rPr>
          <w:rFonts w:ascii="Arial" w:hAnsi="Arial" w:cs="Arial"/>
          <w:sz w:val="22"/>
          <w:szCs w:val="22"/>
        </w:rPr>
      </w:pPr>
      <w:r w:rsidRPr="00142E50">
        <w:rPr>
          <w:rFonts w:ascii="Arial" w:hAnsi="Arial" w:cs="Arial"/>
          <w:b/>
          <w:bCs/>
          <w:sz w:val="22"/>
          <w:szCs w:val="22"/>
        </w:rPr>
        <w:t>Figure 1</w:t>
      </w:r>
      <w:r w:rsidR="00456285" w:rsidRPr="00142E50">
        <w:rPr>
          <w:rFonts w:ascii="Arial" w:hAnsi="Arial" w:cs="Arial"/>
          <w:b/>
          <w:bCs/>
          <w:sz w:val="22"/>
          <w:szCs w:val="22"/>
        </w:rPr>
        <w:t>1</w:t>
      </w:r>
      <w:r w:rsidRPr="00142E50">
        <w:rPr>
          <w:rFonts w:ascii="Arial" w:hAnsi="Arial" w:cs="Arial"/>
          <w:b/>
          <w:bCs/>
          <w:sz w:val="22"/>
          <w:szCs w:val="22"/>
        </w:rPr>
        <w:t>:</w:t>
      </w:r>
      <w:r w:rsidR="00142E50">
        <w:rPr>
          <w:rFonts w:ascii="Arial" w:hAnsi="Arial" w:cs="Arial"/>
          <w:sz w:val="22"/>
          <w:szCs w:val="22"/>
        </w:rPr>
        <w:t xml:space="preserve"> </w:t>
      </w:r>
      <w:r w:rsidR="00142E50" w:rsidRPr="00142E50">
        <w:rPr>
          <w:rFonts w:ascii="Arial" w:hAnsi="Arial" w:cs="Arial"/>
          <w:b/>
          <w:bCs/>
          <w:sz w:val="22"/>
          <w:szCs w:val="22"/>
        </w:rPr>
        <w:t>Co-phylogen</w:t>
      </w:r>
      <w:r w:rsidR="008603AA">
        <w:rPr>
          <w:rFonts w:ascii="Arial" w:hAnsi="Arial" w:cs="Arial"/>
          <w:b/>
          <w:bCs/>
          <w:sz w:val="22"/>
          <w:szCs w:val="22"/>
        </w:rPr>
        <w:t>y</w:t>
      </w:r>
      <w:r w:rsidR="00142E50" w:rsidRPr="00142E50">
        <w:rPr>
          <w:rFonts w:ascii="Arial" w:hAnsi="Arial" w:cs="Arial"/>
          <w:b/>
          <w:bCs/>
          <w:sz w:val="22"/>
          <w:szCs w:val="22"/>
        </w:rPr>
        <w:t xml:space="preserve"> of galbut virus RNA</w:t>
      </w:r>
      <w:r w:rsidR="00142E50">
        <w:rPr>
          <w:rFonts w:ascii="Arial" w:hAnsi="Arial" w:cs="Arial"/>
          <w:b/>
          <w:bCs/>
          <w:sz w:val="22"/>
          <w:szCs w:val="22"/>
        </w:rPr>
        <w:t xml:space="preserve"> 2</w:t>
      </w:r>
      <w:r w:rsidR="00142E50" w:rsidRPr="00142E50">
        <w:rPr>
          <w:rFonts w:ascii="Arial" w:hAnsi="Arial" w:cs="Arial"/>
          <w:b/>
          <w:bCs/>
          <w:sz w:val="22"/>
          <w:szCs w:val="22"/>
        </w:rPr>
        <w:t xml:space="preserve"> and RNA </w:t>
      </w:r>
      <w:r w:rsidR="00142E50">
        <w:rPr>
          <w:rFonts w:ascii="Arial" w:hAnsi="Arial" w:cs="Arial"/>
          <w:b/>
          <w:bCs/>
          <w:sz w:val="22"/>
          <w:szCs w:val="22"/>
        </w:rPr>
        <w:t>3</w:t>
      </w:r>
      <w:r w:rsidR="00142E50" w:rsidRPr="00142E50">
        <w:rPr>
          <w:rFonts w:ascii="Arial" w:hAnsi="Arial" w:cs="Arial"/>
          <w:b/>
          <w:bCs/>
          <w:sz w:val="22"/>
          <w:szCs w:val="22"/>
        </w:rPr>
        <w:t xml:space="preserve">. </w:t>
      </w:r>
      <w:r w:rsidR="008603AA">
        <w:rPr>
          <w:rFonts w:ascii="Arial" w:hAnsi="Arial" w:cs="Arial"/>
          <w:sz w:val="22"/>
          <w:szCs w:val="22"/>
        </w:rPr>
        <w:t>Branches with support values &lt; 0.001 were converted to polytomies</w:t>
      </w:r>
      <w:r w:rsidR="005246B1">
        <w:rPr>
          <w:rFonts w:ascii="Arial" w:hAnsi="Arial" w:cs="Arial"/>
          <w:sz w:val="22"/>
          <w:szCs w:val="22"/>
        </w:rPr>
        <w:t xml:space="preserve"> prior to generation of the phylogeny</w:t>
      </w:r>
      <w:r w:rsidR="008603AA">
        <w:rPr>
          <w:rFonts w:ascii="Arial" w:hAnsi="Arial" w:cs="Arial"/>
          <w:sz w:val="22"/>
          <w:szCs w:val="22"/>
        </w:rPr>
        <w:t>. Trees were midpoint rooted. Sample names and lines are colored by coinfection status.</w:t>
      </w:r>
    </w:p>
    <w:p w14:paraId="3FCA15ED" w14:textId="2CCF1682" w:rsidR="001726F4" w:rsidRDefault="002A505C" w:rsidP="00081385">
      <w:pPr>
        <w:spacing w:line="360" w:lineRule="auto"/>
        <w:rPr>
          <w:rFonts w:ascii="Arial" w:hAnsi="Arial" w:cs="Arial"/>
          <w:sz w:val="22"/>
          <w:szCs w:val="22"/>
        </w:rPr>
      </w:pPr>
      <w:del w:id="671" w:author="Keene-Snickers,Lexi" w:date="2025-03-03T18:16:00Z" w16du:dateUtc="2025-03-04T01:16:00Z">
        <w:r w:rsidDel="004079E7">
          <w:rPr>
            <w:rFonts w:ascii="Arial" w:hAnsi="Arial" w:cs="Arial"/>
            <w:noProof/>
            <w:sz w:val="22"/>
            <w:szCs w:val="22"/>
          </w:rPr>
          <w:lastRenderedPageBreak/>
          <w:drawing>
            <wp:inline distT="0" distB="0" distL="0" distR="0" wp14:anchorId="0C6D750B" wp14:editId="3F01E074">
              <wp:extent cx="5943600" cy="7012940"/>
              <wp:effectExtent l="0" t="0" r="0" b="0"/>
              <wp:docPr id="1811617341" name="Picture 9" descr="A diagram of a number of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617341" name="Picture 9" descr="A diagram of a number of data&#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943600" cy="7012940"/>
                      </a:xfrm>
                      <a:prstGeom prst="rect">
                        <a:avLst/>
                      </a:prstGeom>
                    </pic:spPr>
                  </pic:pic>
                </a:graphicData>
              </a:graphic>
            </wp:inline>
          </w:drawing>
        </w:r>
      </w:del>
      <w:ins w:id="672" w:author="Keene-Snickers,Lexi" w:date="2025-03-03T18:17:00Z" w16du:dateUtc="2025-03-04T01:17:00Z">
        <w:r w:rsidR="004079E7">
          <w:rPr>
            <w:rFonts w:ascii="Arial" w:hAnsi="Arial" w:cs="Arial"/>
            <w:noProof/>
            <w:sz w:val="22"/>
            <w:szCs w:val="22"/>
          </w:rPr>
          <w:drawing>
            <wp:inline distT="0" distB="0" distL="0" distR="0" wp14:anchorId="1F9F3FD0" wp14:editId="60959ED2">
              <wp:extent cx="5943600" cy="7419340"/>
              <wp:effectExtent l="0" t="0" r="0" b="0"/>
              <wp:docPr id="90841310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413102" name="Picture 908413102"/>
                      <pic:cNvPicPr/>
                    </pic:nvPicPr>
                    <pic:blipFill>
                      <a:blip r:embed="rId45"/>
                      <a:stretch>
                        <a:fillRect/>
                      </a:stretch>
                    </pic:blipFill>
                    <pic:spPr>
                      <a:xfrm>
                        <a:off x="0" y="0"/>
                        <a:ext cx="5943600" cy="7419340"/>
                      </a:xfrm>
                      <a:prstGeom prst="rect">
                        <a:avLst/>
                      </a:prstGeom>
                    </pic:spPr>
                  </pic:pic>
                </a:graphicData>
              </a:graphic>
            </wp:inline>
          </w:drawing>
        </w:r>
      </w:ins>
    </w:p>
    <w:p w14:paraId="2F4E6AD2" w14:textId="141A2AAD" w:rsidR="001726F4" w:rsidRDefault="001726F4" w:rsidP="00081385">
      <w:pPr>
        <w:spacing w:line="360" w:lineRule="auto"/>
        <w:rPr>
          <w:rFonts w:ascii="Arial" w:hAnsi="Arial" w:cs="Arial"/>
          <w:sz w:val="22"/>
          <w:szCs w:val="22"/>
        </w:rPr>
      </w:pPr>
      <w:r w:rsidRPr="00142E50">
        <w:rPr>
          <w:rFonts w:ascii="Arial" w:hAnsi="Arial" w:cs="Arial"/>
          <w:b/>
          <w:bCs/>
          <w:sz w:val="22"/>
          <w:szCs w:val="22"/>
        </w:rPr>
        <w:t>Figure 1</w:t>
      </w:r>
      <w:r w:rsidR="00456285" w:rsidRPr="00142E50">
        <w:rPr>
          <w:rFonts w:ascii="Arial" w:hAnsi="Arial" w:cs="Arial"/>
          <w:b/>
          <w:bCs/>
          <w:sz w:val="22"/>
          <w:szCs w:val="22"/>
        </w:rPr>
        <w:t>2</w:t>
      </w:r>
      <w:r w:rsidRPr="00142E50">
        <w:rPr>
          <w:rFonts w:ascii="Arial" w:hAnsi="Arial" w:cs="Arial"/>
          <w:b/>
          <w:bCs/>
          <w:sz w:val="22"/>
          <w:szCs w:val="22"/>
        </w:rPr>
        <w:t>:</w:t>
      </w:r>
      <w:r w:rsidR="00142E50">
        <w:rPr>
          <w:rFonts w:ascii="Arial" w:hAnsi="Arial" w:cs="Arial"/>
          <w:sz w:val="22"/>
          <w:szCs w:val="22"/>
        </w:rPr>
        <w:t xml:space="preserve"> </w:t>
      </w:r>
      <w:r w:rsidR="00142E50" w:rsidRPr="00142E50">
        <w:rPr>
          <w:rFonts w:ascii="Arial" w:hAnsi="Arial" w:cs="Arial"/>
          <w:b/>
          <w:bCs/>
          <w:sz w:val="22"/>
          <w:szCs w:val="22"/>
        </w:rPr>
        <w:t>Co-phylogen</w:t>
      </w:r>
      <w:r w:rsidR="008603AA">
        <w:rPr>
          <w:rFonts w:ascii="Arial" w:hAnsi="Arial" w:cs="Arial"/>
          <w:b/>
          <w:bCs/>
          <w:sz w:val="22"/>
          <w:szCs w:val="22"/>
        </w:rPr>
        <w:t>y</w:t>
      </w:r>
      <w:r w:rsidR="00142E50" w:rsidRPr="00142E50">
        <w:rPr>
          <w:rFonts w:ascii="Arial" w:hAnsi="Arial" w:cs="Arial"/>
          <w:b/>
          <w:bCs/>
          <w:sz w:val="22"/>
          <w:szCs w:val="22"/>
        </w:rPr>
        <w:t xml:space="preserve"> of galbut virus RNA1 and </w:t>
      </w:r>
      <w:r w:rsidR="00142E50">
        <w:rPr>
          <w:rFonts w:ascii="Arial" w:hAnsi="Arial" w:cs="Arial"/>
          <w:b/>
          <w:bCs/>
          <w:sz w:val="22"/>
          <w:szCs w:val="22"/>
        </w:rPr>
        <w:t>chaq virus</w:t>
      </w:r>
      <w:r w:rsidR="00142E50" w:rsidRPr="00142E50">
        <w:rPr>
          <w:rFonts w:ascii="Arial" w:hAnsi="Arial" w:cs="Arial"/>
          <w:b/>
          <w:bCs/>
          <w:sz w:val="22"/>
          <w:szCs w:val="22"/>
        </w:rPr>
        <w:t xml:space="preserve">. </w:t>
      </w:r>
      <w:r w:rsidR="008603AA">
        <w:rPr>
          <w:rFonts w:ascii="Arial" w:hAnsi="Arial" w:cs="Arial"/>
          <w:sz w:val="22"/>
          <w:szCs w:val="22"/>
        </w:rPr>
        <w:t>Branches with support values &lt; 0.001 were converted to polytomies</w:t>
      </w:r>
      <w:r w:rsidR="005246B1">
        <w:rPr>
          <w:rFonts w:ascii="Arial" w:hAnsi="Arial" w:cs="Arial"/>
          <w:sz w:val="22"/>
          <w:szCs w:val="22"/>
        </w:rPr>
        <w:t xml:space="preserve"> prior to generation of the phylogeny</w:t>
      </w:r>
      <w:r w:rsidR="008603AA">
        <w:rPr>
          <w:rFonts w:ascii="Arial" w:hAnsi="Arial" w:cs="Arial"/>
          <w:sz w:val="22"/>
          <w:szCs w:val="22"/>
        </w:rPr>
        <w:t>. Trees were midpoint rooted. Sample names and lines are colored by coinfection status.</w:t>
      </w:r>
    </w:p>
    <w:p w14:paraId="5D974EEB" w14:textId="77777777" w:rsidR="001726F4" w:rsidRDefault="001726F4" w:rsidP="00081385">
      <w:pPr>
        <w:spacing w:line="360" w:lineRule="auto"/>
        <w:rPr>
          <w:rFonts w:ascii="Arial" w:hAnsi="Arial" w:cs="Arial"/>
          <w:sz w:val="22"/>
          <w:szCs w:val="22"/>
        </w:rPr>
      </w:pPr>
    </w:p>
    <w:p w14:paraId="62048AC0" w14:textId="7C090F5D" w:rsidR="001726F4" w:rsidRDefault="002A505C" w:rsidP="00081385">
      <w:pPr>
        <w:spacing w:line="360" w:lineRule="auto"/>
        <w:rPr>
          <w:rFonts w:ascii="Arial" w:hAnsi="Arial" w:cs="Arial"/>
          <w:sz w:val="22"/>
          <w:szCs w:val="22"/>
        </w:rPr>
      </w:pPr>
      <w:del w:id="673" w:author="Keene-Snickers,Lexi" w:date="2025-03-03T18:17:00Z" w16du:dateUtc="2025-03-04T01:17:00Z">
        <w:r w:rsidDel="004079E7">
          <w:rPr>
            <w:rFonts w:ascii="Arial" w:hAnsi="Arial" w:cs="Arial"/>
            <w:noProof/>
            <w:sz w:val="22"/>
            <w:szCs w:val="22"/>
          </w:rPr>
          <w:drawing>
            <wp:inline distT="0" distB="0" distL="0" distR="0" wp14:anchorId="568863EF" wp14:editId="14B1932E">
              <wp:extent cx="5943600" cy="7287895"/>
              <wp:effectExtent l="0" t="0" r="0" b="1905"/>
              <wp:docPr id="1024379300" name="Picture 10" descr="A diagram of a data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379300" name="Picture 10" descr="A diagram of a data flow&#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5943600" cy="7287895"/>
                      </a:xfrm>
                      <a:prstGeom prst="rect">
                        <a:avLst/>
                      </a:prstGeom>
                    </pic:spPr>
                  </pic:pic>
                </a:graphicData>
              </a:graphic>
            </wp:inline>
          </w:drawing>
        </w:r>
      </w:del>
      <w:ins w:id="674" w:author="Keene-Snickers,Lexi" w:date="2025-03-03T18:17:00Z" w16du:dateUtc="2025-03-04T01:17:00Z">
        <w:r w:rsidR="004079E7">
          <w:rPr>
            <w:rFonts w:ascii="Arial" w:hAnsi="Arial" w:cs="Arial"/>
            <w:noProof/>
            <w:sz w:val="22"/>
            <w:szCs w:val="22"/>
          </w:rPr>
          <w:drawing>
            <wp:inline distT="0" distB="0" distL="0" distR="0" wp14:anchorId="029F4D56" wp14:editId="03726190">
              <wp:extent cx="5545464" cy="6934200"/>
              <wp:effectExtent l="0" t="0" r="4445" b="0"/>
              <wp:docPr id="84960777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607770" name="Picture 849607770"/>
                      <pic:cNvPicPr/>
                    </pic:nvPicPr>
                    <pic:blipFill>
                      <a:blip r:embed="rId47"/>
                      <a:stretch>
                        <a:fillRect/>
                      </a:stretch>
                    </pic:blipFill>
                    <pic:spPr>
                      <a:xfrm>
                        <a:off x="0" y="0"/>
                        <a:ext cx="5547402" cy="6936623"/>
                      </a:xfrm>
                      <a:prstGeom prst="rect">
                        <a:avLst/>
                      </a:prstGeom>
                    </pic:spPr>
                  </pic:pic>
                </a:graphicData>
              </a:graphic>
            </wp:inline>
          </w:drawing>
        </w:r>
      </w:ins>
    </w:p>
    <w:p w14:paraId="7D9889EF" w14:textId="03DC6494" w:rsidR="001726F4" w:rsidRDefault="001726F4" w:rsidP="00081385">
      <w:pPr>
        <w:spacing w:line="360" w:lineRule="auto"/>
        <w:rPr>
          <w:rFonts w:ascii="Arial" w:hAnsi="Arial" w:cs="Arial"/>
          <w:sz w:val="22"/>
          <w:szCs w:val="22"/>
        </w:rPr>
      </w:pPr>
      <w:r w:rsidRPr="00142E50">
        <w:rPr>
          <w:rFonts w:ascii="Arial" w:hAnsi="Arial" w:cs="Arial"/>
          <w:b/>
          <w:bCs/>
          <w:sz w:val="22"/>
          <w:szCs w:val="22"/>
        </w:rPr>
        <w:t xml:space="preserve">Figure </w:t>
      </w:r>
      <w:r w:rsidR="00456285" w:rsidRPr="00142E50">
        <w:rPr>
          <w:rFonts w:ascii="Arial" w:hAnsi="Arial" w:cs="Arial"/>
          <w:b/>
          <w:bCs/>
          <w:sz w:val="22"/>
          <w:szCs w:val="22"/>
        </w:rPr>
        <w:t>13</w:t>
      </w:r>
      <w:r w:rsidRPr="00142E50">
        <w:rPr>
          <w:rFonts w:ascii="Arial" w:hAnsi="Arial" w:cs="Arial"/>
          <w:b/>
          <w:bCs/>
          <w:sz w:val="22"/>
          <w:szCs w:val="22"/>
        </w:rPr>
        <w:t>:</w:t>
      </w:r>
      <w:r w:rsidR="00142E50">
        <w:rPr>
          <w:rFonts w:ascii="Arial" w:hAnsi="Arial" w:cs="Arial"/>
          <w:sz w:val="22"/>
          <w:szCs w:val="22"/>
        </w:rPr>
        <w:t xml:space="preserve"> </w:t>
      </w:r>
      <w:r w:rsidR="00142E50" w:rsidRPr="00142E50">
        <w:rPr>
          <w:rFonts w:ascii="Arial" w:hAnsi="Arial" w:cs="Arial"/>
          <w:b/>
          <w:bCs/>
          <w:sz w:val="22"/>
          <w:szCs w:val="22"/>
        </w:rPr>
        <w:t>Co-phylogen</w:t>
      </w:r>
      <w:r w:rsidR="008603AA">
        <w:rPr>
          <w:rFonts w:ascii="Arial" w:hAnsi="Arial" w:cs="Arial"/>
          <w:b/>
          <w:bCs/>
          <w:sz w:val="22"/>
          <w:szCs w:val="22"/>
        </w:rPr>
        <w:t>y</w:t>
      </w:r>
      <w:r w:rsidR="00142E50" w:rsidRPr="00142E50">
        <w:rPr>
          <w:rFonts w:ascii="Arial" w:hAnsi="Arial" w:cs="Arial"/>
          <w:b/>
          <w:bCs/>
          <w:sz w:val="22"/>
          <w:szCs w:val="22"/>
        </w:rPr>
        <w:t xml:space="preserve"> of galbut virus RNA</w:t>
      </w:r>
      <w:r w:rsidR="00142E50">
        <w:rPr>
          <w:rFonts w:ascii="Arial" w:hAnsi="Arial" w:cs="Arial"/>
          <w:b/>
          <w:bCs/>
          <w:sz w:val="22"/>
          <w:szCs w:val="22"/>
        </w:rPr>
        <w:t xml:space="preserve"> 2</w:t>
      </w:r>
      <w:r w:rsidR="00142E50" w:rsidRPr="00142E50">
        <w:rPr>
          <w:rFonts w:ascii="Arial" w:hAnsi="Arial" w:cs="Arial"/>
          <w:b/>
          <w:bCs/>
          <w:sz w:val="22"/>
          <w:szCs w:val="22"/>
        </w:rPr>
        <w:t xml:space="preserve"> and</w:t>
      </w:r>
      <w:r w:rsidR="00142E50">
        <w:rPr>
          <w:rFonts w:ascii="Arial" w:hAnsi="Arial" w:cs="Arial"/>
          <w:b/>
          <w:bCs/>
          <w:sz w:val="22"/>
          <w:szCs w:val="22"/>
        </w:rPr>
        <w:t xml:space="preserve"> chaq virus</w:t>
      </w:r>
      <w:r w:rsidR="00142E50" w:rsidRPr="00142E50">
        <w:rPr>
          <w:rFonts w:ascii="Arial" w:hAnsi="Arial" w:cs="Arial"/>
          <w:b/>
          <w:bCs/>
          <w:sz w:val="22"/>
          <w:szCs w:val="22"/>
        </w:rPr>
        <w:t xml:space="preserve">. </w:t>
      </w:r>
      <w:r w:rsidR="008603AA">
        <w:rPr>
          <w:rFonts w:ascii="Arial" w:hAnsi="Arial" w:cs="Arial"/>
          <w:sz w:val="22"/>
          <w:szCs w:val="22"/>
        </w:rPr>
        <w:t>Branches with support values &lt; 0.001 were converted to polytomies</w:t>
      </w:r>
      <w:r w:rsidR="005246B1">
        <w:rPr>
          <w:rFonts w:ascii="Arial" w:hAnsi="Arial" w:cs="Arial"/>
          <w:sz w:val="22"/>
          <w:szCs w:val="22"/>
        </w:rPr>
        <w:t xml:space="preserve"> prior to generation of the phylogeny</w:t>
      </w:r>
      <w:r w:rsidR="008603AA">
        <w:rPr>
          <w:rFonts w:ascii="Arial" w:hAnsi="Arial" w:cs="Arial"/>
          <w:sz w:val="22"/>
          <w:szCs w:val="22"/>
        </w:rPr>
        <w:t>. Trees were midpoint rooted. Sample names and lines are colored by coinfection status.</w:t>
      </w:r>
    </w:p>
    <w:p w14:paraId="019BA6A9" w14:textId="77777777" w:rsidR="001726F4" w:rsidRDefault="001726F4" w:rsidP="00081385">
      <w:pPr>
        <w:spacing w:line="360" w:lineRule="auto"/>
        <w:rPr>
          <w:rFonts w:ascii="Arial" w:hAnsi="Arial" w:cs="Arial"/>
          <w:sz w:val="22"/>
          <w:szCs w:val="22"/>
        </w:rPr>
      </w:pPr>
    </w:p>
    <w:p w14:paraId="45B9A9AB" w14:textId="3A1569F5" w:rsidR="001726F4" w:rsidRDefault="002A505C" w:rsidP="00081385">
      <w:pPr>
        <w:spacing w:line="360" w:lineRule="auto"/>
        <w:rPr>
          <w:rFonts w:ascii="Arial" w:hAnsi="Arial" w:cs="Arial"/>
          <w:sz w:val="22"/>
          <w:szCs w:val="22"/>
        </w:rPr>
      </w:pPr>
      <w:del w:id="675" w:author="Keene-Snickers,Lexi" w:date="2025-03-03T18:17:00Z" w16du:dateUtc="2025-03-04T01:17:00Z">
        <w:r w:rsidDel="004079E7">
          <w:rPr>
            <w:rFonts w:ascii="Arial" w:hAnsi="Arial" w:cs="Arial"/>
            <w:noProof/>
            <w:sz w:val="22"/>
            <w:szCs w:val="22"/>
          </w:rPr>
          <w:lastRenderedPageBreak/>
          <w:drawing>
            <wp:inline distT="0" distB="0" distL="0" distR="0" wp14:anchorId="564C9419" wp14:editId="005F2634">
              <wp:extent cx="5943600" cy="7025005"/>
              <wp:effectExtent l="0" t="0" r="0" b="0"/>
              <wp:docPr id="1632027149" name="Picture 11" descr="A diagram of a number of dat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027149" name="Picture 11" descr="A diagram of a number of data&#10;&#10;Description automatically generated with medium confidence"/>
                      <pic:cNvPicPr/>
                    </pic:nvPicPr>
                    <pic:blipFill>
                      <a:blip r:embed="rId48">
                        <a:extLst>
                          <a:ext uri="{28A0092B-C50C-407E-A947-70E740481C1C}">
                            <a14:useLocalDpi xmlns:a14="http://schemas.microsoft.com/office/drawing/2010/main" val="0"/>
                          </a:ext>
                        </a:extLst>
                      </a:blip>
                      <a:stretch>
                        <a:fillRect/>
                      </a:stretch>
                    </pic:blipFill>
                    <pic:spPr>
                      <a:xfrm>
                        <a:off x="0" y="0"/>
                        <a:ext cx="5943600" cy="7025005"/>
                      </a:xfrm>
                      <a:prstGeom prst="rect">
                        <a:avLst/>
                      </a:prstGeom>
                    </pic:spPr>
                  </pic:pic>
                </a:graphicData>
              </a:graphic>
            </wp:inline>
          </w:drawing>
        </w:r>
      </w:del>
      <w:ins w:id="676" w:author="Keene-Snickers,Lexi" w:date="2025-03-03T18:18:00Z" w16du:dateUtc="2025-03-04T01:18:00Z">
        <w:r w:rsidR="00613746">
          <w:rPr>
            <w:rFonts w:ascii="Arial" w:hAnsi="Arial" w:cs="Arial"/>
            <w:noProof/>
            <w:sz w:val="22"/>
            <w:szCs w:val="22"/>
          </w:rPr>
          <w:drawing>
            <wp:inline distT="0" distB="0" distL="0" distR="0" wp14:anchorId="628EAB47" wp14:editId="71075C3A">
              <wp:extent cx="5943600" cy="7341870"/>
              <wp:effectExtent l="0" t="0" r="0" b="0"/>
              <wp:docPr id="92149716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497166" name="Picture 921497166"/>
                      <pic:cNvPicPr/>
                    </pic:nvPicPr>
                    <pic:blipFill>
                      <a:blip r:embed="rId49"/>
                      <a:stretch>
                        <a:fillRect/>
                      </a:stretch>
                    </pic:blipFill>
                    <pic:spPr>
                      <a:xfrm>
                        <a:off x="0" y="0"/>
                        <a:ext cx="5943600" cy="7341870"/>
                      </a:xfrm>
                      <a:prstGeom prst="rect">
                        <a:avLst/>
                      </a:prstGeom>
                    </pic:spPr>
                  </pic:pic>
                </a:graphicData>
              </a:graphic>
            </wp:inline>
          </w:drawing>
        </w:r>
      </w:ins>
    </w:p>
    <w:p w14:paraId="6C85A04C" w14:textId="31E8D2B7" w:rsidR="001726F4" w:rsidRDefault="001726F4" w:rsidP="00081385">
      <w:pPr>
        <w:spacing w:line="360" w:lineRule="auto"/>
        <w:rPr>
          <w:rFonts w:ascii="Arial" w:hAnsi="Arial" w:cs="Arial"/>
          <w:sz w:val="22"/>
          <w:szCs w:val="22"/>
        </w:rPr>
      </w:pPr>
      <w:r w:rsidRPr="00142E50">
        <w:rPr>
          <w:rFonts w:ascii="Arial" w:hAnsi="Arial" w:cs="Arial"/>
          <w:b/>
          <w:bCs/>
          <w:sz w:val="22"/>
          <w:szCs w:val="22"/>
        </w:rPr>
        <w:t>Figure 1</w:t>
      </w:r>
      <w:r w:rsidR="00456285" w:rsidRPr="00142E50">
        <w:rPr>
          <w:rFonts w:ascii="Arial" w:hAnsi="Arial" w:cs="Arial"/>
          <w:b/>
          <w:bCs/>
          <w:sz w:val="22"/>
          <w:szCs w:val="22"/>
        </w:rPr>
        <w:t>4</w:t>
      </w:r>
      <w:r w:rsidRPr="00142E50">
        <w:rPr>
          <w:rFonts w:ascii="Arial" w:hAnsi="Arial" w:cs="Arial"/>
          <w:b/>
          <w:bCs/>
          <w:sz w:val="22"/>
          <w:szCs w:val="22"/>
        </w:rPr>
        <w:t>:</w:t>
      </w:r>
      <w:r w:rsidR="00142E50">
        <w:rPr>
          <w:rFonts w:ascii="Arial" w:hAnsi="Arial" w:cs="Arial"/>
          <w:sz w:val="22"/>
          <w:szCs w:val="22"/>
        </w:rPr>
        <w:t xml:space="preserve"> </w:t>
      </w:r>
      <w:r w:rsidR="00142E50" w:rsidRPr="00142E50">
        <w:rPr>
          <w:rFonts w:ascii="Arial" w:hAnsi="Arial" w:cs="Arial"/>
          <w:b/>
          <w:bCs/>
          <w:sz w:val="22"/>
          <w:szCs w:val="22"/>
        </w:rPr>
        <w:t>Co-phylogen</w:t>
      </w:r>
      <w:r w:rsidR="008603AA">
        <w:rPr>
          <w:rFonts w:ascii="Arial" w:hAnsi="Arial" w:cs="Arial"/>
          <w:b/>
          <w:bCs/>
          <w:sz w:val="22"/>
          <w:szCs w:val="22"/>
        </w:rPr>
        <w:t>y</w:t>
      </w:r>
      <w:r w:rsidR="00142E50" w:rsidRPr="00142E50">
        <w:rPr>
          <w:rFonts w:ascii="Arial" w:hAnsi="Arial" w:cs="Arial"/>
          <w:b/>
          <w:bCs/>
          <w:sz w:val="22"/>
          <w:szCs w:val="22"/>
        </w:rPr>
        <w:t xml:space="preserve"> of galbut virus RNA</w:t>
      </w:r>
      <w:r w:rsidR="00142E50">
        <w:rPr>
          <w:rFonts w:ascii="Arial" w:hAnsi="Arial" w:cs="Arial"/>
          <w:b/>
          <w:bCs/>
          <w:sz w:val="22"/>
          <w:szCs w:val="22"/>
        </w:rPr>
        <w:t xml:space="preserve"> 3</w:t>
      </w:r>
      <w:r w:rsidR="00142E50" w:rsidRPr="00142E50">
        <w:rPr>
          <w:rFonts w:ascii="Arial" w:hAnsi="Arial" w:cs="Arial"/>
          <w:b/>
          <w:bCs/>
          <w:sz w:val="22"/>
          <w:szCs w:val="22"/>
        </w:rPr>
        <w:t xml:space="preserve"> and </w:t>
      </w:r>
      <w:r w:rsidR="00142E50">
        <w:rPr>
          <w:rFonts w:ascii="Arial" w:hAnsi="Arial" w:cs="Arial"/>
          <w:b/>
          <w:bCs/>
          <w:sz w:val="22"/>
          <w:szCs w:val="22"/>
        </w:rPr>
        <w:t>chaq virus</w:t>
      </w:r>
      <w:r w:rsidR="00142E50" w:rsidRPr="00142E50">
        <w:rPr>
          <w:rFonts w:ascii="Arial" w:hAnsi="Arial" w:cs="Arial"/>
          <w:b/>
          <w:bCs/>
          <w:sz w:val="22"/>
          <w:szCs w:val="22"/>
        </w:rPr>
        <w:t xml:space="preserve">. </w:t>
      </w:r>
      <w:r w:rsidR="008603AA">
        <w:rPr>
          <w:rFonts w:ascii="Arial" w:hAnsi="Arial" w:cs="Arial"/>
          <w:sz w:val="22"/>
          <w:szCs w:val="22"/>
        </w:rPr>
        <w:t>Branches with support values &lt; 0.001 were converted to polytomies</w:t>
      </w:r>
      <w:r w:rsidR="005246B1">
        <w:rPr>
          <w:rFonts w:ascii="Arial" w:hAnsi="Arial" w:cs="Arial"/>
          <w:sz w:val="22"/>
          <w:szCs w:val="22"/>
        </w:rPr>
        <w:t xml:space="preserve"> prior to generation of the phylogeny</w:t>
      </w:r>
      <w:r w:rsidR="008603AA">
        <w:rPr>
          <w:rFonts w:ascii="Arial" w:hAnsi="Arial" w:cs="Arial"/>
          <w:sz w:val="22"/>
          <w:szCs w:val="22"/>
        </w:rPr>
        <w:t>. Trees were midpoint rooted. Sample names and lines are colored by coinfection status.</w:t>
      </w:r>
    </w:p>
    <w:p w14:paraId="34B491C2" w14:textId="74F3A4E8" w:rsidR="00A55EC4" w:rsidRPr="00D33005" w:rsidRDefault="00A55EC4" w:rsidP="00081385">
      <w:pPr>
        <w:spacing w:line="360" w:lineRule="auto"/>
        <w:rPr>
          <w:rFonts w:ascii="Arial" w:eastAsia="Times New Roman" w:hAnsi="Arial" w:cs="Arial"/>
          <w:b/>
          <w:bCs/>
          <w:kern w:val="0"/>
          <w:sz w:val="22"/>
          <w:szCs w:val="22"/>
          <w14:ligatures w14:val="none"/>
        </w:rPr>
      </w:pPr>
      <w:commentRangeStart w:id="677"/>
      <w:r w:rsidRPr="00D33005">
        <w:rPr>
          <w:rFonts w:ascii="Arial" w:eastAsia="Times New Roman" w:hAnsi="Arial" w:cs="Arial"/>
          <w:b/>
          <w:bCs/>
          <w:kern w:val="0"/>
          <w:sz w:val="22"/>
          <w:szCs w:val="22"/>
          <w14:ligatures w14:val="none"/>
        </w:rPr>
        <w:lastRenderedPageBreak/>
        <w:t>DI</w:t>
      </w:r>
      <w:ins w:id="678" w:author="Stenglein,Mark" w:date="2025-02-20T11:47:00Z" w16du:dateUtc="2025-02-20T18:47:00Z">
        <w:r w:rsidR="00D467A1">
          <w:rPr>
            <w:rFonts w:ascii="Arial" w:eastAsia="Times New Roman" w:hAnsi="Arial" w:cs="Arial"/>
            <w:b/>
            <w:bCs/>
            <w:kern w:val="0"/>
            <w:sz w:val="22"/>
            <w:szCs w:val="22"/>
            <w14:ligatures w14:val="none"/>
          </w:rPr>
          <w:t>S</w:t>
        </w:r>
      </w:ins>
      <w:r w:rsidRPr="00D33005">
        <w:rPr>
          <w:rFonts w:ascii="Arial" w:eastAsia="Times New Roman" w:hAnsi="Arial" w:cs="Arial"/>
          <w:b/>
          <w:bCs/>
          <w:kern w:val="0"/>
          <w:sz w:val="22"/>
          <w:szCs w:val="22"/>
          <w14:ligatures w14:val="none"/>
        </w:rPr>
        <w:t>CUSSION</w:t>
      </w:r>
      <w:commentRangeEnd w:id="677"/>
      <w:r w:rsidR="00730FBC">
        <w:rPr>
          <w:rStyle w:val="CommentReference"/>
        </w:rPr>
        <w:commentReference w:id="677"/>
      </w:r>
    </w:p>
    <w:p w14:paraId="0E488025" w14:textId="77777777" w:rsidR="00A55EC4" w:rsidRDefault="00A55EC4" w:rsidP="00081385">
      <w:pPr>
        <w:spacing w:line="360" w:lineRule="auto"/>
        <w:rPr>
          <w:rFonts w:ascii="Arial" w:eastAsia="Times New Roman" w:hAnsi="Arial" w:cs="Arial"/>
          <w:kern w:val="0"/>
          <w:sz w:val="22"/>
          <w:szCs w:val="22"/>
          <w14:ligatures w14:val="none"/>
        </w:rPr>
      </w:pPr>
    </w:p>
    <w:p w14:paraId="3BF76CD7" w14:textId="3F115D92" w:rsidR="009F08D9" w:rsidRDefault="009F08D9" w:rsidP="00081385">
      <w:pPr>
        <w:spacing w:line="360" w:lineRule="auto"/>
        <w:rPr>
          <w:rFonts w:ascii="Arial" w:hAnsi="Arial" w:cs="Arial"/>
          <w:sz w:val="22"/>
          <w:szCs w:val="22"/>
        </w:rPr>
      </w:pPr>
      <w:r>
        <w:rPr>
          <w:rFonts w:ascii="Arial" w:hAnsi="Arial" w:cs="Arial"/>
          <w:sz w:val="22"/>
          <w:szCs w:val="22"/>
        </w:rPr>
        <w:tab/>
        <w:t xml:space="preserve">In this manuscript we </w:t>
      </w:r>
      <w:del w:id="679" w:author="Stenglein,Mark" w:date="2025-02-20T11:19:00Z" w16du:dateUtc="2025-02-20T18:19:00Z">
        <w:r w:rsidDel="00F444F7">
          <w:rPr>
            <w:rFonts w:ascii="Arial" w:hAnsi="Arial" w:cs="Arial"/>
            <w:sz w:val="22"/>
            <w:szCs w:val="22"/>
          </w:rPr>
          <w:delText xml:space="preserve">sought to understand </w:delText>
        </w:r>
        <w:r w:rsidR="004028E5" w:rsidDel="00F444F7">
          <w:rPr>
            <w:rFonts w:ascii="Arial" w:hAnsi="Arial" w:cs="Arial"/>
            <w:sz w:val="22"/>
            <w:szCs w:val="22"/>
          </w:rPr>
          <w:delText>the</w:delText>
        </w:r>
      </w:del>
      <w:ins w:id="680" w:author="Stenglein,Mark" w:date="2025-02-20T11:19:00Z" w16du:dateUtc="2025-02-20T18:19:00Z">
        <w:r w:rsidR="00F444F7">
          <w:rPr>
            <w:rFonts w:ascii="Arial" w:hAnsi="Arial" w:cs="Arial"/>
            <w:sz w:val="22"/>
            <w:szCs w:val="22"/>
          </w:rPr>
          <w:t>describe the genetic diversity and</w:t>
        </w:r>
      </w:ins>
      <w:r w:rsidR="004028E5">
        <w:rPr>
          <w:rFonts w:ascii="Arial" w:hAnsi="Arial" w:cs="Arial"/>
          <w:sz w:val="22"/>
          <w:szCs w:val="22"/>
        </w:rPr>
        <w:t xml:space="preserve"> </w:t>
      </w:r>
      <w:r w:rsidR="004028E5" w:rsidRPr="00097DB2">
        <w:rPr>
          <w:rFonts w:ascii="Arial" w:hAnsi="Arial" w:cs="Arial"/>
          <w:sz w:val="22"/>
          <w:szCs w:val="22"/>
        </w:rPr>
        <w:t>evolutionary</w:t>
      </w:r>
      <w:r w:rsidR="004028E5">
        <w:rPr>
          <w:rFonts w:ascii="Arial" w:hAnsi="Arial" w:cs="Arial"/>
          <w:sz w:val="22"/>
          <w:szCs w:val="22"/>
        </w:rPr>
        <w:t xml:space="preserve"> patterns of </w:t>
      </w:r>
      <w:r w:rsidR="00DD515E">
        <w:rPr>
          <w:rFonts w:ascii="Arial" w:hAnsi="Arial" w:cs="Arial"/>
          <w:sz w:val="22"/>
          <w:szCs w:val="22"/>
        </w:rPr>
        <w:t>galbut virus, a</w:t>
      </w:r>
      <w:r>
        <w:rPr>
          <w:rFonts w:ascii="Arial" w:hAnsi="Arial" w:cs="Arial"/>
          <w:sz w:val="22"/>
          <w:szCs w:val="22"/>
        </w:rPr>
        <w:t xml:space="preserve"> persistent </w:t>
      </w:r>
      <w:r w:rsidR="00DD515E">
        <w:rPr>
          <w:rFonts w:ascii="Arial" w:hAnsi="Arial" w:cs="Arial"/>
          <w:sz w:val="22"/>
          <w:szCs w:val="22"/>
        </w:rPr>
        <w:t xml:space="preserve">and ubiquitous </w:t>
      </w:r>
      <w:r>
        <w:rPr>
          <w:rFonts w:ascii="Arial" w:hAnsi="Arial" w:cs="Arial"/>
          <w:sz w:val="22"/>
          <w:szCs w:val="22"/>
        </w:rPr>
        <w:t xml:space="preserve">viral infection of </w:t>
      </w:r>
      <w:r w:rsidRPr="001B7C01">
        <w:rPr>
          <w:rFonts w:ascii="Arial" w:hAnsi="Arial" w:cs="Arial"/>
          <w:i/>
          <w:iCs/>
          <w:sz w:val="22"/>
          <w:szCs w:val="22"/>
        </w:rPr>
        <w:t>D. melanogaster</w:t>
      </w:r>
      <w:sdt>
        <w:sdtPr>
          <w:rPr>
            <w:rFonts w:ascii="Arial" w:hAnsi="Arial" w:cs="Arial"/>
            <w:color w:val="000000"/>
            <w:sz w:val="22"/>
            <w:szCs w:val="22"/>
            <w:vertAlign w:val="superscript"/>
          </w:rPr>
          <w:tag w:val="MENDELEY_CITATION_v3_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"/>
          <w:id w:val="90834438"/>
          <w:placeholder>
            <w:docPart w:val="DefaultPlaceholder_-1854013440"/>
          </w:placeholder>
        </w:sdtPr>
        <w:sdtContent>
          <w:r w:rsidR="008E7E2D" w:rsidRPr="008E7E2D">
            <w:rPr>
              <w:rFonts w:ascii="Arial" w:hAnsi="Arial" w:cs="Arial"/>
              <w:color w:val="000000"/>
              <w:sz w:val="22"/>
              <w:szCs w:val="22"/>
              <w:vertAlign w:val="superscript"/>
            </w:rPr>
            <w:t>3</w:t>
          </w:r>
        </w:sdtContent>
      </w:sdt>
      <w:r>
        <w:rPr>
          <w:rFonts w:ascii="Arial" w:hAnsi="Arial" w:cs="Arial"/>
          <w:sz w:val="22"/>
          <w:szCs w:val="22"/>
        </w:rPr>
        <w:t xml:space="preserve">. </w:t>
      </w:r>
      <w:r w:rsidR="00DD515E">
        <w:rPr>
          <w:rFonts w:ascii="Arial" w:hAnsi="Arial" w:cs="Arial"/>
          <w:sz w:val="22"/>
          <w:szCs w:val="22"/>
        </w:rPr>
        <w:t>F</w:t>
      </w:r>
      <w:r>
        <w:rPr>
          <w:rFonts w:ascii="Arial" w:hAnsi="Arial" w:cs="Arial"/>
          <w:sz w:val="22"/>
          <w:szCs w:val="22"/>
        </w:rPr>
        <w:t>lies from Colorado, Pennsylvania, Maine</w:t>
      </w:r>
      <w:r w:rsidR="004028E5">
        <w:rPr>
          <w:rFonts w:ascii="Arial" w:hAnsi="Arial" w:cs="Arial"/>
          <w:sz w:val="22"/>
          <w:szCs w:val="22"/>
        </w:rPr>
        <w:t>,</w:t>
      </w:r>
      <w:r>
        <w:rPr>
          <w:rFonts w:ascii="Arial" w:hAnsi="Arial" w:cs="Arial"/>
          <w:sz w:val="22"/>
          <w:szCs w:val="22"/>
        </w:rPr>
        <w:t xml:space="preserve"> Ohio</w:t>
      </w:r>
      <w:r w:rsidR="001B7C01">
        <w:rPr>
          <w:rFonts w:ascii="Arial" w:hAnsi="Arial" w:cs="Arial"/>
          <w:sz w:val="22"/>
          <w:szCs w:val="22"/>
        </w:rPr>
        <w:t xml:space="preserve"> </w:t>
      </w:r>
      <w:r w:rsidR="004028E5">
        <w:rPr>
          <w:rFonts w:ascii="Arial" w:hAnsi="Arial" w:cs="Arial"/>
          <w:sz w:val="22"/>
          <w:szCs w:val="22"/>
        </w:rPr>
        <w:t xml:space="preserve">and an </w:t>
      </w:r>
      <w:commentRangeStart w:id="681"/>
      <w:r w:rsidR="004028E5">
        <w:rPr>
          <w:rFonts w:ascii="Arial" w:hAnsi="Arial" w:cs="Arial"/>
          <w:sz w:val="22"/>
          <w:szCs w:val="22"/>
        </w:rPr>
        <w:t xml:space="preserve">unknown location </w:t>
      </w:r>
      <w:commentRangeEnd w:id="681"/>
      <w:r w:rsidR="00F444F7">
        <w:rPr>
          <w:rStyle w:val="CommentReference"/>
        </w:rPr>
        <w:commentReference w:id="681"/>
      </w:r>
      <w:r w:rsidR="00DD515E">
        <w:rPr>
          <w:rFonts w:ascii="Arial" w:hAnsi="Arial" w:cs="Arial"/>
          <w:sz w:val="22"/>
          <w:szCs w:val="22"/>
        </w:rPr>
        <w:t>were</w:t>
      </w:r>
      <w:r w:rsidR="001B7C01">
        <w:rPr>
          <w:rFonts w:ascii="Arial" w:hAnsi="Arial" w:cs="Arial"/>
          <w:sz w:val="22"/>
          <w:szCs w:val="22"/>
        </w:rPr>
        <w:t xml:space="preserve"> screened for galbut virus</w:t>
      </w:r>
      <w:r>
        <w:rPr>
          <w:rFonts w:ascii="Arial" w:hAnsi="Arial" w:cs="Arial"/>
          <w:sz w:val="22"/>
          <w:szCs w:val="22"/>
        </w:rPr>
        <w:t xml:space="preserve">. </w:t>
      </w:r>
      <w:r w:rsidR="00DD515E">
        <w:rPr>
          <w:rFonts w:ascii="Arial" w:hAnsi="Arial" w:cs="Arial"/>
          <w:sz w:val="22"/>
          <w:szCs w:val="22"/>
        </w:rPr>
        <w:t xml:space="preserve">The RT-qPCR data showed that genotypes A and B cocirculate within populations, genotype B </w:t>
      </w:r>
      <w:r w:rsidR="004028E5">
        <w:rPr>
          <w:rFonts w:ascii="Arial" w:hAnsi="Arial" w:cs="Arial"/>
          <w:sz w:val="22"/>
          <w:szCs w:val="22"/>
        </w:rPr>
        <w:t>was</w:t>
      </w:r>
      <w:r w:rsidR="00DD515E">
        <w:rPr>
          <w:rFonts w:ascii="Arial" w:hAnsi="Arial" w:cs="Arial"/>
          <w:sz w:val="22"/>
          <w:szCs w:val="22"/>
        </w:rPr>
        <w:t xml:space="preserve"> less common than genotype A and flies c</w:t>
      </w:r>
      <w:r w:rsidR="004028E5">
        <w:rPr>
          <w:rFonts w:ascii="Arial" w:hAnsi="Arial" w:cs="Arial"/>
          <w:sz w:val="22"/>
          <w:szCs w:val="22"/>
        </w:rPr>
        <w:t>ould</w:t>
      </w:r>
      <w:r w:rsidR="00DD515E">
        <w:rPr>
          <w:rFonts w:ascii="Arial" w:hAnsi="Arial" w:cs="Arial"/>
          <w:sz w:val="22"/>
          <w:szCs w:val="22"/>
        </w:rPr>
        <w:t xml:space="preserve"> be infected at low or high levels (</w:t>
      </w:r>
      <w:r w:rsidR="00DD515E" w:rsidRPr="00DD515E">
        <w:rPr>
          <w:rFonts w:ascii="Arial" w:hAnsi="Arial" w:cs="Arial"/>
          <w:b/>
          <w:bCs/>
          <w:sz w:val="22"/>
          <w:szCs w:val="22"/>
        </w:rPr>
        <w:t>Fig. 1</w:t>
      </w:r>
      <w:r w:rsidR="00DD515E">
        <w:rPr>
          <w:rFonts w:ascii="Arial" w:hAnsi="Arial" w:cs="Arial"/>
          <w:sz w:val="22"/>
          <w:szCs w:val="22"/>
        </w:rPr>
        <w:t xml:space="preserve">). One-hundred and fifty-five samples </w:t>
      </w:r>
      <w:r w:rsidR="0056426F">
        <w:rPr>
          <w:rFonts w:ascii="Arial" w:hAnsi="Arial" w:cs="Arial"/>
          <w:sz w:val="22"/>
          <w:szCs w:val="22"/>
        </w:rPr>
        <w:t>were</w:t>
      </w:r>
      <w:r w:rsidR="00DD515E">
        <w:rPr>
          <w:rFonts w:ascii="Arial" w:hAnsi="Arial" w:cs="Arial"/>
          <w:sz w:val="22"/>
          <w:szCs w:val="22"/>
        </w:rPr>
        <w:t xml:space="preserve"> selected for shotgun</w:t>
      </w:r>
      <w:r>
        <w:rPr>
          <w:rFonts w:ascii="Arial" w:hAnsi="Arial" w:cs="Arial"/>
          <w:sz w:val="22"/>
          <w:szCs w:val="22"/>
        </w:rPr>
        <w:t xml:space="preserve"> metagenomics. Most of the samples </w:t>
      </w:r>
      <w:del w:id="682" w:author="Stenglein,Mark" w:date="2025-02-20T11:21:00Z" w16du:dateUtc="2025-02-20T18:21:00Z">
        <w:r w:rsidDel="009974D6">
          <w:rPr>
            <w:rFonts w:ascii="Arial" w:hAnsi="Arial" w:cs="Arial"/>
            <w:sz w:val="22"/>
            <w:szCs w:val="22"/>
          </w:rPr>
          <w:delText xml:space="preserve">had </w:delText>
        </w:r>
      </w:del>
      <w:ins w:id="683" w:author="Stenglein,Mark" w:date="2025-02-20T11:21:00Z" w16du:dateUtc="2025-02-20T18:21:00Z">
        <w:r w:rsidR="009974D6">
          <w:rPr>
            <w:rFonts w:ascii="Arial" w:hAnsi="Arial" w:cs="Arial"/>
            <w:sz w:val="22"/>
            <w:szCs w:val="22"/>
          </w:rPr>
          <w:t xml:space="preserve">yielded </w:t>
        </w:r>
      </w:ins>
      <w:r>
        <w:rPr>
          <w:rFonts w:ascii="Arial" w:hAnsi="Arial" w:cs="Arial"/>
          <w:sz w:val="22"/>
          <w:szCs w:val="22"/>
        </w:rPr>
        <w:t xml:space="preserve">coding complete or near complete galbut virus sequences that </w:t>
      </w:r>
      <w:r w:rsidR="0056426F">
        <w:rPr>
          <w:rFonts w:ascii="Arial" w:hAnsi="Arial" w:cs="Arial"/>
          <w:sz w:val="22"/>
          <w:szCs w:val="22"/>
        </w:rPr>
        <w:t xml:space="preserve">in combination </w:t>
      </w:r>
      <w:r w:rsidR="001B7C01">
        <w:rPr>
          <w:rFonts w:ascii="Arial" w:hAnsi="Arial" w:cs="Arial"/>
          <w:sz w:val="22"/>
          <w:szCs w:val="22"/>
        </w:rPr>
        <w:t>with other available sequences</w:t>
      </w:r>
      <w:r w:rsidR="0056426F">
        <w:rPr>
          <w:rFonts w:ascii="Arial" w:hAnsi="Arial" w:cs="Arial"/>
          <w:sz w:val="22"/>
          <w:szCs w:val="22"/>
        </w:rPr>
        <w:t xml:space="preserve"> were used</w:t>
      </w:r>
      <w:r w:rsidR="001B7C01">
        <w:rPr>
          <w:rFonts w:ascii="Arial" w:hAnsi="Arial" w:cs="Arial"/>
          <w:sz w:val="22"/>
          <w:szCs w:val="22"/>
        </w:rPr>
        <w:t xml:space="preserve"> </w:t>
      </w:r>
      <w:r>
        <w:rPr>
          <w:rFonts w:ascii="Arial" w:hAnsi="Arial" w:cs="Arial"/>
          <w:sz w:val="22"/>
          <w:szCs w:val="22"/>
        </w:rPr>
        <w:t xml:space="preserve">to investigate </w:t>
      </w:r>
      <w:r w:rsidR="001B7C01">
        <w:rPr>
          <w:rFonts w:ascii="Arial" w:hAnsi="Arial" w:cs="Arial"/>
          <w:sz w:val="22"/>
          <w:szCs w:val="22"/>
        </w:rPr>
        <w:t>galbut virus</w:t>
      </w:r>
      <w:r>
        <w:rPr>
          <w:rFonts w:ascii="Arial" w:hAnsi="Arial" w:cs="Arial"/>
          <w:sz w:val="22"/>
          <w:szCs w:val="22"/>
        </w:rPr>
        <w:t xml:space="preserve"> diversity</w:t>
      </w:r>
      <w:r w:rsidR="00DD515E">
        <w:rPr>
          <w:rFonts w:ascii="Arial" w:hAnsi="Arial" w:cs="Arial"/>
          <w:sz w:val="22"/>
          <w:szCs w:val="22"/>
        </w:rPr>
        <w:t xml:space="preserve"> and evolution</w:t>
      </w:r>
      <w:r>
        <w:rPr>
          <w:rFonts w:ascii="Arial" w:hAnsi="Arial" w:cs="Arial"/>
          <w:sz w:val="22"/>
          <w:szCs w:val="22"/>
        </w:rPr>
        <w:t xml:space="preserve">. </w:t>
      </w:r>
    </w:p>
    <w:p w14:paraId="3B0DD4AE" w14:textId="77777777" w:rsidR="009F08D9" w:rsidRDefault="009F08D9" w:rsidP="00081385">
      <w:pPr>
        <w:spacing w:line="360" w:lineRule="auto"/>
        <w:rPr>
          <w:rFonts w:ascii="Arial" w:hAnsi="Arial" w:cs="Arial"/>
          <w:sz w:val="22"/>
          <w:szCs w:val="22"/>
        </w:rPr>
      </w:pPr>
    </w:p>
    <w:p w14:paraId="0079DB93" w14:textId="09C5843E" w:rsidR="009F08D9" w:rsidRDefault="009F08D9" w:rsidP="00081385">
      <w:pPr>
        <w:spacing w:line="360" w:lineRule="auto"/>
        <w:rPr>
          <w:rFonts w:ascii="Arial" w:hAnsi="Arial" w:cs="Arial"/>
          <w:sz w:val="22"/>
          <w:szCs w:val="22"/>
        </w:rPr>
      </w:pPr>
      <w:r>
        <w:rPr>
          <w:rFonts w:ascii="Arial" w:hAnsi="Arial" w:cs="Arial"/>
          <w:sz w:val="22"/>
          <w:szCs w:val="22"/>
        </w:rPr>
        <w:tab/>
      </w:r>
      <w:r w:rsidR="001B7C01">
        <w:rPr>
          <w:rFonts w:ascii="Arial" w:hAnsi="Arial" w:cs="Arial"/>
          <w:sz w:val="22"/>
          <w:szCs w:val="22"/>
        </w:rPr>
        <w:t>W</w:t>
      </w:r>
      <w:r>
        <w:rPr>
          <w:rFonts w:ascii="Arial" w:hAnsi="Arial" w:cs="Arial"/>
          <w:sz w:val="22"/>
          <w:szCs w:val="22"/>
        </w:rPr>
        <w:t xml:space="preserve">e found that </w:t>
      </w:r>
      <w:r w:rsidR="009A5B7B">
        <w:rPr>
          <w:rFonts w:ascii="Arial" w:hAnsi="Arial" w:cs="Arial"/>
          <w:sz w:val="22"/>
          <w:szCs w:val="22"/>
        </w:rPr>
        <w:t xml:space="preserve">overall </w:t>
      </w:r>
      <w:r>
        <w:rPr>
          <w:rFonts w:ascii="Arial" w:hAnsi="Arial" w:cs="Arial"/>
          <w:sz w:val="22"/>
          <w:szCs w:val="22"/>
        </w:rPr>
        <w:t xml:space="preserve">galbut virus </w:t>
      </w:r>
      <w:r w:rsidR="00DD515E">
        <w:rPr>
          <w:rFonts w:ascii="Arial" w:hAnsi="Arial" w:cs="Arial"/>
          <w:sz w:val="22"/>
          <w:szCs w:val="22"/>
        </w:rPr>
        <w:t xml:space="preserve">sequence </w:t>
      </w:r>
      <w:r>
        <w:rPr>
          <w:rFonts w:ascii="Arial" w:hAnsi="Arial" w:cs="Arial"/>
          <w:sz w:val="22"/>
          <w:szCs w:val="22"/>
        </w:rPr>
        <w:t>diversity is low</w:t>
      </w:r>
      <w:r w:rsidR="009A5B7B">
        <w:rPr>
          <w:rFonts w:ascii="Arial" w:hAnsi="Arial" w:cs="Arial"/>
          <w:sz w:val="22"/>
          <w:szCs w:val="22"/>
        </w:rPr>
        <w:t xml:space="preserve">. </w:t>
      </w:r>
      <w:r w:rsidR="001B7C01">
        <w:rPr>
          <w:rFonts w:ascii="Arial" w:hAnsi="Arial" w:cs="Arial"/>
          <w:sz w:val="22"/>
          <w:szCs w:val="22"/>
        </w:rPr>
        <w:t xml:space="preserve">One way to explain this is by looking at the factors that allow a virus to maintain itself in a population. </w:t>
      </w:r>
      <w:r>
        <w:rPr>
          <w:rFonts w:ascii="Arial" w:hAnsi="Arial" w:cs="Arial"/>
          <w:sz w:val="22"/>
          <w:szCs w:val="22"/>
        </w:rPr>
        <w:t>Highly studied persistent viral infections are generally acute infections that become persistent</w:t>
      </w:r>
      <w:sdt>
        <w:sdtPr>
          <w:rPr>
            <w:rFonts w:ascii="Arial" w:hAnsi="Arial" w:cs="Arial"/>
            <w:color w:val="000000"/>
            <w:sz w:val="22"/>
            <w:szCs w:val="22"/>
            <w:vertAlign w:val="superscript"/>
          </w:rPr>
          <w:tag w:val="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"/>
          <w:id w:val="162672538"/>
          <w:placeholder>
            <w:docPart w:val="DefaultPlaceholder_-1854013440"/>
          </w:placeholder>
        </w:sdtPr>
        <w:sdtContent>
          <w:r w:rsidR="008E7E2D" w:rsidRPr="008E7E2D">
            <w:rPr>
              <w:rFonts w:ascii="Arial" w:hAnsi="Arial" w:cs="Arial"/>
              <w:color w:val="000000"/>
              <w:sz w:val="22"/>
              <w:szCs w:val="22"/>
              <w:vertAlign w:val="superscript"/>
            </w:rPr>
            <w:t>15–17</w:t>
          </w:r>
        </w:sdtContent>
      </w:sdt>
      <w:r>
        <w:rPr>
          <w:rFonts w:ascii="Arial" w:hAnsi="Arial" w:cs="Arial"/>
          <w:sz w:val="22"/>
          <w:szCs w:val="22"/>
        </w:rPr>
        <w:t xml:space="preserve">. In the case of galbut virus, these </w:t>
      </w:r>
      <w:r w:rsidR="0056426F">
        <w:rPr>
          <w:rFonts w:ascii="Arial" w:hAnsi="Arial" w:cs="Arial"/>
          <w:sz w:val="22"/>
          <w:szCs w:val="22"/>
        </w:rPr>
        <w:t>viruses</w:t>
      </w:r>
      <w:r>
        <w:rPr>
          <w:rFonts w:ascii="Arial" w:hAnsi="Arial" w:cs="Arial"/>
          <w:sz w:val="22"/>
          <w:szCs w:val="22"/>
        </w:rPr>
        <w:t xml:space="preserve"> are transmitted vertically and are infections that occur over the lifetime of the host</w:t>
      </w:r>
      <w:sdt>
        <w:sdtPr>
          <w:rPr>
            <w:rFonts w:ascii="Arial" w:hAnsi="Arial" w:cs="Arial"/>
            <w:color w:val="000000"/>
            <w:sz w:val="22"/>
            <w:szCs w:val="22"/>
            <w:vertAlign w:val="superscript"/>
          </w:rPr>
          <w:tag w:val="MENDELEY_CITATION_v3_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"/>
          <w:id w:val="-1415769526"/>
          <w:placeholder>
            <w:docPart w:val="DefaultPlaceholder_-1854013440"/>
          </w:placeholder>
        </w:sdtPr>
        <w:sdtContent>
          <w:r w:rsidR="008E7E2D" w:rsidRPr="008E7E2D">
            <w:rPr>
              <w:rFonts w:ascii="Arial" w:hAnsi="Arial" w:cs="Arial"/>
              <w:color w:val="000000"/>
              <w:sz w:val="22"/>
              <w:szCs w:val="22"/>
              <w:vertAlign w:val="superscript"/>
            </w:rPr>
            <w:t>18,19</w:t>
          </w:r>
        </w:sdtContent>
      </w:sdt>
      <w:r>
        <w:rPr>
          <w:rFonts w:ascii="Arial" w:hAnsi="Arial" w:cs="Arial"/>
          <w:sz w:val="22"/>
          <w:szCs w:val="22"/>
        </w:rPr>
        <w:t xml:space="preserve">. </w:t>
      </w:r>
      <w:r w:rsidR="001B7C01">
        <w:rPr>
          <w:rFonts w:ascii="Arial" w:hAnsi="Arial" w:cs="Arial"/>
          <w:sz w:val="22"/>
          <w:szCs w:val="22"/>
        </w:rPr>
        <w:t>This close association between virus and host means that the pressures on galbut virus are different than persistent infections that only last the life of the host. The prisoner of war hypothesis is one way to understand this interaction</w:t>
      </w:r>
      <w:sdt>
        <w:sdtPr>
          <w:rPr>
            <w:rFonts w:ascii="Arial" w:hAnsi="Arial" w:cs="Arial"/>
            <w:color w:val="000000"/>
            <w:sz w:val="22"/>
            <w:szCs w:val="22"/>
            <w:vertAlign w:val="superscript"/>
          </w:rPr>
          <w:tag w:val="MENDELEY_CITATION_v3_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"/>
          <w:id w:val="-1254897110"/>
          <w:placeholder>
            <w:docPart w:val="DefaultPlaceholder_-1854013440"/>
          </w:placeholder>
        </w:sdtPr>
        <w:sdtContent>
          <w:r w:rsidR="008E7E2D" w:rsidRPr="008E7E2D">
            <w:rPr>
              <w:rFonts w:ascii="Arial" w:hAnsi="Arial" w:cs="Arial"/>
              <w:color w:val="000000"/>
              <w:sz w:val="22"/>
              <w:szCs w:val="22"/>
              <w:vertAlign w:val="superscript"/>
            </w:rPr>
            <w:t>20</w:t>
          </w:r>
        </w:sdtContent>
      </w:sdt>
      <w:r w:rsidR="001B7C01">
        <w:rPr>
          <w:rFonts w:ascii="Arial" w:hAnsi="Arial" w:cs="Arial"/>
          <w:sz w:val="22"/>
          <w:szCs w:val="22"/>
        </w:rPr>
        <w:t xml:space="preserve">. </w:t>
      </w:r>
      <w:r w:rsidR="009A5B7B">
        <w:rPr>
          <w:rFonts w:ascii="Arial" w:hAnsi="Arial" w:cs="Arial"/>
          <w:sz w:val="22"/>
          <w:szCs w:val="22"/>
        </w:rPr>
        <w:t xml:space="preserve">Constraints have been placed on how much galbut virus can evolve </w:t>
      </w:r>
      <w:r w:rsidR="0056426F">
        <w:rPr>
          <w:rFonts w:ascii="Arial" w:hAnsi="Arial" w:cs="Arial"/>
          <w:sz w:val="22"/>
          <w:szCs w:val="22"/>
        </w:rPr>
        <w:t>due to</w:t>
      </w:r>
      <w:r w:rsidR="009A5B7B">
        <w:rPr>
          <w:rFonts w:ascii="Arial" w:hAnsi="Arial" w:cs="Arial"/>
          <w:sz w:val="22"/>
          <w:szCs w:val="22"/>
        </w:rPr>
        <w:t xml:space="preserve"> its close relationship with </w:t>
      </w:r>
      <w:r w:rsidR="0056426F">
        <w:rPr>
          <w:rFonts w:ascii="Arial" w:hAnsi="Arial" w:cs="Arial"/>
          <w:sz w:val="22"/>
          <w:szCs w:val="22"/>
        </w:rPr>
        <w:t>the</w:t>
      </w:r>
      <w:r w:rsidR="009A5B7B">
        <w:rPr>
          <w:rFonts w:ascii="Arial" w:hAnsi="Arial" w:cs="Arial"/>
          <w:sz w:val="22"/>
          <w:szCs w:val="22"/>
        </w:rPr>
        <w:t xml:space="preserve"> host. If the virus mutates in a way that harms </w:t>
      </w:r>
      <w:r w:rsidR="009A5B7B" w:rsidRPr="002D5910">
        <w:rPr>
          <w:rFonts w:ascii="Arial" w:hAnsi="Arial" w:cs="Arial"/>
          <w:i/>
          <w:iCs/>
          <w:sz w:val="22"/>
          <w:szCs w:val="22"/>
        </w:rPr>
        <w:t>D. melanogaster’s</w:t>
      </w:r>
      <w:r w:rsidR="009A5B7B">
        <w:rPr>
          <w:rFonts w:ascii="Arial" w:hAnsi="Arial" w:cs="Arial"/>
          <w:sz w:val="22"/>
          <w:szCs w:val="22"/>
        </w:rPr>
        <w:t xml:space="preserve"> ability to pass the virus to its offspring, then it will be detrimental to </w:t>
      </w:r>
      <w:r w:rsidR="004028E5">
        <w:rPr>
          <w:rFonts w:ascii="Arial" w:hAnsi="Arial" w:cs="Arial"/>
          <w:sz w:val="22"/>
          <w:szCs w:val="22"/>
        </w:rPr>
        <w:t xml:space="preserve">the </w:t>
      </w:r>
      <w:r w:rsidR="009A5B7B">
        <w:rPr>
          <w:rFonts w:ascii="Arial" w:hAnsi="Arial" w:cs="Arial"/>
          <w:sz w:val="22"/>
          <w:szCs w:val="22"/>
        </w:rPr>
        <w:t xml:space="preserve">virus. Similarly, if the virus becomes pathogenic, then the </w:t>
      </w:r>
      <w:r w:rsidR="002D5910">
        <w:rPr>
          <w:rFonts w:ascii="Arial" w:hAnsi="Arial" w:cs="Arial"/>
          <w:sz w:val="22"/>
          <w:szCs w:val="22"/>
        </w:rPr>
        <w:t>fly’s</w:t>
      </w:r>
      <w:r w:rsidR="009A5B7B">
        <w:rPr>
          <w:rFonts w:ascii="Arial" w:hAnsi="Arial" w:cs="Arial"/>
          <w:sz w:val="22"/>
          <w:szCs w:val="22"/>
        </w:rPr>
        <w:t xml:space="preserve"> fitness will </w:t>
      </w:r>
      <w:r w:rsidR="002D5910">
        <w:rPr>
          <w:rFonts w:ascii="Arial" w:hAnsi="Arial" w:cs="Arial"/>
          <w:sz w:val="22"/>
          <w:szCs w:val="22"/>
        </w:rPr>
        <w:t>decrease,</w:t>
      </w:r>
      <w:r w:rsidR="009A5B7B">
        <w:rPr>
          <w:rFonts w:ascii="Arial" w:hAnsi="Arial" w:cs="Arial"/>
          <w:sz w:val="22"/>
          <w:szCs w:val="22"/>
        </w:rPr>
        <w:t xml:space="preserve"> and the virus will not be </w:t>
      </w:r>
      <w:r w:rsidR="002D5910">
        <w:rPr>
          <w:rFonts w:ascii="Arial" w:hAnsi="Arial" w:cs="Arial"/>
          <w:sz w:val="22"/>
          <w:szCs w:val="22"/>
        </w:rPr>
        <w:t>transmitted to the next generation.</w:t>
      </w:r>
    </w:p>
    <w:p w14:paraId="303E06F1" w14:textId="77777777" w:rsidR="009F08D9" w:rsidRDefault="009F08D9" w:rsidP="00081385">
      <w:pPr>
        <w:spacing w:line="360" w:lineRule="auto"/>
        <w:rPr>
          <w:rFonts w:ascii="Arial" w:hAnsi="Arial" w:cs="Arial"/>
          <w:sz w:val="22"/>
          <w:szCs w:val="22"/>
        </w:rPr>
      </w:pPr>
    </w:p>
    <w:p w14:paraId="0E3328E3" w14:textId="3C2A23B6" w:rsidR="001B7C01" w:rsidRDefault="009F08D9" w:rsidP="00081385">
      <w:pPr>
        <w:spacing w:line="360" w:lineRule="auto"/>
        <w:rPr>
          <w:rFonts w:ascii="Arial" w:hAnsi="Arial" w:cs="Arial"/>
          <w:sz w:val="22"/>
          <w:szCs w:val="22"/>
        </w:rPr>
      </w:pPr>
      <w:r>
        <w:rPr>
          <w:rFonts w:ascii="Arial" w:hAnsi="Arial" w:cs="Arial"/>
          <w:sz w:val="22"/>
          <w:szCs w:val="22"/>
        </w:rPr>
        <w:tab/>
      </w:r>
      <w:r w:rsidR="001B7C01">
        <w:rPr>
          <w:rFonts w:ascii="Arial" w:hAnsi="Arial" w:cs="Arial"/>
          <w:sz w:val="22"/>
          <w:szCs w:val="22"/>
        </w:rPr>
        <w:t xml:space="preserve">We explored the potential of using time resolved phylogenetic methods to predict how long galbut virus has been infecting flies, when galbut virus jumped between hosts and to estimate </w:t>
      </w:r>
      <w:r w:rsidR="002D5910">
        <w:rPr>
          <w:rFonts w:ascii="Arial" w:hAnsi="Arial" w:cs="Arial"/>
          <w:sz w:val="22"/>
          <w:szCs w:val="22"/>
        </w:rPr>
        <w:t>the</w:t>
      </w:r>
      <w:r w:rsidR="001B7C01">
        <w:rPr>
          <w:rFonts w:ascii="Arial" w:hAnsi="Arial" w:cs="Arial"/>
          <w:sz w:val="22"/>
          <w:szCs w:val="22"/>
        </w:rPr>
        <w:t xml:space="preserve"> evolutionary rate. Even with 100+ sequences from diverse locations and sequences </w:t>
      </w:r>
      <w:r w:rsidR="0056426F">
        <w:rPr>
          <w:rFonts w:ascii="Arial" w:hAnsi="Arial" w:cs="Arial"/>
          <w:sz w:val="22"/>
          <w:szCs w:val="22"/>
        </w:rPr>
        <w:t>over 110-years-old</w:t>
      </w:r>
      <w:r w:rsidR="001B7C01">
        <w:rPr>
          <w:rFonts w:ascii="Arial" w:hAnsi="Arial" w:cs="Arial"/>
          <w:sz w:val="22"/>
          <w:szCs w:val="22"/>
        </w:rPr>
        <w:t>, th</w:t>
      </w:r>
      <w:r w:rsidR="004028E5">
        <w:rPr>
          <w:rFonts w:ascii="Arial" w:hAnsi="Arial" w:cs="Arial"/>
          <w:sz w:val="22"/>
          <w:szCs w:val="22"/>
        </w:rPr>
        <w:t>ere</w:t>
      </w:r>
      <w:r w:rsidR="001B7C01">
        <w:rPr>
          <w:rFonts w:ascii="Arial" w:hAnsi="Arial" w:cs="Arial"/>
          <w:sz w:val="22"/>
          <w:szCs w:val="22"/>
        </w:rPr>
        <w:t xml:space="preserve"> was not enough</w:t>
      </w:r>
      <w:r w:rsidR="004028E5">
        <w:rPr>
          <w:rFonts w:ascii="Arial" w:hAnsi="Arial" w:cs="Arial"/>
          <w:sz w:val="22"/>
          <w:szCs w:val="22"/>
        </w:rPr>
        <w:t xml:space="preserve"> diverity</w:t>
      </w:r>
      <w:r w:rsidR="001B7C01">
        <w:rPr>
          <w:rFonts w:ascii="Arial" w:hAnsi="Arial" w:cs="Arial"/>
          <w:sz w:val="22"/>
          <w:szCs w:val="22"/>
        </w:rPr>
        <w:t xml:space="preserve"> to </w:t>
      </w:r>
      <w:r w:rsidR="002D5910">
        <w:rPr>
          <w:rFonts w:ascii="Arial" w:hAnsi="Arial" w:cs="Arial"/>
          <w:sz w:val="22"/>
          <w:szCs w:val="22"/>
        </w:rPr>
        <w:t>identify</w:t>
      </w:r>
      <w:r w:rsidR="001B7C01">
        <w:rPr>
          <w:rFonts w:ascii="Arial" w:hAnsi="Arial" w:cs="Arial"/>
          <w:sz w:val="22"/>
          <w:szCs w:val="22"/>
        </w:rPr>
        <w:t xml:space="preserve"> a time signal when we tested</w:t>
      </w:r>
      <w:r w:rsidR="002D5910">
        <w:rPr>
          <w:rFonts w:ascii="Arial" w:hAnsi="Arial" w:cs="Arial"/>
          <w:sz w:val="22"/>
          <w:szCs w:val="22"/>
        </w:rPr>
        <w:t xml:space="preserve"> </w:t>
      </w:r>
      <w:r w:rsidR="001B7C01">
        <w:rPr>
          <w:rFonts w:ascii="Arial" w:hAnsi="Arial" w:cs="Arial"/>
          <w:sz w:val="22"/>
          <w:szCs w:val="22"/>
        </w:rPr>
        <w:t>with TempEst</w:t>
      </w:r>
      <w:sdt>
        <w:sdtPr>
          <w:rPr>
            <w:rFonts w:ascii="Arial" w:hAnsi="Arial" w:cs="Arial"/>
            <w:color w:val="000000"/>
            <w:sz w:val="22"/>
            <w:szCs w:val="22"/>
            <w:vertAlign w:val="superscript"/>
          </w:rPr>
          <w:tag w:val="MENDELEY_CITATION_v3_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"/>
          <w:id w:val="-1748959475"/>
          <w:placeholder>
            <w:docPart w:val="DefaultPlaceholder_-1854013440"/>
          </w:placeholder>
        </w:sdtPr>
        <w:sdtContent>
          <w:r w:rsidR="008E7E2D" w:rsidRPr="008E7E2D">
            <w:rPr>
              <w:rFonts w:ascii="Arial" w:hAnsi="Arial" w:cs="Arial"/>
              <w:color w:val="000000"/>
              <w:sz w:val="22"/>
              <w:szCs w:val="22"/>
              <w:vertAlign w:val="superscript"/>
            </w:rPr>
            <w:t>21</w:t>
          </w:r>
        </w:sdtContent>
      </w:sdt>
      <w:r w:rsidR="001B7C01">
        <w:rPr>
          <w:rFonts w:ascii="Arial" w:hAnsi="Arial" w:cs="Arial"/>
          <w:sz w:val="22"/>
          <w:szCs w:val="22"/>
        </w:rPr>
        <w:t xml:space="preserve">. </w:t>
      </w:r>
      <w:r w:rsidR="002D5910">
        <w:rPr>
          <w:rFonts w:ascii="Arial" w:hAnsi="Arial" w:cs="Arial"/>
          <w:sz w:val="22"/>
          <w:szCs w:val="22"/>
        </w:rPr>
        <w:t>G</w:t>
      </w:r>
      <w:r w:rsidR="001B7C01">
        <w:rPr>
          <w:rFonts w:ascii="Arial" w:hAnsi="Arial" w:cs="Arial"/>
          <w:sz w:val="22"/>
          <w:szCs w:val="22"/>
        </w:rPr>
        <w:t>albut virus is</w:t>
      </w:r>
      <w:r w:rsidR="0056426F">
        <w:rPr>
          <w:rFonts w:ascii="Arial" w:hAnsi="Arial" w:cs="Arial"/>
          <w:sz w:val="22"/>
          <w:szCs w:val="22"/>
        </w:rPr>
        <w:t xml:space="preserve"> simply</w:t>
      </w:r>
      <w:r w:rsidR="001B7C01">
        <w:rPr>
          <w:rFonts w:ascii="Arial" w:hAnsi="Arial" w:cs="Arial"/>
          <w:sz w:val="22"/>
          <w:szCs w:val="22"/>
        </w:rPr>
        <w:t xml:space="preserve"> not evolving </w:t>
      </w:r>
      <w:r w:rsidR="002D5910">
        <w:rPr>
          <w:rFonts w:ascii="Arial" w:hAnsi="Arial" w:cs="Arial"/>
          <w:sz w:val="22"/>
          <w:szCs w:val="22"/>
        </w:rPr>
        <w:t xml:space="preserve">fast enough </w:t>
      </w:r>
      <w:r w:rsidR="001B7C01">
        <w:rPr>
          <w:rFonts w:ascii="Arial" w:hAnsi="Arial" w:cs="Arial"/>
          <w:sz w:val="22"/>
          <w:szCs w:val="22"/>
        </w:rPr>
        <w:t>to use tools like BEAST</w:t>
      </w:r>
      <w:r w:rsidR="002D5910">
        <w:rPr>
          <w:rFonts w:ascii="Arial" w:hAnsi="Arial" w:cs="Arial"/>
          <w:sz w:val="22"/>
          <w:szCs w:val="22"/>
        </w:rPr>
        <w:t xml:space="preserve"> to estimate a time to most recent common ancestor</w:t>
      </w:r>
      <w:sdt>
        <w:sdtPr>
          <w:rPr>
            <w:rFonts w:ascii="Arial" w:hAnsi="Arial" w:cs="Arial"/>
            <w:color w:val="000000"/>
            <w:sz w:val="22"/>
            <w:szCs w:val="22"/>
            <w:vertAlign w:val="superscript"/>
          </w:rPr>
          <w:tag w:val="MENDELEY_CITATION_v3_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"/>
          <w:id w:val="1164518059"/>
          <w:placeholder>
            <w:docPart w:val="DefaultPlaceholder_-1854013440"/>
          </w:placeholder>
        </w:sdtPr>
        <w:sdtContent>
          <w:r w:rsidR="008E7E2D" w:rsidRPr="008E7E2D">
            <w:rPr>
              <w:rFonts w:ascii="Arial" w:hAnsi="Arial" w:cs="Arial"/>
              <w:color w:val="000000"/>
              <w:sz w:val="22"/>
              <w:szCs w:val="22"/>
              <w:vertAlign w:val="superscript"/>
            </w:rPr>
            <w:t>22</w:t>
          </w:r>
        </w:sdtContent>
      </w:sdt>
      <w:r w:rsidR="001B7C01">
        <w:rPr>
          <w:rFonts w:ascii="Arial" w:hAnsi="Arial" w:cs="Arial"/>
          <w:sz w:val="22"/>
          <w:szCs w:val="22"/>
        </w:rPr>
        <w:t>.</w:t>
      </w:r>
      <w:del w:id="684" w:author="Stenglein,Mark" w:date="2025-02-20T11:28:00Z" w16du:dateUtc="2025-02-20T18:28:00Z">
        <w:r w:rsidR="001B7C01" w:rsidDel="002044CA">
          <w:rPr>
            <w:rFonts w:ascii="Arial" w:hAnsi="Arial" w:cs="Arial"/>
            <w:sz w:val="22"/>
            <w:szCs w:val="22"/>
          </w:rPr>
          <w:delText xml:space="preserve"> We therefore generated maximum likelihood trees to explore the phylogenetic structure of galbut virus and chaq virus.</w:delText>
        </w:r>
      </w:del>
    </w:p>
    <w:p w14:paraId="1EF79EBF" w14:textId="77777777" w:rsidR="001B7C01" w:rsidRDefault="001B7C01" w:rsidP="00081385">
      <w:pPr>
        <w:spacing w:line="360" w:lineRule="auto"/>
        <w:rPr>
          <w:rFonts w:ascii="Arial" w:hAnsi="Arial" w:cs="Arial"/>
          <w:sz w:val="22"/>
          <w:szCs w:val="22"/>
        </w:rPr>
      </w:pPr>
    </w:p>
    <w:p w14:paraId="325355A1" w14:textId="4CE1A940" w:rsidR="009F08D9" w:rsidRDefault="009F08D9" w:rsidP="001B7C01">
      <w:pPr>
        <w:spacing w:line="360" w:lineRule="auto"/>
        <w:ind w:firstLine="720"/>
        <w:rPr>
          <w:rFonts w:ascii="Arial" w:hAnsi="Arial" w:cs="Arial"/>
          <w:sz w:val="22"/>
          <w:szCs w:val="22"/>
        </w:rPr>
      </w:pPr>
      <w:r>
        <w:rPr>
          <w:rFonts w:ascii="Arial" w:hAnsi="Arial" w:cs="Arial"/>
          <w:sz w:val="22"/>
          <w:szCs w:val="22"/>
        </w:rPr>
        <w:t xml:space="preserve">The </w:t>
      </w:r>
      <w:r w:rsidR="001B7C01">
        <w:rPr>
          <w:rFonts w:ascii="Arial" w:hAnsi="Arial" w:cs="Arial"/>
          <w:sz w:val="22"/>
          <w:szCs w:val="22"/>
        </w:rPr>
        <w:t xml:space="preserve">overall </w:t>
      </w:r>
      <w:r>
        <w:rPr>
          <w:rFonts w:ascii="Arial" w:hAnsi="Arial" w:cs="Arial"/>
          <w:sz w:val="22"/>
          <w:szCs w:val="22"/>
        </w:rPr>
        <w:t xml:space="preserve">structure of </w:t>
      </w:r>
      <w:r w:rsidR="001B7C01">
        <w:rPr>
          <w:rFonts w:ascii="Arial" w:hAnsi="Arial" w:cs="Arial"/>
          <w:sz w:val="22"/>
          <w:szCs w:val="22"/>
        </w:rPr>
        <w:t>our trees</w:t>
      </w:r>
      <w:r>
        <w:rPr>
          <w:rFonts w:ascii="Arial" w:hAnsi="Arial" w:cs="Arial"/>
          <w:sz w:val="22"/>
          <w:szCs w:val="22"/>
        </w:rPr>
        <w:t xml:space="preserve"> </w:t>
      </w:r>
      <w:r w:rsidR="002D5910">
        <w:rPr>
          <w:rFonts w:ascii="Arial" w:hAnsi="Arial" w:cs="Arial"/>
          <w:sz w:val="22"/>
          <w:szCs w:val="22"/>
        </w:rPr>
        <w:t>were</w:t>
      </w:r>
      <w:r>
        <w:rPr>
          <w:rFonts w:ascii="Arial" w:hAnsi="Arial" w:cs="Arial"/>
          <w:sz w:val="22"/>
          <w:szCs w:val="22"/>
        </w:rPr>
        <w:t xml:space="preserve"> similar to </w:t>
      </w:r>
      <w:r w:rsidR="002D5910">
        <w:rPr>
          <w:rFonts w:ascii="Arial" w:hAnsi="Arial" w:cs="Arial"/>
          <w:sz w:val="22"/>
          <w:szCs w:val="22"/>
        </w:rPr>
        <w:t xml:space="preserve">a </w:t>
      </w:r>
      <w:r>
        <w:rPr>
          <w:rFonts w:ascii="Arial" w:hAnsi="Arial" w:cs="Arial"/>
          <w:sz w:val="22"/>
          <w:szCs w:val="22"/>
        </w:rPr>
        <w:t>previous stud</w:t>
      </w:r>
      <w:r w:rsidR="002D5910">
        <w:rPr>
          <w:rFonts w:ascii="Arial" w:hAnsi="Arial" w:cs="Arial"/>
          <w:sz w:val="22"/>
          <w:szCs w:val="22"/>
        </w:rPr>
        <w:t>y</w:t>
      </w:r>
      <w:sdt>
        <w:sdtPr>
          <w:rPr>
            <w:rFonts w:ascii="Arial" w:hAnsi="Arial" w:cs="Arial"/>
            <w:color w:val="000000"/>
            <w:sz w:val="22"/>
            <w:szCs w:val="22"/>
            <w:vertAlign w:val="superscript"/>
          </w:rPr>
          <w:tag w:val="MENDELEY_CITATION_v3_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"/>
          <w:id w:val="-307784200"/>
          <w:placeholder>
            <w:docPart w:val="DefaultPlaceholder_-1854013440"/>
          </w:placeholder>
        </w:sdtPr>
        <w:sdtContent>
          <w:r w:rsidR="008E7E2D" w:rsidRPr="008E7E2D">
            <w:rPr>
              <w:rFonts w:ascii="Arial" w:hAnsi="Arial" w:cs="Arial"/>
              <w:color w:val="000000"/>
              <w:sz w:val="22"/>
              <w:szCs w:val="22"/>
              <w:vertAlign w:val="superscript"/>
            </w:rPr>
            <w:t>12</w:t>
          </w:r>
        </w:sdtContent>
      </w:sdt>
      <w:r>
        <w:rPr>
          <w:rFonts w:ascii="Arial" w:hAnsi="Arial" w:cs="Arial"/>
          <w:sz w:val="22"/>
          <w:szCs w:val="22"/>
        </w:rPr>
        <w:t xml:space="preserve">. Three clades of galbut virus were detected: clade A and B and a </w:t>
      </w:r>
      <w:commentRangeStart w:id="685"/>
      <w:r w:rsidRPr="009F08D9">
        <w:rPr>
          <w:rFonts w:ascii="Arial" w:hAnsi="Arial" w:cs="Arial"/>
          <w:i/>
          <w:iCs/>
          <w:sz w:val="22"/>
          <w:szCs w:val="22"/>
        </w:rPr>
        <w:t>D. simulans</w:t>
      </w:r>
      <w:r>
        <w:rPr>
          <w:rFonts w:ascii="Arial" w:hAnsi="Arial" w:cs="Arial"/>
          <w:sz w:val="22"/>
          <w:szCs w:val="22"/>
        </w:rPr>
        <w:t xml:space="preserve"> clade</w:t>
      </w:r>
      <w:commentRangeEnd w:id="685"/>
      <w:r w:rsidR="002044CA">
        <w:rPr>
          <w:rStyle w:val="CommentReference"/>
        </w:rPr>
        <w:commentReference w:id="685"/>
      </w:r>
      <w:r>
        <w:rPr>
          <w:rFonts w:ascii="Arial" w:hAnsi="Arial" w:cs="Arial"/>
          <w:sz w:val="22"/>
          <w:szCs w:val="22"/>
        </w:rPr>
        <w:t xml:space="preserve">. Our trees </w:t>
      </w:r>
      <w:r w:rsidR="001B7C01">
        <w:rPr>
          <w:rFonts w:ascii="Arial" w:hAnsi="Arial" w:cs="Arial"/>
          <w:sz w:val="22"/>
          <w:szCs w:val="22"/>
        </w:rPr>
        <w:t>revealed</w:t>
      </w:r>
      <w:r>
        <w:rPr>
          <w:rFonts w:ascii="Arial" w:hAnsi="Arial" w:cs="Arial"/>
          <w:sz w:val="22"/>
          <w:szCs w:val="22"/>
        </w:rPr>
        <w:t xml:space="preserve"> that clade A of </w:t>
      </w:r>
      <w:commentRangeStart w:id="686"/>
      <w:r>
        <w:rPr>
          <w:rFonts w:ascii="Arial" w:hAnsi="Arial" w:cs="Arial"/>
          <w:sz w:val="22"/>
          <w:szCs w:val="22"/>
        </w:rPr>
        <w:t xml:space="preserve">RNA 3 </w:t>
      </w:r>
      <w:commentRangeEnd w:id="686"/>
      <w:r w:rsidR="00051E58">
        <w:rPr>
          <w:rStyle w:val="CommentReference"/>
        </w:rPr>
        <w:commentReference w:id="686"/>
      </w:r>
      <w:r>
        <w:rPr>
          <w:rFonts w:ascii="Arial" w:hAnsi="Arial" w:cs="Arial"/>
          <w:sz w:val="22"/>
          <w:szCs w:val="22"/>
        </w:rPr>
        <w:t>has two sub-clades</w:t>
      </w:r>
      <w:r w:rsidR="001B7C01">
        <w:rPr>
          <w:rFonts w:ascii="Arial" w:hAnsi="Arial" w:cs="Arial"/>
          <w:sz w:val="22"/>
          <w:szCs w:val="22"/>
        </w:rPr>
        <w:t>:</w:t>
      </w:r>
      <w:r>
        <w:rPr>
          <w:rFonts w:ascii="Arial" w:hAnsi="Arial" w:cs="Arial"/>
          <w:sz w:val="22"/>
          <w:szCs w:val="22"/>
        </w:rPr>
        <w:t xml:space="preserve"> clade A.1 and A.2. </w:t>
      </w:r>
      <w:r w:rsidR="001B7C01">
        <w:rPr>
          <w:rFonts w:ascii="Arial" w:hAnsi="Arial" w:cs="Arial"/>
          <w:sz w:val="22"/>
          <w:szCs w:val="22"/>
        </w:rPr>
        <w:t>T</w:t>
      </w:r>
      <w:r>
        <w:rPr>
          <w:rFonts w:ascii="Arial" w:hAnsi="Arial" w:cs="Arial"/>
          <w:sz w:val="22"/>
          <w:szCs w:val="22"/>
        </w:rPr>
        <w:t xml:space="preserve">he </w:t>
      </w:r>
      <w:r w:rsidRPr="009F08D9">
        <w:rPr>
          <w:rFonts w:ascii="Arial" w:hAnsi="Arial" w:cs="Arial"/>
          <w:i/>
          <w:iCs/>
          <w:sz w:val="22"/>
          <w:szCs w:val="22"/>
        </w:rPr>
        <w:t>D. simulans</w:t>
      </w:r>
      <w:r>
        <w:rPr>
          <w:rFonts w:ascii="Arial" w:hAnsi="Arial" w:cs="Arial"/>
          <w:sz w:val="22"/>
          <w:szCs w:val="22"/>
        </w:rPr>
        <w:t xml:space="preserve"> clade </w:t>
      </w:r>
      <w:r w:rsidR="001B7C01">
        <w:rPr>
          <w:rFonts w:ascii="Arial" w:hAnsi="Arial" w:cs="Arial"/>
          <w:sz w:val="22"/>
          <w:szCs w:val="22"/>
        </w:rPr>
        <w:t>was</w:t>
      </w:r>
      <w:r>
        <w:rPr>
          <w:rFonts w:ascii="Arial" w:hAnsi="Arial" w:cs="Arial"/>
          <w:sz w:val="22"/>
          <w:szCs w:val="22"/>
        </w:rPr>
        <w:t xml:space="preserve"> more closely </w:t>
      </w:r>
      <w:r w:rsidR="001B7C01">
        <w:rPr>
          <w:rFonts w:ascii="Arial" w:hAnsi="Arial" w:cs="Arial"/>
          <w:sz w:val="22"/>
          <w:szCs w:val="22"/>
        </w:rPr>
        <w:t>related to</w:t>
      </w:r>
      <w:r>
        <w:rPr>
          <w:rFonts w:ascii="Arial" w:hAnsi="Arial" w:cs="Arial"/>
          <w:sz w:val="22"/>
          <w:szCs w:val="22"/>
        </w:rPr>
        <w:t xml:space="preserve"> clade B for RNA 1 and clade A for RNA 2 and 3</w:t>
      </w:r>
      <w:r w:rsidR="002D5910">
        <w:rPr>
          <w:rFonts w:ascii="Arial" w:hAnsi="Arial" w:cs="Arial"/>
          <w:sz w:val="22"/>
          <w:szCs w:val="22"/>
        </w:rPr>
        <w:t xml:space="preserve"> (</w:t>
      </w:r>
      <w:r w:rsidR="002D5910" w:rsidRPr="002D5910">
        <w:rPr>
          <w:rFonts w:ascii="Arial" w:hAnsi="Arial" w:cs="Arial"/>
          <w:b/>
          <w:bCs/>
          <w:sz w:val="22"/>
          <w:szCs w:val="22"/>
        </w:rPr>
        <w:t>Fig. 4-7</w:t>
      </w:r>
      <w:r w:rsidR="002D5910">
        <w:rPr>
          <w:rFonts w:ascii="Arial" w:hAnsi="Arial" w:cs="Arial"/>
          <w:sz w:val="22"/>
          <w:szCs w:val="22"/>
        </w:rPr>
        <w:t>)</w:t>
      </w:r>
      <w:r>
        <w:rPr>
          <w:rFonts w:ascii="Arial" w:hAnsi="Arial" w:cs="Arial"/>
          <w:sz w:val="22"/>
          <w:szCs w:val="22"/>
        </w:rPr>
        <w:t xml:space="preserve">. This suggests that </w:t>
      </w:r>
      <w:r w:rsidR="001B7C01" w:rsidRPr="001B7C01">
        <w:rPr>
          <w:rFonts w:ascii="Arial" w:hAnsi="Arial" w:cs="Arial"/>
          <w:i/>
          <w:iCs/>
          <w:sz w:val="22"/>
          <w:szCs w:val="22"/>
        </w:rPr>
        <w:lastRenderedPageBreak/>
        <w:t>D. simulans</w:t>
      </w:r>
      <w:r w:rsidRPr="001B7C01">
        <w:rPr>
          <w:rFonts w:ascii="Arial" w:hAnsi="Arial" w:cs="Arial"/>
          <w:i/>
          <w:iCs/>
          <w:sz w:val="22"/>
          <w:szCs w:val="22"/>
        </w:rPr>
        <w:t xml:space="preserve"> </w:t>
      </w:r>
      <w:r>
        <w:rPr>
          <w:rFonts w:ascii="Arial" w:hAnsi="Arial" w:cs="Arial"/>
          <w:sz w:val="22"/>
          <w:szCs w:val="22"/>
        </w:rPr>
        <w:t xml:space="preserve">galbut virus is a </w:t>
      </w:r>
      <w:commentRangeStart w:id="687"/>
      <w:r>
        <w:rPr>
          <w:rFonts w:ascii="Arial" w:hAnsi="Arial" w:cs="Arial"/>
          <w:sz w:val="22"/>
          <w:szCs w:val="22"/>
        </w:rPr>
        <w:t>reassort</w:t>
      </w:r>
      <w:r w:rsidR="001B7C01">
        <w:rPr>
          <w:rFonts w:ascii="Arial" w:hAnsi="Arial" w:cs="Arial"/>
          <w:sz w:val="22"/>
          <w:szCs w:val="22"/>
        </w:rPr>
        <w:t xml:space="preserve">ant </w:t>
      </w:r>
      <w:commentRangeEnd w:id="687"/>
      <w:r w:rsidR="00051E58">
        <w:rPr>
          <w:rStyle w:val="CommentReference"/>
        </w:rPr>
        <w:commentReference w:id="687"/>
      </w:r>
      <w:r>
        <w:rPr>
          <w:rFonts w:ascii="Arial" w:hAnsi="Arial" w:cs="Arial"/>
          <w:sz w:val="22"/>
          <w:szCs w:val="22"/>
        </w:rPr>
        <w:t>of genotypes A and B</w:t>
      </w:r>
      <w:sdt>
        <w:sdtPr>
          <w:rPr>
            <w:rFonts w:ascii="Arial" w:hAnsi="Arial" w:cs="Arial"/>
            <w:color w:val="000000"/>
            <w:sz w:val="22"/>
            <w:szCs w:val="22"/>
            <w:vertAlign w:val="superscript"/>
          </w:rPr>
          <w:tag w:val="MENDELEY_CITATION_v3_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"/>
          <w:id w:val="-332067826"/>
          <w:placeholder>
            <w:docPart w:val="DefaultPlaceholder_-1854013440"/>
          </w:placeholder>
        </w:sdtPr>
        <w:sdtContent>
          <w:r w:rsidR="008E7E2D" w:rsidRPr="008E7E2D">
            <w:rPr>
              <w:rFonts w:ascii="Arial" w:hAnsi="Arial" w:cs="Arial"/>
              <w:color w:val="000000"/>
              <w:sz w:val="22"/>
              <w:szCs w:val="22"/>
              <w:vertAlign w:val="superscript"/>
            </w:rPr>
            <w:t>23</w:t>
          </w:r>
        </w:sdtContent>
      </w:sdt>
      <w:r>
        <w:rPr>
          <w:rFonts w:ascii="Arial" w:hAnsi="Arial" w:cs="Arial"/>
          <w:sz w:val="22"/>
          <w:szCs w:val="22"/>
        </w:rPr>
        <w:t>.</w:t>
      </w:r>
      <w:r w:rsidR="00C311F6">
        <w:rPr>
          <w:rFonts w:ascii="Arial" w:hAnsi="Arial" w:cs="Arial"/>
          <w:sz w:val="22"/>
          <w:szCs w:val="22"/>
        </w:rPr>
        <w:t xml:space="preserve"> How a host jump with a vertically transmitted virus would occur is unclear.</w:t>
      </w:r>
      <w:r>
        <w:rPr>
          <w:rFonts w:ascii="Arial" w:hAnsi="Arial" w:cs="Arial"/>
          <w:sz w:val="22"/>
          <w:szCs w:val="22"/>
        </w:rPr>
        <w:t xml:space="preserve"> </w:t>
      </w:r>
      <w:r w:rsidR="00F7053F">
        <w:rPr>
          <w:rFonts w:ascii="Arial" w:hAnsi="Arial" w:cs="Arial"/>
          <w:sz w:val="22"/>
          <w:szCs w:val="22"/>
        </w:rPr>
        <w:t>Perhaps there is more successful inbreeding in the wild than thought</w:t>
      </w:r>
      <w:sdt>
        <w:sdtPr>
          <w:rPr>
            <w:rFonts w:ascii="Arial" w:hAnsi="Arial" w:cs="Arial"/>
            <w:color w:val="000000"/>
            <w:sz w:val="22"/>
            <w:szCs w:val="22"/>
            <w:vertAlign w:val="superscript"/>
          </w:rPr>
          <w:tag w:val="MENDELEY_CITATION_v3_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"/>
          <w:id w:val="913503495"/>
          <w:placeholder>
            <w:docPart w:val="DefaultPlaceholder_-1854013440"/>
          </w:placeholder>
        </w:sdtPr>
        <w:sdtContent>
          <w:r w:rsidR="008E7E2D" w:rsidRPr="008E7E2D">
            <w:rPr>
              <w:rFonts w:ascii="Arial" w:hAnsi="Arial" w:cs="Arial"/>
              <w:color w:val="000000"/>
              <w:sz w:val="22"/>
              <w:szCs w:val="22"/>
              <w:vertAlign w:val="superscript"/>
            </w:rPr>
            <w:t>24</w:t>
          </w:r>
        </w:sdtContent>
      </w:sdt>
      <w:r w:rsidR="00F7053F">
        <w:rPr>
          <w:rFonts w:ascii="Arial" w:hAnsi="Arial" w:cs="Arial"/>
          <w:sz w:val="22"/>
          <w:szCs w:val="22"/>
        </w:rPr>
        <w:t xml:space="preserve">. </w:t>
      </w:r>
      <w:r>
        <w:rPr>
          <w:rFonts w:ascii="Arial" w:hAnsi="Arial" w:cs="Arial"/>
          <w:sz w:val="22"/>
          <w:szCs w:val="22"/>
        </w:rPr>
        <w:t>There is</w:t>
      </w:r>
      <w:r w:rsidR="001B7C01">
        <w:rPr>
          <w:rFonts w:ascii="Arial" w:hAnsi="Arial" w:cs="Arial"/>
          <w:sz w:val="22"/>
          <w:szCs w:val="22"/>
        </w:rPr>
        <w:t xml:space="preserve"> </w:t>
      </w:r>
      <w:del w:id="688" w:author="Stenglein,Mark" w:date="2025-02-20T11:34:00Z" w16du:dateUtc="2025-02-20T18:34:00Z">
        <w:r w:rsidR="001B7C01" w:rsidDel="0087335A">
          <w:rPr>
            <w:rFonts w:ascii="Arial" w:hAnsi="Arial" w:cs="Arial"/>
            <w:sz w:val="22"/>
            <w:szCs w:val="22"/>
          </w:rPr>
          <w:delText xml:space="preserve">limited </w:delText>
        </w:r>
      </w:del>
      <w:ins w:id="689" w:author="Stenglein,Mark" w:date="2025-02-20T11:34:00Z" w16du:dateUtc="2025-02-20T18:34:00Z">
        <w:r w:rsidR="0087335A">
          <w:rPr>
            <w:rFonts w:ascii="Arial" w:hAnsi="Arial" w:cs="Arial"/>
            <w:sz w:val="22"/>
            <w:szCs w:val="22"/>
          </w:rPr>
          <w:t xml:space="preserve">partial </w:t>
        </w:r>
      </w:ins>
      <w:r>
        <w:rPr>
          <w:rFonts w:ascii="Arial" w:hAnsi="Arial" w:cs="Arial"/>
          <w:sz w:val="22"/>
          <w:szCs w:val="22"/>
        </w:rPr>
        <w:t xml:space="preserve">evidence of </w:t>
      </w:r>
      <w:commentRangeStart w:id="690"/>
      <w:r>
        <w:rPr>
          <w:rFonts w:ascii="Arial" w:hAnsi="Arial" w:cs="Arial"/>
          <w:sz w:val="22"/>
          <w:szCs w:val="22"/>
        </w:rPr>
        <w:t xml:space="preserve">geographic structure </w:t>
      </w:r>
      <w:commentRangeEnd w:id="690"/>
      <w:r w:rsidR="0087335A">
        <w:rPr>
          <w:rStyle w:val="CommentReference"/>
        </w:rPr>
        <w:commentReference w:id="690"/>
      </w:r>
      <w:r>
        <w:rPr>
          <w:rFonts w:ascii="Arial" w:hAnsi="Arial" w:cs="Arial"/>
          <w:sz w:val="22"/>
          <w:szCs w:val="22"/>
        </w:rPr>
        <w:t xml:space="preserve">in our trees. All clade A sequences from Pennsylvania were highly similar </w:t>
      </w:r>
      <w:r w:rsidR="001B7C01">
        <w:rPr>
          <w:rFonts w:ascii="Arial" w:hAnsi="Arial" w:cs="Arial"/>
          <w:sz w:val="22"/>
          <w:szCs w:val="22"/>
        </w:rPr>
        <w:t>while</w:t>
      </w:r>
      <w:r>
        <w:rPr>
          <w:rFonts w:ascii="Arial" w:hAnsi="Arial" w:cs="Arial"/>
          <w:sz w:val="22"/>
          <w:szCs w:val="22"/>
        </w:rPr>
        <w:t xml:space="preserve"> Maine sequences were dispersed throughout the </w:t>
      </w:r>
      <w:commentRangeStart w:id="691"/>
      <w:r>
        <w:rPr>
          <w:rFonts w:ascii="Arial" w:hAnsi="Arial" w:cs="Arial"/>
          <w:sz w:val="22"/>
          <w:szCs w:val="22"/>
        </w:rPr>
        <w:t>tree</w:t>
      </w:r>
      <w:commentRangeEnd w:id="691"/>
      <w:r w:rsidR="0087335A">
        <w:rPr>
          <w:rStyle w:val="CommentReference"/>
        </w:rPr>
        <w:commentReference w:id="691"/>
      </w:r>
      <w:r>
        <w:rPr>
          <w:rFonts w:ascii="Arial" w:hAnsi="Arial" w:cs="Arial"/>
          <w:sz w:val="22"/>
          <w:szCs w:val="22"/>
        </w:rPr>
        <w:t xml:space="preserve">. </w:t>
      </w:r>
      <w:r w:rsidR="00C311F6">
        <w:rPr>
          <w:rFonts w:ascii="Arial" w:hAnsi="Arial" w:cs="Arial"/>
          <w:sz w:val="22"/>
          <w:szCs w:val="22"/>
        </w:rPr>
        <w:t>S</w:t>
      </w:r>
      <w:r>
        <w:rPr>
          <w:rFonts w:ascii="Arial" w:hAnsi="Arial" w:cs="Arial"/>
          <w:sz w:val="22"/>
          <w:szCs w:val="22"/>
        </w:rPr>
        <w:t>equences from diverse locations except for Australia were found within Colorado s</w:t>
      </w:r>
      <w:r w:rsidR="002D5910">
        <w:rPr>
          <w:rFonts w:ascii="Arial" w:hAnsi="Arial" w:cs="Arial"/>
          <w:sz w:val="22"/>
          <w:szCs w:val="22"/>
        </w:rPr>
        <w:t>equences (</w:t>
      </w:r>
      <w:r w:rsidR="002D5910" w:rsidRPr="002D5910">
        <w:rPr>
          <w:rFonts w:ascii="Arial" w:hAnsi="Arial" w:cs="Arial"/>
          <w:b/>
          <w:bCs/>
          <w:sz w:val="22"/>
          <w:szCs w:val="22"/>
        </w:rPr>
        <w:t>Fig. 4-7</w:t>
      </w:r>
      <w:r w:rsidR="002D5910">
        <w:rPr>
          <w:rFonts w:ascii="Arial" w:hAnsi="Arial" w:cs="Arial"/>
          <w:sz w:val="22"/>
          <w:szCs w:val="22"/>
        </w:rPr>
        <w:t>)</w:t>
      </w:r>
      <w:r>
        <w:rPr>
          <w:rFonts w:ascii="Arial" w:hAnsi="Arial" w:cs="Arial"/>
          <w:sz w:val="22"/>
          <w:szCs w:val="22"/>
        </w:rPr>
        <w:t xml:space="preserve">. The distinction between United States of America samples and Australia samples is likely due to the massive geographic distance between the two </w:t>
      </w:r>
      <w:commentRangeStart w:id="692"/>
      <w:r>
        <w:rPr>
          <w:rFonts w:ascii="Arial" w:hAnsi="Arial" w:cs="Arial"/>
          <w:sz w:val="22"/>
          <w:szCs w:val="22"/>
        </w:rPr>
        <w:t>countries</w:t>
      </w:r>
      <w:commentRangeEnd w:id="692"/>
      <w:r w:rsidR="0087335A">
        <w:rPr>
          <w:rStyle w:val="CommentReference"/>
        </w:rPr>
        <w:commentReference w:id="692"/>
      </w:r>
      <w:sdt>
        <w:sdtPr>
          <w:rPr>
            <w:rFonts w:ascii="Arial" w:hAnsi="Arial" w:cs="Arial"/>
            <w:color w:val="000000"/>
            <w:sz w:val="22"/>
            <w:szCs w:val="22"/>
            <w:vertAlign w:val="superscript"/>
          </w:rPr>
          <w:tag w:val="MENDELEY_CITATION_v3_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"/>
          <w:id w:val="-1630083604"/>
          <w:placeholder>
            <w:docPart w:val="DefaultPlaceholder_-1854013440"/>
          </w:placeholder>
        </w:sdtPr>
        <w:sdtContent>
          <w:r w:rsidR="008E7E2D" w:rsidRPr="008E7E2D">
            <w:rPr>
              <w:rFonts w:ascii="Arial" w:hAnsi="Arial" w:cs="Arial"/>
              <w:color w:val="000000"/>
              <w:sz w:val="22"/>
              <w:szCs w:val="22"/>
              <w:vertAlign w:val="superscript"/>
            </w:rPr>
            <w:t>25</w:t>
          </w:r>
        </w:sdtContent>
      </w:sdt>
      <w:r>
        <w:rPr>
          <w:rFonts w:ascii="Arial" w:hAnsi="Arial" w:cs="Arial"/>
          <w:sz w:val="22"/>
          <w:szCs w:val="22"/>
        </w:rPr>
        <w:t xml:space="preserve">. </w:t>
      </w:r>
    </w:p>
    <w:p w14:paraId="7E4DE777" w14:textId="77777777" w:rsidR="009F08D9" w:rsidRDefault="009F08D9" w:rsidP="00081385">
      <w:pPr>
        <w:spacing w:line="360" w:lineRule="auto"/>
        <w:rPr>
          <w:rFonts w:ascii="Arial" w:hAnsi="Arial" w:cs="Arial"/>
          <w:sz w:val="22"/>
          <w:szCs w:val="22"/>
        </w:rPr>
      </w:pPr>
    </w:p>
    <w:p w14:paraId="034D8643" w14:textId="05E322F9" w:rsidR="009F08D9" w:rsidRDefault="009F08D9" w:rsidP="00081385">
      <w:pPr>
        <w:spacing w:line="360" w:lineRule="auto"/>
        <w:rPr>
          <w:rFonts w:ascii="Arial" w:hAnsi="Arial" w:cs="Arial"/>
          <w:sz w:val="22"/>
          <w:szCs w:val="22"/>
        </w:rPr>
      </w:pPr>
      <w:r>
        <w:rPr>
          <w:rFonts w:ascii="Arial" w:hAnsi="Arial" w:cs="Arial"/>
          <w:sz w:val="22"/>
          <w:szCs w:val="22"/>
        </w:rPr>
        <w:tab/>
      </w:r>
      <w:commentRangeStart w:id="693"/>
      <w:r>
        <w:rPr>
          <w:rFonts w:ascii="Arial" w:hAnsi="Arial" w:cs="Arial"/>
          <w:sz w:val="22"/>
          <w:szCs w:val="22"/>
        </w:rPr>
        <w:t>The availability of sequences over time is limited</w:t>
      </w:r>
      <w:commentRangeEnd w:id="693"/>
      <w:r w:rsidR="00F8253D">
        <w:rPr>
          <w:rStyle w:val="CommentReference"/>
        </w:rPr>
        <w:commentReference w:id="693"/>
      </w:r>
      <w:r>
        <w:rPr>
          <w:rFonts w:ascii="Arial" w:hAnsi="Arial" w:cs="Arial"/>
          <w:sz w:val="22"/>
          <w:szCs w:val="22"/>
        </w:rPr>
        <w:t xml:space="preserve">. Sequences that were </w:t>
      </w:r>
      <w:r w:rsidR="001B7C01">
        <w:rPr>
          <w:rFonts w:ascii="Arial" w:hAnsi="Arial" w:cs="Arial"/>
          <w:sz w:val="22"/>
          <w:szCs w:val="22"/>
        </w:rPr>
        <w:t>identified</w:t>
      </w:r>
      <w:r>
        <w:rPr>
          <w:rFonts w:ascii="Arial" w:hAnsi="Arial" w:cs="Arial"/>
          <w:sz w:val="22"/>
          <w:szCs w:val="22"/>
        </w:rPr>
        <w:t xml:space="preserve"> recently from specimens stored in museums showed surprising similarity to contemporary sequences</w:t>
      </w:r>
      <w:sdt>
        <w:sdtPr>
          <w:rPr>
            <w:rFonts w:ascii="Arial" w:hAnsi="Arial" w:cs="Arial"/>
            <w:color w:val="000000"/>
            <w:sz w:val="22"/>
            <w:szCs w:val="22"/>
            <w:vertAlign w:val="superscript"/>
          </w:rPr>
          <w:tag w:val="MENDELEY_CITATION_v3_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"/>
          <w:id w:val="617257188"/>
          <w:placeholder>
            <w:docPart w:val="DefaultPlaceholder_-1854013440"/>
          </w:placeholder>
        </w:sdtPr>
        <w:sdtContent>
          <w:r w:rsidR="008E7E2D" w:rsidRPr="008E7E2D">
            <w:rPr>
              <w:rFonts w:ascii="Arial" w:hAnsi="Arial" w:cs="Arial"/>
              <w:color w:val="000000"/>
              <w:sz w:val="22"/>
              <w:szCs w:val="22"/>
              <w:vertAlign w:val="superscript"/>
            </w:rPr>
            <w:t>12</w:t>
          </w:r>
        </w:sdtContent>
      </w:sdt>
      <w:r>
        <w:rPr>
          <w:rFonts w:ascii="Arial" w:hAnsi="Arial" w:cs="Arial"/>
          <w:sz w:val="22"/>
          <w:szCs w:val="22"/>
        </w:rPr>
        <w:t>. The addition of more sequences</w:t>
      </w:r>
      <w:r w:rsidR="001B7C01">
        <w:rPr>
          <w:rFonts w:ascii="Arial" w:hAnsi="Arial" w:cs="Arial"/>
          <w:sz w:val="22"/>
          <w:szCs w:val="22"/>
        </w:rPr>
        <w:t xml:space="preserve"> </w:t>
      </w:r>
      <w:r>
        <w:rPr>
          <w:rFonts w:ascii="Arial" w:hAnsi="Arial" w:cs="Arial"/>
          <w:sz w:val="22"/>
          <w:szCs w:val="22"/>
        </w:rPr>
        <w:t>confirm</w:t>
      </w:r>
      <w:r w:rsidR="002D5910">
        <w:rPr>
          <w:rFonts w:ascii="Arial" w:hAnsi="Arial" w:cs="Arial"/>
          <w:sz w:val="22"/>
          <w:szCs w:val="22"/>
        </w:rPr>
        <w:t>s</w:t>
      </w:r>
      <w:r>
        <w:rPr>
          <w:rFonts w:ascii="Arial" w:hAnsi="Arial" w:cs="Arial"/>
          <w:sz w:val="22"/>
          <w:szCs w:val="22"/>
        </w:rPr>
        <w:t xml:space="preserve"> that even within highly sampled populations, </w:t>
      </w:r>
      <w:commentRangeStart w:id="694"/>
      <w:r>
        <w:rPr>
          <w:rFonts w:ascii="Arial" w:hAnsi="Arial" w:cs="Arial"/>
          <w:sz w:val="22"/>
          <w:szCs w:val="22"/>
        </w:rPr>
        <w:t>diversity is l</w:t>
      </w:r>
      <w:r w:rsidR="001B7C01">
        <w:rPr>
          <w:rFonts w:ascii="Arial" w:hAnsi="Arial" w:cs="Arial"/>
          <w:sz w:val="22"/>
          <w:szCs w:val="22"/>
        </w:rPr>
        <w:t>ow</w:t>
      </w:r>
      <w:commentRangeEnd w:id="694"/>
      <w:r w:rsidR="0087335A">
        <w:rPr>
          <w:rStyle w:val="CommentReference"/>
        </w:rPr>
        <w:commentReference w:id="694"/>
      </w:r>
      <w:r>
        <w:rPr>
          <w:rFonts w:ascii="Arial" w:hAnsi="Arial" w:cs="Arial"/>
          <w:sz w:val="22"/>
          <w:szCs w:val="22"/>
        </w:rPr>
        <w:t xml:space="preserve">. </w:t>
      </w:r>
      <w:r w:rsidR="001B7C01">
        <w:rPr>
          <w:rFonts w:ascii="Arial" w:hAnsi="Arial" w:cs="Arial"/>
          <w:sz w:val="22"/>
          <w:szCs w:val="22"/>
        </w:rPr>
        <w:t>Th</w:t>
      </w:r>
      <w:r w:rsidR="005246B1">
        <w:rPr>
          <w:rFonts w:ascii="Arial" w:hAnsi="Arial" w:cs="Arial"/>
          <w:sz w:val="22"/>
          <w:szCs w:val="22"/>
        </w:rPr>
        <w:t>ese</w:t>
      </w:r>
      <w:r w:rsidR="001B7C01">
        <w:rPr>
          <w:rFonts w:ascii="Arial" w:hAnsi="Arial" w:cs="Arial"/>
          <w:sz w:val="22"/>
          <w:szCs w:val="22"/>
        </w:rPr>
        <w:t xml:space="preserve"> </w:t>
      </w:r>
      <w:r w:rsidR="002D5910">
        <w:rPr>
          <w:rFonts w:ascii="Arial" w:hAnsi="Arial" w:cs="Arial"/>
          <w:sz w:val="22"/>
          <w:szCs w:val="22"/>
        </w:rPr>
        <w:t xml:space="preserve">data </w:t>
      </w:r>
      <w:r w:rsidR="005246B1">
        <w:rPr>
          <w:rFonts w:ascii="Arial" w:hAnsi="Arial" w:cs="Arial"/>
          <w:sz w:val="22"/>
          <w:szCs w:val="22"/>
        </w:rPr>
        <w:t>are</w:t>
      </w:r>
      <w:r w:rsidR="001B7C01">
        <w:rPr>
          <w:rFonts w:ascii="Arial" w:hAnsi="Arial" w:cs="Arial"/>
          <w:sz w:val="22"/>
          <w:szCs w:val="22"/>
        </w:rPr>
        <w:t xml:space="preserve"> supported </w:t>
      </w:r>
      <w:r>
        <w:rPr>
          <w:rFonts w:ascii="Arial" w:hAnsi="Arial" w:cs="Arial"/>
          <w:sz w:val="22"/>
          <w:szCs w:val="22"/>
        </w:rPr>
        <w:t xml:space="preserve">by the limited evidence of </w:t>
      </w:r>
      <w:commentRangeStart w:id="695"/>
      <w:r>
        <w:rPr>
          <w:rFonts w:ascii="Arial" w:hAnsi="Arial" w:cs="Arial"/>
          <w:sz w:val="22"/>
          <w:szCs w:val="22"/>
        </w:rPr>
        <w:t xml:space="preserve">diversifying </w:t>
      </w:r>
      <w:commentRangeEnd w:id="695"/>
      <w:r w:rsidR="00F8253D">
        <w:rPr>
          <w:rStyle w:val="CommentReference"/>
        </w:rPr>
        <w:commentReference w:id="695"/>
      </w:r>
      <w:r>
        <w:rPr>
          <w:rFonts w:ascii="Arial" w:hAnsi="Arial" w:cs="Arial"/>
          <w:sz w:val="22"/>
          <w:szCs w:val="22"/>
        </w:rPr>
        <w:t>selection in galbut virus and chaq virus</w:t>
      </w:r>
      <w:r w:rsidR="002D5910">
        <w:rPr>
          <w:rFonts w:ascii="Arial" w:hAnsi="Arial" w:cs="Arial"/>
          <w:sz w:val="22"/>
          <w:szCs w:val="22"/>
        </w:rPr>
        <w:t xml:space="preserve"> (</w:t>
      </w:r>
      <w:r w:rsidR="002D5910" w:rsidRPr="002D5910">
        <w:rPr>
          <w:rFonts w:ascii="Arial" w:hAnsi="Arial" w:cs="Arial"/>
          <w:b/>
          <w:bCs/>
          <w:sz w:val="22"/>
          <w:szCs w:val="22"/>
        </w:rPr>
        <w:t>Table 2</w:t>
      </w:r>
      <w:r w:rsidR="002D5910">
        <w:rPr>
          <w:rFonts w:ascii="Arial" w:hAnsi="Arial" w:cs="Arial"/>
          <w:sz w:val="22"/>
          <w:szCs w:val="22"/>
        </w:rPr>
        <w:t>)</w:t>
      </w:r>
      <w:r>
        <w:rPr>
          <w:rFonts w:ascii="Arial" w:hAnsi="Arial" w:cs="Arial"/>
          <w:sz w:val="22"/>
          <w:szCs w:val="22"/>
        </w:rPr>
        <w:t xml:space="preserve">. Galbut virus RNA 3 was the only segment to </w:t>
      </w:r>
      <w:commentRangeStart w:id="696"/>
      <w:r>
        <w:rPr>
          <w:rFonts w:ascii="Arial" w:hAnsi="Arial" w:cs="Arial"/>
          <w:sz w:val="22"/>
          <w:szCs w:val="22"/>
        </w:rPr>
        <w:t xml:space="preserve">show evidence of selection </w:t>
      </w:r>
      <w:commentRangeEnd w:id="696"/>
      <w:r w:rsidR="00F8253D">
        <w:rPr>
          <w:rStyle w:val="CommentReference"/>
        </w:rPr>
        <w:commentReference w:id="696"/>
      </w:r>
      <w:r>
        <w:rPr>
          <w:rFonts w:ascii="Arial" w:hAnsi="Arial" w:cs="Arial"/>
          <w:sz w:val="22"/>
          <w:szCs w:val="22"/>
        </w:rPr>
        <w:t>which likely has to do with its unknown role. Perhaps RNA 3 is involved in the RNA</w:t>
      </w:r>
      <w:r w:rsidR="001B7C01">
        <w:rPr>
          <w:rFonts w:ascii="Arial" w:hAnsi="Arial" w:cs="Arial"/>
          <w:sz w:val="22"/>
          <w:szCs w:val="22"/>
        </w:rPr>
        <w:t xml:space="preserve"> interference</w:t>
      </w:r>
      <w:r>
        <w:rPr>
          <w:rFonts w:ascii="Arial" w:hAnsi="Arial" w:cs="Arial"/>
          <w:sz w:val="22"/>
          <w:szCs w:val="22"/>
        </w:rPr>
        <w:t xml:space="preserve"> response</w:t>
      </w:r>
      <w:r w:rsidR="005246B1">
        <w:rPr>
          <w:rFonts w:ascii="Arial" w:hAnsi="Arial" w:cs="Arial"/>
          <w:sz w:val="22"/>
          <w:szCs w:val="22"/>
        </w:rPr>
        <w:t xml:space="preserve"> and host immune modualtion</w:t>
      </w:r>
      <w:sdt>
        <w:sdtPr>
          <w:rPr>
            <w:rFonts w:ascii="Arial" w:hAnsi="Arial" w:cs="Arial"/>
            <w:color w:val="000000"/>
            <w:sz w:val="22"/>
            <w:szCs w:val="22"/>
            <w:vertAlign w:val="superscript"/>
          </w:rPr>
          <w:tag w:val="MENDELEY_CITATION_v3_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"/>
          <w:id w:val="653341213"/>
          <w:placeholder>
            <w:docPart w:val="DefaultPlaceholder_-1854013440"/>
          </w:placeholder>
        </w:sdtPr>
        <w:sdtContent>
          <w:r w:rsidR="008E7E2D" w:rsidRPr="008E7E2D">
            <w:rPr>
              <w:rFonts w:ascii="Arial" w:hAnsi="Arial" w:cs="Arial"/>
              <w:color w:val="000000"/>
              <w:sz w:val="22"/>
              <w:szCs w:val="22"/>
              <w:vertAlign w:val="superscript"/>
            </w:rPr>
            <w:t>26,27</w:t>
          </w:r>
        </w:sdtContent>
      </w:sdt>
      <w:r>
        <w:rPr>
          <w:rFonts w:ascii="Arial" w:hAnsi="Arial" w:cs="Arial"/>
          <w:sz w:val="22"/>
          <w:szCs w:val="22"/>
        </w:rPr>
        <w:t>.</w:t>
      </w:r>
    </w:p>
    <w:p w14:paraId="020BC991" w14:textId="77777777" w:rsidR="009F08D9" w:rsidRDefault="009F08D9" w:rsidP="00081385">
      <w:pPr>
        <w:spacing w:line="360" w:lineRule="auto"/>
        <w:rPr>
          <w:rFonts w:ascii="Arial" w:hAnsi="Arial" w:cs="Arial"/>
          <w:sz w:val="22"/>
          <w:szCs w:val="22"/>
        </w:rPr>
      </w:pPr>
    </w:p>
    <w:p w14:paraId="72EF8E0C" w14:textId="67886116" w:rsidR="009F08D9" w:rsidRDefault="009F08D9" w:rsidP="00081385">
      <w:pPr>
        <w:spacing w:line="360" w:lineRule="auto"/>
        <w:rPr>
          <w:rFonts w:ascii="Arial" w:hAnsi="Arial" w:cs="Arial"/>
          <w:sz w:val="22"/>
          <w:szCs w:val="22"/>
        </w:rPr>
      </w:pPr>
      <w:r>
        <w:rPr>
          <w:rFonts w:ascii="Arial" w:hAnsi="Arial" w:cs="Arial"/>
          <w:sz w:val="22"/>
          <w:szCs w:val="22"/>
        </w:rPr>
        <w:tab/>
      </w:r>
      <w:del w:id="697" w:author="Stenglein,Mark" w:date="2025-02-20T11:40:00Z" w16du:dateUtc="2025-02-20T18:40:00Z">
        <w:r w:rsidR="001B7C01" w:rsidDel="006B20E3">
          <w:rPr>
            <w:rFonts w:ascii="Arial" w:hAnsi="Arial" w:cs="Arial"/>
            <w:sz w:val="22"/>
            <w:szCs w:val="22"/>
          </w:rPr>
          <w:delText xml:space="preserve">The sequences </w:delText>
        </w:r>
        <w:r w:rsidR="001055B7" w:rsidDel="006B20E3">
          <w:rPr>
            <w:rFonts w:ascii="Arial" w:hAnsi="Arial" w:cs="Arial"/>
            <w:sz w:val="22"/>
            <w:szCs w:val="22"/>
          </w:rPr>
          <w:delText xml:space="preserve">identified in this study </w:delText>
        </w:r>
        <w:r w:rsidR="001B7C01" w:rsidDel="006B20E3">
          <w:rPr>
            <w:rFonts w:ascii="Arial" w:hAnsi="Arial" w:cs="Arial"/>
            <w:sz w:val="22"/>
            <w:szCs w:val="22"/>
          </w:rPr>
          <w:delText xml:space="preserve">enabled us to investigate the </w:delText>
        </w:r>
        <w:r w:rsidDel="006B20E3">
          <w:rPr>
            <w:rFonts w:ascii="Arial" w:hAnsi="Arial" w:cs="Arial"/>
            <w:sz w:val="22"/>
            <w:szCs w:val="22"/>
          </w:rPr>
          <w:delText>differences in A/B genotypes and the presence of chaq virus</w:delText>
        </w:r>
      </w:del>
      <w:ins w:id="698" w:author="Stenglein,Mark" w:date="2025-02-20T11:40:00Z" w16du:dateUtc="2025-02-20T18:40:00Z">
        <w:r w:rsidR="006B20E3">
          <w:rPr>
            <w:rFonts w:ascii="Arial" w:hAnsi="Arial" w:cs="Arial"/>
            <w:sz w:val="22"/>
            <w:szCs w:val="22"/>
          </w:rPr>
          <w:t>We found that chaq virus was only associated with galbut clade A infections</w:t>
        </w:r>
      </w:ins>
      <w:r>
        <w:rPr>
          <w:rFonts w:ascii="Arial" w:hAnsi="Arial" w:cs="Arial"/>
          <w:sz w:val="22"/>
          <w:szCs w:val="22"/>
        </w:rPr>
        <w:t xml:space="preserve">. </w:t>
      </w:r>
      <w:del w:id="699" w:author="Stenglein,Mark" w:date="2025-02-20T11:11:00Z" w16du:dateUtc="2025-02-20T18:11:00Z">
        <w:r w:rsidDel="007C35CB">
          <w:rPr>
            <w:rFonts w:ascii="Arial" w:hAnsi="Arial" w:cs="Arial"/>
            <w:sz w:val="22"/>
            <w:szCs w:val="22"/>
          </w:rPr>
          <w:delText xml:space="preserve">We </w:delText>
        </w:r>
        <w:r w:rsidR="001B7C01" w:rsidDel="007C35CB">
          <w:rPr>
            <w:rFonts w:ascii="Arial" w:hAnsi="Arial" w:cs="Arial"/>
            <w:sz w:val="22"/>
            <w:szCs w:val="22"/>
          </w:rPr>
          <w:delText>confirmed</w:delText>
        </w:r>
        <w:r w:rsidDel="007C35CB">
          <w:rPr>
            <w:rFonts w:ascii="Arial" w:hAnsi="Arial" w:cs="Arial"/>
            <w:sz w:val="22"/>
            <w:szCs w:val="22"/>
          </w:rPr>
          <w:delText xml:space="preserve"> that chaq virus </w:delText>
        </w:r>
        <w:r w:rsidR="001B7C01" w:rsidDel="007C35CB">
          <w:rPr>
            <w:rFonts w:ascii="Arial" w:hAnsi="Arial" w:cs="Arial"/>
            <w:sz w:val="22"/>
            <w:szCs w:val="22"/>
          </w:rPr>
          <w:delText xml:space="preserve">infection </w:delText>
        </w:r>
        <w:r w:rsidDel="007C35CB">
          <w:rPr>
            <w:rFonts w:ascii="Arial" w:hAnsi="Arial" w:cs="Arial"/>
            <w:sz w:val="22"/>
            <w:szCs w:val="22"/>
          </w:rPr>
          <w:delText xml:space="preserve">with clade B galbut virus </w:delText>
        </w:r>
        <w:r w:rsidR="00F7053F" w:rsidDel="007C35CB">
          <w:rPr>
            <w:rFonts w:ascii="Arial" w:hAnsi="Arial" w:cs="Arial"/>
            <w:sz w:val="22"/>
            <w:szCs w:val="22"/>
          </w:rPr>
          <w:delText>was</w:delText>
        </w:r>
        <w:r w:rsidR="001055B7" w:rsidDel="007C35CB">
          <w:rPr>
            <w:rFonts w:ascii="Arial" w:hAnsi="Arial" w:cs="Arial"/>
            <w:sz w:val="22"/>
            <w:szCs w:val="22"/>
          </w:rPr>
          <w:delText xml:space="preserve"> extremely</w:delText>
        </w:r>
        <w:r w:rsidR="001B7C01" w:rsidDel="007C35CB">
          <w:rPr>
            <w:rFonts w:ascii="Arial" w:hAnsi="Arial" w:cs="Arial"/>
            <w:sz w:val="22"/>
            <w:szCs w:val="22"/>
          </w:rPr>
          <w:delText xml:space="preserve"> rare</w:delText>
        </w:r>
      </w:del>
      <w:ins w:id="700" w:author="Stenglein,Mark" w:date="2025-02-20T11:11:00Z" w16du:dateUtc="2025-02-20T18:11:00Z">
        <w:r w:rsidR="007C35CB">
          <w:rPr>
            <w:rFonts w:ascii="Arial" w:hAnsi="Arial" w:cs="Arial"/>
            <w:sz w:val="22"/>
            <w:szCs w:val="22"/>
          </w:rPr>
          <w:t xml:space="preserve">There were no instances of clade B-only infection associated with the prescence of chaq virus. </w:t>
        </w:r>
      </w:ins>
      <w:ins w:id="701" w:author="Stenglein,Mark" w:date="2025-02-20T11:12:00Z" w16du:dateUtc="2025-02-20T18:12:00Z">
        <w:r w:rsidR="007C35CB">
          <w:rPr>
            <w:rFonts w:ascii="Arial" w:hAnsi="Arial" w:cs="Arial"/>
            <w:sz w:val="22"/>
            <w:szCs w:val="22"/>
          </w:rPr>
          <w:t xml:space="preserve"> The only examples of clade B infections with chaq virus segments also contained a co-infecting clade A virus (e.g. ME-F-1, Penn-F-4, and ME-M-7)</w:t>
        </w:r>
      </w:ins>
      <w:r>
        <w:rPr>
          <w:rFonts w:ascii="Arial" w:hAnsi="Arial" w:cs="Arial"/>
          <w:sz w:val="22"/>
          <w:szCs w:val="22"/>
        </w:rPr>
        <w:t xml:space="preserve">. </w:t>
      </w:r>
      <w:commentRangeStart w:id="702"/>
      <w:del w:id="703" w:author="Stenglein,Mark" w:date="2025-02-20T11:13:00Z" w16du:dateUtc="2025-02-20T18:13:00Z">
        <w:r w:rsidDel="009B37AF">
          <w:rPr>
            <w:rFonts w:ascii="Arial" w:hAnsi="Arial" w:cs="Arial"/>
            <w:sz w:val="22"/>
            <w:szCs w:val="22"/>
          </w:rPr>
          <w:delText>ME-F-1</w:delText>
        </w:r>
        <w:commentRangeEnd w:id="702"/>
        <w:r w:rsidR="007C35CB" w:rsidDel="009B37AF">
          <w:rPr>
            <w:rStyle w:val="CommentReference"/>
          </w:rPr>
          <w:commentReference w:id="702"/>
        </w:r>
        <w:r w:rsidDel="009B37AF">
          <w:rPr>
            <w:rFonts w:ascii="Arial" w:hAnsi="Arial" w:cs="Arial"/>
            <w:sz w:val="22"/>
            <w:szCs w:val="22"/>
          </w:rPr>
          <w:delText xml:space="preserve"> was </w:delText>
        </w:r>
        <w:r w:rsidR="001B7C01" w:rsidDel="009B37AF">
          <w:rPr>
            <w:rFonts w:ascii="Arial" w:hAnsi="Arial" w:cs="Arial"/>
            <w:sz w:val="22"/>
            <w:szCs w:val="22"/>
          </w:rPr>
          <w:delText xml:space="preserve">the only clade B sample </w:delText>
        </w:r>
        <w:r w:rsidDel="009B37AF">
          <w:rPr>
            <w:rFonts w:ascii="Arial" w:hAnsi="Arial" w:cs="Arial"/>
            <w:sz w:val="22"/>
            <w:szCs w:val="22"/>
          </w:rPr>
          <w:delText>associated with chaq virus infection</w:delText>
        </w:r>
        <w:r w:rsidR="001055B7" w:rsidDel="009B37AF">
          <w:rPr>
            <w:rFonts w:ascii="Arial" w:hAnsi="Arial" w:cs="Arial"/>
            <w:sz w:val="22"/>
            <w:szCs w:val="22"/>
          </w:rPr>
          <w:delText xml:space="preserve"> (</w:delText>
        </w:r>
        <w:r w:rsidR="001055B7" w:rsidRPr="001055B7" w:rsidDel="009B37AF">
          <w:rPr>
            <w:rFonts w:ascii="Arial" w:hAnsi="Arial" w:cs="Arial"/>
            <w:b/>
            <w:bCs/>
            <w:sz w:val="22"/>
            <w:szCs w:val="22"/>
          </w:rPr>
          <w:delText>Fig. 9-14</w:delText>
        </w:r>
        <w:r w:rsidR="001055B7" w:rsidDel="009B37AF">
          <w:rPr>
            <w:rFonts w:ascii="Arial" w:hAnsi="Arial" w:cs="Arial"/>
            <w:sz w:val="22"/>
            <w:szCs w:val="22"/>
          </w:rPr>
          <w:delText>)</w:delText>
        </w:r>
        <w:r w:rsidDel="009B37AF">
          <w:rPr>
            <w:rFonts w:ascii="Arial" w:hAnsi="Arial" w:cs="Arial"/>
            <w:sz w:val="22"/>
            <w:szCs w:val="22"/>
          </w:rPr>
          <w:delText xml:space="preserve">. </w:delText>
        </w:r>
      </w:del>
      <w:r w:rsidR="001055B7">
        <w:rPr>
          <w:rFonts w:ascii="Arial" w:hAnsi="Arial" w:cs="Arial"/>
          <w:sz w:val="22"/>
          <w:szCs w:val="22"/>
        </w:rPr>
        <w:t>T</w:t>
      </w:r>
      <w:r w:rsidR="001B7C01">
        <w:rPr>
          <w:rFonts w:ascii="Arial" w:hAnsi="Arial" w:cs="Arial"/>
          <w:sz w:val="22"/>
          <w:szCs w:val="22"/>
        </w:rPr>
        <w:t>here are l</w:t>
      </w:r>
      <w:r>
        <w:rPr>
          <w:rFonts w:ascii="Arial" w:hAnsi="Arial" w:cs="Arial"/>
          <w:sz w:val="22"/>
          <w:szCs w:val="22"/>
        </w:rPr>
        <w:t>ow</w:t>
      </w:r>
      <w:r w:rsidR="001055B7">
        <w:rPr>
          <w:rFonts w:ascii="Arial" w:hAnsi="Arial" w:cs="Arial"/>
          <w:sz w:val="22"/>
          <w:szCs w:val="22"/>
        </w:rPr>
        <w:t>-</w:t>
      </w:r>
      <w:r>
        <w:rPr>
          <w:rFonts w:ascii="Arial" w:hAnsi="Arial" w:cs="Arial"/>
          <w:sz w:val="22"/>
          <w:szCs w:val="22"/>
        </w:rPr>
        <w:t xml:space="preserve"> and high</w:t>
      </w:r>
      <w:r w:rsidR="001055B7">
        <w:rPr>
          <w:rFonts w:ascii="Arial" w:hAnsi="Arial" w:cs="Arial"/>
          <w:sz w:val="22"/>
          <w:szCs w:val="22"/>
        </w:rPr>
        <w:t>-</w:t>
      </w:r>
      <w:r>
        <w:rPr>
          <w:rFonts w:ascii="Arial" w:hAnsi="Arial" w:cs="Arial"/>
          <w:sz w:val="22"/>
          <w:szCs w:val="22"/>
        </w:rPr>
        <w:t xml:space="preserve"> infection levels associated with galbut virus</w:t>
      </w:r>
      <w:r w:rsidR="001055B7">
        <w:rPr>
          <w:rFonts w:ascii="Arial" w:hAnsi="Arial" w:cs="Arial"/>
          <w:sz w:val="22"/>
          <w:szCs w:val="22"/>
        </w:rPr>
        <w:t xml:space="preserve"> infection</w:t>
      </w:r>
      <w:r>
        <w:rPr>
          <w:rFonts w:ascii="Arial" w:hAnsi="Arial" w:cs="Arial"/>
          <w:sz w:val="22"/>
          <w:szCs w:val="22"/>
        </w:rPr>
        <w:t xml:space="preserve"> but </w:t>
      </w:r>
      <w:commentRangeStart w:id="704"/>
      <w:r w:rsidR="001B7C01">
        <w:rPr>
          <w:rFonts w:ascii="Arial" w:hAnsi="Arial" w:cs="Arial"/>
          <w:sz w:val="22"/>
          <w:szCs w:val="22"/>
        </w:rPr>
        <w:t xml:space="preserve">how </w:t>
      </w:r>
      <w:r w:rsidR="001055B7">
        <w:rPr>
          <w:rFonts w:ascii="Arial" w:hAnsi="Arial" w:cs="Arial"/>
          <w:sz w:val="22"/>
          <w:szCs w:val="22"/>
        </w:rPr>
        <w:t>it</w:t>
      </w:r>
      <w:r>
        <w:rPr>
          <w:rFonts w:ascii="Arial" w:hAnsi="Arial" w:cs="Arial"/>
          <w:sz w:val="22"/>
          <w:szCs w:val="22"/>
        </w:rPr>
        <w:t xml:space="preserve"> </w:t>
      </w:r>
      <w:r w:rsidR="001055B7">
        <w:rPr>
          <w:rFonts w:ascii="Arial" w:hAnsi="Arial" w:cs="Arial"/>
          <w:sz w:val="22"/>
          <w:szCs w:val="22"/>
        </w:rPr>
        <w:t>is implicated</w:t>
      </w:r>
      <w:r>
        <w:rPr>
          <w:rFonts w:ascii="Arial" w:hAnsi="Arial" w:cs="Arial"/>
          <w:sz w:val="22"/>
          <w:szCs w:val="22"/>
        </w:rPr>
        <w:t xml:space="preserve"> </w:t>
      </w:r>
      <w:r w:rsidR="001B7C01">
        <w:rPr>
          <w:rFonts w:ascii="Arial" w:hAnsi="Arial" w:cs="Arial"/>
          <w:sz w:val="22"/>
          <w:szCs w:val="22"/>
        </w:rPr>
        <w:t>in</w:t>
      </w:r>
      <w:r>
        <w:rPr>
          <w:rFonts w:ascii="Arial" w:hAnsi="Arial" w:cs="Arial"/>
          <w:sz w:val="22"/>
          <w:szCs w:val="22"/>
        </w:rPr>
        <w:t xml:space="preserve"> clade A or B infection and whether chaq virus </w:t>
      </w:r>
      <w:r w:rsidR="001055B7">
        <w:rPr>
          <w:rFonts w:ascii="Arial" w:hAnsi="Arial" w:cs="Arial"/>
          <w:sz w:val="22"/>
          <w:szCs w:val="22"/>
        </w:rPr>
        <w:t>presence factors in was unknown</w:t>
      </w:r>
      <w:commentRangeEnd w:id="704"/>
      <w:r w:rsidR="00CD3813">
        <w:rPr>
          <w:rStyle w:val="CommentReference"/>
        </w:rPr>
        <w:commentReference w:id="704"/>
      </w:r>
      <w:r>
        <w:rPr>
          <w:rFonts w:ascii="Arial" w:hAnsi="Arial" w:cs="Arial"/>
          <w:sz w:val="22"/>
          <w:szCs w:val="22"/>
        </w:rPr>
        <w:t>. When we normalized the number of reads per segment by the total number of reads the high and low pattern was true for clade A infections but not for clade B infections</w:t>
      </w:r>
      <w:r w:rsidR="001055B7">
        <w:rPr>
          <w:rFonts w:ascii="Arial" w:hAnsi="Arial" w:cs="Arial"/>
          <w:sz w:val="22"/>
          <w:szCs w:val="22"/>
        </w:rPr>
        <w:t xml:space="preserve"> (</w:t>
      </w:r>
      <w:r w:rsidR="001055B7" w:rsidRPr="001055B7">
        <w:rPr>
          <w:rFonts w:ascii="Arial" w:hAnsi="Arial" w:cs="Arial"/>
          <w:b/>
          <w:bCs/>
          <w:sz w:val="22"/>
          <w:szCs w:val="22"/>
        </w:rPr>
        <w:t>Fig. 8</w:t>
      </w:r>
      <w:r w:rsidR="001055B7">
        <w:rPr>
          <w:rFonts w:ascii="Arial" w:hAnsi="Arial" w:cs="Arial"/>
          <w:sz w:val="22"/>
          <w:szCs w:val="22"/>
        </w:rPr>
        <w:t>)</w:t>
      </w:r>
      <w:r>
        <w:rPr>
          <w:rFonts w:ascii="Arial" w:hAnsi="Arial" w:cs="Arial"/>
          <w:sz w:val="22"/>
          <w:szCs w:val="22"/>
        </w:rPr>
        <w:t xml:space="preserve">. </w:t>
      </w:r>
      <w:r w:rsidR="001055B7">
        <w:rPr>
          <w:rFonts w:ascii="Arial" w:hAnsi="Arial" w:cs="Arial"/>
          <w:sz w:val="22"/>
          <w:szCs w:val="22"/>
        </w:rPr>
        <w:t>C</w:t>
      </w:r>
      <w:r>
        <w:rPr>
          <w:rFonts w:ascii="Arial" w:hAnsi="Arial" w:cs="Arial"/>
          <w:sz w:val="22"/>
          <w:szCs w:val="22"/>
        </w:rPr>
        <w:t xml:space="preserve">haq virus infection was found in </w:t>
      </w:r>
      <w:r w:rsidR="001055B7">
        <w:rPr>
          <w:rFonts w:ascii="Arial" w:hAnsi="Arial" w:cs="Arial"/>
          <w:sz w:val="22"/>
          <w:szCs w:val="22"/>
        </w:rPr>
        <w:t>low- and high-level infections (</w:t>
      </w:r>
      <w:r w:rsidR="001055B7" w:rsidRPr="001055B7">
        <w:rPr>
          <w:rFonts w:ascii="Arial" w:hAnsi="Arial" w:cs="Arial"/>
          <w:b/>
          <w:bCs/>
          <w:sz w:val="22"/>
          <w:szCs w:val="22"/>
        </w:rPr>
        <w:t>Fig. 8</w:t>
      </w:r>
      <w:r w:rsidR="001055B7">
        <w:rPr>
          <w:rFonts w:ascii="Arial" w:hAnsi="Arial" w:cs="Arial"/>
          <w:sz w:val="22"/>
          <w:szCs w:val="22"/>
        </w:rPr>
        <w:t>)</w:t>
      </w:r>
      <w:r>
        <w:rPr>
          <w:rFonts w:ascii="Arial" w:hAnsi="Arial" w:cs="Arial"/>
          <w:sz w:val="22"/>
          <w:szCs w:val="22"/>
        </w:rPr>
        <w:t xml:space="preserve">. Therefore, it appears that chaq virus does </w:t>
      </w:r>
      <w:r w:rsidR="005246B1">
        <w:rPr>
          <w:rFonts w:ascii="Arial" w:hAnsi="Arial" w:cs="Arial"/>
          <w:sz w:val="22"/>
          <w:szCs w:val="22"/>
        </w:rPr>
        <w:t xml:space="preserve">not </w:t>
      </w:r>
      <w:r w:rsidR="001B7C01">
        <w:rPr>
          <w:rFonts w:ascii="Arial" w:hAnsi="Arial" w:cs="Arial"/>
          <w:sz w:val="22"/>
          <w:szCs w:val="22"/>
        </w:rPr>
        <w:t>impact</w:t>
      </w:r>
      <w:r>
        <w:rPr>
          <w:rFonts w:ascii="Arial" w:hAnsi="Arial" w:cs="Arial"/>
          <w:sz w:val="22"/>
          <w:szCs w:val="22"/>
        </w:rPr>
        <w:t xml:space="preserve"> levels of galbut virus infection. </w:t>
      </w:r>
    </w:p>
    <w:p w14:paraId="02EAE11B" w14:textId="77777777" w:rsidR="009F08D9" w:rsidRDefault="009F08D9" w:rsidP="00081385">
      <w:pPr>
        <w:spacing w:line="360" w:lineRule="auto"/>
        <w:rPr>
          <w:rFonts w:ascii="Arial" w:hAnsi="Arial" w:cs="Arial"/>
          <w:sz w:val="22"/>
          <w:szCs w:val="22"/>
        </w:rPr>
      </w:pPr>
    </w:p>
    <w:p w14:paraId="6A9E592A" w14:textId="4C8308E4" w:rsidR="00081385" w:rsidRDefault="009F08D9" w:rsidP="00081385">
      <w:pPr>
        <w:spacing w:line="360" w:lineRule="auto"/>
        <w:rPr>
          <w:rFonts w:ascii="Arial" w:hAnsi="Arial" w:cs="Arial"/>
          <w:sz w:val="22"/>
          <w:szCs w:val="22"/>
        </w:rPr>
      </w:pPr>
      <w:r>
        <w:rPr>
          <w:rFonts w:ascii="Arial" w:hAnsi="Arial" w:cs="Arial"/>
          <w:sz w:val="22"/>
          <w:szCs w:val="22"/>
        </w:rPr>
        <w:tab/>
      </w:r>
      <w:ins w:id="705" w:author="Stenglein,Mark" w:date="2025-02-20T11:41:00Z" w16du:dateUtc="2025-02-20T18:41:00Z">
        <w:r w:rsidR="00CD3813">
          <w:rPr>
            <w:rFonts w:ascii="Arial" w:hAnsi="Arial" w:cs="Arial"/>
            <w:sz w:val="22"/>
            <w:szCs w:val="22"/>
          </w:rPr>
          <w:t xml:space="preserve">We found evidence of galbut virus coinfection in X% of flies. Most of these cases did not correspond to simple co-infection by 2 viruses (2 sets of </w:t>
        </w:r>
      </w:ins>
      <w:ins w:id="706" w:author="Stenglein,Mark" w:date="2025-02-20T11:42:00Z" w16du:dateUtc="2025-02-20T18:42:00Z">
        <w:r w:rsidR="00CD3813">
          <w:rPr>
            <w:rFonts w:ascii="Arial" w:hAnsi="Arial" w:cs="Arial"/>
            <w:sz w:val="22"/>
            <w:szCs w:val="22"/>
          </w:rPr>
          <w:t>3 segments).  Instead, …</w:t>
        </w:r>
      </w:ins>
      <w:r w:rsidR="001055B7">
        <w:rPr>
          <w:rFonts w:ascii="Arial" w:hAnsi="Arial" w:cs="Arial"/>
          <w:sz w:val="22"/>
          <w:szCs w:val="22"/>
        </w:rPr>
        <w:t xml:space="preserve">The </w:t>
      </w:r>
      <w:r w:rsidR="001055B7" w:rsidRPr="00081385">
        <w:rPr>
          <w:rFonts w:ascii="Arial" w:hAnsi="Arial" w:cs="Arial"/>
          <w:sz w:val="22"/>
          <w:szCs w:val="22"/>
        </w:rPr>
        <w:t>biology of galbut virus coinfection is complex</w:t>
      </w:r>
      <w:r>
        <w:rPr>
          <w:rFonts w:ascii="Arial" w:hAnsi="Arial" w:cs="Arial"/>
          <w:sz w:val="22"/>
          <w:szCs w:val="22"/>
        </w:rPr>
        <w:t xml:space="preserve">. </w:t>
      </w:r>
      <w:r w:rsidR="001055B7">
        <w:rPr>
          <w:rFonts w:ascii="Arial" w:hAnsi="Arial" w:cs="Arial"/>
          <w:sz w:val="22"/>
          <w:szCs w:val="22"/>
        </w:rPr>
        <w:t>Galbut</w:t>
      </w:r>
      <w:r w:rsidRPr="009F08D9">
        <w:rPr>
          <w:rFonts w:ascii="Arial" w:hAnsi="Arial" w:cs="Arial"/>
          <w:sz w:val="22"/>
          <w:szCs w:val="22"/>
        </w:rPr>
        <w:t xml:space="preserve"> virus coinfection </w:t>
      </w:r>
      <w:r w:rsidRPr="00081385">
        <w:rPr>
          <w:rFonts w:ascii="Arial" w:hAnsi="Arial" w:cs="Arial"/>
          <w:sz w:val="22"/>
          <w:szCs w:val="22"/>
        </w:rPr>
        <w:t xml:space="preserve">does not require all segments. Forty-one samples had evidence of coinfection. Seventeen had a </w:t>
      </w:r>
      <w:r w:rsidR="00081385" w:rsidRPr="00081385">
        <w:rPr>
          <w:rFonts w:ascii="Arial" w:hAnsi="Arial" w:cs="Arial"/>
          <w:sz w:val="22"/>
          <w:szCs w:val="22"/>
        </w:rPr>
        <w:t xml:space="preserve">coding </w:t>
      </w:r>
      <w:r w:rsidRPr="00081385">
        <w:rPr>
          <w:rFonts w:ascii="Arial" w:hAnsi="Arial" w:cs="Arial"/>
          <w:sz w:val="22"/>
          <w:szCs w:val="22"/>
        </w:rPr>
        <w:t>complete second se</w:t>
      </w:r>
      <w:r w:rsidR="00081385" w:rsidRPr="00081385">
        <w:rPr>
          <w:rFonts w:ascii="Arial" w:hAnsi="Arial" w:cs="Arial"/>
          <w:sz w:val="22"/>
          <w:szCs w:val="22"/>
        </w:rPr>
        <w:t>quence</w:t>
      </w:r>
      <w:r w:rsidRPr="00081385">
        <w:rPr>
          <w:rFonts w:ascii="Arial" w:hAnsi="Arial" w:cs="Arial"/>
          <w:sz w:val="22"/>
          <w:szCs w:val="22"/>
        </w:rPr>
        <w:t xml:space="preserve"> of </w:t>
      </w:r>
      <w:r w:rsidR="00081385" w:rsidRPr="00081385">
        <w:rPr>
          <w:rFonts w:ascii="Arial" w:hAnsi="Arial" w:cs="Arial"/>
          <w:sz w:val="22"/>
          <w:szCs w:val="22"/>
        </w:rPr>
        <w:t xml:space="preserve">at least </w:t>
      </w:r>
      <w:r w:rsidRPr="00081385">
        <w:rPr>
          <w:rFonts w:ascii="Arial" w:hAnsi="Arial" w:cs="Arial"/>
          <w:sz w:val="22"/>
          <w:szCs w:val="22"/>
        </w:rPr>
        <w:t>one galbut virus segment or chaq virus segment</w:t>
      </w:r>
      <w:r w:rsidR="001055B7">
        <w:rPr>
          <w:rFonts w:ascii="Arial" w:hAnsi="Arial" w:cs="Arial"/>
          <w:sz w:val="22"/>
          <w:szCs w:val="22"/>
        </w:rPr>
        <w:t xml:space="preserve"> (</w:t>
      </w:r>
      <w:r w:rsidR="001055B7" w:rsidRPr="001055B7">
        <w:rPr>
          <w:rFonts w:ascii="Arial" w:hAnsi="Arial" w:cs="Arial"/>
          <w:b/>
          <w:bCs/>
          <w:sz w:val="22"/>
          <w:szCs w:val="22"/>
        </w:rPr>
        <w:t>Fig. 3</w:t>
      </w:r>
      <w:r w:rsidR="001055B7">
        <w:rPr>
          <w:rFonts w:ascii="Arial" w:hAnsi="Arial" w:cs="Arial"/>
          <w:sz w:val="22"/>
          <w:szCs w:val="22"/>
        </w:rPr>
        <w:t>)</w:t>
      </w:r>
      <w:r w:rsidRPr="00081385">
        <w:rPr>
          <w:rFonts w:ascii="Arial" w:hAnsi="Arial" w:cs="Arial"/>
          <w:sz w:val="22"/>
          <w:szCs w:val="22"/>
        </w:rPr>
        <w:t xml:space="preserve">. </w:t>
      </w:r>
      <w:r w:rsidR="001055B7">
        <w:rPr>
          <w:rFonts w:ascii="Arial" w:hAnsi="Arial" w:cs="Arial"/>
          <w:sz w:val="22"/>
          <w:szCs w:val="22"/>
        </w:rPr>
        <w:t>O</w:t>
      </w:r>
      <w:r w:rsidRPr="00081385">
        <w:rPr>
          <w:rFonts w:ascii="Arial" w:hAnsi="Arial" w:cs="Arial"/>
          <w:sz w:val="22"/>
          <w:szCs w:val="22"/>
        </w:rPr>
        <w:t xml:space="preserve">nly two samples </w:t>
      </w:r>
      <w:r w:rsidR="001055B7">
        <w:rPr>
          <w:rFonts w:ascii="Arial" w:hAnsi="Arial" w:cs="Arial"/>
          <w:sz w:val="22"/>
          <w:szCs w:val="22"/>
        </w:rPr>
        <w:t>had</w:t>
      </w:r>
      <w:r w:rsidRPr="00081385">
        <w:rPr>
          <w:rFonts w:ascii="Arial" w:hAnsi="Arial" w:cs="Arial"/>
          <w:sz w:val="22"/>
          <w:szCs w:val="22"/>
        </w:rPr>
        <w:t xml:space="preserve"> complete coinfections</w:t>
      </w:r>
      <w:r w:rsidR="00081385" w:rsidRPr="00081385">
        <w:rPr>
          <w:rFonts w:ascii="Arial" w:hAnsi="Arial" w:cs="Arial"/>
          <w:sz w:val="22"/>
          <w:szCs w:val="22"/>
        </w:rPr>
        <w:t>. In both cases, these</w:t>
      </w:r>
      <w:r w:rsidRPr="00081385">
        <w:rPr>
          <w:rFonts w:ascii="Arial" w:hAnsi="Arial" w:cs="Arial"/>
          <w:sz w:val="22"/>
          <w:szCs w:val="22"/>
        </w:rPr>
        <w:t xml:space="preserve"> represented </w:t>
      </w:r>
      <w:r w:rsidR="001B7C01">
        <w:rPr>
          <w:rFonts w:ascii="Arial" w:hAnsi="Arial" w:cs="Arial"/>
          <w:sz w:val="22"/>
          <w:szCs w:val="22"/>
        </w:rPr>
        <w:t>coinfections from each clade</w:t>
      </w:r>
      <w:r w:rsidRPr="00081385">
        <w:rPr>
          <w:rFonts w:ascii="Arial" w:hAnsi="Arial" w:cs="Arial"/>
          <w:sz w:val="22"/>
          <w:szCs w:val="22"/>
        </w:rPr>
        <w:t>. Galbut virus RNA 3 represented the most coinfections while RNA 1 represented the fewest</w:t>
      </w:r>
      <w:r w:rsidR="001055B7">
        <w:rPr>
          <w:rFonts w:ascii="Arial" w:hAnsi="Arial" w:cs="Arial"/>
          <w:sz w:val="22"/>
          <w:szCs w:val="22"/>
        </w:rPr>
        <w:t xml:space="preserve"> (</w:t>
      </w:r>
      <w:r w:rsidR="001055B7" w:rsidRPr="001055B7">
        <w:rPr>
          <w:rFonts w:ascii="Arial" w:hAnsi="Arial" w:cs="Arial"/>
          <w:b/>
          <w:bCs/>
          <w:sz w:val="22"/>
          <w:szCs w:val="22"/>
        </w:rPr>
        <w:t>Fig. 3</w:t>
      </w:r>
      <w:r w:rsidR="001055B7">
        <w:rPr>
          <w:rFonts w:ascii="Arial" w:hAnsi="Arial" w:cs="Arial"/>
          <w:sz w:val="22"/>
          <w:szCs w:val="22"/>
        </w:rPr>
        <w:t>)</w:t>
      </w:r>
      <w:r w:rsidRPr="00081385">
        <w:rPr>
          <w:rFonts w:ascii="Arial" w:hAnsi="Arial" w:cs="Arial"/>
          <w:sz w:val="22"/>
          <w:szCs w:val="22"/>
        </w:rPr>
        <w:t xml:space="preserve">. </w:t>
      </w:r>
      <w:r w:rsidR="00F7053F">
        <w:rPr>
          <w:rFonts w:ascii="Arial" w:hAnsi="Arial" w:cs="Arial"/>
          <w:sz w:val="22"/>
          <w:szCs w:val="22"/>
        </w:rPr>
        <w:t>It is possible</w:t>
      </w:r>
      <w:r w:rsidR="005246B1">
        <w:rPr>
          <w:rFonts w:ascii="Arial" w:hAnsi="Arial" w:cs="Arial"/>
          <w:sz w:val="22"/>
          <w:szCs w:val="22"/>
        </w:rPr>
        <w:t xml:space="preserve"> the role RNA 3 plays makes it more permissive to coinfection than RNA 1 or </w:t>
      </w:r>
      <w:r w:rsidR="005246B1">
        <w:rPr>
          <w:rFonts w:ascii="Arial" w:hAnsi="Arial" w:cs="Arial"/>
          <w:sz w:val="22"/>
          <w:szCs w:val="22"/>
        </w:rPr>
        <w:lastRenderedPageBreak/>
        <w:t xml:space="preserve">that RNA 1 is not specific </w:t>
      </w:r>
      <w:r w:rsidR="00F7053F">
        <w:rPr>
          <w:rFonts w:ascii="Arial" w:hAnsi="Arial" w:cs="Arial"/>
          <w:sz w:val="22"/>
          <w:szCs w:val="22"/>
        </w:rPr>
        <w:t>to</w:t>
      </w:r>
      <w:r w:rsidR="005246B1">
        <w:rPr>
          <w:rFonts w:ascii="Arial" w:hAnsi="Arial" w:cs="Arial"/>
          <w:sz w:val="22"/>
          <w:szCs w:val="22"/>
        </w:rPr>
        <w:t xml:space="preserve"> the transcripts it copies.</w:t>
      </w:r>
      <w:r w:rsidR="00081385" w:rsidRPr="00081385">
        <w:rPr>
          <w:rFonts w:ascii="Arial" w:hAnsi="Arial" w:cs="Arial"/>
          <w:sz w:val="22"/>
          <w:szCs w:val="22"/>
        </w:rPr>
        <w:t xml:space="preserve"> </w:t>
      </w:r>
      <w:r w:rsidR="001B7C01">
        <w:rPr>
          <w:rFonts w:ascii="Arial" w:hAnsi="Arial" w:cs="Arial"/>
          <w:sz w:val="22"/>
          <w:szCs w:val="22"/>
        </w:rPr>
        <w:t>Coinfection of one segment from each clade was also present. S</w:t>
      </w:r>
      <w:r w:rsidR="00081385" w:rsidRPr="00081385">
        <w:rPr>
          <w:rFonts w:ascii="Arial" w:hAnsi="Arial" w:cs="Arial"/>
          <w:sz w:val="22"/>
          <w:szCs w:val="22"/>
        </w:rPr>
        <w:t xml:space="preserve">amples 500-M-60 and Penn-M-2 </w:t>
      </w:r>
      <w:r w:rsidR="001055B7">
        <w:rPr>
          <w:rFonts w:ascii="Arial" w:hAnsi="Arial" w:cs="Arial"/>
          <w:sz w:val="22"/>
          <w:szCs w:val="22"/>
        </w:rPr>
        <w:t xml:space="preserve">had </w:t>
      </w:r>
      <w:r w:rsidR="00081385" w:rsidRPr="00081385">
        <w:rPr>
          <w:rFonts w:ascii="Arial" w:hAnsi="Arial" w:cs="Arial"/>
          <w:sz w:val="22"/>
          <w:szCs w:val="22"/>
        </w:rPr>
        <w:t>coding complete sequences from each clade</w:t>
      </w:r>
      <w:r w:rsidR="001B7C01">
        <w:rPr>
          <w:rFonts w:ascii="Arial" w:hAnsi="Arial" w:cs="Arial"/>
          <w:sz w:val="22"/>
          <w:szCs w:val="22"/>
        </w:rPr>
        <w:t xml:space="preserve"> in RNA 3</w:t>
      </w:r>
      <w:r w:rsidR="001055B7">
        <w:rPr>
          <w:rFonts w:ascii="Arial" w:hAnsi="Arial" w:cs="Arial"/>
          <w:sz w:val="22"/>
          <w:szCs w:val="22"/>
        </w:rPr>
        <w:t xml:space="preserve"> (</w:t>
      </w:r>
      <w:r w:rsidR="001055B7" w:rsidRPr="001055B7">
        <w:rPr>
          <w:rFonts w:ascii="Arial" w:hAnsi="Arial" w:cs="Arial"/>
          <w:b/>
          <w:bCs/>
          <w:sz w:val="22"/>
          <w:szCs w:val="22"/>
        </w:rPr>
        <w:t>Fig. 3 &amp; 6</w:t>
      </w:r>
      <w:r w:rsidR="001055B7">
        <w:rPr>
          <w:rFonts w:ascii="Arial" w:hAnsi="Arial" w:cs="Arial"/>
          <w:sz w:val="22"/>
          <w:szCs w:val="22"/>
        </w:rPr>
        <w:t>)</w:t>
      </w:r>
      <w:r w:rsidR="00081385" w:rsidRPr="00081385">
        <w:rPr>
          <w:rFonts w:ascii="Arial" w:hAnsi="Arial" w:cs="Arial"/>
          <w:sz w:val="22"/>
          <w:szCs w:val="22"/>
        </w:rPr>
        <w:t>.</w:t>
      </w:r>
      <w:r w:rsidR="00081385">
        <w:rPr>
          <w:rFonts w:ascii="Arial" w:hAnsi="Arial" w:cs="Arial"/>
          <w:sz w:val="22"/>
          <w:szCs w:val="22"/>
        </w:rPr>
        <w:t xml:space="preserve"> </w:t>
      </w:r>
    </w:p>
    <w:p w14:paraId="7366C801" w14:textId="77777777" w:rsidR="00081385" w:rsidRDefault="00081385" w:rsidP="00081385">
      <w:pPr>
        <w:spacing w:line="360" w:lineRule="auto"/>
        <w:rPr>
          <w:rFonts w:ascii="Arial" w:hAnsi="Arial" w:cs="Arial"/>
          <w:sz w:val="22"/>
          <w:szCs w:val="22"/>
        </w:rPr>
      </w:pPr>
    </w:p>
    <w:p w14:paraId="4E84BB0C" w14:textId="7693C1DD" w:rsidR="00081385" w:rsidRDefault="00081385" w:rsidP="00081385">
      <w:pPr>
        <w:spacing w:line="360" w:lineRule="auto"/>
        <w:rPr>
          <w:rFonts w:ascii="Arial" w:hAnsi="Arial" w:cs="Arial"/>
          <w:sz w:val="22"/>
          <w:szCs w:val="22"/>
        </w:rPr>
      </w:pPr>
      <w:r>
        <w:rPr>
          <w:rFonts w:ascii="Arial" w:hAnsi="Arial" w:cs="Arial"/>
          <w:sz w:val="22"/>
          <w:szCs w:val="22"/>
        </w:rPr>
        <w:tab/>
      </w:r>
      <w:ins w:id="707" w:author="Stenglein,Mark" w:date="2025-02-20T11:42:00Z" w16du:dateUtc="2025-02-20T18:42:00Z">
        <w:r w:rsidR="00CD3813">
          <w:rPr>
            <w:rFonts w:ascii="Arial" w:hAnsi="Arial" w:cs="Arial"/>
            <w:sz w:val="22"/>
            <w:szCs w:val="22"/>
          </w:rPr>
          <w:t xml:space="preserve">We identified evidence that galbut virus reassorts.  </w:t>
        </w:r>
      </w:ins>
      <w:del w:id="708" w:author="Stenglein,Mark" w:date="2025-02-20T11:42:00Z" w16du:dateUtc="2025-02-20T18:42:00Z">
        <w:r w:rsidR="001055B7" w:rsidDel="00CD3813">
          <w:rPr>
            <w:rFonts w:ascii="Arial" w:hAnsi="Arial" w:cs="Arial"/>
            <w:sz w:val="22"/>
            <w:szCs w:val="22"/>
          </w:rPr>
          <w:delText>There</w:delText>
        </w:r>
        <w:r w:rsidRPr="00081385" w:rsidDel="00CD3813">
          <w:rPr>
            <w:rFonts w:ascii="Arial" w:hAnsi="Arial" w:cs="Arial"/>
            <w:sz w:val="22"/>
            <w:szCs w:val="22"/>
          </w:rPr>
          <w:delText xml:space="preserve"> is limited evidence of reassortment across genotypes. </w:delText>
        </w:r>
      </w:del>
      <w:r w:rsidRPr="00081385">
        <w:rPr>
          <w:rFonts w:ascii="Arial" w:hAnsi="Arial" w:cs="Arial"/>
          <w:sz w:val="22"/>
          <w:szCs w:val="22"/>
        </w:rPr>
        <w:t xml:space="preserve">In all cases </w:t>
      </w:r>
      <w:r w:rsidR="001B7C01">
        <w:rPr>
          <w:rFonts w:ascii="Arial" w:hAnsi="Arial" w:cs="Arial"/>
          <w:sz w:val="22"/>
          <w:szCs w:val="22"/>
        </w:rPr>
        <w:t>of potential</w:t>
      </w:r>
      <w:r w:rsidRPr="00081385">
        <w:rPr>
          <w:rFonts w:ascii="Arial" w:hAnsi="Arial" w:cs="Arial"/>
          <w:sz w:val="22"/>
          <w:szCs w:val="22"/>
        </w:rPr>
        <w:t xml:space="preserve"> reassortment between genotypes, there </w:t>
      </w:r>
      <w:r w:rsidR="001B7C01">
        <w:rPr>
          <w:rFonts w:ascii="Arial" w:hAnsi="Arial" w:cs="Arial"/>
          <w:sz w:val="22"/>
          <w:szCs w:val="22"/>
        </w:rPr>
        <w:t>was coinfection of both clades</w:t>
      </w:r>
      <w:r w:rsidR="00C80F67">
        <w:rPr>
          <w:rFonts w:ascii="Arial" w:hAnsi="Arial" w:cs="Arial"/>
          <w:sz w:val="22"/>
          <w:szCs w:val="22"/>
        </w:rPr>
        <w:t xml:space="preserve"> (</w:t>
      </w:r>
      <w:r w:rsidR="00C80F67" w:rsidRPr="00C80F67">
        <w:rPr>
          <w:rFonts w:ascii="Arial" w:hAnsi="Arial" w:cs="Arial"/>
          <w:b/>
          <w:bCs/>
          <w:sz w:val="22"/>
          <w:szCs w:val="22"/>
        </w:rPr>
        <w:t>Fig. 9-14</w:t>
      </w:r>
      <w:r w:rsidR="00C80F67">
        <w:rPr>
          <w:rFonts w:ascii="Arial" w:hAnsi="Arial" w:cs="Arial"/>
          <w:sz w:val="22"/>
          <w:szCs w:val="22"/>
        </w:rPr>
        <w:t>)</w:t>
      </w:r>
      <w:r w:rsidRPr="00081385">
        <w:rPr>
          <w:rFonts w:ascii="Arial" w:hAnsi="Arial" w:cs="Arial"/>
          <w:sz w:val="22"/>
          <w:szCs w:val="22"/>
        </w:rPr>
        <w:t>. Infections like this do suggest that replication of s</w:t>
      </w:r>
      <w:r>
        <w:rPr>
          <w:rFonts w:ascii="Arial" w:hAnsi="Arial" w:cs="Arial"/>
          <w:sz w:val="22"/>
          <w:szCs w:val="22"/>
        </w:rPr>
        <w:t>egments</w:t>
      </w:r>
      <w:r w:rsidRPr="00081385">
        <w:rPr>
          <w:rFonts w:ascii="Arial" w:hAnsi="Arial" w:cs="Arial"/>
          <w:sz w:val="22"/>
          <w:szCs w:val="22"/>
        </w:rPr>
        <w:t xml:space="preserve"> does not require all se</w:t>
      </w:r>
      <w:r>
        <w:rPr>
          <w:rFonts w:ascii="Arial" w:hAnsi="Arial" w:cs="Arial"/>
          <w:sz w:val="22"/>
          <w:szCs w:val="22"/>
        </w:rPr>
        <w:t>quences to</w:t>
      </w:r>
      <w:r w:rsidRPr="00081385">
        <w:rPr>
          <w:rFonts w:ascii="Arial" w:hAnsi="Arial" w:cs="Arial"/>
          <w:sz w:val="22"/>
          <w:szCs w:val="22"/>
        </w:rPr>
        <w:t xml:space="preserve"> be from the same genotype. There is evidence of within genotype reassortment. RNA 1 and 2 of sample 500-M-61-2 and MEL191G from Australia</w:t>
      </w:r>
      <w:r w:rsidR="001B7C01">
        <w:rPr>
          <w:rFonts w:ascii="Arial" w:hAnsi="Arial" w:cs="Arial"/>
          <w:sz w:val="22"/>
          <w:szCs w:val="22"/>
        </w:rPr>
        <w:t>,</w:t>
      </w:r>
      <w:r w:rsidRPr="00081385">
        <w:rPr>
          <w:rFonts w:ascii="Arial" w:hAnsi="Arial" w:cs="Arial"/>
          <w:sz w:val="22"/>
          <w:szCs w:val="22"/>
        </w:rPr>
        <w:t xml:space="preserve"> are on divergent branches within clade A but the RNA 3 </w:t>
      </w:r>
      <w:r>
        <w:rPr>
          <w:rFonts w:ascii="Arial" w:hAnsi="Arial" w:cs="Arial"/>
          <w:sz w:val="22"/>
          <w:szCs w:val="22"/>
        </w:rPr>
        <w:t xml:space="preserve">sequences </w:t>
      </w:r>
      <w:r w:rsidRPr="00081385">
        <w:rPr>
          <w:rFonts w:ascii="Arial" w:hAnsi="Arial" w:cs="Arial"/>
          <w:sz w:val="22"/>
          <w:szCs w:val="22"/>
        </w:rPr>
        <w:t>are similar</w:t>
      </w:r>
      <w:r w:rsidR="00C80F67">
        <w:rPr>
          <w:rFonts w:ascii="Arial" w:hAnsi="Arial" w:cs="Arial"/>
          <w:sz w:val="22"/>
          <w:szCs w:val="22"/>
        </w:rPr>
        <w:t xml:space="preserve"> to</w:t>
      </w:r>
      <w:r w:rsidRPr="00081385">
        <w:rPr>
          <w:rFonts w:ascii="Arial" w:hAnsi="Arial" w:cs="Arial"/>
          <w:sz w:val="22"/>
          <w:szCs w:val="22"/>
        </w:rPr>
        <w:t xml:space="preserve"> other RNA 3 sequences. </w:t>
      </w:r>
      <w:r w:rsidR="00C80F67">
        <w:rPr>
          <w:rFonts w:ascii="Arial" w:hAnsi="Arial" w:cs="Arial"/>
          <w:sz w:val="22"/>
          <w:szCs w:val="22"/>
        </w:rPr>
        <w:t>When we investigated recombination, a</w:t>
      </w:r>
      <w:r w:rsidR="001B7C01">
        <w:rPr>
          <w:rFonts w:ascii="Arial" w:hAnsi="Arial" w:cs="Arial"/>
          <w:sz w:val="22"/>
          <w:szCs w:val="22"/>
        </w:rPr>
        <w:t>ll recombination</w:t>
      </w:r>
      <w:r w:rsidR="00C80F67">
        <w:rPr>
          <w:rFonts w:ascii="Arial" w:hAnsi="Arial" w:cs="Arial"/>
          <w:sz w:val="22"/>
          <w:szCs w:val="22"/>
        </w:rPr>
        <w:t xml:space="preserve"> events identified</w:t>
      </w:r>
      <w:r w:rsidR="001B7C01">
        <w:rPr>
          <w:rFonts w:ascii="Arial" w:hAnsi="Arial" w:cs="Arial"/>
          <w:sz w:val="22"/>
          <w:szCs w:val="22"/>
        </w:rPr>
        <w:t xml:space="preserve"> by the RDP were explained as unaccounted-for low-level coinfection or the result of fluctuation in similarity by chance</w:t>
      </w:r>
      <w:sdt>
        <w:sdtPr>
          <w:rPr>
            <w:rFonts w:ascii="Arial" w:hAnsi="Arial" w:cs="Arial"/>
            <w:color w:val="000000"/>
            <w:sz w:val="22"/>
            <w:szCs w:val="22"/>
            <w:vertAlign w:val="superscript"/>
          </w:rPr>
          <w:tag w:val="MENDELEY_CITATION_v3_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"/>
          <w:id w:val="876896343"/>
          <w:placeholder>
            <w:docPart w:val="DefaultPlaceholder_-1854013440"/>
          </w:placeholder>
        </w:sdtPr>
        <w:sdtContent>
          <w:r w:rsidR="008E7E2D" w:rsidRPr="008E7E2D">
            <w:rPr>
              <w:rFonts w:ascii="Arial" w:hAnsi="Arial" w:cs="Arial"/>
              <w:color w:val="000000"/>
              <w:sz w:val="22"/>
              <w:szCs w:val="22"/>
              <w:vertAlign w:val="superscript"/>
            </w:rPr>
            <w:t>28</w:t>
          </w:r>
        </w:sdtContent>
      </w:sdt>
      <w:r w:rsidR="001B7C01">
        <w:rPr>
          <w:rFonts w:ascii="Arial" w:hAnsi="Arial" w:cs="Arial"/>
          <w:sz w:val="22"/>
          <w:szCs w:val="22"/>
        </w:rPr>
        <w:t xml:space="preserve">. </w:t>
      </w:r>
    </w:p>
    <w:p w14:paraId="48A226E0" w14:textId="77777777" w:rsidR="00081385" w:rsidRDefault="00081385" w:rsidP="00081385">
      <w:pPr>
        <w:spacing w:line="360" w:lineRule="auto"/>
        <w:rPr>
          <w:rFonts w:ascii="Arial" w:hAnsi="Arial" w:cs="Arial"/>
          <w:sz w:val="22"/>
          <w:szCs w:val="22"/>
        </w:rPr>
      </w:pPr>
    </w:p>
    <w:p w14:paraId="49D3621E" w14:textId="42150FC4" w:rsidR="00081385" w:rsidRDefault="00C80F67" w:rsidP="00081385">
      <w:pPr>
        <w:spacing w:line="360" w:lineRule="auto"/>
        <w:ind w:firstLine="720"/>
        <w:rPr>
          <w:rFonts w:ascii="Arial" w:hAnsi="Arial" w:cs="Arial"/>
          <w:sz w:val="22"/>
          <w:szCs w:val="22"/>
        </w:rPr>
      </w:pPr>
      <w:commentRangeStart w:id="709"/>
      <w:r>
        <w:rPr>
          <w:rFonts w:ascii="Arial" w:hAnsi="Arial" w:cs="Arial"/>
          <w:sz w:val="22"/>
          <w:szCs w:val="22"/>
        </w:rPr>
        <w:t xml:space="preserve">To understand galbut virus infection in other </w:t>
      </w:r>
      <w:r w:rsidRPr="00663522">
        <w:rPr>
          <w:rFonts w:ascii="Arial" w:hAnsi="Arial" w:cs="Arial"/>
          <w:i/>
          <w:iCs/>
          <w:sz w:val="22"/>
          <w:szCs w:val="22"/>
        </w:rPr>
        <w:t xml:space="preserve">drosophila </w:t>
      </w:r>
      <w:r>
        <w:rPr>
          <w:rFonts w:ascii="Arial" w:hAnsi="Arial" w:cs="Arial"/>
          <w:sz w:val="22"/>
          <w:szCs w:val="22"/>
        </w:rPr>
        <w:t xml:space="preserve">species, particularly </w:t>
      </w:r>
      <w:r w:rsidRPr="00C80F67">
        <w:rPr>
          <w:rFonts w:ascii="Arial" w:hAnsi="Arial" w:cs="Arial"/>
          <w:i/>
          <w:iCs/>
          <w:sz w:val="22"/>
          <w:szCs w:val="22"/>
        </w:rPr>
        <w:t>D. simulans</w:t>
      </w:r>
      <w:r>
        <w:rPr>
          <w:rFonts w:ascii="Arial" w:hAnsi="Arial" w:cs="Arial"/>
          <w:sz w:val="22"/>
          <w:szCs w:val="22"/>
        </w:rPr>
        <w:t>, w</w:t>
      </w:r>
      <w:r w:rsidR="00081385">
        <w:rPr>
          <w:rFonts w:ascii="Arial" w:hAnsi="Arial" w:cs="Arial"/>
          <w:sz w:val="22"/>
          <w:szCs w:val="22"/>
        </w:rPr>
        <w:t>e us</w:t>
      </w:r>
      <w:r>
        <w:rPr>
          <w:rFonts w:ascii="Arial" w:hAnsi="Arial" w:cs="Arial"/>
          <w:sz w:val="22"/>
          <w:szCs w:val="22"/>
        </w:rPr>
        <w:t>ed</w:t>
      </w:r>
      <w:r w:rsidR="00081385">
        <w:rPr>
          <w:rFonts w:ascii="Arial" w:hAnsi="Arial" w:cs="Arial"/>
          <w:sz w:val="22"/>
          <w:szCs w:val="22"/>
        </w:rPr>
        <w:t xml:space="preserve"> a nextflow based S</w:t>
      </w:r>
      <w:r w:rsidR="00663522">
        <w:rPr>
          <w:rFonts w:ascii="Arial" w:hAnsi="Arial" w:cs="Arial"/>
          <w:sz w:val="22"/>
          <w:szCs w:val="22"/>
        </w:rPr>
        <w:t xml:space="preserve">equence </w:t>
      </w:r>
      <w:r w:rsidR="00081385">
        <w:rPr>
          <w:rFonts w:ascii="Arial" w:hAnsi="Arial" w:cs="Arial"/>
          <w:sz w:val="22"/>
          <w:szCs w:val="22"/>
        </w:rPr>
        <w:t>R</w:t>
      </w:r>
      <w:r w:rsidR="00663522">
        <w:rPr>
          <w:rFonts w:ascii="Arial" w:hAnsi="Arial" w:cs="Arial"/>
          <w:sz w:val="22"/>
          <w:szCs w:val="22"/>
        </w:rPr>
        <w:t xml:space="preserve">ead </w:t>
      </w:r>
      <w:r w:rsidR="00081385">
        <w:rPr>
          <w:rFonts w:ascii="Arial" w:hAnsi="Arial" w:cs="Arial"/>
          <w:sz w:val="22"/>
          <w:szCs w:val="22"/>
        </w:rPr>
        <w:t>A</w:t>
      </w:r>
      <w:r w:rsidR="00663522">
        <w:rPr>
          <w:rFonts w:ascii="Arial" w:hAnsi="Arial" w:cs="Arial"/>
          <w:sz w:val="22"/>
          <w:szCs w:val="22"/>
        </w:rPr>
        <w:t>rchive</w:t>
      </w:r>
      <w:r w:rsidR="00081385">
        <w:rPr>
          <w:rFonts w:ascii="Arial" w:hAnsi="Arial" w:cs="Arial"/>
          <w:sz w:val="22"/>
          <w:szCs w:val="22"/>
        </w:rPr>
        <w:t xml:space="preserve"> mining strategy, but we were only able to recover </w:t>
      </w:r>
      <w:r>
        <w:rPr>
          <w:rFonts w:ascii="Arial" w:hAnsi="Arial" w:cs="Arial"/>
          <w:sz w:val="22"/>
          <w:szCs w:val="22"/>
        </w:rPr>
        <w:t>galbut virus</w:t>
      </w:r>
      <w:r w:rsidR="00081385">
        <w:rPr>
          <w:rFonts w:ascii="Arial" w:hAnsi="Arial" w:cs="Arial"/>
          <w:sz w:val="22"/>
          <w:szCs w:val="22"/>
        </w:rPr>
        <w:t xml:space="preserve"> RNA 2 and 3 sequences for </w:t>
      </w:r>
      <w:r>
        <w:rPr>
          <w:rFonts w:ascii="Arial" w:hAnsi="Arial" w:cs="Arial"/>
          <w:sz w:val="22"/>
          <w:szCs w:val="22"/>
        </w:rPr>
        <w:t xml:space="preserve">the </w:t>
      </w:r>
      <w:r w:rsidR="00081385">
        <w:rPr>
          <w:rFonts w:ascii="Arial" w:hAnsi="Arial" w:cs="Arial"/>
          <w:sz w:val="22"/>
          <w:szCs w:val="22"/>
        </w:rPr>
        <w:t xml:space="preserve">RNA 1 and chaq virus sequences already </w:t>
      </w:r>
      <w:r>
        <w:rPr>
          <w:rFonts w:ascii="Arial" w:hAnsi="Arial" w:cs="Arial"/>
          <w:sz w:val="22"/>
          <w:szCs w:val="22"/>
        </w:rPr>
        <w:t>available</w:t>
      </w:r>
      <w:commentRangeEnd w:id="709"/>
      <w:r w:rsidR="00CD3813">
        <w:rPr>
          <w:rStyle w:val="CommentReference"/>
        </w:rPr>
        <w:commentReference w:id="709"/>
      </w:r>
      <w:sdt>
        <w:sdtPr>
          <w:rPr>
            <w:rFonts w:ascii="Arial" w:hAnsi="Arial" w:cs="Arial"/>
            <w:color w:val="000000"/>
            <w:sz w:val="22"/>
            <w:szCs w:val="22"/>
            <w:vertAlign w:val="superscript"/>
          </w:rPr>
          <w:tag w:val="MENDELEY_CITATION_v3_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"/>
          <w:id w:val="-761075747"/>
          <w:placeholder>
            <w:docPart w:val="DefaultPlaceholder_-1854013440"/>
          </w:placeholder>
        </w:sdtPr>
        <w:sdtContent>
          <w:r w:rsidR="008E7E2D" w:rsidRPr="008E7E2D">
            <w:rPr>
              <w:rFonts w:ascii="Arial" w:hAnsi="Arial" w:cs="Arial"/>
              <w:color w:val="000000"/>
              <w:sz w:val="22"/>
              <w:szCs w:val="22"/>
              <w:vertAlign w:val="superscript"/>
            </w:rPr>
            <w:t>2</w:t>
          </w:r>
        </w:sdtContent>
      </w:sdt>
      <w:r w:rsidR="00081385">
        <w:rPr>
          <w:rFonts w:ascii="Arial" w:hAnsi="Arial" w:cs="Arial"/>
          <w:sz w:val="22"/>
          <w:szCs w:val="22"/>
        </w:rPr>
        <w:t xml:space="preserve">. </w:t>
      </w:r>
      <w:commentRangeStart w:id="710"/>
      <w:r w:rsidR="00081385">
        <w:rPr>
          <w:rFonts w:ascii="Arial" w:hAnsi="Arial" w:cs="Arial"/>
          <w:sz w:val="22"/>
          <w:szCs w:val="22"/>
        </w:rPr>
        <w:t xml:space="preserve">An effort to capture and sequence </w:t>
      </w:r>
      <w:r w:rsidR="00081385" w:rsidRPr="00081385">
        <w:rPr>
          <w:rFonts w:ascii="Arial" w:hAnsi="Arial" w:cs="Arial"/>
          <w:i/>
          <w:iCs/>
          <w:sz w:val="22"/>
          <w:szCs w:val="22"/>
        </w:rPr>
        <w:t xml:space="preserve">D. simulans </w:t>
      </w:r>
      <w:commentRangeEnd w:id="710"/>
      <w:r w:rsidR="00CD3813">
        <w:rPr>
          <w:rStyle w:val="CommentReference"/>
        </w:rPr>
        <w:commentReference w:id="710"/>
      </w:r>
      <w:r w:rsidR="00081385">
        <w:rPr>
          <w:rFonts w:ascii="Arial" w:hAnsi="Arial" w:cs="Arial"/>
          <w:sz w:val="22"/>
          <w:szCs w:val="22"/>
        </w:rPr>
        <w:t>from diverse regions would expand our knowledge of galbut virus evolution within th</w:t>
      </w:r>
      <w:r w:rsidR="001B7C01">
        <w:rPr>
          <w:rFonts w:ascii="Arial" w:hAnsi="Arial" w:cs="Arial"/>
          <w:sz w:val="22"/>
          <w:szCs w:val="22"/>
        </w:rPr>
        <w:t>is</w:t>
      </w:r>
      <w:r w:rsidR="00081385">
        <w:rPr>
          <w:rFonts w:ascii="Arial" w:hAnsi="Arial" w:cs="Arial"/>
          <w:sz w:val="22"/>
          <w:szCs w:val="22"/>
        </w:rPr>
        <w:t xml:space="preserve"> species</w:t>
      </w:r>
      <w:r w:rsidR="005246B1">
        <w:rPr>
          <w:rFonts w:ascii="Arial" w:hAnsi="Arial" w:cs="Arial"/>
          <w:sz w:val="22"/>
          <w:szCs w:val="22"/>
        </w:rPr>
        <w:t xml:space="preserve"> and across species</w:t>
      </w:r>
      <w:r w:rsidR="00081385">
        <w:rPr>
          <w:rFonts w:ascii="Arial" w:hAnsi="Arial" w:cs="Arial"/>
          <w:sz w:val="22"/>
          <w:szCs w:val="22"/>
        </w:rPr>
        <w:t>.</w:t>
      </w:r>
    </w:p>
    <w:p w14:paraId="2FFC06CF" w14:textId="77777777" w:rsidR="001B7C01" w:rsidRDefault="001B7C01" w:rsidP="00081385">
      <w:pPr>
        <w:spacing w:line="360" w:lineRule="auto"/>
        <w:ind w:firstLine="720"/>
        <w:rPr>
          <w:rFonts w:ascii="Arial" w:hAnsi="Arial" w:cs="Arial"/>
          <w:sz w:val="22"/>
          <w:szCs w:val="22"/>
        </w:rPr>
      </w:pPr>
    </w:p>
    <w:p w14:paraId="42F0EFD0" w14:textId="41A6ED61" w:rsidR="001B7C01" w:rsidRPr="00081385" w:rsidRDefault="001B7C01" w:rsidP="00081385">
      <w:pPr>
        <w:spacing w:line="360" w:lineRule="auto"/>
        <w:ind w:firstLine="720"/>
        <w:rPr>
          <w:rFonts w:ascii="Arial" w:hAnsi="Arial" w:cs="Arial"/>
          <w:sz w:val="22"/>
          <w:szCs w:val="22"/>
        </w:rPr>
      </w:pPr>
      <w:r>
        <w:rPr>
          <w:rFonts w:ascii="Arial" w:hAnsi="Arial" w:cs="Arial"/>
          <w:sz w:val="22"/>
          <w:szCs w:val="22"/>
        </w:rPr>
        <w:t xml:space="preserve">The study of how persistent viral infections evolve will continue to grow. As more sequences are deposited, the complex interactions that lead to lifelong infection of seemingly non-pathogenic viruses will be elucidated. This study has answered questions about the evolutionary trajectory of a common persistent viral infection of </w:t>
      </w:r>
      <w:r w:rsidRPr="001B7C01">
        <w:rPr>
          <w:rFonts w:ascii="Arial" w:hAnsi="Arial" w:cs="Arial"/>
          <w:i/>
          <w:iCs/>
          <w:sz w:val="22"/>
          <w:szCs w:val="22"/>
        </w:rPr>
        <w:t>D. melanogaster</w:t>
      </w:r>
      <w:r>
        <w:rPr>
          <w:rFonts w:ascii="Arial" w:hAnsi="Arial" w:cs="Arial"/>
          <w:sz w:val="22"/>
          <w:szCs w:val="22"/>
        </w:rPr>
        <w:t xml:space="preserve">. </w:t>
      </w:r>
      <w:r w:rsidR="00663522">
        <w:rPr>
          <w:rFonts w:ascii="Arial" w:hAnsi="Arial" w:cs="Arial"/>
          <w:sz w:val="22"/>
          <w:szCs w:val="22"/>
        </w:rPr>
        <w:t>Studies like these will benefit from subsequential wet lab experiments to further investigate the biology of persistent virus evolution. T</w:t>
      </w:r>
      <w:r>
        <w:rPr>
          <w:rFonts w:ascii="Arial" w:hAnsi="Arial" w:cs="Arial"/>
          <w:sz w:val="22"/>
          <w:szCs w:val="22"/>
        </w:rPr>
        <w:t xml:space="preserve">here is strong evidence that these infections do not </w:t>
      </w:r>
      <w:r w:rsidR="00663522">
        <w:rPr>
          <w:rFonts w:ascii="Arial" w:hAnsi="Arial" w:cs="Arial"/>
          <w:sz w:val="22"/>
          <w:szCs w:val="22"/>
        </w:rPr>
        <w:t>evolve in a way that is expected</w:t>
      </w:r>
      <w:r>
        <w:rPr>
          <w:rFonts w:ascii="Arial" w:hAnsi="Arial" w:cs="Arial"/>
          <w:sz w:val="22"/>
          <w:szCs w:val="22"/>
        </w:rPr>
        <w:t xml:space="preserve">. More studies investigating these types of infections will be needed to further support these </w:t>
      </w:r>
      <w:commentRangeStart w:id="711"/>
      <w:r>
        <w:rPr>
          <w:rFonts w:ascii="Arial" w:hAnsi="Arial" w:cs="Arial"/>
          <w:sz w:val="22"/>
          <w:szCs w:val="22"/>
        </w:rPr>
        <w:t>findings</w:t>
      </w:r>
      <w:commentRangeEnd w:id="711"/>
      <w:r w:rsidR="00CD3813">
        <w:rPr>
          <w:rStyle w:val="CommentReference"/>
        </w:rPr>
        <w:commentReference w:id="711"/>
      </w:r>
      <w:r>
        <w:rPr>
          <w:rFonts w:ascii="Arial" w:hAnsi="Arial" w:cs="Arial"/>
          <w:sz w:val="22"/>
          <w:szCs w:val="22"/>
        </w:rPr>
        <w:t>.</w:t>
      </w:r>
    </w:p>
    <w:p w14:paraId="11136A9D" w14:textId="77777777" w:rsidR="00081385" w:rsidRPr="00081385" w:rsidRDefault="00081385" w:rsidP="00081385">
      <w:pPr>
        <w:spacing w:line="360" w:lineRule="auto"/>
        <w:rPr>
          <w:rFonts w:ascii="Arial" w:hAnsi="Arial" w:cs="Arial"/>
          <w:sz w:val="22"/>
          <w:szCs w:val="22"/>
        </w:rPr>
      </w:pPr>
    </w:p>
    <w:p w14:paraId="5C08787B" w14:textId="77777777" w:rsidR="00081385" w:rsidRDefault="00081385" w:rsidP="00081385">
      <w:pPr>
        <w:spacing w:line="360" w:lineRule="auto"/>
        <w:rPr>
          <w:rFonts w:ascii="Arial" w:hAnsi="Arial" w:cs="Arial"/>
          <w:b/>
          <w:bCs/>
          <w:sz w:val="22"/>
          <w:szCs w:val="22"/>
        </w:rPr>
      </w:pPr>
    </w:p>
    <w:p w14:paraId="1F725917" w14:textId="51FA653E" w:rsidR="00006799" w:rsidRPr="003A451F" w:rsidRDefault="00A55EC4" w:rsidP="00081385">
      <w:pPr>
        <w:spacing w:line="360" w:lineRule="auto"/>
        <w:rPr>
          <w:rFonts w:ascii="Arial" w:hAnsi="Arial" w:cs="Arial"/>
          <w:b/>
          <w:bCs/>
          <w:sz w:val="22"/>
          <w:szCs w:val="22"/>
        </w:rPr>
      </w:pPr>
      <w:r>
        <w:rPr>
          <w:rFonts w:ascii="Arial" w:hAnsi="Arial" w:cs="Arial"/>
          <w:b/>
          <w:bCs/>
          <w:sz w:val="22"/>
          <w:szCs w:val="22"/>
        </w:rPr>
        <w:t>MATERIALS AND METHODS</w:t>
      </w:r>
    </w:p>
    <w:p w14:paraId="2955C845" w14:textId="77777777" w:rsidR="00D2179E" w:rsidRPr="004E6A1E" w:rsidRDefault="00D2179E" w:rsidP="00081385">
      <w:pPr>
        <w:spacing w:line="360" w:lineRule="auto"/>
        <w:rPr>
          <w:rFonts w:ascii="Arial" w:hAnsi="Arial" w:cs="Arial"/>
          <w:sz w:val="22"/>
          <w:szCs w:val="22"/>
        </w:rPr>
      </w:pPr>
    </w:p>
    <w:p w14:paraId="62260BD3" w14:textId="3A6B9253" w:rsidR="00D2179E" w:rsidRPr="004E6A1E" w:rsidRDefault="00D2179E" w:rsidP="00081385">
      <w:pPr>
        <w:spacing w:line="360" w:lineRule="auto"/>
        <w:rPr>
          <w:rFonts w:ascii="Arial" w:hAnsi="Arial" w:cs="Arial"/>
          <w:sz w:val="22"/>
          <w:szCs w:val="22"/>
        </w:rPr>
      </w:pPr>
      <w:r w:rsidRPr="003A451F">
        <w:rPr>
          <w:rFonts w:ascii="Arial" w:hAnsi="Arial" w:cs="Arial"/>
          <w:i/>
          <w:iCs/>
          <w:sz w:val="22"/>
          <w:szCs w:val="22"/>
        </w:rPr>
        <w:t>Sample Collection:</w:t>
      </w:r>
      <w:r w:rsidRPr="004E6A1E">
        <w:rPr>
          <w:rFonts w:ascii="Arial" w:hAnsi="Arial" w:cs="Arial"/>
          <w:sz w:val="22"/>
          <w:szCs w:val="22"/>
        </w:rPr>
        <w:t xml:space="preserve"> </w:t>
      </w:r>
      <w:r w:rsidR="00D80A7D">
        <w:rPr>
          <w:rFonts w:ascii="Arial" w:hAnsi="Arial" w:cs="Arial"/>
          <w:sz w:val="22"/>
          <w:szCs w:val="22"/>
        </w:rPr>
        <w:t>Approximately 1000 f</w:t>
      </w:r>
      <w:r w:rsidRPr="004E6A1E">
        <w:rPr>
          <w:rFonts w:ascii="Arial" w:hAnsi="Arial" w:cs="Arial"/>
          <w:sz w:val="22"/>
          <w:szCs w:val="22"/>
        </w:rPr>
        <w:t>lies were collected</w:t>
      </w:r>
      <w:r w:rsidR="003A451F">
        <w:rPr>
          <w:rFonts w:ascii="Arial" w:hAnsi="Arial" w:cs="Arial"/>
          <w:sz w:val="22"/>
          <w:szCs w:val="22"/>
        </w:rPr>
        <w:t xml:space="preserve"> over the summer of 2023</w:t>
      </w:r>
      <w:r w:rsidRPr="004E6A1E">
        <w:rPr>
          <w:rFonts w:ascii="Arial" w:hAnsi="Arial" w:cs="Arial"/>
          <w:sz w:val="22"/>
          <w:szCs w:val="22"/>
        </w:rPr>
        <w:t xml:space="preserve"> from Maine, Pennsylvania, Ohio, </w:t>
      </w:r>
      <w:r w:rsidR="00D80A7D">
        <w:rPr>
          <w:rFonts w:ascii="Arial" w:hAnsi="Arial" w:cs="Arial"/>
          <w:sz w:val="22"/>
          <w:szCs w:val="22"/>
        </w:rPr>
        <w:t xml:space="preserve">and </w:t>
      </w:r>
      <w:r w:rsidRPr="004E6A1E">
        <w:rPr>
          <w:rFonts w:ascii="Arial" w:hAnsi="Arial" w:cs="Arial"/>
          <w:sz w:val="22"/>
          <w:szCs w:val="22"/>
        </w:rPr>
        <w:t>Colorado</w:t>
      </w:r>
      <w:r w:rsidR="00D80A7D">
        <w:rPr>
          <w:rFonts w:ascii="Arial" w:hAnsi="Arial" w:cs="Arial"/>
          <w:sz w:val="22"/>
          <w:szCs w:val="22"/>
        </w:rPr>
        <w:t>, USA</w:t>
      </w:r>
      <w:r w:rsidR="004D731C">
        <w:rPr>
          <w:rFonts w:ascii="Arial" w:hAnsi="Arial" w:cs="Arial"/>
          <w:sz w:val="22"/>
          <w:szCs w:val="22"/>
        </w:rPr>
        <w:t>.</w:t>
      </w:r>
      <w:r w:rsidRPr="004E6A1E">
        <w:rPr>
          <w:rFonts w:ascii="Arial" w:hAnsi="Arial" w:cs="Arial"/>
          <w:sz w:val="22"/>
          <w:szCs w:val="22"/>
        </w:rPr>
        <w:t xml:space="preserve"> </w:t>
      </w:r>
      <w:del w:id="712" w:author="Stenglein,Mark" w:date="2025-02-20T11:49:00Z" w16du:dateUtc="2025-02-20T18:49:00Z">
        <w:r w:rsidR="00CE018B" w:rsidDel="00D80A7D">
          <w:rPr>
            <w:rFonts w:ascii="Arial" w:hAnsi="Arial" w:cs="Arial"/>
            <w:sz w:val="22"/>
            <w:szCs w:val="22"/>
          </w:rPr>
          <w:delText xml:space="preserve">Roughly </w:delText>
        </w:r>
      </w:del>
      <w:del w:id="713" w:author="Stenglein,Mark" w:date="2025-02-20T11:50:00Z" w16du:dateUtc="2025-02-20T18:50:00Z">
        <w:r w:rsidR="00CE018B" w:rsidDel="00D80A7D">
          <w:rPr>
            <w:rFonts w:ascii="Arial" w:hAnsi="Arial" w:cs="Arial"/>
            <w:sz w:val="22"/>
            <w:szCs w:val="22"/>
          </w:rPr>
          <w:delText>1000 flies were collected</w:delText>
        </w:r>
        <w:r w:rsidR="003A451F" w:rsidDel="00D80A7D">
          <w:rPr>
            <w:rFonts w:ascii="Arial" w:hAnsi="Arial" w:cs="Arial"/>
            <w:sz w:val="22"/>
            <w:szCs w:val="22"/>
          </w:rPr>
          <w:delText xml:space="preserve">. </w:delText>
        </w:r>
      </w:del>
      <w:r w:rsidRPr="004E6A1E">
        <w:rPr>
          <w:rFonts w:ascii="Arial" w:hAnsi="Arial" w:cs="Arial"/>
          <w:sz w:val="22"/>
          <w:szCs w:val="22"/>
        </w:rPr>
        <w:t>Flies collected in Colorado were trapped in buckets baited with banana and yeast</w:t>
      </w:r>
      <w:r w:rsidR="00CE018B">
        <w:rPr>
          <w:rFonts w:ascii="Arial" w:hAnsi="Arial" w:cs="Arial"/>
          <w:sz w:val="22"/>
          <w:szCs w:val="22"/>
        </w:rPr>
        <w:t xml:space="preserve"> </w:t>
      </w:r>
      <w:r w:rsidR="003A451F">
        <w:rPr>
          <w:rFonts w:ascii="Arial" w:hAnsi="Arial" w:cs="Arial"/>
          <w:sz w:val="22"/>
          <w:szCs w:val="22"/>
        </w:rPr>
        <w:t xml:space="preserve">with organdy </w:t>
      </w:r>
      <w:r w:rsidR="004D731C" w:rsidRPr="0005051A">
        <w:rPr>
          <w:rFonts w:ascii="Arial" w:hAnsi="Arial" w:cs="Arial"/>
          <w:sz w:val="22"/>
          <w:szCs w:val="22"/>
        </w:rPr>
        <w:t>mesh</w:t>
      </w:r>
      <w:r w:rsidR="004D731C">
        <w:rPr>
          <w:rFonts w:ascii="Arial" w:hAnsi="Arial" w:cs="Arial"/>
          <w:sz w:val="22"/>
          <w:szCs w:val="22"/>
        </w:rPr>
        <w:t xml:space="preserve"> </w:t>
      </w:r>
      <w:r w:rsidR="004D731C" w:rsidRPr="00011CC3">
        <w:rPr>
          <w:rFonts w:ascii="Arial" w:hAnsi="Arial" w:cs="Arial"/>
          <w:sz w:val="22"/>
          <w:szCs w:val="22"/>
        </w:rPr>
        <w:t>(Oriole Textile, 2060</w:t>
      </w:r>
      <w:r w:rsidR="004D731C" w:rsidRPr="00A41E74">
        <w:rPr>
          <w:rFonts w:ascii="Arial" w:hAnsi="Arial" w:cs="Arial"/>
          <w:sz w:val="22"/>
          <w:szCs w:val="22"/>
        </w:rPr>
        <w:t>)</w:t>
      </w:r>
      <w:r w:rsidR="004D731C" w:rsidRPr="0005051A">
        <w:rPr>
          <w:rFonts w:ascii="Arial" w:hAnsi="Arial" w:cs="Arial"/>
          <w:sz w:val="22"/>
          <w:szCs w:val="22"/>
        </w:rPr>
        <w:t xml:space="preserve"> </w:t>
      </w:r>
      <w:r w:rsidR="004D731C">
        <w:rPr>
          <w:rFonts w:ascii="Arial" w:hAnsi="Arial" w:cs="Arial"/>
          <w:sz w:val="22"/>
          <w:szCs w:val="22"/>
        </w:rPr>
        <w:t xml:space="preserve">on top of the </w:t>
      </w:r>
      <w:r w:rsidR="003A451F">
        <w:rPr>
          <w:rFonts w:ascii="Arial" w:hAnsi="Arial" w:cs="Arial"/>
          <w:sz w:val="22"/>
          <w:szCs w:val="22"/>
        </w:rPr>
        <w:lastRenderedPageBreak/>
        <w:t xml:space="preserve">decaying fruit. </w:t>
      </w:r>
      <w:r w:rsidRPr="004E6A1E">
        <w:rPr>
          <w:rFonts w:ascii="Arial" w:hAnsi="Arial" w:cs="Arial"/>
          <w:sz w:val="22"/>
          <w:szCs w:val="22"/>
        </w:rPr>
        <w:t>Flies captured in</w:t>
      </w:r>
      <w:r w:rsidR="003A451F">
        <w:rPr>
          <w:rFonts w:ascii="Arial" w:hAnsi="Arial" w:cs="Arial"/>
          <w:sz w:val="22"/>
          <w:szCs w:val="22"/>
        </w:rPr>
        <w:t xml:space="preserve"> Maine, Pennsylvania and Ohio were</w:t>
      </w:r>
      <w:r w:rsidRPr="004E6A1E">
        <w:rPr>
          <w:rFonts w:ascii="Arial" w:hAnsi="Arial" w:cs="Arial"/>
          <w:sz w:val="22"/>
          <w:szCs w:val="22"/>
        </w:rPr>
        <w:t xml:space="preserve"> trapped using </w:t>
      </w:r>
      <w:del w:id="714" w:author="Stenglein,Mark" w:date="2025-02-20T11:50:00Z" w16du:dateUtc="2025-02-20T18:50:00Z">
        <w:r w:rsidRPr="004E6A1E" w:rsidDel="00D80A7D">
          <w:rPr>
            <w:rFonts w:ascii="Arial" w:hAnsi="Arial" w:cs="Arial"/>
            <w:sz w:val="22"/>
            <w:szCs w:val="22"/>
          </w:rPr>
          <w:delText xml:space="preserve">a </w:delText>
        </w:r>
      </w:del>
      <w:r w:rsidRPr="004E6A1E">
        <w:rPr>
          <w:rFonts w:ascii="Arial" w:hAnsi="Arial" w:cs="Arial"/>
          <w:sz w:val="22"/>
          <w:szCs w:val="22"/>
        </w:rPr>
        <w:t>3D printed fly trap</w:t>
      </w:r>
      <w:r w:rsidR="00D80A7D">
        <w:rPr>
          <w:rFonts w:ascii="Arial" w:hAnsi="Arial" w:cs="Arial"/>
          <w:sz w:val="22"/>
          <w:szCs w:val="22"/>
        </w:rPr>
        <w:t>s</w:t>
      </w:r>
      <w:sdt>
        <w:sdtPr>
          <w:rPr>
            <w:rFonts w:ascii="Arial" w:hAnsi="Arial" w:cs="Arial"/>
            <w:color w:val="000000"/>
            <w:sz w:val="22"/>
            <w:szCs w:val="22"/>
            <w:vertAlign w:val="superscript"/>
          </w:rPr>
          <w:tag w:val="MENDELEY_CITATION_v3_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"/>
          <w:id w:val="-31033163"/>
          <w:placeholder>
            <w:docPart w:val="DefaultPlaceholder_-1854013440"/>
          </w:placeholder>
        </w:sdtPr>
        <w:sdtContent>
          <w:r w:rsidR="008E7E2D" w:rsidRPr="008E7E2D">
            <w:rPr>
              <w:rFonts w:ascii="Arial" w:hAnsi="Arial" w:cs="Arial"/>
              <w:color w:val="000000"/>
              <w:sz w:val="22"/>
              <w:szCs w:val="22"/>
              <w:vertAlign w:val="superscript"/>
            </w:rPr>
            <w:t>8</w:t>
          </w:r>
        </w:sdtContent>
      </w:sdt>
      <w:r w:rsidRPr="004E6A1E">
        <w:rPr>
          <w:rFonts w:ascii="Arial" w:hAnsi="Arial" w:cs="Arial"/>
          <w:sz w:val="22"/>
          <w:szCs w:val="22"/>
        </w:rPr>
        <w:t xml:space="preserve">. </w:t>
      </w:r>
      <w:r w:rsidR="00D80A7D">
        <w:rPr>
          <w:rFonts w:ascii="Arial" w:hAnsi="Arial" w:cs="Arial"/>
          <w:sz w:val="22"/>
          <w:szCs w:val="22"/>
        </w:rPr>
        <w:t xml:space="preserve">A subset of flies collected in Colorado were </w:t>
      </w:r>
      <w:del w:id="715" w:author="Stenglein,Mark" w:date="2025-02-20T11:50:00Z" w16du:dateUtc="2025-02-20T18:50:00Z">
        <w:r w:rsidR="00CE018B" w:rsidDel="00D80A7D">
          <w:rPr>
            <w:rFonts w:ascii="Arial" w:hAnsi="Arial" w:cs="Arial"/>
            <w:sz w:val="22"/>
            <w:szCs w:val="22"/>
          </w:rPr>
          <w:delText xml:space="preserve">flies of unknown origin were </w:delText>
        </w:r>
      </w:del>
      <w:r w:rsidR="00CE018B">
        <w:rPr>
          <w:rFonts w:ascii="Arial" w:hAnsi="Arial" w:cs="Arial"/>
          <w:sz w:val="22"/>
          <w:szCs w:val="22"/>
        </w:rPr>
        <w:t>isolated from</w:t>
      </w:r>
      <w:r w:rsidR="003B6010">
        <w:rPr>
          <w:rFonts w:ascii="Arial" w:hAnsi="Arial" w:cs="Arial"/>
          <w:sz w:val="22"/>
          <w:szCs w:val="22"/>
        </w:rPr>
        <w:t xml:space="preserve"> California-grown </w:t>
      </w:r>
      <w:r w:rsidR="00CE018B">
        <w:rPr>
          <w:rFonts w:ascii="Arial" w:hAnsi="Arial" w:cs="Arial"/>
          <w:sz w:val="22"/>
          <w:szCs w:val="22"/>
        </w:rPr>
        <w:t>peaches bought at a grocery store in Fort Collins</w:t>
      </w:r>
      <w:r w:rsidR="003A451F">
        <w:rPr>
          <w:rFonts w:ascii="Arial" w:hAnsi="Arial" w:cs="Arial"/>
          <w:sz w:val="22"/>
          <w:szCs w:val="22"/>
        </w:rPr>
        <w:t>, CO</w:t>
      </w:r>
      <w:ins w:id="716" w:author="Stenglein,Mark" w:date="2025-02-20T11:50:00Z" w16du:dateUtc="2025-02-20T18:50:00Z">
        <w:r w:rsidR="00D80A7D">
          <w:rPr>
            <w:rFonts w:ascii="Arial" w:hAnsi="Arial" w:cs="Arial"/>
            <w:sz w:val="22"/>
            <w:szCs w:val="22"/>
          </w:rPr>
          <w:t xml:space="preserve">. </w:t>
        </w:r>
      </w:ins>
      <w:del w:id="717" w:author="Stenglein,Mark" w:date="2025-02-20T11:50:00Z" w16du:dateUtc="2025-02-20T18:50:00Z">
        <w:r w:rsidR="00CE018B" w:rsidDel="00D80A7D">
          <w:rPr>
            <w:rFonts w:ascii="Arial" w:hAnsi="Arial" w:cs="Arial"/>
            <w:sz w:val="22"/>
            <w:szCs w:val="22"/>
          </w:rPr>
          <w:delText xml:space="preserve">, although </w:delText>
        </w:r>
      </w:del>
      <w:ins w:id="718" w:author="Stenglein,Mark" w:date="2025-02-20T11:51:00Z" w16du:dateUtc="2025-02-20T18:51:00Z">
        <w:r w:rsidR="003B6010">
          <w:rPr>
            <w:rFonts w:ascii="Arial" w:hAnsi="Arial" w:cs="Arial"/>
            <w:sz w:val="22"/>
            <w:szCs w:val="22"/>
          </w:rPr>
          <w:t>I</w:t>
        </w:r>
      </w:ins>
      <w:del w:id="719" w:author="Stenglein,Mark" w:date="2025-02-20T11:50:00Z" w16du:dateUtc="2025-02-20T18:50:00Z">
        <w:r w:rsidR="00CE018B" w:rsidDel="00D80A7D">
          <w:rPr>
            <w:rFonts w:ascii="Arial" w:hAnsi="Arial" w:cs="Arial"/>
            <w:sz w:val="22"/>
            <w:szCs w:val="22"/>
          </w:rPr>
          <w:delText>t</w:delText>
        </w:r>
      </w:del>
      <w:del w:id="720" w:author="Stenglein,Mark" w:date="2025-02-20T11:51:00Z" w16du:dateUtc="2025-02-20T18:51:00Z">
        <w:r w:rsidR="00CE018B" w:rsidDel="003B6010">
          <w:rPr>
            <w:rFonts w:ascii="Arial" w:hAnsi="Arial" w:cs="Arial"/>
            <w:sz w:val="22"/>
            <w:szCs w:val="22"/>
          </w:rPr>
          <w:delText xml:space="preserve">he peaches were from California, </w:delText>
        </w:r>
      </w:del>
      <w:r w:rsidR="00D80A7D">
        <w:rPr>
          <w:rFonts w:ascii="Arial" w:hAnsi="Arial" w:cs="Arial"/>
          <w:sz w:val="22"/>
          <w:szCs w:val="22"/>
        </w:rPr>
        <w:t xml:space="preserve">t is unclear whether the flies arrived with the peaches or were local.  We assigned these flies as being from Colorado, corresponding to where they were collected. </w:t>
      </w:r>
    </w:p>
    <w:p w14:paraId="69385A1E" w14:textId="77777777" w:rsidR="00D2179E" w:rsidRPr="004E6A1E" w:rsidRDefault="00D2179E" w:rsidP="00081385">
      <w:pPr>
        <w:spacing w:line="360" w:lineRule="auto"/>
        <w:rPr>
          <w:rFonts w:ascii="Arial" w:hAnsi="Arial" w:cs="Arial"/>
          <w:sz w:val="22"/>
          <w:szCs w:val="22"/>
        </w:rPr>
      </w:pPr>
    </w:p>
    <w:p w14:paraId="66F6841D" w14:textId="5B5B8FC5" w:rsidR="00D2179E" w:rsidRPr="004E6A1E" w:rsidRDefault="00D2179E" w:rsidP="00081385">
      <w:pPr>
        <w:spacing w:line="360" w:lineRule="auto"/>
        <w:rPr>
          <w:rFonts w:ascii="Arial" w:hAnsi="Arial" w:cs="Arial"/>
          <w:sz w:val="22"/>
          <w:szCs w:val="22"/>
        </w:rPr>
      </w:pPr>
      <w:r w:rsidRPr="003A451F">
        <w:rPr>
          <w:rFonts w:ascii="Arial" w:hAnsi="Arial" w:cs="Arial"/>
          <w:i/>
          <w:iCs/>
          <w:sz w:val="22"/>
          <w:szCs w:val="22"/>
        </w:rPr>
        <w:t>RNA Extraction:</w:t>
      </w:r>
      <w:r w:rsidRPr="004E6A1E">
        <w:rPr>
          <w:rFonts w:ascii="Arial" w:hAnsi="Arial" w:cs="Arial"/>
          <w:sz w:val="22"/>
          <w:szCs w:val="22"/>
        </w:rPr>
        <w:t xml:space="preserve"> RNA was extracted from individual flies using a magnetic bead-based RNA/DNA capture method modified for use on the KingFisher</w:t>
      </w:r>
      <w:r w:rsidR="003A451F">
        <w:rPr>
          <w:rFonts w:ascii="Arial" w:hAnsi="Arial" w:cs="Arial"/>
          <w:sz w:val="22"/>
          <w:szCs w:val="22"/>
        </w:rPr>
        <w:t xml:space="preserve"> </w:t>
      </w:r>
      <w:r w:rsidR="00AB7F11">
        <w:rPr>
          <w:rFonts w:ascii="Arial" w:hAnsi="Arial" w:cs="Arial"/>
          <w:sz w:val="22"/>
          <w:szCs w:val="22"/>
        </w:rPr>
        <w:t>(ThermoFisher Scientific)</w:t>
      </w:r>
      <w:r w:rsidRPr="004E6A1E">
        <w:rPr>
          <w:rFonts w:ascii="Arial" w:hAnsi="Arial" w:cs="Arial"/>
          <w:sz w:val="22"/>
          <w:szCs w:val="22"/>
        </w:rPr>
        <w:t>. Briefly, flies were placed in an assay block</w:t>
      </w:r>
      <w:r w:rsidR="00CE018B">
        <w:rPr>
          <w:rFonts w:ascii="Arial" w:hAnsi="Arial" w:cs="Arial"/>
          <w:sz w:val="22"/>
          <w:szCs w:val="22"/>
        </w:rPr>
        <w:t xml:space="preserve"> </w:t>
      </w:r>
      <w:r w:rsidR="005B26F3">
        <w:rPr>
          <w:rFonts w:ascii="Arial" w:hAnsi="Arial" w:cs="Arial"/>
          <w:sz w:val="22"/>
          <w:szCs w:val="22"/>
        </w:rPr>
        <w:t>(ThermoFisher Scientific, 9761116)</w:t>
      </w:r>
      <w:r w:rsidRPr="004E6A1E">
        <w:rPr>
          <w:rFonts w:ascii="Arial" w:hAnsi="Arial" w:cs="Arial"/>
          <w:sz w:val="22"/>
          <w:szCs w:val="22"/>
        </w:rPr>
        <w:t xml:space="preserve"> with a small BB </w:t>
      </w:r>
      <w:r w:rsidR="005B26F3">
        <w:rPr>
          <w:rFonts w:ascii="Arial" w:hAnsi="Arial" w:cs="Arial"/>
          <w:sz w:val="22"/>
          <w:szCs w:val="22"/>
        </w:rPr>
        <w:t>(McMaster Carr, 1598K22)</w:t>
      </w:r>
      <w:r w:rsidRPr="004E6A1E">
        <w:rPr>
          <w:rFonts w:ascii="Arial" w:hAnsi="Arial" w:cs="Arial"/>
          <w:sz w:val="22"/>
          <w:szCs w:val="22"/>
        </w:rPr>
        <w:t xml:space="preserve"> and </w:t>
      </w:r>
      <w:r w:rsidR="00AB7F11">
        <w:rPr>
          <w:rFonts w:ascii="Arial" w:hAnsi="Arial" w:cs="Arial"/>
          <w:sz w:val="22"/>
          <w:szCs w:val="22"/>
        </w:rPr>
        <w:t>100</w:t>
      </w:r>
      <w:r w:rsidR="00AB7F11" w:rsidRPr="004E6A1E">
        <w:rPr>
          <w:rFonts w:ascii="Arial" w:eastAsia="Times New Roman" w:hAnsi="Arial" w:cs="Arial"/>
          <w:kern w:val="0"/>
          <w:sz w:val="22"/>
          <w:szCs w:val="22"/>
          <w14:ligatures w14:val="none"/>
        </w:rPr>
        <w:t>µ</w:t>
      </w:r>
      <w:r w:rsidR="00AB7F11">
        <w:rPr>
          <w:rFonts w:ascii="Arial" w:hAnsi="Arial" w:cs="Arial"/>
          <w:sz w:val="22"/>
          <w:szCs w:val="22"/>
        </w:rPr>
        <w:t xml:space="preserve">L </w:t>
      </w:r>
      <w:r w:rsidRPr="004E6A1E">
        <w:rPr>
          <w:rFonts w:ascii="Arial" w:hAnsi="Arial" w:cs="Arial"/>
          <w:sz w:val="22"/>
          <w:szCs w:val="22"/>
        </w:rPr>
        <w:t xml:space="preserve">lysis buffer </w:t>
      </w:r>
      <w:r w:rsidRPr="00BA0FCB">
        <w:rPr>
          <w:rFonts w:ascii="Arial" w:hAnsi="Arial" w:cs="Arial"/>
          <w:sz w:val="22"/>
          <w:szCs w:val="22"/>
        </w:rPr>
        <w:t>(</w:t>
      </w:r>
      <w:ins w:id="721" w:author="Keene-Snickers,Lexi" w:date="2025-02-25T16:54:00Z" w16du:dateUtc="2025-02-25T23:54:00Z">
        <w:r w:rsidR="00FD6966">
          <w:rPr>
            <w:rFonts w:ascii="Arial" w:hAnsi="Arial" w:cs="Arial"/>
            <w:sz w:val="22"/>
            <w:szCs w:val="22"/>
          </w:rPr>
          <w:t>20mM</w:t>
        </w:r>
      </w:ins>
      <w:commentRangeStart w:id="722"/>
      <w:commentRangeStart w:id="723"/>
      <w:del w:id="724" w:author="Keene-Snickers,Lexi" w:date="2025-02-25T16:54:00Z" w16du:dateUtc="2025-02-25T23:54:00Z">
        <w:r w:rsidR="00BA0FCB" w:rsidDel="00FD6966">
          <w:rPr>
            <w:rFonts w:ascii="Arial" w:hAnsi="Arial" w:cs="Arial"/>
            <w:sz w:val="22"/>
            <w:szCs w:val="22"/>
          </w:rPr>
          <w:delText>1M</w:delText>
        </w:r>
      </w:del>
      <w:r w:rsidR="00BA0FCB">
        <w:rPr>
          <w:rFonts w:ascii="Arial" w:hAnsi="Arial" w:cs="Arial"/>
          <w:sz w:val="22"/>
          <w:szCs w:val="22"/>
        </w:rPr>
        <w:t xml:space="preserve"> DTT </w:t>
      </w:r>
      <w:commentRangeEnd w:id="722"/>
      <w:r w:rsidR="00F40848">
        <w:rPr>
          <w:rStyle w:val="CommentReference"/>
        </w:rPr>
        <w:commentReference w:id="722"/>
      </w:r>
      <w:commentRangeEnd w:id="723"/>
      <w:r w:rsidR="00592984">
        <w:rPr>
          <w:rStyle w:val="CommentReference"/>
        </w:rPr>
        <w:commentReference w:id="723"/>
      </w:r>
      <w:r w:rsidR="00BA0FCB">
        <w:rPr>
          <w:rFonts w:ascii="Arial" w:hAnsi="Arial" w:cs="Arial"/>
          <w:sz w:val="22"/>
          <w:szCs w:val="22"/>
        </w:rPr>
        <w:t>(added fresh), 5M guanidine thiocyanate, 0.1M Tris-HCl (pH 7.5), 0.01M Na</w:t>
      </w:r>
      <w:r w:rsidR="00BA0FCB" w:rsidRPr="00D86FE9">
        <w:rPr>
          <w:rFonts w:ascii="Arial" w:hAnsi="Arial" w:cs="Arial"/>
          <w:sz w:val="22"/>
          <w:szCs w:val="22"/>
          <w:vertAlign w:val="subscript"/>
          <w:rPrChange w:id="725" w:author="Stenglein,Mark" w:date="2025-02-20T11:53:00Z" w16du:dateUtc="2025-02-20T18:53:00Z">
            <w:rPr>
              <w:rFonts w:ascii="Arial" w:hAnsi="Arial" w:cs="Arial"/>
              <w:sz w:val="22"/>
              <w:szCs w:val="22"/>
            </w:rPr>
          </w:rPrChange>
        </w:rPr>
        <w:t>2</w:t>
      </w:r>
      <w:r w:rsidR="00BA0FCB">
        <w:rPr>
          <w:rFonts w:ascii="Arial" w:hAnsi="Arial" w:cs="Arial"/>
          <w:sz w:val="22"/>
          <w:szCs w:val="22"/>
        </w:rPr>
        <w:t>EDTA (pH8</w:t>
      </w:r>
      <w:del w:id="726" w:author="Stenglein,Mark" w:date="2025-02-20T11:53:00Z" w16du:dateUtc="2025-02-20T18:53:00Z">
        <w:r w:rsidR="00BA0FCB" w:rsidDel="006444BA">
          <w:rPr>
            <w:rFonts w:ascii="Arial" w:hAnsi="Arial" w:cs="Arial"/>
            <w:sz w:val="22"/>
            <w:szCs w:val="22"/>
          </w:rPr>
          <w:delText>.0</w:delText>
        </w:r>
      </w:del>
      <w:r w:rsidR="00BA0FCB">
        <w:rPr>
          <w:rFonts w:ascii="Arial" w:hAnsi="Arial" w:cs="Arial"/>
          <w:sz w:val="22"/>
          <w:szCs w:val="22"/>
        </w:rPr>
        <w:t>)</w:t>
      </w:r>
      <w:r w:rsidRPr="00BA0FCB">
        <w:rPr>
          <w:rFonts w:ascii="Arial" w:hAnsi="Arial" w:cs="Arial"/>
          <w:sz w:val="22"/>
          <w:szCs w:val="22"/>
        </w:rPr>
        <w:t>).</w:t>
      </w:r>
      <w:r w:rsidRPr="004E6A1E">
        <w:rPr>
          <w:rFonts w:ascii="Arial" w:hAnsi="Arial" w:cs="Arial"/>
          <w:sz w:val="22"/>
          <w:szCs w:val="22"/>
        </w:rPr>
        <w:t xml:space="preserve"> Flies were homogenized at 30 Hz for three minutes in a TissueL</w:t>
      </w:r>
      <w:r w:rsidR="00BA0FCB">
        <w:rPr>
          <w:rFonts w:ascii="Arial" w:hAnsi="Arial" w:cs="Arial"/>
          <w:sz w:val="22"/>
          <w:szCs w:val="22"/>
        </w:rPr>
        <w:t>y</w:t>
      </w:r>
      <w:r w:rsidR="005B26F3">
        <w:rPr>
          <w:rFonts w:ascii="Arial" w:hAnsi="Arial" w:cs="Arial"/>
          <w:sz w:val="22"/>
          <w:szCs w:val="22"/>
        </w:rPr>
        <w:t>s</w:t>
      </w:r>
      <w:r w:rsidRPr="004E6A1E">
        <w:rPr>
          <w:rFonts w:ascii="Arial" w:hAnsi="Arial" w:cs="Arial"/>
          <w:sz w:val="22"/>
          <w:szCs w:val="22"/>
        </w:rPr>
        <w:t>zer</w:t>
      </w:r>
      <w:r w:rsidR="005B26F3">
        <w:rPr>
          <w:rFonts w:ascii="Arial" w:hAnsi="Arial" w:cs="Arial"/>
          <w:sz w:val="22"/>
          <w:szCs w:val="22"/>
        </w:rPr>
        <w:t xml:space="preserve"> II</w:t>
      </w:r>
      <w:r w:rsidRPr="004E6A1E">
        <w:rPr>
          <w:rFonts w:ascii="Arial" w:hAnsi="Arial" w:cs="Arial"/>
          <w:sz w:val="22"/>
          <w:szCs w:val="22"/>
        </w:rPr>
        <w:t xml:space="preserve"> </w:t>
      </w:r>
      <w:r w:rsidR="00BA0FCB">
        <w:rPr>
          <w:rFonts w:ascii="Arial" w:hAnsi="Arial" w:cs="Arial"/>
          <w:sz w:val="22"/>
          <w:szCs w:val="22"/>
        </w:rPr>
        <w:t>(</w:t>
      </w:r>
      <w:r w:rsidR="005B26F3">
        <w:rPr>
          <w:rFonts w:ascii="Arial" w:hAnsi="Arial" w:cs="Arial"/>
          <w:sz w:val="22"/>
          <w:szCs w:val="22"/>
        </w:rPr>
        <w:t>Qiagen</w:t>
      </w:r>
      <w:r w:rsidR="00BA0FCB">
        <w:rPr>
          <w:rFonts w:ascii="Arial" w:hAnsi="Arial" w:cs="Arial"/>
          <w:sz w:val="22"/>
          <w:szCs w:val="22"/>
        </w:rPr>
        <w:t>)</w:t>
      </w:r>
      <w:r w:rsidRPr="004E6A1E">
        <w:rPr>
          <w:rFonts w:ascii="Arial" w:hAnsi="Arial" w:cs="Arial"/>
          <w:sz w:val="22"/>
          <w:szCs w:val="22"/>
        </w:rPr>
        <w:t>. The homogenate was moved to a new deep well plate</w:t>
      </w:r>
      <w:r w:rsidR="005B26F3">
        <w:rPr>
          <w:rFonts w:ascii="Arial" w:hAnsi="Arial" w:cs="Arial"/>
          <w:sz w:val="22"/>
          <w:szCs w:val="22"/>
        </w:rPr>
        <w:t xml:space="preserve"> (Thermofisher, 9504050)</w:t>
      </w:r>
      <w:r w:rsidRPr="004E6A1E">
        <w:rPr>
          <w:rFonts w:ascii="Arial" w:hAnsi="Arial" w:cs="Arial"/>
          <w:sz w:val="22"/>
          <w:szCs w:val="22"/>
        </w:rPr>
        <w:t xml:space="preserve"> and </w:t>
      </w:r>
      <w:r w:rsidR="004E6A1E" w:rsidRPr="004E6A1E">
        <w:rPr>
          <w:rFonts w:ascii="Arial" w:hAnsi="Arial" w:cs="Arial"/>
          <w:sz w:val="22"/>
          <w:szCs w:val="22"/>
        </w:rPr>
        <w:t xml:space="preserve">combined with </w:t>
      </w:r>
      <w:r w:rsidR="00AB7F11">
        <w:rPr>
          <w:rFonts w:ascii="Arial" w:hAnsi="Arial" w:cs="Arial"/>
          <w:sz w:val="22"/>
          <w:szCs w:val="22"/>
        </w:rPr>
        <w:t xml:space="preserve">a mastermix that included: </w:t>
      </w:r>
      <w:commentRangeStart w:id="727"/>
      <w:r w:rsidR="00AB7F11">
        <w:rPr>
          <w:rFonts w:ascii="Arial" w:hAnsi="Arial" w:cs="Arial"/>
          <w:sz w:val="22"/>
          <w:szCs w:val="22"/>
        </w:rPr>
        <w:t>90</w:t>
      </w:r>
      <w:r w:rsidR="00AB7F11" w:rsidRPr="004E6A1E">
        <w:rPr>
          <w:rFonts w:ascii="Arial" w:eastAsia="Times New Roman" w:hAnsi="Arial" w:cs="Arial"/>
          <w:kern w:val="0"/>
          <w:sz w:val="22"/>
          <w:szCs w:val="22"/>
          <w14:ligatures w14:val="none"/>
        </w:rPr>
        <w:t>µ</w:t>
      </w:r>
      <w:r w:rsidR="00AB7F11">
        <w:rPr>
          <w:rFonts w:ascii="Arial" w:hAnsi="Arial" w:cs="Arial"/>
          <w:sz w:val="22"/>
          <w:szCs w:val="22"/>
        </w:rPr>
        <w:t xml:space="preserve">L </w:t>
      </w:r>
      <w:r w:rsidR="004E6A1E" w:rsidRPr="004E6A1E">
        <w:rPr>
          <w:rFonts w:ascii="Arial" w:hAnsi="Arial" w:cs="Arial"/>
          <w:sz w:val="22"/>
          <w:szCs w:val="22"/>
        </w:rPr>
        <w:t xml:space="preserve">homemade </w:t>
      </w:r>
      <w:commentRangeEnd w:id="727"/>
      <w:r w:rsidR="00C75C6A">
        <w:rPr>
          <w:rStyle w:val="CommentReference"/>
        </w:rPr>
        <w:commentReference w:id="727"/>
      </w:r>
      <w:r w:rsidR="00C757FB">
        <w:rPr>
          <w:rFonts w:ascii="Arial" w:hAnsi="Arial" w:cs="Arial"/>
          <w:sz w:val="22"/>
          <w:szCs w:val="22"/>
        </w:rPr>
        <w:t xml:space="preserve">DNA/RNA </w:t>
      </w:r>
      <w:r w:rsidR="004E6A1E" w:rsidRPr="004E6A1E">
        <w:rPr>
          <w:rFonts w:ascii="Arial" w:hAnsi="Arial" w:cs="Arial"/>
          <w:sz w:val="22"/>
          <w:szCs w:val="22"/>
        </w:rPr>
        <w:t>magnetic beads (</w:t>
      </w:r>
      <w:r w:rsidR="004F6C7E">
        <w:rPr>
          <w:rFonts w:ascii="Arial" w:hAnsi="Arial" w:cs="Arial"/>
          <w:sz w:val="22"/>
          <w:szCs w:val="22"/>
        </w:rPr>
        <w:t>1.0 mL SpeedBeads (Cytiva, 65152105050250</w:t>
      </w:r>
      <w:r w:rsidR="004E6A1E" w:rsidRPr="004E6A1E">
        <w:rPr>
          <w:rFonts w:ascii="Arial" w:hAnsi="Arial" w:cs="Arial"/>
          <w:sz w:val="22"/>
          <w:szCs w:val="22"/>
        </w:rPr>
        <w:t>)</w:t>
      </w:r>
      <w:r w:rsidR="004F6C7E">
        <w:rPr>
          <w:rFonts w:ascii="Arial" w:hAnsi="Arial" w:cs="Arial"/>
          <w:sz w:val="22"/>
          <w:szCs w:val="22"/>
        </w:rPr>
        <w:t xml:space="preserve"> in 1.0 mL TE (10mM Tris-HCl, 1mM EDTA</w:t>
      </w:r>
      <w:r w:rsidR="006C48B4">
        <w:rPr>
          <w:rFonts w:ascii="Arial" w:hAnsi="Arial" w:cs="Arial"/>
          <w:sz w:val="22"/>
          <w:szCs w:val="22"/>
        </w:rPr>
        <w:t xml:space="preserve">) mixed in a 50 mL conical with 9.0g PEG-8000, 10 mL 5M NaCl, 500 </w:t>
      </w:r>
      <w:r w:rsidR="006C48B4">
        <w:rPr>
          <w:rFonts w:ascii="Arial" w:hAnsi="Arial" w:cs="Arial"/>
          <w:sz w:val="22"/>
          <w:szCs w:val="22"/>
        </w:rPr>
        <w:sym w:font="Symbol" w:char="F06D"/>
      </w:r>
      <w:r w:rsidR="006C48B4">
        <w:rPr>
          <w:rFonts w:ascii="Arial" w:hAnsi="Arial" w:cs="Arial"/>
          <w:sz w:val="22"/>
          <w:szCs w:val="22"/>
        </w:rPr>
        <w:t xml:space="preserve">L 1M Tris-HCl, 100 </w:t>
      </w:r>
      <w:r w:rsidR="006C48B4">
        <w:rPr>
          <w:rFonts w:ascii="Arial" w:hAnsi="Arial" w:cs="Arial"/>
          <w:sz w:val="22"/>
          <w:szCs w:val="22"/>
        </w:rPr>
        <w:sym w:font="Symbol" w:char="F06D"/>
      </w:r>
      <w:r w:rsidR="006C48B4">
        <w:rPr>
          <w:rFonts w:ascii="Arial" w:hAnsi="Arial" w:cs="Arial"/>
          <w:sz w:val="22"/>
          <w:szCs w:val="22"/>
        </w:rPr>
        <w:t xml:space="preserve">L 0.5M EDTA and 27.5 </w:t>
      </w:r>
      <w:r w:rsidR="006C48B4">
        <w:rPr>
          <w:rFonts w:ascii="Arial" w:hAnsi="Arial" w:cs="Arial"/>
          <w:sz w:val="22"/>
          <w:szCs w:val="22"/>
        </w:rPr>
        <w:sym w:font="Symbol" w:char="F06D"/>
      </w:r>
      <w:r w:rsidR="006C48B4">
        <w:rPr>
          <w:rFonts w:ascii="Arial" w:hAnsi="Arial" w:cs="Arial"/>
          <w:sz w:val="22"/>
          <w:szCs w:val="22"/>
        </w:rPr>
        <w:t>L Tween 20 brought to 50 mL with sterile dH</w:t>
      </w:r>
      <w:r w:rsidR="006C48B4">
        <w:rPr>
          <w:rFonts w:ascii="Arial" w:hAnsi="Arial" w:cs="Arial"/>
          <w:sz w:val="22"/>
          <w:szCs w:val="22"/>
          <w:vertAlign w:val="subscript"/>
        </w:rPr>
        <w:t>2</w:t>
      </w:r>
      <w:r w:rsidR="006C48B4">
        <w:rPr>
          <w:rFonts w:ascii="Arial" w:hAnsi="Arial" w:cs="Arial"/>
          <w:sz w:val="22"/>
          <w:szCs w:val="22"/>
        </w:rPr>
        <w:t>O)</w:t>
      </w:r>
      <w:r w:rsidR="00AB7F11">
        <w:rPr>
          <w:rFonts w:ascii="Arial" w:hAnsi="Arial" w:cs="Arial"/>
          <w:sz w:val="22"/>
          <w:szCs w:val="22"/>
        </w:rPr>
        <w:t>, 10</w:t>
      </w:r>
      <w:r w:rsidR="00AB7F11" w:rsidRPr="004E6A1E">
        <w:rPr>
          <w:rFonts w:ascii="Arial" w:eastAsia="Times New Roman" w:hAnsi="Arial" w:cs="Arial"/>
          <w:kern w:val="0"/>
          <w:sz w:val="22"/>
          <w:szCs w:val="22"/>
          <w14:ligatures w14:val="none"/>
        </w:rPr>
        <w:t>µ</w:t>
      </w:r>
      <w:r w:rsidR="00AB7F11">
        <w:rPr>
          <w:rFonts w:ascii="Arial" w:hAnsi="Arial" w:cs="Arial"/>
          <w:sz w:val="22"/>
          <w:szCs w:val="22"/>
        </w:rPr>
        <w:t>L lysis binding enhancer (</w:t>
      </w:r>
      <w:r w:rsidR="00C757FB">
        <w:rPr>
          <w:rFonts w:ascii="Arial" w:hAnsi="Arial" w:cs="Arial"/>
          <w:sz w:val="22"/>
          <w:szCs w:val="22"/>
        </w:rPr>
        <w:t xml:space="preserve">Proteinase K 200 </w:t>
      </w:r>
      <w:r w:rsidR="00C757FB">
        <w:rPr>
          <w:rFonts w:ascii="Arial" w:hAnsi="Arial" w:cs="Arial"/>
          <w:sz w:val="22"/>
          <w:szCs w:val="22"/>
        </w:rPr>
        <w:sym w:font="Symbol" w:char="F06D"/>
      </w:r>
      <w:r w:rsidR="00C757FB">
        <w:rPr>
          <w:rFonts w:ascii="Arial" w:hAnsi="Arial" w:cs="Arial"/>
          <w:sz w:val="22"/>
          <w:szCs w:val="22"/>
        </w:rPr>
        <w:t>g/mL, 20% glycerol, 0.5% SDS</w:t>
      </w:r>
      <w:r w:rsidR="00AB7F11">
        <w:rPr>
          <w:rFonts w:ascii="Arial" w:hAnsi="Arial" w:cs="Arial"/>
          <w:sz w:val="22"/>
          <w:szCs w:val="22"/>
        </w:rPr>
        <w:t>)</w:t>
      </w:r>
      <w:r w:rsidR="004E6A1E" w:rsidRPr="004E6A1E">
        <w:rPr>
          <w:rFonts w:ascii="Arial" w:hAnsi="Arial" w:cs="Arial"/>
          <w:sz w:val="22"/>
          <w:szCs w:val="22"/>
        </w:rPr>
        <w:t xml:space="preserve"> and</w:t>
      </w:r>
      <w:r w:rsidR="00AB7F11">
        <w:rPr>
          <w:rFonts w:ascii="Arial" w:hAnsi="Arial" w:cs="Arial"/>
          <w:sz w:val="22"/>
          <w:szCs w:val="22"/>
        </w:rPr>
        <w:t xml:space="preserve"> 60</w:t>
      </w:r>
      <w:r w:rsidR="00AB7F11" w:rsidRPr="004E6A1E">
        <w:rPr>
          <w:rFonts w:ascii="Arial" w:eastAsia="Times New Roman" w:hAnsi="Arial" w:cs="Arial"/>
          <w:kern w:val="0"/>
          <w:sz w:val="22"/>
          <w:szCs w:val="22"/>
          <w14:ligatures w14:val="none"/>
        </w:rPr>
        <w:t>µ</w:t>
      </w:r>
      <w:r w:rsidR="00AB7F11">
        <w:rPr>
          <w:rFonts w:ascii="Arial" w:hAnsi="Arial" w:cs="Arial"/>
          <w:sz w:val="22"/>
          <w:szCs w:val="22"/>
        </w:rPr>
        <w:t>L</w:t>
      </w:r>
      <w:r w:rsidR="004E6A1E" w:rsidRPr="004E6A1E">
        <w:rPr>
          <w:rFonts w:ascii="Arial" w:hAnsi="Arial" w:cs="Arial"/>
          <w:sz w:val="22"/>
          <w:szCs w:val="22"/>
        </w:rPr>
        <w:t xml:space="preserve"> 100% isopropanol</w:t>
      </w:r>
      <w:r w:rsidR="00AB7F11">
        <w:rPr>
          <w:rFonts w:ascii="Arial" w:hAnsi="Arial" w:cs="Arial"/>
          <w:sz w:val="22"/>
          <w:szCs w:val="22"/>
        </w:rPr>
        <w:t>. In separate 96 well standard plates (</w:t>
      </w:r>
      <w:r w:rsidR="005B26F3">
        <w:rPr>
          <w:rFonts w:ascii="Arial" w:hAnsi="Arial" w:cs="Arial"/>
          <w:sz w:val="22"/>
          <w:szCs w:val="22"/>
        </w:rPr>
        <w:t xml:space="preserve">ThermoFisher, </w:t>
      </w:r>
      <w:r w:rsidR="005B26F3" w:rsidRPr="00FD6966">
        <w:rPr>
          <w:rFonts w:ascii="Arial" w:hAnsi="Arial" w:cs="Arial"/>
          <w:sz w:val="22"/>
          <w:szCs w:val="22"/>
          <w:rPrChange w:id="728" w:author="Keene-Snickers,Lexi" w:date="2025-02-25T17:03:00Z" w16du:dateUtc="2025-02-26T00:03:00Z">
            <w:rPr>
              <w:rFonts w:ascii="Arial" w:hAnsi="Arial" w:cs="Arial"/>
              <w:sz w:val="20"/>
              <w:szCs w:val="20"/>
            </w:rPr>
          </w:rPrChange>
        </w:rPr>
        <w:t>97002540</w:t>
      </w:r>
      <w:r w:rsidR="00AB7F11">
        <w:rPr>
          <w:rFonts w:ascii="Arial" w:hAnsi="Arial" w:cs="Arial"/>
          <w:sz w:val="22"/>
          <w:szCs w:val="22"/>
        </w:rPr>
        <w:t xml:space="preserve">), </w:t>
      </w:r>
      <w:r w:rsidR="004E6A1E" w:rsidRPr="004E6A1E">
        <w:rPr>
          <w:rFonts w:ascii="Arial" w:hAnsi="Arial" w:cs="Arial"/>
          <w:sz w:val="22"/>
          <w:szCs w:val="22"/>
        </w:rPr>
        <w:t>150</w:t>
      </w:r>
      <w:r w:rsidR="00AB7F11" w:rsidRPr="004E6A1E">
        <w:rPr>
          <w:rFonts w:ascii="Arial" w:eastAsia="Times New Roman" w:hAnsi="Arial" w:cs="Arial"/>
          <w:kern w:val="0"/>
          <w:sz w:val="22"/>
          <w:szCs w:val="22"/>
          <w14:ligatures w14:val="none"/>
        </w:rPr>
        <w:t>µ</w:t>
      </w:r>
      <w:r w:rsidR="004E6A1E" w:rsidRPr="004E6A1E">
        <w:rPr>
          <w:rFonts w:ascii="Arial" w:hAnsi="Arial" w:cs="Arial"/>
          <w:sz w:val="22"/>
          <w:szCs w:val="22"/>
        </w:rPr>
        <w:t>L of wash buffer one</w:t>
      </w:r>
      <w:r w:rsidR="00AB7F11">
        <w:rPr>
          <w:rFonts w:ascii="Arial" w:hAnsi="Arial" w:cs="Arial"/>
          <w:sz w:val="22"/>
          <w:szCs w:val="22"/>
        </w:rPr>
        <w:t xml:space="preserve"> (</w:t>
      </w:r>
      <w:r w:rsidR="00C757FB">
        <w:rPr>
          <w:rFonts w:ascii="Arial" w:hAnsi="Arial" w:cs="Arial"/>
          <w:sz w:val="22"/>
          <w:szCs w:val="22"/>
        </w:rPr>
        <w:t>20% Ethanol, 900 mM guanidine thiocyanate, 10 mM Tris-HCl (pH 7.5)</w:t>
      </w:r>
      <w:r w:rsidR="00AB7F11">
        <w:rPr>
          <w:rFonts w:ascii="Arial" w:hAnsi="Arial" w:cs="Arial"/>
          <w:sz w:val="22"/>
          <w:szCs w:val="22"/>
        </w:rPr>
        <w:t>)</w:t>
      </w:r>
      <w:r w:rsidR="004E6A1E" w:rsidRPr="004E6A1E">
        <w:rPr>
          <w:rFonts w:ascii="Arial" w:hAnsi="Arial" w:cs="Arial"/>
          <w:sz w:val="22"/>
          <w:szCs w:val="22"/>
        </w:rPr>
        <w:t>, wash buffer two</w:t>
      </w:r>
      <w:r w:rsidR="00AB7F11">
        <w:rPr>
          <w:rFonts w:ascii="Arial" w:hAnsi="Arial" w:cs="Arial"/>
          <w:sz w:val="22"/>
          <w:szCs w:val="22"/>
        </w:rPr>
        <w:t xml:space="preserve"> (</w:t>
      </w:r>
      <w:ins w:id="729" w:author="Keene-Snickers,Lexi" w:date="2025-02-25T16:59:00Z" w16du:dateUtc="2025-02-25T23:59:00Z">
        <w:r w:rsidR="00FD6966">
          <w:rPr>
            <w:rFonts w:ascii="Arial" w:hAnsi="Arial" w:cs="Arial"/>
            <w:sz w:val="22"/>
            <w:szCs w:val="22"/>
          </w:rPr>
          <w:t>20</w:t>
        </w:r>
      </w:ins>
      <w:ins w:id="730" w:author="Keene-Snickers,Lexi" w:date="2025-02-25T17:00:00Z" w16du:dateUtc="2025-02-26T00:00:00Z">
        <w:r w:rsidR="00FD6966">
          <w:rPr>
            <w:rFonts w:ascii="Arial" w:hAnsi="Arial" w:cs="Arial"/>
            <w:sz w:val="22"/>
            <w:szCs w:val="22"/>
          </w:rPr>
          <w:t>0mM</w:t>
        </w:r>
      </w:ins>
      <w:del w:id="731" w:author="Keene-Snickers,Lexi" w:date="2025-02-25T16:59:00Z" w16du:dateUtc="2025-02-25T23:59:00Z">
        <w:r w:rsidR="00C757FB" w:rsidDel="00FD6966">
          <w:rPr>
            <w:rFonts w:ascii="Arial" w:hAnsi="Arial" w:cs="Arial"/>
            <w:sz w:val="22"/>
            <w:szCs w:val="22"/>
          </w:rPr>
          <w:delText>1X</w:delText>
        </w:r>
      </w:del>
      <w:r w:rsidR="00C757FB">
        <w:rPr>
          <w:rFonts w:ascii="Arial" w:hAnsi="Arial" w:cs="Arial"/>
          <w:sz w:val="22"/>
          <w:szCs w:val="22"/>
        </w:rPr>
        <w:t xml:space="preserve"> TE, 80% Ethanol</w:t>
      </w:r>
      <w:r w:rsidR="00AB7F11">
        <w:rPr>
          <w:rFonts w:ascii="Arial" w:hAnsi="Arial" w:cs="Arial"/>
          <w:sz w:val="22"/>
          <w:szCs w:val="22"/>
        </w:rPr>
        <w:t>)</w:t>
      </w:r>
      <w:r w:rsidR="004E6A1E" w:rsidRPr="004E6A1E">
        <w:rPr>
          <w:rFonts w:ascii="Arial" w:hAnsi="Arial" w:cs="Arial"/>
          <w:sz w:val="22"/>
          <w:szCs w:val="22"/>
        </w:rPr>
        <w:t xml:space="preserve"> and 50</w:t>
      </w:r>
      <w:r w:rsidR="00AB7F11" w:rsidRPr="004E6A1E">
        <w:rPr>
          <w:rFonts w:ascii="Arial" w:eastAsia="Times New Roman" w:hAnsi="Arial" w:cs="Arial"/>
          <w:kern w:val="0"/>
          <w:sz w:val="22"/>
          <w:szCs w:val="22"/>
          <w14:ligatures w14:val="none"/>
        </w:rPr>
        <w:t>µ</w:t>
      </w:r>
      <w:r w:rsidR="004E6A1E" w:rsidRPr="004E6A1E">
        <w:rPr>
          <w:rFonts w:ascii="Arial" w:hAnsi="Arial" w:cs="Arial"/>
          <w:sz w:val="22"/>
          <w:szCs w:val="22"/>
        </w:rPr>
        <w:t xml:space="preserve">L of </w:t>
      </w:r>
      <w:r w:rsidR="00AB7F11">
        <w:rPr>
          <w:rFonts w:ascii="Arial" w:hAnsi="Arial" w:cs="Arial"/>
          <w:sz w:val="22"/>
          <w:szCs w:val="22"/>
        </w:rPr>
        <w:t>sterile</w:t>
      </w:r>
      <w:r w:rsidR="004E6A1E" w:rsidRPr="004E6A1E">
        <w:rPr>
          <w:rFonts w:ascii="Arial" w:hAnsi="Arial" w:cs="Arial"/>
          <w:sz w:val="22"/>
          <w:szCs w:val="22"/>
        </w:rPr>
        <w:t xml:space="preserve"> water was added. The extraction was completed </w:t>
      </w:r>
      <w:r w:rsidR="000A21E9">
        <w:rPr>
          <w:rFonts w:ascii="Arial" w:hAnsi="Arial" w:cs="Arial"/>
          <w:sz w:val="22"/>
          <w:szCs w:val="22"/>
        </w:rPr>
        <w:t>on a</w:t>
      </w:r>
      <w:r w:rsidR="004E6A1E" w:rsidRPr="004E6A1E">
        <w:rPr>
          <w:rFonts w:ascii="Arial" w:hAnsi="Arial" w:cs="Arial"/>
          <w:sz w:val="22"/>
          <w:szCs w:val="22"/>
        </w:rPr>
        <w:t xml:space="preserve"> KingFisher</w:t>
      </w:r>
      <w:r w:rsidR="000A21E9">
        <w:rPr>
          <w:rFonts w:ascii="Arial" w:hAnsi="Arial" w:cs="Arial"/>
          <w:sz w:val="22"/>
          <w:szCs w:val="22"/>
        </w:rPr>
        <w:t xml:space="preserve"> liquid handling robot (Thermo Scientific)</w:t>
      </w:r>
      <w:r w:rsidR="004E6A1E" w:rsidRPr="004E6A1E">
        <w:rPr>
          <w:rFonts w:ascii="Arial" w:hAnsi="Arial" w:cs="Arial"/>
          <w:sz w:val="22"/>
          <w:szCs w:val="22"/>
        </w:rPr>
        <w:t xml:space="preserve">. Eluted nucleic acids were then stored </w:t>
      </w:r>
      <w:r w:rsidR="00AB7F11">
        <w:rPr>
          <w:rFonts w:ascii="Arial" w:hAnsi="Arial" w:cs="Arial"/>
          <w:sz w:val="22"/>
          <w:szCs w:val="22"/>
        </w:rPr>
        <w:t>at</w:t>
      </w:r>
      <w:r w:rsidR="004E6A1E" w:rsidRPr="004E6A1E">
        <w:rPr>
          <w:rFonts w:ascii="Arial" w:hAnsi="Arial" w:cs="Arial"/>
          <w:sz w:val="22"/>
          <w:szCs w:val="22"/>
        </w:rPr>
        <w:t xml:space="preserve"> -80</w:t>
      </w:r>
      <w:r w:rsidR="00AB7F11">
        <w:rPr>
          <w:rFonts w:ascii="Arial" w:hAnsi="Arial" w:cs="Arial"/>
          <w:sz w:val="22"/>
          <w:szCs w:val="22"/>
        </w:rPr>
        <w:sym w:font="Symbol" w:char="F0B0"/>
      </w:r>
      <w:r w:rsidR="004E6A1E" w:rsidRPr="004E6A1E">
        <w:rPr>
          <w:rFonts w:ascii="Arial" w:hAnsi="Arial" w:cs="Arial"/>
          <w:sz w:val="22"/>
          <w:szCs w:val="22"/>
        </w:rPr>
        <w:t xml:space="preserve">C until </w:t>
      </w:r>
      <w:r w:rsidR="000A21E9">
        <w:rPr>
          <w:rFonts w:ascii="Arial" w:hAnsi="Arial" w:cs="Arial"/>
          <w:sz w:val="22"/>
          <w:szCs w:val="22"/>
        </w:rPr>
        <w:t>further processing</w:t>
      </w:r>
      <w:r w:rsidR="004E6A1E" w:rsidRPr="004E6A1E">
        <w:rPr>
          <w:rFonts w:ascii="Arial" w:hAnsi="Arial" w:cs="Arial"/>
          <w:sz w:val="22"/>
          <w:szCs w:val="22"/>
        </w:rPr>
        <w:t>.</w:t>
      </w:r>
    </w:p>
    <w:p w14:paraId="6401336E" w14:textId="77777777" w:rsidR="00D2179E" w:rsidRPr="004E6A1E" w:rsidRDefault="00D2179E" w:rsidP="00081385">
      <w:pPr>
        <w:spacing w:line="360" w:lineRule="auto"/>
        <w:rPr>
          <w:rFonts w:ascii="Arial" w:hAnsi="Arial" w:cs="Arial"/>
          <w:sz w:val="22"/>
          <w:szCs w:val="22"/>
        </w:rPr>
      </w:pPr>
    </w:p>
    <w:p w14:paraId="49A6B57B" w14:textId="0E76CA1C" w:rsidR="00D2179E" w:rsidRDefault="00D2179E" w:rsidP="00081385">
      <w:pPr>
        <w:spacing w:line="360" w:lineRule="auto"/>
        <w:textAlignment w:val="baseline"/>
        <w:rPr>
          <w:rFonts w:ascii="Arial" w:eastAsia="Times New Roman" w:hAnsi="Arial" w:cs="Arial"/>
          <w:kern w:val="0"/>
          <w:sz w:val="22"/>
          <w:szCs w:val="22"/>
          <w14:ligatures w14:val="none"/>
        </w:rPr>
      </w:pPr>
      <w:r w:rsidRPr="00AB7F11">
        <w:rPr>
          <w:rFonts w:ascii="Arial" w:hAnsi="Arial" w:cs="Arial"/>
          <w:i/>
          <w:iCs/>
          <w:sz w:val="22"/>
          <w:szCs w:val="22"/>
        </w:rPr>
        <w:t>Galbut virus positivity</w:t>
      </w:r>
      <w:r w:rsidR="004E6A1E" w:rsidRPr="00AB7F11">
        <w:rPr>
          <w:rFonts w:ascii="Arial" w:hAnsi="Arial" w:cs="Arial"/>
          <w:i/>
          <w:iCs/>
          <w:sz w:val="22"/>
          <w:szCs w:val="22"/>
        </w:rPr>
        <w:t>:</w:t>
      </w:r>
      <w:r w:rsidR="004E6A1E" w:rsidRPr="004E6A1E">
        <w:rPr>
          <w:rFonts w:ascii="Arial" w:hAnsi="Arial" w:cs="Arial"/>
          <w:sz w:val="22"/>
          <w:szCs w:val="22"/>
        </w:rPr>
        <w:t xml:space="preserve"> To determine which samples were positive for galbut virus, </w:t>
      </w:r>
      <w:r w:rsidR="004E6A1E" w:rsidRPr="004E6A1E">
        <w:rPr>
          <w:rFonts w:ascii="Arial" w:eastAsia="Times New Roman" w:hAnsi="Arial" w:cs="Arial"/>
          <w:kern w:val="0"/>
          <w:sz w:val="22"/>
          <w:szCs w:val="22"/>
          <w14:ligatures w14:val="none"/>
        </w:rPr>
        <w:t xml:space="preserve">cDNA was generated using 5.5µL RNA, </w:t>
      </w:r>
      <w:ins w:id="732" w:author="Keene-Snickers,Lexi" w:date="2025-02-25T17:09:00Z" w16du:dateUtc="2025-02-26T00:09:00Z">
        <w:r w:rsidR="00C75C6A">
          <w:rPr>
            <w:rFonts w:ascii="Arial" w:eastAsia="Times New Roman" w:hAnsi="Arial" w:cs="Arial"/>
            <w:kern w:val="0"/>
            <w:sz w:val="22"/>
            <w:szCs w:val="22"/>
            <w14:ligatures w14:val="none"/>
          </w:rPr>
          <w:t>0.75</w:t>
        </w:r>
      </w:ins>
      <w:commentRangeStart w:id="733"/>
      <w:del w:id="734" w:author="Keene-Snickers,Lexi" w:date="2025-02-25T17:09:00Z" w16du:dateUtc="2025-02-26T00:09:00Z">
        <w:r w:rsidR="004E6A1E" w:rsidRPr="004E6A1E" w:rsidDel="00C75C6A">
          <w:rPr>
            <w:rFonts w:ascii="Arial" w:eastAsia="Times New Roman" w:hAnsi="Arial" w:cs="Arial"/>
            <w:kern w:val="0"/>
            <w:sz w:val="22"/>
            <w:szCs w:val="22"/>
            <w14:ligatures w14:val="none"/>
          </w:rPr>
          <w:delText>10</w:delText>
        </w:r>
      </w:del>
      <w:r w:rsidR="004E6A1E" w:rsidRPr="004E6A1E">
        <w:rPr>
          <w:rFonts w:ascii="Arial" w:eastAsia="Times New Roman" w:hAnsi="Arial" w:cs="Arial"/>
          <w:kern w:val="0"/>
          <w:sz w:val="22"/>
          <w:szCs w:val="22"/>
          <w14:ligatures w14:val="none"/>
        </w:rPr>
        <w:t xml:space="preserve">µM </w:t>
      </w:r>
      <w:commentRangeEnd w:id="733"/>
      <w:r w:rsidR="000A21E9">
        <w:rPr>
          <w:rStyle w:val="CommentReference"/>
        </w:rPr>
        <w:commentReference w:id="733"/>
      </w:r>
      <w:r w:rsidR="004E6A1E" w:rsidRPr="004E6A1E">
        <w:rPr>
          <w:rFonts w:ascii="Arial" w:eastAsia="Times New Roman" w:hAnsi="Arial" w:cs="Arial"/>
          <w:kern w:val="0"/>
          <w:sz w:val="22"/>
          <w:szCs w:val="22"/>
          <w14:ligatures w14:val="none"/>
        </w:rPr>
        <w:t xml:space="preserve">random hexamer primers (IDT), </w:t>
      </w:r>
      <w:ins w:id="735" w:author="Keene-Snickers,Lexi" w:date="2025-02-25T17:09:00Z" w16du:dateUtc="2025-02-26T00:09:00Z">
        <w:r w:rsidR="00C75C6A">
          <w:rPr>
            <w:rFonts w:ascii="Arial" w:eastAsia="Times New Roman" w:hAnsi="Arial" w:cs="Arial"/>
            <w:kern w:val="0"/>
            <w:sz w:val="22"/>
            <w:szCs w:val="22"/>
            <w14:ligatures w14:val="none"/>
          </w:rPr>
          <w:t>0.75</w:t>
        </w:r>
      </w:ins>
      <w:del w:id="736" w:author="Keene-Snickers,Lexi" w:date="2025-02-25T17:09:00Z" w16du:dateUtc="2025-02-26T00:09:00Z">
        <w:r w:rsidR="004E6A1E" w:rsidRPr="004E6A1E" w:rsidDel="00C75C6A">
          <w:rPr>
            <w:rFonts w:ascii="Arial" w:eastAsia="Times New Roman" w:hAnsi="Arial" w:cs="Arial"/>
            <w:kern w:val="0"/>
            <w:sz w:val="22"/>
            <w:szCs w:val="22"/>
            <w14:ligatures w14:val="none"/>
          </w:rPr>
          <w:delText>10</w:delText>
        </w:r>
      </w:del>
      <w:r w:rsidR="004E6A1E" w:rsidRPr="004E6A1E">
        <w:rPr>
          <w:rFonts w:ascii="Arial" w:eastAsia="Times New Roman" w:hAnsi="Arial" w:cs="Arial"/>
          <w:kern w:val="0"/>
          <w:sz w:val="22"/>
          <w:szCs w:val="22"/>
          <w14:ligatures w14:val="none"/>
        </w:rPr>
        <w:t xml:space="preserve">µM dNTPs and water to 13µL and incubated at 65°C for 5 minutes. Next, 4µL 5X </w:t>
      </w:r>
      <w:commentRangeStart w:id="737"/>
      <w:commentRangeStart w:id="738"/>
      <w:r w:rsidR="004E6A1E" w:rsidRPr="004E6A1E">
        <w:rPr>
          <w:rFonts w:ascii="Arial" w:eastAsia="Times New Roman" w:hAnsi="Arial" w:cs="Arial"/>
          <w:kern w:val="0"/>
          <w:sz w:val="22"/>
          <w:szCs w:val="22"/>
          <w14:ligatures w14:val="none"/>
        </w:rPr>
        <w:t>FS buffer</w:t>
      </w:r>
      <w:commentRangeEnd w:id="737"/>
      <w:r w:rsidR="000A21E9">
        <w:rPr>
          <w:rStyle w:val="CommentReference"/>
        </w:rPr>
        <w:commentReference w:id="737"/>
      </w:r>
      <w:commentRangeEnd w:id="738"/>
      <w:r w:rsidR="00C75C6A">
        <w:rPr>
          <w:rStyle w:val="CommentReference"/>
        </w:rPr>
        <w:commentReference w:id="738"/>
      </w:r>
      <w:r w:rsidR="004E6A1E" w:rsidRPr="004E6A1E">
        <w:rPr>
          <w:rFonts w:ascii="Arial" w:eastAsia="Times New Roman" w:hAnsi="Arial" w:cs="Arial"/>
          <w:kern w:val="0"/>
          <w:sz w:val="22"/>
          <w:szCs w:val="22"/>
          <w14:ligatures w14:val="none"/>
        </w:rPr>
        <w:t>,</w:t>
      </w:r>
      <w:del w:id="739" w:author="Keene-Snickers,Lexi" w:date="2025-02-25T17:12:00Z" w16du:dateUtc="2025-02-26T00:12:00Z">
        <w:r w:rsidR="004E6A1E" w:rsidRPr="004E6A1E" w:rsidDel="00C75C6A">
          <w:rPr>
            <w:rFonts w:ascii="Arial" w:eastAsia="Times New Roman" w:hAnsi="Arial" w:cs="Arial"/>
            <w:kern w:val="0"/>
            <w:sz w:val="22"/>
            <w:szCs w:val="22"/>
            <w14:ligatures w14:val="none"/>
          </w:rPr>
          <w:delText xml:space="preserve"> 1µL</w:delText>
        </w:r>
      </w:del>
      <w:r w:rsidR="004E6A1E" w:rsidRPr="004E6A1E">
        <w:rPr>
          <w:rFonts w:ascii="Arial" w:eastAsia="Times New Roman" w:hAnsi="Arial" w:cs="Arial"/>
          <w:kern w:val="0"/>
          <w:sz w:val="22"/>
          <w:szCs w:val="22"/>
          <w14:ligatures w14:val="none"/>
        </w:rPr>
        <w:t xml:space="preserve"> </w:t>
      </w:r>
      <w:ins w:id="740" w:author="Keene-Snickers,Lexi" w:date="2025-02-25T17:12:00Z" w16du:dateUtc="2025-02-26T00:12:00Z">
        <w:r w:rsidR="00C75C6A">
          <w:rPr>
            <w:rFonts w:ascii="Arial" w:eastAsia="Times New Roman" w:hAnsi="Arial" w:cs="Arial"/>
            <w:kern w:val="0"/>
            <w:sz w:val="22"/>
            <w:szCs w:val="22"/>
            <w14:ligatures w14:val="none"/>
          </w:rPr>
          <w:t>10</w:t>
        </w:r>
      </w:ins>
      <w:del w:id="741" w:author="Keene-Snickers,Lexi" w:date="2025-02-25T17:12:00Z" w16du:dateUtc="2025-02-26T00:12:00Z">
        <w:r w:rsidR="004E6A1E" w:rsidRPr="004E6A1E" w:rsidDel="00C75C6A">
          <w:rPr>
            <w:rFonts w:ascii="Arial" w:eastAsia="Times New Roman" w:hAnsi="Arial" w:cs="Arial"/>
            <w:kern w:val="0"/>
            <w:sz w:val="22"/>
            <w:szCs w:val="22"/>
            <w14:ligatures w14:val="none"/>
          </w:rPr>
          <w:delText>0.1</w:delText>
        </w:r>
      </w:del>
      <w:r w:rsidR="004E6A1E" w:rsidRPr="004E6A1E">
        <w:rPr>
          <w:rFonts w:ascii="Arial" w:eastAsia="Times New Roman" w:hAnsi="Arial" w:cs="Arial"/>
          <w:kern w:val="0"/>
          <w:sz w:val="22"/>
          <w:szCs w:val="22"/>
          <w14:ligatures w14:val="none"/>
        </w:rPr>
        <w:t xml:space="preserve">M DTT and 1µL </w:t>
      </w:r>
      <w:commentRangeStart w:id="742"/>
      <w:r w:rsidR="004E6A1E" w:rsidRPr="004E6A1E">
        <w:rPr>
          <w:rFonts w:ascii="Arial" w:eastAsia="Times New Roman" w:hAnsi="Arial" w:cs="Arial"/>
          <w:kern w:val="0"/>
          <w:sz w:val="22"/>
          <w:szCs w:val="22"/>
          <w14:ligatures w14:val="none"/>
        </w:rPr>
        <w:t xml:space="preserve">reverse transcriptase </w:t>
      </w:r>
      <w:commentRangeEnd w:id="742"/>
      <w:r w:rsidR="00C75C6A">
        <w:rPr>
          <w:rStyle w:val="CommentReference"/>
        </w:rPr>
        <w:commentReference w:id="742"/>
      </w:r>
      <w:r w:rsidR="004E6A1E" w:rsidRPr="004E6A1E">
        <w:rPr>
          <w:rFonts w:ascii="Arial" w:eastAsia="Times New Roman" w:hAnsi="Arial" w:cs="Arial"/>
          <w:kern w:val="0"/>
          <w:sz w:val="22"/>
          <w:szCs w:val="22"/>
          <w14:ligatures w14:val="none"/>
        </w:rPr>
        <w:t>was added</w:t>
      </w:r>
      <w:r w:rsidR="004E6A1E" w:rsidRPr="004E6A1E">
        <w:rPr>
          <w:rFonts w:ascii="Arial" w:eastAsia="Times New Roman" w:hAnsi="Arial" w:cs="Arial"/>
          <w:color w:val="FF0000"/>
          <w:kern w:val="0"/>
          <w:sz w:val="22"/>
          <w:szCs w:val="22"/>
          <w14:ligatures w14:val="none"/>
        </w:rPr>
        <w:t xml:space="preserve"> </w:t>
      </w:r>
      <w:r w:rsidR="004E6A1E" w:rsidRPr="004E6A1E">
        <w:rPr>
          <w:rFonts w:ascii="Arial" w:eastAsia="Times New Roman" w:hAnsi="Arial" w:cs="Arial"/>
          <w:kern w:val="0"/>
          <w:sz w:val="22"/>
          <w:szCs w:val="22"/>
          <w14:ligatures w14:val="none"/>
        </w:rPr>
        <w:t xml:space="preserve">and incubated at 50°C for 60 minutes followed by a heat inactivation step at 80°C for 10 minutes after which each sample was diluted in 90µL nuclease-free water. qPCR was conducted using NEB Luna Universal qPCR Mastermix following manufacturer recommendations and cycling conditions (NEB, M3003). </w:t>
      </w:r>
      <w:del w:id="743" w:author="Keene-Snickers,Lexi" w:date="2025-02-25T17:15:00Z" w16du:dateUtc="2025-02-26T00:15:00Z">
        <w:r w:rsidR="004E6A1E" w:rsidDel="00C75C6A">
          <w:rPr>
            <w:rFonts w:ascii="Arial" w:eastAsia="Times New Roman" w:hAnsi="Arial" w:cs="Arial"/>
            <w:kern w:val="0"/>
            <w:sz w:val="22"/>
            <w:szCs w:val="22"/>
            <w14:ligatures w14:val="none"/>
          </w:rPr>
          <w:delText xml:space="preserve">Of the 1000 flies captured, </w:delText>
        </w:r>
        <w:commentRangeStart w:id="744"/>
        <w:r w:rsidR="004E6A1E" w:rsidDel="00C75C6A">
          <w:rPr>
            <w:rFonts w:ascii="Arial" w:eastAsia="Times New Roman" w:hAnsi="Arial" w:cs="Arial"/>
            <w:kern w:val="0"/>
            <w:sz w:val="22"/>
            <w:szCs w:val="22"/>
            <w14:ligatures w14:val="none"/>
          </w:rPr>
          <w:delText>952 were positive for RpL32</w:delText>
        </w:r>
      </w:del>
      <w:ins w:id="745" w:author="Stenglein,Mark" w:date="2025-02-20T11:56:00Z" w16du:dateUtc="2025-02-20T18:56:00Z">
        <w:del w:id="746" w:author="Keene-Snickers,Lexi" w:date="2025-02-25T17:15:00Z" w16du:dateUtc="2025-02-26T00:15:00Z">
          <w:r w:rsidR="000B1DE0" w:rsidDel="00C75C6A">
            <w:rPr>
              <w:rFonts w:ascii="Arial" w:eastAsia="Times New Roman" w:hAnsi="Arial" w:cs="Arial"/>
              <w:kern w:val="0"/>
              <w:sz w:val="22"/>
              <w:szCs w:val="22"/>
              <w14:ligatures w14:val="none"/>
            </w:rPr>
            <w:delText xml:space="preserve"> mRNA</w:delText>
          </w:r>
        </w:del>
      </w:ins>
      <w:del w:id="747" w:author="Keene-Snickers,Lexi" w:date="2025-02-25T17:15:00Z" w16du:dateUtc="2025-02-26T00:15:00Z">
        <w:r w:rsidR="004E6A1E" w:rsidDel="00C75C6A">
          <w:rPr>
            <w:rFonts w:ascii="Arial" w:eastAsia="Times New Roman" w:hAnsi="Arial" w:cs="Arial"/>
            <w:kern w:val="0"/>
            <w:sz w:val="22"/>
            <w:szCs w:val="22"/>
            <w14:ligatures w14:val="none"/>
          </w:rPr>
          <w:delText xml:space="preserve">, suggesting </w:delText>
        </w:r>
      </w:del>
      <w:ins w:id="748" w:author="Stenglein,Mark" w:date="2025-02-20T11:55:00Z" w16du:dateUtc="2025-02-20T18:55:00Z">
        <w:del w:id="749" w:author="Keene-Snickers,Lexi" w:date="2025-02-25T17:15:00Z" w16du:dateUtc="2025-02-26T00:15:00Z">
          <w:r w:rsidR="000A21E9" w:rsidDel="00C75C6A">
            <w:rPr>
              <w:rFonts w:ascii="Arial" w:eastAsia="Times New Roman" w:hAnsi="Arial" w:cs="Arial"/>
              <w:kern w:val="0"/>
              <w:sz w:val="22"/>
              <w:szCs w:val="22"/>
              <w14:ligatures w14:val="none"/>
            </w:rPr>
            <w:delText xml:space="preserve">indicating </w:delText>
          </w:r>
        </w:del>
      </w:ins>
      <w:del w:id="750" w:author="Keene-Snickers,Lexi" w:date="2025-02-25T17:15:00Z" w16du:dateUtc="2025-02-26T00:15:00Z">
        <w:r w:rsidR="004E6A1E" w:rsidDel="00C75C6A">
          <w:rPr>
            <w:rFonts w:ascii="Arial" w:eastAsia="Times New Roman" w:hAnsi="Arial" w:cs="Arial"/>
            <w:kern w:val="0"/>
            <w:sz w:val="22"/>
            <w:szCs w:val="22"/>
            <w14:ligatures w14:val="none"/>
          </w:rPr>
          <w:delText xml:space="preserve">a successful </w:delText>
        </w:r>
      </w:del>
      <w:ins w:id="751" w:author="Stenglein,Mark" w:date="2025-02-20T11:55:00Z" w16du:dateUtc="2025-02-20T18:55:00Z">
        <w:del w:id="752" w:author="Keene-Snickers,Lexi" w:date="2025-02-25T17:15:00Z" w16du:dateUtc="2025-02-26T00:15:00Z">
          <w:r w:rsidR="000A21E9" w:rsidDel="00C75C6A">
            <w:rPr>
              <w:rFonts w:ascii="Arial" w:eastAsia="Times New Roman" w:hAnsi="Arial" w:cs="Arial"/>
              <w:kern w:val="0"/>
              <w:sz w:val="22"/>
              <w:szCs w:val="22"/>
              <w14:ligatures w14:val="none"/>
            </w:rPr>
            <w:delText xml:space="preserve">RNA </w:delText>
          </w:r>
        </w:del>
      </w:ins>
      <w:del w:id="753" w:author="Keene-Snickers,Lexi" w:date="2025-02-25T17:15:00Z" w16du:dateUtc="2025-02-26T00:15:00Z">
        <w:r w:rsidR="004E6A1E" w:rsidDel="00C75C6A">
          <w:rPr>
            <w:rFonts w:ascii="Arial" w:eastAsia="Times New Roman" w:hAnsi="Arial" w:cs="Arial"/>
            <w:kern w:val="0"/>
            <w:sz w:val="22"/>
            <w:szCs w:val="22"/>
            <w14:ligatures w14:val="none"/>
          </w:rPr>
          <w:delText>extraction and 641 were positive for galbut virus</w:delText>
        </w:r>
        <w:commentRangeEnd w:id="744"/>
        <w:r w:rsidR="000A21E9" w:rsidDel="00C75C6A">
          <w:rPr>
            <w:rStyle w:val="CommentReference"/>
          </w:rPr>
          <w:commentReference w:id="744"/>
        </w:r>
        <w:r w:rsidR="004E6A1E" w:rsidDel="00C75C6A">
          <w:rPr>
            <w:rFonts w:ascii="Arial" w:eastAsia="Times New Roman" w:hAnsi="Arial" w:cs="Arial"/>
            <w:kern w:val="0"/>
            <w:sz w:val="22"/>
            <w:szCs w:val="22"/>
            <w14:ligatures w14:val="none"/>
          </w:rPr>
          <w:delText xml:space="preserve">. </w:delText>
        </w:r>
      </w:del>
      <w:r w:rsidR="004E6A1E">
        <w:rPr>
          <w:rFonts w:ascii="Arial" w:eastAsia="Times New Roman" w:hAnsi="Arial" w:cs="Arial"/>
          <w:kern w:val="0"/>
          <w:sz w:val="22"/>
          <w:szCs w:val="22"/>
          <w14:ligatures w14:val="none"/>
        </w:rPr>
        <w:t xml:space="preserve">Each sample was screened for galbut virus using two primer </w:t>
      </w:r>
      <w:commentRangeStart w:id="754"/>
      <w:commentRangeStart w:id="755"/>
      <w:r w:rsidR="004E6A1E">
        <w:rPr>
          <w:rFonts w:ascii="Arial" w:eastAsia="Times New Roman" w:hAnsi="Arial" w:cs="Arial"/>
          <w:kern w:val="0"/>
          <w:sz w:val="22"/>
          <w:szCs w:val="22"/>
          <w14:ligatures w14:val="none"/>
        </w:rPr>
        <w:t xml:space="preserve">sets </w:t>
      </w:r>
      <w:commentRangeEnd w:id="754"/>
      <w:r w:rsidR="00815B6F">
        <w:rPr>
          <w:rStyle w:val="CommentReference"/>
        </w:rPr>
        <w:commentReference w:id="754"/>
      </w:r>
      <w:commentRangeEnd w:id="755"/>
      <w:r w:rsidR="00C565AE">
        <w:rPr>
          <w:rStyle w:val="CommentReference"/>
        </w:rPr>
        <w:commentReference w:id="755"/>
      </w:r>
      <w:r w:rsidR="00AF5B12">
        <w:rPr>
          <w:rFonts w:ascii="Arial" w:eastAsia="Times New Roman" w:hAnsi="Arial" w:cs="Arial"/>
          <w:kern w:val="0"/>
          <w:sz w:val="22"/>
          <w:szCs w:val="22"/>
          <w14:ligatures w14:val="none"/>
        </w:rPr>
        <w:t xml:space="preserve"> (</w:t>
      </w:r>
      <w:r w:rsidR="004E6A1E" w:rsidRPr="00BA0FCB">
        <w:rPr>
          <w:rFonts w:ascii="Arial" w:eastAsia="Times New Roman" w:hAnsi="Arial" w:cs="Arial"/>
          <w:b/>
          <w:bCs/>
          <w:kern w:val="0"/>
          <w:sz w:val="22"/>
          <w:szCs w:val="22"/>
          <w14:ligatures w14:val="none"/>
        </w:rPr>
        <w:t xml:space="preserve">Table </w:t>
      </w:r>
      <w:r w:rsidR="00076A67">
        <w:rPr>
          <w:rFonts w:ascii="Arial" w:eastAsia="Times New Roman" w:hAnsi="Arial" w:cs="Arial"/>
          <w:b/>
          <w:bCs/>
          <w:kern w:val="0"/>
          <w:sz w:val="22"/>
          <w:szCs w:val="22"/>
          <w14:ligatures w14:val="none"/>
        </w:rPr>
        <w:t>3</w:t>
      </w:r>
      <w:r w:rsidR="00BA0FCB">
        <w:rPr>
          <w:rFonts w:ascii="Arial" w:eastAsia="Times New Roman" w:hAnsi="Arial" w:cs="Arial"/>
          <w:kern w:val="0"/>
          <w:sz w:val="22"/>
          <w:szCs w:val="22"/>
          <w14:ligatures w14:val="none"/>
        </w:rPr>
        <w:t>)</w:t>
      </w:r>
      <w:r w:rsidR="00CE018B">
        <w:rPr>
          <w:rFonts w:ascii="Arial" w:eastAsia="Times New Roman" w:hAnsi="Arial" w:cs="Arial"/>
          <w:kern w:val="0"/>
          <w:sz w:val="22"/>
          <w:szCs w:val="22"/>
          <w14:ligatures w14:val="none"/>
        </w:rPr>
        <w:t>.</w:t>
      </w:r>
      <w:r w:rsidR="00D66EA5">
        <w:rPr>
          <w:rFonts w:ascii="Arial" w:eastAsia="Times New Roman" w:hAnsi="Arial" w:cs="Arial"/>
          <w:kern w:val="0"/>
          <w:sz w:val="22"/>
          <w:szCs w:val="22"/>
          <w14:ligatures w14:val="none"/>
        </w:rPr>
        <w:t xml:space="preserve"> </w:t>
      </w:r>
    </w:p>
    <w:p w14:paraId="0DFECF99" w14:textId="77777777" w:rsidR="00CE018B" w:rsidRDefault="00CE018B" w:rsidP="00081385">
      <w:pPr>
        <w:spacing w:line="360" w:lineRule="auto"/>
        <w:textAlignment w:val="baseline"/>
        <w:rPr>
          <w:rFonts w:ascii="Arial" w:eastAsia="Times New Roman" w:hAnsi="Arial" w:cs="Arial"/>
          <w:kern w:val="0"/>
          <w:sz w:val="22"/>
          <w:szCs w:val="22"/>
          <w14:ligatures w14:val="none"/>
        </w:rPr>
      </w:pPr>
    </w:p>
    <w:tbl>
      <w:tblPr>
        <w:tblStyle w:val="TableGrid"/>
        <w:tblW w:w="9715" w:type="dxa"/>
        <w:tblLayout w:type="fixed"/>
        <w:tblLook w:val="04A0" w:firstRow="1" w:lastRow="0" w:firstColumn="1" w:lastColumn="0" w:noHBand="0" w:noVBand="1"/>
        <w:tblPrChange w:id="756" w:author="Keene-Snickers,Lexi" w:date="2025-02-25T17:18:00Z" w16du:dateUtc="2025-02-26T00:18:00Z">
          <w:tblPr>
            <w:tblStyle w:val="TableGrid"/>
            <w:tblW w:w="9715" w:type="dxa"/>
            <w:tblLayout w:type="fixed"/>
            <w:tblLook w:val="04A0" w:firstRow="1" w:lastRow="0" w:firstColumn="1" w:lastColumn="0" w:noHBand="0" w:noVBand="1"/>
          </w:tblPr>
        </w:tblPrChange>
      </w:tblPr>
      <w:tblGrid>
        <w:gridCol w:w="1705"/>
        <w:gridCol w:w="1620"/>
        <w:gridCol w:w="2430"/>
        <w:gridCol w:w="2520"/>
        <w:gridCol w:w="1440"/>
        <w:tblGridChange w:id="757">
          <w:tblGrid>
            <w:gridCol w:w="1705"/>
            <w:gridCol w:w="1620"/>
            <w:gridCol w:w="450"/>
            <w:gridCol w:w="1980"/>
            <w:gridCol w:w="2520"/>
            <w:gridCol w:w="1440"/>
          </w:tblGrid>
        </w:tblGridChange>
      </w:tblGrid>
      <w:tr w:rsidR="00C565AE" w14:paraId="352D4E14" w14:textId="77777777" w:rsidTr="00C565AE">
        <w:tc>
          <w:tcPr>
            <w:tcW w:w="1705" w:type="dxa"/>
            <w:tcPrChange w:id="758" w:author="Keene-Snickers,Lexi" w:date="2025-02-25T17:18:00Z" w16du:dateUtc="2025-02-26T00:18:00Z">
              <w:tcPr>
                <w:tcW w:w="1705" w:type="dxa"/>
              </w:tcPr>
            </w:tcPrChange>
          </w:tcPr>
          <w:p w14:paraId="0EAB351C" w14:textId="704CFAB5" w:rsidR="00C565AE" w:rsidRDefault="00C565AE" w:rsidP="00081385">
            <w:pPr>
              <w:spacing w:line="360" w:lineRule="auto"/>
              <w:textAlignment w:val="baseline"/>
              <w:rPr>
                <w:rFonts w:ascii="Arial" w:eastAsia="Times New Roman" w:hAnsi="Arial" w:cs="Arial"/>
                <w:kern w:val="0"/>
                <w:sz w:val="22"/>
                <w:szCs w:val="22"/>
                <w14:ligatures w14:val="none"/>
              </w:rPr>
            </w:pPr>
            <w:r w:rsidRPr="00AB5926">
              <w:rPr>
                <w:rFonts w:ascii="Arial" w:eastAsia="Times New Roman" w:hAnsi="Arial" w:cs="Arial"/>
                <w:kern w:val="0"/>
                <w:sz w:val="22"/>
                <w:szCs w:val="22"/>
                <w14:ligatures w14:val="none"/>
              </w:rPr>
              <w:lastRenderedPageBreak/>
              <w:t>Primer pair name (#s in lab collection) </w:t>
            </w:r>
          </w:p>
        </w:tc>
        <w:tc>
          <w:tcPr>
            <w:tcW w:w="1620" w:type="dxa"/>
            <w:tcPrChange w:id="759" w:author="Keene-Snickers,Lexi" w:date="2025-02-25T17:18:00Z" w16du:dateUtc="2025-02-26T00:18:00Z">
              <w:tcPr>
                <w:tcW w:w="2070" w:type="dxa"/>
                <w:gridSpan w:val="2"/>
              </w:tcPr>
            </w:tcPrChange>
          </w:tcPr>
          <w:p w14:paraId="134B0BDB" w14:textId="4169BA6C" w:rsidR="00C565AE" w:rsidRPr="00AB5926" w:rsidRDefault="00C565AE" w:rsidP="00081385">
            <w:pPr>
              <w:spacing w:line="360" w:lineRule="auto"/>
              <w:textAlignment w:val="baseline"/>
              <w:rPr>
                <w:rFonts w:ascii="Arial" w:eastAsia="Times New Roman" w:hAnsi="Arial" w:cs="Arial"/>
                <w:kern w:val="0"/>
                <w:sz w:val="22"/>
                <w:szCs w:val="22"/>
                <w14:ligatures w14:val="none"/>
              </w:rPr>
            </w:pPr>
            <w:ins w:id="760" w:author="Keene-Snickers,Lexi" w:date="2025-02-25T17:17:00Z" w16du:dateUtc="2025-02-26T00:17:00Z">
              <w:r>
                <w:rPr>
                  <w:rFonts w:ascii="Arial" w:eastAsia="Times New Roman" w:hAnsi="Arial" w:cs="Arial"/>
                  <w:kern w:val="0"/>
                  <w:sz w:val="22"/>
                  <w:szCs w:val="22"/>
                  <w14:ligatures w14:val="none"/>
                </w:rPr>
                <w:t>Galbut virus clade detection</w:t>
              </w:r>
            </w:ins>
          </w:p>
        </w:tc>
        <w:tc>
          <w:tcPr>
            <w:tcW w:w="2430" w:type="dxa"/>
            <w:tcPrChange w:id="761" w:author="Keene-Snickers,Lexi" w:date="2025-02-25T17:18:00Z" w16du:dateUtc="2025-02-26T00:18:00Z">
              <w:tcPr>
                <w:tcW w:w="1980" w:type="dxa"/>
              </w:tcPr>
            </w:tcPrChange>
          </w:tcPr>
          <w:p w14:paraId="59212D04" w14:textId="5C5DBDE6" w:rsidR="00C565AE" w:rsidRDefault="00C565AE" w:rsidP="00081385">
            <w:pPr>
              <w:spacing w:line="360" w:lineRule="auto"/>
              <w:textAlignment w:val="baseline"/>
              <w:rPr>
                <w:rFonts w:ascii="Arial" w:eastAsia="Times New Roman" w:hAnsi="Arial" w:cs="Arial"/>
                <w:kern w:val="0"/>
                <w:sz w:val="22"/>
                <w:szCs w:val="22"/>
                <w14:ligatures w14:val="none"/>
              </w:rPr>
            </w:pPr>
            <w:r w:rsidRPr="00AB5926">
              <w:rPr>
                <w:rFonts w:ascii="Arial" w:eastAsia="Times New Roman" w:hAnsi="Arial" w:cs="Arial"/>
                <w:kern w:val="0"/>
                <w:sz w:val="22"/>
                <w:szCs w:val="22"/>
                <w14:ligatures w14:val="none"/>
              </w:rPr>
              <w:t>Forward </w:t>
            </w:r>
          </w:p>
        </w:tc>
        <w:tc>
          <w:tcPr>
            <w:tcW w:w="2520" w:type="dxa"/>
            <w:tcPrChange w:id="762" w:author="Keene-Snickers,Lexi" w:date="2025-02-25T17:18:00Z" w16du:dateUtc="2025-02-26T00:18:00Z">
              <w:tcPr>
                <w:tcW w:w="2520" w:type="dxa"/>
              </w:tcPr>
            </w:tcPrChange>
          </w:tcPr>
          <w:p w14:paraId="68C8D4FB" w14:textId="708A01FA" w:rsidR="00C565AE" w:rsidRDefault="00C565AE" w:rsidP="00081385">
            <w:pPr>
              <w:spacing w:line="360" w:lineRule="auto"/>
              <w:textAlignment w:val="baseline"/>
              <w:rPr>
                <w:rFonts w:ascii="Arial" w:eastAsia="Times New Roman" w:hAnsi="Arial" w:cs="Arial"/>
                <w:kern w:val="0"/>
                <w:sz w:val="22"/>
                <w:szCs w:val="22"/>
                <w14:ligatures w14:val="none"/>
              </w:rPr>
            </w:pPr>
            <w:r w:rsidRPr="00AB5926">
              <w:rPr>
                <w:rFonts w:ascii="Arial" w:eastAsia="Times New Roman" w:hAnsi="Arial" w:cs="Arial"/>
                <w:kern w:val="0"/>
                <w:sz w:val="22"/>
                <w:szCs w:val="22"/>
                <w14:ligatures w14:val="none"/>
              </w:rPr>
              <w:t>Reverse </w:t>
            </w:r>
          </w:p>
        </w:tc>
        <w:tc>
          <w:tcPr>
            <w:tcW w:w="1440" w:type="dxa"/>
            <w:tcPrChange w:id="763" w:author="Keene-Snickers,Lexi" w:date="2025-02-25T17:18:00Z" w16du:dateUtc="2025-02-26T00:18:00Z">
              <w:tcPr>
                <w:tcW w:w="1440" w:type="dxa"/>
              </w:tcPr>
            </w:tcPrChange>
          </w:tcPr>
          <w:p w14:paraId="7B9F9BEA" w14:textId="797AD07F" w:rsidR="00C565AE" w:rsidRDefault="00C565AE" w:rsidP="00081385">
            <w:pPr>
              <w:spacing w:line="360" w:lineRule="auto"/>
              <w:textAlignment w:val="baseline"/>
              <w:rPr>
                <w:rFonts w:ascii="Arial" w:eastAsia="Times New Roman" w:hAnsi="Arial" w:cs="Arial"/>
                <w:kern w:val="0"/>
                <w:sz w:val="22"/>
                <w:szCs w:val="22"/>
                <w14:ligatures w14:val="none"/>
              </w:rPr>
            </w:pPr>
            <w:r w:rsidRPr="00586B71">
              <w:rPr>
                <w:rFonts w:ascii="Arial" w:eastAsia="Times New Roman" w:hAnsi="Arial" w:cs="Arial"/>
                <w:kern w:val="0"/>
                <w:sz w:val="22"/>
                <w:szCs w:val="22"/>
                <w14:ligatures w14:val="none"/>
              </w:rPr>
              <w:t>Reference</w:t>
            </w:r>
            <w:r w:rsidRPr="00AB5926">
              <w:rPr>
                <w:rFonts w:ascii="Arial" w:eastAsia="Times New Roman" w:hAnsi="Arial" w:cs="Arial"/>
                <w:kern w:val="0"/>
                <w:sz w:val="22"/>
                <w:szCs w:val="22"/>
                <w14:ligatures w14:val="none"/>
              </w:rPr>
              <w:t> </w:t>
            </w:r>
          </w:p>
        </w:tc>
      </w:tr>
      <w:tr w:rsidR="00C565AE" w14:paraId="1BAF4702" w14:textId="77777777" w:rsidTr="00C565AE">
        <w:tc>
          <w:tcPr>
            <w:tcW w:w="1705" w:type="dxa"/>
            <w:tcPrChange w:id="764" w:author="Keene-Snickers,Lexi" w:date="2025-02-25T17:18:00Z" w16du:dateUtc="2025-02-26T00:18:00Z">
              <w:tcPr>
                <w:tcW w:w="1705" w:type="dxa"/>
              </w:tcPr>
            </w:tcPrChange>
          </w:tcPr>
          <w:p w14:paraId="261928AA" w14:textId="069B8E8C" w:rsidR="00C565AE" w:rsidRDefault="00C565AE" w:rsidP="00081385">
            <w:pPr>
              <w:spacing w:line="360" w:lineRule="auto"/>
              <w:textAlignment w:val="baseline"/>
              <w:rPr>
                <w:rFonts w:ascii="Arial" w:eastAsia="Times New Roman" w:hAnsi="Arial" w:cs="Arial"/>
                <w:kern w:val="0"/>
                <w:sz w:val="22"/>
                <w:szCs w:val="22"/>
                <w14:ligatures w14:val="none"/>
              </w:rPr>
            </w:pPr>
            <w:commentRangeStart w:id="765"/>
            <w:r w:rsidRPr="00AB5926">
              <w:rPr>
                <w:rFonts w:ascii="Arial" w:eastAsia="Times New Roman" w:hAnsi="Arial" w:cs="Arial"/>
                <w:kern w:val="0"/>
                <w:sz w:val="22"/>
                <w:szCs w:val="22"/>
                <w14:ligatures w14:val="none"/>
              </w:rPr>
              <w:t xml:space="preserve">Galbut virus </w:t>
            </w:r>
            <w:r>
              <w:rPr>
                <w:rFonts w:ascii="Arial" w:eastAsia="Times New Roman" w:hAnsi="Arial" w:cs="Arial"/>
                <w:kern w:val="0"/>
                <w:sz w:val="22"/>
                <w:szCs w:val="22"/>
                <w14:ligatures w14:val="none"/>
              </w:rPr>
              <w:t>1</w:t>
            </w:r>
            <w:r w:rsidRPr="00AB5926">
              <w:rPr>
                <w:rFonts w:ascii="Arial" w:eastAsia="Times New Roman" w:hAnsi="Arial" w:cs="Arial"/>
                <w:kern w:val="0"/>
                <w:sz w:val="22"/>
                <w:szCs w:val="22"/>
                <w14:ligatures w14:val="none"/>
              </w:rPr>
              <w:t xml:space="preserve"> (#1600/1601) </w:t>
            </w:r>
            <w:commentRangeEnd w:id="765"/>
            <w:r>
              <w:rPr>
                <w:rStyle w:val="CommentReference"/>
              </w:rPr>
              <w:commentReference w:id="765"/>
            </w:r>
          </w:p>
        </w:tc>
        <w:tc>
          <w:tcPr>
            <w:tcW w:w="1620" w:type="dxa"/>
            <w:tcPrChange w:id="766" w:author="Keene-Snickers,Lexi" w:date="2025-02-25T17:18:00Z" w16du:dateUtc="2025-02-26T00:18:00Z">
              <w:tcPr>
                <w:tcW w:w="2070" w:type="dxa"/>
                <w:gridSpan w:val="2"/>
              </w:tcPr>
            </w:tcPrChange>
          </w:tcPr>
          <w:p w14:paraId="7F0117B2" w14:textId="7C8776CF" w:rsidR="00C565AE" w:rsidRPr="00AB5926" w:rsidRDefault="00C565AE" w:rsidP="00C565AE">
            <w:pPr>
              <w:spacing w:line="360" w:lineRule="auto"/>
              <w:jc w:val="center"/>
              <w:textAlignment w:val="baseline"/>
              <w:rPr>
                <w:rFonts w:ascii="Arial" w:eastAsia="Times New Roman" w:hAnsi="Arial" w:cs="Arial"/>
                <w:kern w:val="0"/>
                <w:sz w:val="22"/>
                <w:szCs w:val="22"/>
                <w14:ligatures w14:val="none"/>
              </w:rPr>
              <w:pPrChange w:id="767" w:author="Keene-Snickers,Lexi" w:date="2025-02-25T17:18:00Z" w16du:dateUtc="2025-02-26T00:18:00Z">
                <w:pPr>
                  <w:spacing w:line="360" w:lineRule="auto"/>
                  <w:textAlignment w:val="baseline"/>
                </w:pPr>
              </w:pPrChange>
            </w:pPr>
            <w:ins w:id="768" w:author="Keene-Snickers,Lexi" w:date="2025-02-25T17:17:00Z" w16du:dateUtc="2025-02-26T00:17:00Z">
              <w:r>
                <w:rPr>
                  <w:rFonts w:ascii="Arial" w:eastAsia="Times New Roman" w:hAnsi="Arial" w:cs="Arial"/>
                  <w:kern w:val="0"/>
                  <w:sz w:val="22"/>
                  <w:szCs w:val="22"/>
                  <w14:ligatures w14:val="none"/>
                </w:rPr>
                <w:t>A</w:t>
              </w:r>
            </w:ins>
          </w:p>
        </w:tc>
        <w:tc>
          <w:tcPr>
            <w:tcW w:w="2430" w:type="dxa"/>
            <w:tcPrChange w:id="769" w:author="Keene-Snickers,Lexi" w:date="2025-02-25T17:18:00Z" w16du:dateUtc="2025-02-26T00:18:00Z">
              <w:tcPr>
                <w:tcW w:w="1980" w:type="dxa"/>
              </w:tcPr>
            </w:tcPrChange>
          </w:tcPr>
          <w:p w14:paraId="2E39BB9B" w14:textId="4112883B" w:rsidR="00C565AE" w:rsidRDefault="00C565AE" w:rsidP="00081385">
            <w:pPr>
              <w:spacing w:line="360" w:lineRule="auto"/>
              <w:textAlignment w:val="baseline"/>
              <w:rPr>
                <w:rFonts w:ascii="Arial" w:eastAsia="Times New Roman" w:hAnsi="Arial" w:cs="Arial"/>
                <w:kern w:val="0"/>
                <w:sz w:val="22"/>
                <w:szCs w:val="22"/>
                <w14:ligatures w14:val="none"/>
              </w:rPr>
            </w:pPr>
            <w:r w:rsidRPr="00AB5926">
              <w:rPr>
                <w:rFonts w:ascii="Arial" w:eastAsia="Times New Roman" w:hAnsi="Arial" w:cs="Arial"/>
                <w:kern w:val="0"/>
                <w:sz w:val="22"/>
                <w:szCs w:val="22"/>
                <w14:ligatures w14:val="none"/>
              </w:rPr>
              <w:t>CCGTGAAGCAAGGAATCAAT </w:t>
            </w:r>
          </w:p>
        </w:tc>
        <w:tc>
          <w:tcPr>
            <w:tcW w:w="2520" w:type="dxa"/>
            <w:tcPrChange w:id="770" w:author="Keene-Snickers,Lexi" w:date="2025-02-25T17:18:00Z" w16du:dateUtc="2025-02-26T00:18:00Z">
              <w:tcPr>
                <w:tcW w:w="2520" w:type="dxa"/>
              </w:tcPr>
            </w:tcPrChange>
          </w:tcPr>
          <w:p w14:paraId="77DEE579" w14:textId="25696A4F" w:rsidR="00C565AE" w:rsidRDefault="00C565AE" w:rsidP="00081385">
            <w:pPr>
              <w:spacing w:line="360" w:lineRule="auto"/>
              <w:textAlignment w:val="baseline"/>
              <w:rPr>
                <w:rFonts w:ascii="Arial" w:eastAsia="Times New Roman" w:hAnsi="Arial" w:cs="Arial"/>
                <w:kern w:val="0"/>
                <w:sz w:val="22"/>
                <w:szCs w:val="22"/>
                <w14:ligatures w14:val="none"/>
              </w:rPr>
            </w:pPr>
            <w:r w:rsidRPr="00AB5926">
              <w:rPr>
                <w:rFonts w:ascii="Arial" w:eastAsia="Times New Roman" w:hAnsi="Arial" w:cs="Arial"/>
                <w:kern w:val="0"/>
                <w:sz w:val="22"/>
                <w:szCs w:val="22"/>
                <w14:ligatures w14:val="none"/>
              </w:rPr>
              <w:t>TGCCGATTTTCTGCTCTTTT </w:t>
            </w:r>
          </w:p>
        </w:tc>
        <w:tc>
          <w:tcPr>
            <w:tcW w:w="1440" w:type="dxa"/>
            <w:tcPrChange w:id="771" w:author="Keene-Snickers,Lexi" w:date="2025-02-25T17:18:00Z" w16du:dateUtc="2025-02-26T00:18:00Z">
              <w:tcPr>
                <w:tcW w:w="1440" w:type="dxa"/>
              </w:tcPr>
            </w:tcPrChange>
          </w:tcPr>
          <w:p w14:paraId="3D164DB1" w14:textId="19BC167C" w:rsidR="00C565AE" w:rsidRDefault="00C565AE" w:rsidP="00081385">
            <w:pPr>
              <w:spacing w:line="360" w:lineRule="auto"/>
              <w:textAlignment w:val="baseline"/>
              <w:rPr>
                <w:rFonts w:ascii="Arial" w:eastAsia="Times New Roman" w:hAnsi="Arial" w:cs="Arial"/>
                <w:kern w:val="0"/>
                <w:sz w:val="22"/>
                <w:szCs w:val="22"/>
                <w14:ligatures w14:val="none"/>
              </w:rPr>
            </w:pPr>
            <w:r>
              <w:rPr>
                <w:rFonts w:ascii="Arial" w:eastAsia="Times New Roman" w:hAnsi="Arial" w:cs="Arial"/>
                <w:kern w:val="0"/>
                <w:sz w:val="22"/>
                <w:szCs w:val="22"/>
                <w14:ligatures w14:val="none"/>
              </w:rPr>
              <w:t>Cross 2020</w:t>
            </w:r>
            <w:sdt>
              <w:sdtPr>
                <w:rPr>
                  <w:rFonts w:ascii="Arial" w:eastAsia="Times New Roman" w:hAnsi="Arial" w:cs="Arial"/>
                  <w:color w:val="000000"/>
                  <w:kern w:val="0"/>
                  <w:sz w:val="22"/>
                  <w:szCs w:val="22"/>
                  <w:vertAlign w:val="superscript"/>
                  <w14:ligatures w14:val="none"/>
                </w:rPr>
                <w:tag w:val="MENDELEY_CITATION_v3_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"/>
                <w:id w:val="2058974296"/>
                <w:placeholder>
                  <w:docPart w:val="1B50628153B71548878DC177A5D0A46C"/>
                </w:placeholder>
              </w:sdtPr>
              <w:sdtContent>
                <w:r w:rsidR="008E7E2D" w:rsidRPr="008E7E2D">
                  <w:rPr>
                    <w:rFonts w:ascii="Arial" w:eastAsia="Times New Roman" w:hAnsi="Arial" w:cs="Arial"/>
                    <w:color w:val="000000"/>
                    <w:kern w:val="0"/>
                    <w:sz w:val="22"/>
                    <w:szCs w:val="22"/>
                    <w:vertAlign w:val="superscript"/>
                    <w14:ligatures w14:val="none"/>
                  </w:rPr>
                  <w:t>1</w:t>
                </w:r>
              </w:sdtContent>
            </w:sdt>
          </w:p>
        </w:tc>
      </w:tr>
      <w:tr w:rsidR="00C565AE" w14:paraId="0DF4ABFA" w14:textId="77777777" w:rsidTr="00C565AE">
        <w:tc>
          <w:tcPr>
            <w:tcW w:w="1705" w:type="dxa"/>
            <w:tcPrChange w:id="772" w:author="Keene-Snickers,Lexi" w:date="2025-02-25T17:18:00Z" w16du:dateUtc="2025-02-26T00:18:00Z">
              <w:tcPr>
                <w:tcW w:w="1705" w:type="dxa"/>
              </w:tcPr>
            </w:tcPrChange>
          </w:tcPr>
          <w:p w14:paraId="0BF738DC" w14:textId="77777777" w:rsidR="00C565AE" w:rsidRDefault="00C565AE" w:rsidP="00081385">
            <w:pPr>
              <w:spacing w:line="360" w:lineRule="auto"/>
              <w:textAlignment w:val="baseline"/>
              <w:rPr>
                <w:rFonts w:ascii="Arial" w:eastAsia="Times New Roman" w:hAnsi="Arial" w:cs="Arial"/>
                <w:kern w:val="0"/>
                <w:sz w:val="22"/>
                <w:szCs w:val="22"/>
                <w14:ligatures w14:val="none"/>
              </w:rPr>
            </w:pPr>
            <w:r>
              <w:rPr>
                <w:rFonts w:ascii="Arial" w:eastAsia="Times New Roman" w:hAnsi="Arial" w:cs="Arial"/>
                <w:kern w:val="0"/>
                <w:sz w:val="22"/>
                <w:szCs w:val="22"/>
                <w14:ligatures w14:val="none"/>
              </w:rPr>
              <w:t>Galbut virus 2</w:t>
            </w:r>
          </w:p>
          <w:p w14:paraId="2E43EB0C" w14:textId="7DF837CA" w:rsidR="00C565AE" w:rsidRDefault="00C565AE" w:rsidP="00081385">
            <w:pPr>
              <w:spacing w:line="360" w:lineRule="auto"/>
              <w:textAlignment w:val="baseline"/>
              <w:rPr>
                <w:rFonts w:ascii="Arial" w:eastAsia="Times New Roman" w:hAnsi="Arial" w:cs="Arial"/>
                <w:kern w:val="0"/>
                <w:sz w:val="22"/>
                <w:szCs w:val="22"/>
                <w14:ligatures w14:val="none"/>
              </w:rPr>
            </w:pPr>
            <w:r>
              <w:rPr>
                <w:rFonts w:ascii="Arial" w:eastAsia="Times New Roman" w:hAnsi="Arial" w:cs="Arial"/>
                <w:kern w:val="0"/>
                <w:sz w:val="22"/>
                <w:szCs w:val="22"/>
                <w14:ligatures w14:val="none"/>
              </w:rPr>
              <w:t>(#2165/2170)</w:t>
            </w:r>
          </w:p>
        </w:tc>
        <w:tc>
          <w:tcPr>
            <w:tcW w:w="1620" w:type="dxa"/>
            <w:tcPrChange w:id="773" w:author="Keene-Snickers,Lexi" w:date="2025-02-25T17:18:00Z" w16du:dateUtc="2025-02-26T00:18:00Z">
              <w:tcPr>
                <w:tcW w:w="2070" w:type="dxa"/>
                <w:gridSpan w:val="2"/>
              </w:tcPr>
            </w:tcPrChange>
          </w:tcPr>
          <w:p w14:paraId="0ACD6336" w14:textId="152CB029" w:rsidR="00C565AE" w:rsidRPr="00CE018B" w:rsidRDefault="00C565AE" w:rsidP="00C565AE">
            <w:pPr>
              <w:spacing w:line="360" w:lineRule="auto"/>
              <w:jc w:val="center"/>
              <w:textAlignment w:val="baseline"/>
              <w:rPr>
                <w:rFonts w:ascii="Arial" w:eastAsia="Times New Roman" w:hAnsi="Arial" w:cs="Arial"/>
                <w:kern w:val="0"/>
                <w:sz w:val="22"/>
                <w:szCs w:val="22"/>
                <w14:ligatures w14:val="none"/>
              </w:rPr>
              <w:pPrChange w:id="774" w:author="Keene-Snickers,Lexi" w:date="2025-02-25T17:18:00Z" w16du:dateUtc="2025-02-26T00:18:00Z">
                <w:pPr>
                  <w:spacing w:line="360" w:lineRule="auto"/>
                  <w:textAlignment w:val="baseline"/>
                </w:pPr>
              </w:pPrChange>
            </w:pPr>
            <w:ins w:id="775" w:author="Keene-Snickers,Lexi" w:date="2025-02-25T17:17:00Z" w16du:dateUtc="2025-02-26T00:17:00Z">
              <w:r>
                <w:rPr>
                  <w:rFonts w:ascii="Arial" w:eastAsia="Times New Roman" w:hAnsi="Arial" w:cs="Arial"/>
                  <w:kern w:val="0"/>
                  <w:sz w:val="22"/>
                  <w:szCs w:val="22"/>
                  <w14:ligatures w14:val="none"/>
                </w:rPr>
                <w:t>A and B</w:t>
              </w:r>
            </w:ins>
          </w:p>
        </w:tc>
        <w:tc>
          <w:tcPr>
            <w:tcW w:w="2430" w:type="dxa"/>
            <w:tcPrChange w:id="776" w:author="Keene-Snickers,Lexi" w:date="2025-02-25T17:18:00Z" w16du:dateUtc="2025-02-26T00:18:00Z">
              <w:tcPr>
                <w:tcW w:w="1980" w:type="dxa"/>
              </w:tcPr>
            </w:tcPrChange>
          </w:tcPr>
          <w:p w14:paraId="7E9D0498" w14:textId="67F706D1" w:rsidR="00C565AE" w:rsidRDefault="00C565AE" w:rsidP="00081385">
            <w:pPr>
              <w:spacing w:line="360" w:lineRule="auto"/>
              <w:textAlignment w:val="baseline"/>
              <w:rPr>
                <w:rFonts w:ascii="Arial" w:eastAsia="Times New Roman" w:hAnsi="Arial" w:cs="Arial"/>
                <w:kern w:val="0"/>
                <w:sz w:val="22"/>
                <w:szCs w:val="22"/>
                <w14:ligatures w14:val="none"/>
              </w:rPr>
            </w:pPr>
            <w:r w:rsidRPr="00CE018B">
              <w:rPr>
                <w:rFonts w:ascii="Arial" w:eastAsia="Times New Roman" w:hAnsi="Arial" w:cs="Arial"/>
                <w:kern w:val="0"/>
                <w:sz w:val="22"/>
                <w:szCs w:val="22"/>
                <w14:ligatures w14:val="none"/>
              </w:rPr>
              <w:t>GTTCTTATCCGCATCGCCTA</w:t>
            </w:r>
          </w:p>
        </w:tc>
        <w:tc>
          <w:tcPr>
            <w:tcW w:w="2520" w:type="dxa"/>
            <w:tcPrChange w:id="777" w:author="Keene-Snickers,Lexi" w:date="2025-02-25T17:18:00Z" w16du:dateUtc="2025-02-26T00:18:00Z">
              <w:tcPr>
                <w:tcW w:w="2520" w:type="dxa"/>
              </w:tcPr>
            </w:tcPrChange>
          </w:tcPr>
          <w:p w14:paraId="68C6483B" w14:textId="543E0FC0" w:rsidR="00C565AE" w:rsidRDefault="00C565AE" w:rsidP="00081385">
            <w:pPr>
              <w:spacing w:line="360" w:lineRule="auto"/>
              <w:textAlignment w:val="baseline"/>
              <w:rPr>
                <w:rFonts w:ascii="Arial" w:eastAsia="Times New Roman" w:hAnsi="Arial" w:cs="Arial"/>
                <w:kern w:val="0"/>
                <w:sz w:val="22"/>
                <w:szCs w:val="22"/>
                <w14:ligatures w14:val="none"/>
              </w:rPr>
            </w:pPr>
            <w:r w:rsidRPr="00CE018B">
              <w:rPr>
                <w:rFonts w:ascii="Arial" w:eastAsia="Times New Roman" w:hAnsi="Arial" w:cs="Arial"/>
                <w:kern w:val="0"/>
                <w:sz w:val="22"/>
                <w:szCs w:val="22"/>
                <w14:ligatures w14:val="none"/>
              </w:rPr>
              <w:t>AATTCACTACTTCCTTGACACCTC</w:t>
            </w:r>
          </w:p>
        </w:tc>
        <w:tc>
          <w:tcPr>
            <w:tcW w:w="1440" w:type="dxa"/>
            <w:tcPrChange w:id="778" w:author="Keene-Snickers,Lexi" w:date="2025-02-25T17:18:00Z" w16du:dateUtc="2025-02-26T00:18:00Z">
              <w:tcPr>
                <w:tcW w:w="1440" w:type="dxa"/>
              </w:tcPr>
            </w:tcPrChange>
          </w:tcPr>
          <w:p w14:paraId="19CDF9CB" w14:textId="1B80E7B4" w:rsidR="00C565AE" w:rsidRDefault="00C565AE" w:rsidP="00081385">
            <w:pPr>
              <w:spacing w:line="360" w:lineRule="auto"/>
              <w:textAlignment w:val="baseline"/>
              <w:rPr>
                <w:rFonts w:ascii="Arial" w:eastAsia="Times New Roman" w:hAnsi="Arial" w:cs="Arial"/>
                <w:kern w:val="0"/>
                <w:sz w:val="22"/>
                <w:szCs w:val="22"/>
                <w14:ligatures w14:val="none"/>
              </w:rPr>
            </w:pPr>
            <w:r>
              <w:rPr>
                <w:rFonts w:ascii="Arial" w:eastAsia="Times New Roman" w:hAnsi="Arial" w:cs="Arial"/>
                <w:kern w:val="0"/>
                <w:sz w:val="22"/>
                <w:szCs w:val="22"/>
                <w14:ligatures w14:val="none"/>
              </w:rPr>
              <w:t>This study</w:t>
            </w:r>
          </w:p>
        </w:tc>
      </w:tr>
      <w:tr w:rsidR="00C565AE" w14:paraId="4401E31E" w14:textId="77777777" w:rsidTr="00C565AE">
        <w:tc>
          <w:tcPr>
            <w:tcW w:w="1705" w:type="dxa"/>
            <w:tcPrChange w:id="779" w:author="Keene-Snickers,Lexi" w:date="2025-02-25T17:18:00Z" w16du:dateUtc="2025-02-26T00:18:00Z">
              <w:tcPr>
                <w:tcW w:w="1705" w:type="dxa"/>
              </w:tcPr>
            </w:tcPrChange>
          </w:tcPr>
          <w:p w14:paraId="7E765761" w14:textId="575EF351" w:rsidR="00C565AE" w:rsidRDefault="00C565AE" w:rsidP="00081385">
            <w:pPr>
              <w:spacing w:line="360" w:lineRule="auto"/>
              <w:textAlignment w:val="baseline"/>
              <w:rPr>
                <w:rFonts w:ascii="Arial" w:eastAsia="Times New Roman" w:hAnsi="Arial" w:cs="Arial"/>
                <w:kern w:val="0"/>
                <w:sz w:val="22"/>
                <w:szCs w:val="22"/>
                <w14:ligatures w14:val="none"/>
              </w:rPr>
            </w:pPr>
            <w:r w:rsidRPr="00AB5926">
              <w:rPr>
                <w:rFonts w:ascii="Arial" w:eastAsia="Times New Roman" w:hAnsi="Arial" w:cs="Arial"/>
                <w:kern w:val="0"/>
                <w:sz w:val="22"/>
                <w:szCs w:val="22"/>
                <w14:ligatures w14:val="none"/>
              </w:rPr>
              <w:t>RpL32</w:t>
            </w:r>
            <w:ins w:id="780" w:author="Keene-Snickers,Lexi" w:date="2025-02-25T17:16:00Z" w16du:dateUtc="2025-02-26T00:16:00Z">
              <w:r>
                <w:rPr>
                  <w:rFonts w:ascii="Arial" w:eastAsia="Times New Roman" w:hAnsi="Arial" w:cs="Arial"/>
                  <w:kern w:val="0"/>
                  <w:sz w:val="22"/>
                  <w:szCs w:val="22"/>
                  <w14:ligatures w14:val="none"/>
                </w:rPr>
                <w:t xml:space="preserve"> mRNA</w:t>
              </w:r>
            </w:ins>
            <w:del w:id="781" w:author="Keene-Snickers,Lexi" w:date="2025-02-25T17:16:00Z" w16du:dateUtc="2025-02-26T00:16:00Z">
              <w:r w:rsidRPr="00AB5926" w:rsidDel="00C565AE">
                <w:rPr>
                  <w:rFonts w:ascii="Arial" w:eastAsia="Times New Roman" w:hAnsi="Arial" w:cs="Arial"/>
                  <w:kern w:val="0"/>
                  <w:sz w:val="22"/>
                  <w:szCs w:val="22"/>
                  <w14:ligatures w14:val="none"/>
                </w:rPr>
                <w:delText>- long</w:delText>
              </w:r>
            </w:del>
            <w:r w:rsidRPr="00AB5926">
              <w:rPr>
                <w:rFonts w:ascii="Arial" w:eastAsia="Times New Roman" w:hAnsi="Arial" w:cs="Arial"/>
                <w:kern w:val="0"/>
                <w:sz w:val="22"/>
                <w:szCs w:val="22"/>
                <w14:ligatures w14:val="none"/>
              </w:rPr>
              <w:t xml:space="preserve"> (1012/1013) </w:t>
            </w:r>
          </w:p>
        </w:tc>
        <w:tc>
          <w:tcPr>
            <w:tcW w:w="1620" w:type="dxa"/>
            <w:tcPrChange w:id="782" w:author="Keene-Snickers,Lexi" w:date="2025-02-25T17:18:00Z" w16du:dateUtc="2025-02-26T00:18:00Z">
              <w:tcPr>
                <w:tcW w:w="2070" w:type="dxa"/>
                <w:gridSpan w:val="2"/>
              </w:tcPr>
            </w:tcPrChange>
          </w:tcPr>
          <w:p w14:paraId="0039D9FE" w14:textId="297888FA" w:rsidR="00C565AE" w:rsidRPr="00AB5926" w:rsidRDefault="00C565AE" w:rsidP="00C565AE">
            <w:pPr>
              <w:spacing w:line="360" w:lineRule="auto"/>
              <w:jc w:val="center"/>
              <w:textAlignment w:val="baseline"/>
              <w:rPr>
                <w:rFonts w:ascii="Arial" w:eastAsia="Times New Roman" w:hAnsi="Arial" w:cs="Arial"/>
                <w:kern w:val="0"/>
                <w:sz w:val="22"/>
                <w:szCs w:val="22"/>
                <w14:ligatures w14:val="none"/>
              </w:rPr>
              <w:pPrChange w:id="783" w:author="Keene-Snickers,Lexi" w:date="2025-02-25T17:18:00Z" w16du:dateUtc="2025-02-26T00:18:00Z">
                <w:pPr>
                  <w:spacing w:line="360" w:lineRule="auto"/>
                  <w:textAlignment w:val="baseline"/>
                </w:pPr>
              </w:pPrChange>
            </w:pPr>
            <w:ins w:id="784" w:author="Keene-Snickers,Lexi" w:date="2025-02-25T17:17:00Z" w16du:dateUtc="2025-02-26T00:17:00Z">
              <w:r>
                <w:rPr>
                  <w:rFonts w:ascii="Arial" w:eastAsia="Times New Roman" w:hAnsi="Arial" w:cs="Arial"/>
                  <w:kern w:val="0"/>
                  <w:sz w:val="22"/>
                  <w:szCs w:val="22"/>
                  <w14:ligatures w14:val="none"/>
                </w:rPr>
                <w:t>NA</w:t>
              </w:r>
            </w:ins>
          </w:p>
        </w:tc>
        <w:tc>
          <w:tcPr>
            <w:tcW w:w="2430" w:type="dxa"/>
            <w:tcPrChange w:id="785" w:author="Keene-Snickers,Lexi" w:date="2025-02-25T17:18:00Z" w16du:dateUtc="2025-02-26T00:18:00Z">
              <w:tcPr>
                <w:tcW w:w="1980" w:type="dxa"/>
              </w:tcPr>
            </w:tcPrChange>
          </w:tcPr>
          <w:p w14:paraId="1D0321F8" w14:textId="0463B595" w:rsidR="00C565AE" w:rsidRDefault="00C565AE" w:rsidP="00081385">
            <w:pPr>
              <w:spacing w:line="360" w:lineRule="auto"/>
              <w:textAlignment w:val="baseline"/>
              <w:rPr>
                <w:rFonts w:ascii="Arial" w:eastAsia="Times New Roman" w:hAnsi="Arial" w:cs="Arial"/>
                <w:kern w:val="0"/>
                <w:sz w:val="22"/>
                <w:szCs w:val="22"/>
                <w14:ligatures w14:val="none"/>
              </w:rPr>
            </w:pPr>
            <w:r w:rsidRPr="00AB5926">
              <w:rPr>
                <w:rFonts w:ascii="Arial" w:eastAsia="Times New Roman" w:hAnsi="Arial" w:cs="Arial"/>
                <w:kern w:val="0"/>
                <w:sz w:val="22"/>
                <w:szCs w:val="22"/>
                <w14:ligatures w14:val="none"/>
              </w:rPr>
              <w:t>TGCTAAGCTGTCGCACAAATGG </w:t>
            </w:r>
          </w:p>
        </w:tc>
        <w:tc>
          <w:tcPr>
            <w:tcW w:w="2520" w:type="dxa"/>
            <w:tcPrChange w:id="786" w:author="Keene-Snickers,Lexi" w:date="2025-02-25T17:18:00Z" w16du:dateUtc="2025-02-26T00:18:00Z">
              <w:tcPr>
                <w:tcW w:w="2520" w:type="dxa"/>
              </w:tcPr>
            </w:tcPrChange>
          </w:tcPr>
          <w:p w14:paraId="1C3AF8FE" w14:textId="1F384751" w:rsidR="00C565AE" w:rsidRDefault="00C565AE" w:rsidP="00081385">
            <w:pPr>
              <w:spacing w:line="360" w:lineRule="auto"/>
              <w:textAlignment w:val="baseline"/>
              <w:rPr>
                <w:rFonts w:ascii="Arial" w:eastAsia="Times New Roman" w:hAnsi="Arial" w:cs="Arial"/>
                <w:kern w:val="0"/>
                <w:sz w:val="22"/>
                <w:szCs w:val="22"/>
                <w14:ligatures w14:val="none"/>
              </w:rPr>
            </w:pPr>
            <w:r w:rsidRPr="00AB5926">
              <w:rPr>
                <w:rFonts w:ascii="Arial" w:eastAsia="Times New Roman" w:hAnsi="Arial" w:cs="Arial"/>
                <w:kern w:val="0"/>
                <w:sz w:val="22"/>
                <w:szCs w:val="22"/>
                <w14:ligatures w14:val="none"/>
              </w:rPr>
              <w:t>TGCGCTTGTTCGATCCGTAAC </w:t>
            </w:r>
          </w:p>
        </w:tc>
        <w:tc>
          <w:tcPr>
            <w:tcW w:w="1440" w:type="dxa"/>
            <w:tcPrChange w:id="787" w:author="Keene-Snickers,Lexi" w:date="2025-02-25T17:18:00Z" w16du:dateUtc="2025-02-26T00:18:00Z">
              <w:tcPr>
                <w:tcW w:w="1440" w:type="dxa"/>
              </w:tcPr>
            </w:tcPrChange>
          </w:tcPr>
          <w:p w14:paraId="1D6EF035" w14:textId="0BFC7C5C" w:rsidR="00C565AE" w:rsidRDefault="00C565AE" w:rsidP="00081385">
            <w:pPr>
              <w:spacing w:line="360" w:lineRule="auto"/>
              <w:textAlignment w:val="baseline"/>
              <w:rPr>
                <w:rFonts w:ascii="Arial" w:eastAsia="Times New Roman" w:hAnsi="Arial" w:cs="Arial"/>
                <w:kern w:val="0"/>
                <w:sz w:val="22"/>
                <w:szCs w:val="22"/>
                <w14:ligatures w14:val="none"/>
              </w:rPr>
            </w:pPr>
            <w:r>
              <w:rPr>
                <w:rFonts w:ascii="Arial" w:eastAsia="Times New Roman" w:hAnsi="Arial" w:cs="Arial"/>
                <w:kern w:val="0"/>
                <w:sz w:val="22"/>
                <w:szCs w:val="22"/>
                <w14:ligatures w14:val="none"/>
              </w:rPr>
              <w:t>Cao 2016</w:t>
            </w:r>
            <w:sdt>
              <w:sdtPr>
                <w:rPr>
                  <w:rFonts w:ascii="Arial" w:eastAsia="Times New Roman" w:hAnsi="Arial" w:cs="Arial"/>
                  <w:color w:val="000000"/>
                  <w:kern w:val="0"/>
                  <w:sz w:val="22"/>
                  <w:szCs w:val="22"/>
                  <w:vertAlign w:val="superscript"/>
                  <w14:ligatures w14:val="none"/>
                </w:rPr>
                <w:tag w:val="MENDELEY_CITATION_v3_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"/>
                <w:id w:val="1144314538"/>
                <w:placeholder>
                  <w:docPart w:val="1B50628153B71548878DC177A5D0A46C"/>
                </w:placeholder>
              </w:sdtPr>
              <w:sdtContent>
                <w:r w:rsidR="008E7E2D" w:rsidRPr="008E7E2D">
                  <w:rPr>
                    <w:rFonts w:ascii="Arial" w:eastAsia="Times New Roman" w:hAnsi="Arial" w:cs="Arial"/>
                    <w:color w:val="000000"/>
                    <w:kern w:val="0"/>
                    <w:sz w:val="22"/>
                    <w:szCs w:val="22"/>
                    <w:vertAlign w:val="superscript"/>
                    <w14:ligatures w14:val="none"/>
                  </w:rPr>
                  <w:t>29</w:t>
                </w:r>
              </w:sdtContent>
            </w:sdt>
          </w:p>
        </w:tc>
      </w:tr>
    </w:tbl>
    <w:p w14:paraId="2F86B4A7" w14:textId="77777777" w:rsidR="00006799" w:rsidRDefault="00006799" w:rsidP="00081385">
      <w:pPr>
        <w:spacing w:line="360" w:lineRule="auto"/>
        <w:rPr>
          <w:rFonts w:ascii="Arial" w:hAnsi="Arial" w:cs="Arial"/>
          <w:i/>
          <w:iCs/>
          <w:sz w:val="22"/>
          <w:szCs w:val="22"/>
        </w:rPr>
      </w:pPr>
    </w:p>
    <w:p w14:paraId="5954D859" w14:textId="65345477" w:rsidR="00D66EA5" w:rsidRPr="00D66EA5" w:rsidRDefault="00D66EA5" w:rsidP="00081385">
      <w:pPr>
        <w:spacing w:line="360" w:lineRule="auto"/>
        <w:rPr>
          <w:rFonts w:ascii="Arial" w:hAnsi="Arial" w:cs="Arial"/>
          <w:sz w:val="22"/>
          <w:szCs w:val="22"/>
        </w:rPr>
      </w:pPr>
      <w:r w:rsidRPr="00AB7F11">
        <w:rPr>
          <w:rFonts w:ascii="Arial" w:hAnsi="Arial" w:cs="Arial"/>
          <w:i/>
          <w:iCs/>
          <w:sz w:val="22"/>
          <w:szCs w:val="22"/>
        </w:rPr>
        <w:t>NGS Library Preparation:</w:t>
      </w:r>
      <w:r>
        <w:rPr>
          <w:rFonts w:ascii="Arial" w:hAnsi="Arial" w:cs="Arial"/>
          <w:sz w:val="22"/>
          <w:szCs w:val="22"/>
        </w:rPr>
        <w:t xml:space="preserve"> Of the 641 galbut virus positive samples, 155 were selected for </w:t>
      </w:r>
      <w:del w:id="788" w:author="Stenglein,Mark" w:date="2025-02-20T11:56:00Z" w16du:dateUtc="2025-02-20T18:56:00Z">
        <w:r w:rsidDel="00442191">
          <w:rPr>
            <w:rFonts w:ascii="Arial" w:hAnsi="Arial" w:cs="Arial"/>
            <w:sz w:val="22"/>
            <w:szCs w:val="22"/>
          </w:rPr>
          <w:delText xml:space="preserve">NGS </w:delText>
        </w:r>
      </w:del>
      <w:r>
        <w:rPr>
          <w:rFonts w:ascii="Arial" w:hAnsi="Arial" w:cs="Arial"/>
          <w:sz w:val="22"/>
          <w:szCs w:val="22"/>
        </w:rPr>
        <w:t>total RNA sequencing</w:t>
      </w:r>
      <w:r w:rsidR="00442191">
        <w:rPr>
          <w:rFonts w:ascii="Arial" w:hAnsi="Arial" w:cs="Arial"/>
          <w:sz w:val="22"/>
          <w:szCs w:val="22"/>
        </w:rPr>
        <w:t xml:space="preserve"> to recover galbut virus sequences</w:t>
      </w:r>
      <w:r w:rsidR="003A451F">
        <w:rPr>
          <w:rFonts w:ascii="Arial" w:eastAsia="Times New Roman" w:hAnsi="Arial" w:cs="Arial"/>
          <w:kern w:val="0"/>
          <w:sz w:val="22"/>
          <w:szCs w:val="22"/>
          <w14:ligatures w14:val="none"/>
        </w:rPr>
        <w:t xml:space="preserve">. </w:t>
      </w:r>
      <w:r>
        <w:rPr>
          <w:rFonts w:ascii="Arial" w:hAnsi="Arial" w:cs="Arial"/>
          <w:sz w:val="22"/>
          <w:szCs w:val="22"/>
        </w:rPr>
        <w:t>S</w:t>
      </w:r>
      <w:r w:rsidR="00AB7F11">
        <w:rPr>
          <w:rFonts w:ascii="Arial" w:hAnsi="Arial" w:cs="Arial"/>
          <w:sz w:val="22"/>
          <w:szCs w:val="22"/>
        </w:rPr>
        <w:t>amples</w:t>
      </w:r>
      <w:r>
        <w:rPr>
          <w:rFonts w:ascii="Arial" w:hAnsi="Arial" w:cs="Arial"/>
          <w:sz w:val="22"/>
          <w:szCs w:val="22"/>
        </w:rPr>
        <w:t xml:space="preserve"> were selected </w:t>
      </w:r>
      <w:r w:rsidR="00216F2A">
        <w:rPr>
          <w:rFonts w:ascii="Arial" w:hAnsi="Arial" w:cs="Arial"/>
          <w:sz w:val="22"/>
          <w:szCs w:val="22"/>
        </w:rPr>
        <w:t>to represent diverse</w:t>
      </w:r>
      <w:del w:id="789" w:author="Stenglein,Mark" w:date="2025-02-20T11:58:00Z" w16du:dateUtc="2025-02-20T18:58:00Z">
        <w:r w:rsidDel="00216F2A">
          <w:rPr>
            <w:rFonts w:ascii="Arial" w:hAnsi="Arial" w:cs="Arial"/>
            <w:sz w:val="22"/>
            <w:szCs w:val="22"/>
          </w:rPr>
          <w:delText>on their</w:delText>
        </w:r>
      </w:del>
      <w:r>
        <w:rPr>
          <w:rFonts w:ascii="Arial" w:hAnsi="Arial" w:cs="Arial"/>
          <w:sz w:val="22"/>
          <w:szCs w:val="22"/>
        </w:rPr>
        <w:t xml:space="preserve"> location</w:t>
      </w:r>
      <w:r w:rsidR="00216F2A">
        <w:rPr>
          <w:rFonts w:ascii="Arial" w:hAnsi="Arial" w:cs="Arial"/>
          <w:sz w:val="22"/>
          <w:szCs w:val="22"/>
        </w:rPr>
        <w:t>s</w:t>
      </w:r>
      <w:r>
        <w:rPr>
          <w:rFonts w:ascii="Arial" w:hAnsi="Arial" w:cs="Arial"/>
          <w:sz w:val="22"/>
          <w:szCs w:val="22"/>
        </w:rPr>
        <w:t xml:space="preserve">, </w:t>
      </w:r>
      <w:r w:rsidR="00442191">
        <w:rPr>
          <w:rFonts w:ascii="Arial" w:hAnsi="Arial" w:cs="Arial"/>
          <w:sz w:val="22"/>
          <w:szCs w:val="22"/>
        </w:rPr>
        <w:t>galbut virus RNA level</w:t>
      </w:r>
      <w:r w:rsidR="00216F2A">
        <w:rPr>
          <w:rFonts w:ascii="Arial" w:hAnsi="Arial" w:cs="Arial"/>
          <w:sz w:val="22"/>
          <w:szCs w:val="22"/>
        </w:rPr>
        <w:t>s</w:t>
      </w:r>
      <w:r w:rsidR="00442191">
        <w:rPr>
          <w:rFonts w:ascii="Arial" w:hAnsi="Arial" w:cs="Arial"/>
          <w:sz w:val="22"/>
          <w:szCs w:val="22"/>
        </w:rPr>
        <w:t xml:space="preserve"> </w:t>
      </w:r>
      <w:del w:id="790" w:author="Stenglein,Mark" w:date="2025-02-20T11:57:00Z" w16du:dateUtc="2025-02-20T18:57:00Z">
        <w:r w:rsidDel="00442191">
          <w:rPr>
            <w:rFonts w:ascii="Arial" w:hAnsi="Arial" w:cs="Arial"/>
            <w:sz w:val="22"/>
            <w:szCs w:val="22"/>
          </w:rPr>
          <w:delText xml:space="preserve">degree of positivity </w:delText>
        </w:r>
      </w:del>
      <w:r>
        <w:rPr>
          <w:rFonts w:ascii="Arial" w:hAnsi="Arial" w:cs="Arial"/>
          <w:sz w:val="22"/>
          <w:szCs w:val="22"/>
        </w:rPr>
        <w:t>(</w:t>
      </w:r>
      <w:del w:id="791" w:author="Stenglein,Mark" w:date="2025-02-20T11:58:00Z" w16du:dateUtc="2025-02-20T18:58:00Z">
        <w:r w:rsidDel="00216F2A">
          <w:rPr>
            <w:rFonts w:ascii="Arial" w:hAnsi="Arial" w:cs="Arial"/>
            <w:sz w:val="22"/>
            <w:szCs w:val="22"/>
          </w:rPr>
          <w:delText xml:space="preserve">a </w:delText>
        </w:r>
      </w:del>
      <w:r>
        <w:rPr>
          <w:rFonts w:ascii="Arial" w:hAnsi="Arial" w:cs="Arial"/>
          <w:sz w:val="22"/>
          <w:szCs w:val="22"/>
        </w:rPr>
        <w:t>rang</w:t>
      </w:r>
      <w:r w:rsidR="00216F2A">
        <w:rPr>
          <w:rFonts w:ascii="Arial" w:hAnsi="Arial" w:cs="Arial"/>
          <w:sz w:val="22"/>
          <w:szCs w:val="22"/>
        </w:rPr>
        <w:t xml:space="preserve">ing from </w:t>
      </w:r>
      <w:r w:rsidR="00442191">
        <w:rPr>
          <w:rFonts w:ascii="Arial" w:hAnsi="Arial" w:cs="Arial"/>
          <w:sz w:val="22"/>
          <w:szCs w:val="22"/>
        </w:rPr>
        <w:t xml:space="preserve">low to </w:t>
      </w:r>
      <w:r>
        <w:rPr>
          <w:rFonts w:ascii="Arial" w:hAnsi="Arial" w:cs="Arial"/>
          <w:sz w:val="22"/>
          <w:szCs w:val="22"/>
        </w:rPr>
        <w:t>high</w:t>
      </w:r>
      <w:del w:id="792" w:author="Stenglein,Mark" w:date="2025-02-20T11:57:00Z" w16du:dateUtc="2025-02-20T18:57:00Z">
        <w:r w:rsidDel="00442191">
          <w:rPr>
            <w:rFonts w:ascii="Arial" w:hAnsi="Arial" w:cs="Arial"/>
            <w:sz w:val="22"/>
            <w:szCs w:val="22"/>
          </w:rPr>
          <w:delText xml:space="preserve"> to low positive</w:delText>
        </w:r>
      </w:del>
      <w:r>
        <w:rPr>
          <w:rFonts w:ascii="Arial" w:hAnsi="Arial" w:cs="Arial"/>
          <w:sz w:val="22"/>
          <w:szCs w:val="22"/>
        </w:rPr>
        <w:t>)</w:t>
      </w:r>
      <w:r w:rsidR="00442191">
        <w:rPr>
          <w:rFonts w:ascii="Arial" w:hAnsi="Arial" w:cs="Arial"/>
          <w:sz w:val="22"/>
          <w:szCs w:val="22"/>
        </w:rPr>
        <w:t>,</w:t>
      </w:r>
      <w:r>
        <w:rPr>
          <w:rFonts w:ascii="Arial" w:hAnsi="Arial" w:cs="Arial"/>
          <w:sz w:val="22"/>
          <w:szCs w:val="22"/>
        </w:rPr>
        <w:t xml:space="preserve"> and </w:t>
      </w:r>
      <w:r w:rsidR="00442191">
        <w:rPr>
          <w:rFonts w:ascii="Arial" w:hAnsi="Arial" w:cs="Arial"/>
          <w:sz w:val="22"/>
          <w:szCs w:val="22"/>
        </w:rPr>
        <w:t xml:space="preserve">qPCR melting temperature </w:t>
      </w:r>
      <w:r>
        <w:rPr>
          <w:rFonts w:ascii="Arial" w:hAnsi="Arial" w:cs="Arial"/>
          <w:sz w:val="22"/>
          <w:szCs w:val="22"/>
        </w:rPr>
        <w:t>(</w:t>
      </w:r>
      <w:r w:rsidR="00442191">
        <w:rPr>
          <w:rFonts w:ascii="Arial" w:hAnsi="Arial" w:cs="Arial"/>
          <w:sz w:val="22"/>
          <w:szCs w:val="22"/>
        </w:rPr>
        <w:t xml:space="preserve">ranging from identical to </w:t>
      </w:r>
      <w:r w:rsidR="00216F2A">
        <w:rPr>
          <w:rFonts w:ascii="Arial" w:hAnsi="Arial" w:cs="Arial"/>
          <w:sz w:val="22"/>
          <w:szCs w:val="22"/>
        </w:rPr>
        <w:t>the</w:t>
      </w:r>
      <w:r w:rsidR="00442191">
        <w:rPr>
          <w:rFonts w:ascii="Arial" w:hAnsi="Arial" w:cs="Arial"/>
          <w:sz w:val="22"/>
          <w:szCs w:val="22"/>
        </w:rPr>
        <w:t xml:space="preserve"> positive control </w:t>
      </w:r>
      <w:r>
        <w:rPr>
          <w:rFonts w:ascii="Arial" w:hAnsi="Arial" w:cs="Arial"/>
          <w:sz w:val="22"/>
          <w:szCs w:val="22"/>
        </w:rPr>
        <w:t xml:space="preserve">to </w:t>
      </w:r>
      <w:r w:rsidR="00442191">
        <w:rPr>
          <w:rFonts w:ascii="Arial" w:hAnsi="Arial" w:cs="Arial"/>
          <w:sz w:val="22"/>
          <w:szCs w:val="22"/>
        </w:rPr>
        <w:t xml:space="preserve">1˚C </w:t>
      </w:r>
      <w:del w:id="793" w:author="Stenglein,Mark" w:date="2025-02-20T11:57:00Z" w16du:dateUtc="2025-02-20T18:57:00Z">
        <w:r w:rsidDel="00442191">
          <w:rPr>
            <w:rFonts w:ascii="Arial" w:hAnsi="Arial" w:cs="Arial"/>
            <w:sz w:val="22"/>
            <w:szCs w:val="22"/>
          </w:rPr>
          <w:delText xml:space="preserve">degree </w:delText>
        </w:r>
      </w:del>
      <w:r>
        <w:rPr>
          <w:rFonts w:ascii="Arial" w:hAnsi="Arial" w:cs="Arial"/>
          <w:sz w:val="22"/>
          <w:szCs w:val="22"/>
        </w:rPr>
        <w:t>away).</w:t>
      </w:r>
      <w:r w:rsidR="003A451F">
        <w:rPr>
          <w:rFonts w:ascii="Arial" w:hAnsi="Arial" w:cs="Arial"/>
          <w:sz w:val="22"/>
          <w:szCs w:val="22"/>
        </w:rPr>
        <w:t xml:space="preserve"> Sample concentration was obtained using </w:t>
      </w:r>
      <w:r w:rsidR="003A451F" w:rsidRPr="00AB5926">
        <w:rPr>
          <w:rFonts w:ascii="Arial" w:eastAsia="Times New Roman" w:hAnsi="Arial" w:cs="Arial"/>
          <w:kern w:val="0"/>
          <w:sz w:val="22"/>
          <w:szCs w:val="22"/>
          <w14:ligatures w14:val="none"/>
        </w:rPr>
        <w:t>the Qubit high-sensitivity RNA reagent (ThermoFisher, Q32852)</w:t>
      </w:r>
      <w:r w:rsidR="003A451F">
        <w:rPr>
          <w:rFonts w:ascii="Arial" w:eastAsia="Times New Roman" w:hAnsi="Arial" w:cs="Arial"/>
          <w:kern w:val="0"/>
          <w:sz w:val="22"/>
          <w:szCs w:val="22"/>
          <w14:ligatures w14:val="none"/>
        </w:rPr>
        <w:t xml:space="preserve"> and DNA was removed via a DNAse </w:t>
      </w:r>
      <w:r w:rsidR="008F3479">
        <w:rPr>
          <w:rFonts w:ascii="Arial" w:eastAsia="Times New Roman" w:hAnsi="Arial" w:cs="Arial"/>
          <w:kern w:val="0"/>
          <w:sz w:val="22"/>
          <w:szCs w:val="22"/>
          <w14:ligatures w14:val="none"/>
        </w:rPr>
        <w:t xml:space="preserve">I </w:t>
      </w:r>
      <w:r w:rsidR="00AB7F11">
        <w:rPr>
          <w:rFonts w:ascii="Arial" w:eastAsia="Times New Roman" w:hAnsi="Arial" w:cs="Arial"/>
          <w:kern w:val="0"/>
          <w:sz w:val="22"/>
          <w:szCs w:val="22"/>
          <w14:ligatures w14:val="none"/>
        </w:rPr>
        <w:t xml:space="preserve">treatment </w:t>
      </w:r>
      <w:r w:rsidR="00F944DD">
        <w:rPr>
          <w:rFonts w:ascii="Arial" w:eastAsia="Times New Roman" w:hAnsi="Arial" w:cs="Arial"/>
          <w:kern w:val="0"/>
          <w:sz w:val="22"/>
          <w:szCs w:val="22"/>
          <w14:ligatures w14:val="none"/>
        </w:rPr>
        <w:t>(</w:t>
      </w:r>
      <w:r w:rsidR="008F3479">
        <w:rPr>
          <w:rFonts w:ascii="Arial" w:eastAsia="Times New Roman" w:hAnsi="Arial" w:cs="Arial"/>
          <w:kern w:val="0"/>
          <w:sz w:val="22"/>
          <w:szCs w:val="22"/>
          <w14:ligatures w14:val="none"/>
        </w:rPr>
        <w:t>NEB B0303S</w:t>
      </w:r>
      <w:r w:rsidR="00F944DD">
        <w:rPr>
          <w:rFonts w:ascii="Arial" w:eastAsia="Times New Roman" w:hAnsi="Arial" w:cs="Arial"/>
          <w:kern w:val="0"/>
          <w:sz w:val="22"/>
          <w:szCs w:val="22"/>
          <w14:ligatures w14:val="none"/>
        </w:rPr>
        <w:t>)</w:t>
      </w:r>
      <w:r w:rsidR="003A451F">
        <w:rPr>
          <w:rFonts w:ascii="Arial" w:eastAsia="Times New Roman" w:hAnsi="Arial" w:cs="Arial"/>
          <w:kern w:val="0"/>
          <w:sz w:val="22"/>
          <w:szCs w:val="22"/>
          <w14:ligatures w14:val="none"/>
        </w:rPr>
        <w:t>. Prior to library preparation, samples were normalized to 5 ng/</w:t>
      </w:r>
      <w:r w:rsidR="00AB7F11" w:rsidRPr="004E6A1E">
        <w:rPr>
          <w:rFonts w:ascii="Arial" w:eastAsia="Times New Roman" w:hAnsi="Arial" w:cs="Arial"/>
          <w:kern w:val="0"/>
          <w:sz w:val="22"/>
          <w:szCs w:val="22"/>
          <w14:ligatures w14:val="none"/>
        </w:rPr>
        <w:t>µ</w:t>
      </w:r>
      <w:r w:rsidR="00AB7F11">
        <w:rPr>
          <w:rFonts w:ascii="Arial" w:eastAsia="Times New Roman" w:hAnsi="Arial" w:cs="Arial"/>
          <w:kern w:val="0"/>
          <w:sz w:val="22"/>
          <w:szCs w:val="22"/>
          <w14:ligatures w14:val="none"/>
        </w:rPr>
        <w:t xml:space="preserve">L </w:t>
      </w:r>
      <w:r w:rsidR="003A451F">
        <w:rPr>
          <w:rFonts w:ascii="Arial" w:eastAsia="Times New Roman" w:hAnsi="Arial" w:cs="Arial"/>
          <w:kern w:val="0"/>
          <w:sz w:val="22"/>
          <w:szCs w:val="22"/>
          <w14:ligatures w14:val="none"/>
        </w:rPr>
        <w:t>except where sample concentration</w:t>
      </w:r>
      <w:r w:rsidR="00216F2A">
        <w:rPr>
          <w:rFonts w:ascii="Arial" w:eastAsia="Times New Roman" w:hAnsi="Arial" w:cs="Arial"/>
          <w:kern w:val="0"/>
          <w:sz w:val="22"/>
          <w:szCs w:val="22"/>
          <w14:ligatures w14:val="none"/>
        </w:rPr>
        <w:t>s</w:t>
      </w:r>
      <w:r w:rsidR="003A451F">
        <w:rPr>
          <w:rFonts w:ascii="Arial" w:eastAsia="Times New Roman" w:hAnsi="Arial" w:cs="Arial"/>
          <w:kern w:val="0"/>
          <w:sz w:val="22"/>
          <w:szCs w:val="22"/>
          <w14:ligatures w14:val="none"/>
        </w:rPr>
        <w:t xml:space="preserve"> </w:t>
      </w:r>
      <w:r w:rsidR="00216F2A">
        <w:rPr>
          <w:rFonts w:ascii="Arial" w:eastAsia="Times New Roman" w:hAnsi="Arial" w:cs="Arial"/>
          <w:kern w:val="0"/>
          <w:sz w:val="22"/>
          <w:szCs w:val="22"/>
          <w14:ligatures w14:val="none"/>
        </w:rPr>
        <w:t xml:space="preserve">were </w:t>
      </w:r>
      <w:r w:rsidR="003A451F">
        <w:rPr>
          <w:rFonts w:ascii="Arial" w:eastAsia="Times New Roman" w:hAnsi="Arial" w:cs="Arial"/>
          <w:kern w:val="0"/>
          <w:sz w:val="22"/>
          <w:szCs w:val="22"/>
          <w14:ligatures w14:val="none"/>
        </w:rPr>
        <w:t>too low.</w:t>
      </w:r>
      <w:r w:rsidR="00AB7F11">
        <w:rPr>
          <w:rFonts w:ascii="Arial" w:eastAsia="Times New Roman" w:hAnsi="Arial" w:cs="Arial"/>
          <w:kern w:val="0"/>
          <w:sz w:val="22"/>
          <w:szCs w:val="22"/>
          <w14:ligatures w14:val="none"/>
        </w:rPr>
        <w:t xml:space="preserve"> In these cases</w:t>
      </w:r>
      <w:r w:rsidR="003F43F0">
        <w:rPr>
          <w:rFonts w:ascii="Arial" w:eastAsia="Times New Roman" w:hAnsi="Arial" w:cs="Arial"/>
          <w:kern w:val="0"/>
          <w:sz w:val="22"/>
          <w:szCs w:val="22"/>
          <w14:ligatures w14:val="none"/>
        </w:rPr>
        <w:t>,</w:t>
      </w:r>
      <w:r w:rsidR="00AB7F11">
        <w:rPr>
          <w:rFonts w:ascii="Arial" w:eastAsia="Times New Roman" w:hAnsi="Arial" w:cs="Arial"/>
          <w:kern w:val="0"/>
          <w:sz w:val="22"/>
          <w:szCs w:val="22"/>
          <w14:ligatures w14:val="none"/>
        </w:rPr>
        <w:t xml:space="preserve"> either a different sample was </w:t>
      </w:r>
      <w:r w:rsidR="00AF5B12">
        <w:rPr>
          <w:rFonts w:ascii="Arial" w:eastAsia="Times New Roman" w:hAnsi="Arial" w:cs="Arial"/>
          <w:kern w:val="0"/>
          <w:sz w:val="22"/>
          <w:szCs w:val="22"/>
          <w14:ligatures w14:val="none"/>
        </w:rPr>
        <w:t>selected,</w:t>
      </w:r>
      <w:r w:rsidR="00AB7F11">
        <w:rPr>
          <w:rFonts w:ascii="Arial" w:eastAsia="Times New Roman" w:hAnsi="Arial" w:cs="Arial"/>
          <w:kern w:val="0"/>
          <w:sz w:val="22"/>
          <w:szCs w:val="22"/>
          <w14:ligatures w14:val="none"/>
        </w:rPr>
        <w:t xml:space="preserve"> or the </w:t>
      </w:r>
      <w:r w:rsidR="003F43F0">
        <w:rPr>
          <w:rFonts w:ascii="Arial" w:eastAsia="Times New Roman" w:hAnsi="Arial" w:cs="Arial"/>
          <w:kern w:val="0"/>
          <w:sz w:val="22"/>
          <w:szCs w:val="22"/>
          <w14:ligatures w14:val="none"/>
        </w:rPr>
        <w:t>maximum volume of input RNA was used.</w:t>
      </w:r>
      <w:r>
        <w:rPr>
          <w:rFonts w:ascii="Arial" w:hAnsi="Arial" w:cs="Arial"/>
          <w:sz w:val="22"/>
          <w:szCs w:val="22"/>
        </w:rPr>
        <w:t xml:space="preserve"> </w:t>
      </w:r>
      <w:del w:id="794" w:author="Stenglein,Mark" w:date="2025-02-20T11:59:00Z" w16du:dateUtc="2025-02-20T18:59:00Z">
        <w:r w:rsidDel="00216F2A">
          <w:rPr>
            <w:rFonts w:ascii="Arial" w:hAnsi="Arial" w:cs="Arial"/>
            <w:sz w:val="22"/>
            <w:szCs w:val="22"/>
          </w:rPr>
          <w:delText xml:space="preserve">Due to </w:delText>
        </w:r>
        <w:r w:rsidR="003F43F0" w:rsidDel="00216F2A">
          <w:rPr>
            <w:rFonts w:ascii="Arial" w:hAnsi="Arial" w:cs="Arial"/>
            <w:sz w:val="22"/>
            <w:szCs w:val="22"/>
          </w:rPr>
          <w:delText xml:space="preserve">limited </w:delText>
        </w:r>
        <w:r w:rsidDel="00216F2A">
          <w:rPr>
            <w:rFonts w:ascii="Arial" w:hAnsi="Arial" w:cs="Arial"/>
            <w:sz w:val="22"/>
            <w:szCs w:val="22"/>
          </w:rPr>
          <w:delText>availability of barcodes in our lab, the s</w:delText>
        </w:r>
      </w:del>
      <w:ins w:id="795" w:author="Stenglein,Mark" w:date="2025-02-20T11:59:00Z" w16du:dateUtc="2025-02-20T18:59:00Z">
        <w:r w:rsidR="00216F2A">
          <w:rPr>
            <w:rFonts w:ascii="Arial" w:hAnsi="Arial" w:cs="Arial"/>
            <w:sz w:val="22"/>
            <w:szCs w:val="22"/>
          </w:rPr>
          <w:t>S</w:t>
        </w:r>
      </w:ins>
      <w:r>
        <w:rPr>
          <w:rFonts w:ascii="Arial" w:hAnsi="Arial" w:cs="Arial"/>
          <w:sz w:val="22"/>
          <w:szCs w:val="22"/>
        </w:rPr>
        <w:t xml:space="preserve">amples were split into two </w:t>
      </w:r>
      <w:r w:rsidR="00216F2A">
        <w:rPr>
          <w:rFonts w:ascii="Arial" w:hAnsi="Arial" w:cs="Arial"/>
          <w:sz w:val="22"/>
          <w:szCs w:val="22"/>
        </w:rPr>
        <w:t xml:space="preserve">batches of </w:t>
      </w:r>
      <w:r w:rsidR="00216F2A" w:rsidRPr="00216F2A">
        <w:rPr>
          <w:rFonts w:ascii="Arial" w:hAnsi="Arial" w:cs="Arial"/>
          <w:sz w:val="22"/>
          <w:szCs w:val="22"/>
        </w:rPr>
        <w:t>≤</w:t>
      </w:r>
      <w:r w:rsidR="00216F2A">
        <w:rPr>
          <w:rFonts w:ascii="Arial" w:hAnsi="Arial" w:cs="Arial"/>
          <w:sz w:val="22"/>
          <w:szCs w:val="22"/>
        </w:rPr>
        <w:t xml:space="preserve"> 96 samples and </w:t>
      </w:r>
      <w:del w:id="796" w:author="Stenglein,Mark" w:date="2025-02-20T11:59:00Z" w16du:dateUtc="2025-02-20T18:59:00Z">
        <w:r w:rsidDel="00216F2A">
          <w:rPr>
            <w:rFonts w:ascii="Arial" w:hAnsi="Arial" w:cs="Arial"/>
            <w:sz w:val="22"/>
            <w:szCs w:val="22"/>
          </w:rPr>
          <w:delText xml:space="preserve">. Samples were </w:delText>
        </w:r>
      </w:del>
      <w:r>
        <w:rPr>
          <w:rFonts w:ascii="Arial" w:hAnsi="Arial" w:cs="Arial"/>
          <w:sz w:val="22"/>
          <w:szCs w:val="22"/>
        </w:rPr>
        <w:t xml:space="preserve">prepared for sequencing using the </w:t>
      </w:r>
      <w:del w:id="797" w:author="Stenglein,Mark" w:date="2025-02-20T11:59:00Z" w16du:dateUtc="2025-02-20T18:59:00Z">
        <w:r w:rsidRPr="00AB5926" w:rsidDel="00216F2A">
          <w:rPr>
            <w:rFonts w:ascii="Arial" w:eastAsia="Times New Roman" w:hAnsi="Arial" w:cs="Arial"/>
            <w:kern w:val="0"/>
            <w:sz w:val="22"/>
            <w:szCs w:val="22"/>
            <w14:ligatures w14:val="none"/>
          </w:rPr>
          <w:delText xml:space="preserve">Kapa Biosystems </w:delText>
        </w:r>
      </w:del>
      <w:r w:rsidRPr="00AB5926">
        <w:rPr>
          <w:rFonts w:ascii="Arial" w:eastAsia="Times New Roman" w:hAnsi="Arial" w:cs="Arial"/>
          <w:kern w:val="0"/>
          <w:sz w:val="22"/>
          <w:szCs w:val="22"/>
          <w14:ligatures w14:val="none"/>
        </w:rPr>
        <w:t>Kapa RNA Hyper Prep kit following manufacturer recommendations</w:t>
      </w:r>
      <w:r>
        <w:rPr>
          <w:rFonts w:ascii="Arial" w:eastAsia="Times New Roman" w:hAnsi="Arial" w:cs="Arial"/>
          <w:kern w:val="0"/>
          <w:sz w:val="22"/>
          <w:szCs w:val="22"/>
          <w14:ligatures w14:val="none"/>
        </w:rPr>
        <w:t xml:space="preserve"> </w:t>
      </w:r>
      <w:r w:rsidRPr="00AB5926">
        <w:rPr>
          <w:rFonts w:ascii="Arial" w:eastAsia="Times New Roman" w:hAnsi="Arial" w:cs="Arial"/>
          <w:kern w:val="0"/>
          <w:sz w:val="22"/>
          <w:szCs w:val="22"/>
          <w14:ligatures w14:val="none"/>
        </w:rPr>
        <w:t xml:space="preserve">(Roche, 08098093702). </w:t>
      </w:r>
      <w:r>
        <w:rPr>
          <w:rFonts w:ascii="Arial" w:eastAsia="Times New Roman" w:hAnsi="Arial" w:cs="Arial"/>
          <w:kern w:val="0"/>
          <w:sz w:val="22"/>
          <w:szCs w:val="22"/>
          <w14:ligatures w14:val="none"/>
        </w:rPr>
        <w:t>Eight</w:t>
      </w:r>
      <w:r w:rsidRPr="00AB5926">
        <w:rPr>
          <w:rFonts w:ascii="Arial" w:eastAsia="Times New Roman" w:hAnsi="Arial" w:cs="Arial"/>
          <w:kern w:val="0"/>
          <w:sz w:val="22"/>
          <w:szCs w:val="22"/>
          <w14:ligatures w14:val="none"/>
        </w:rPr>
        <w:t xml:space="preserve"> cycles </w:t>
      </w:r>
      <w:r w:rsidR="00216F2A">
        <w:rPr>
          <w:rFonts w:ascii="Arial" w:eastAsia="Times New Roman" w:hAnsi="Arial" w:cs="Arial"/>
          <w:kern w:val="0"/>
          <w:sz w:val="22"/>
          <w:szCs w:val="22"/>
          <w14:ligatures w14:val="none"/>
        </w:rPr>
        <w:t>of</w:t>
      </w:r>
      <w:del w:id="798" w:author="Stenglein,Mark" w:date="2025-02-20T12:00:00Z" w16du:dateUtc="2025-02-20T19:00:00Z">
        <w:r w:rsidRPr="00AB5926" w:rsidDel="00216F2A">
          <w:rPr>
            <w:rFonts w:ascii="Arial" w:eastAsia="Times New Roman" w:hAnsi="Arial" w:cs="Arial"/>
            <w:kern w:val="0"/>
            <w:sz w:val="22"/>
            <w:szCs w:val="22"/>
            <w14:ligatures w14:val="none"/>
          </w:rPr>
          <w:delText>used for</w:delText>
        </w:r>
      </w:del>
      <w:r w:rsidRPr="00AB5926">
        <w:rPr>
          <w:rFonts w:ascii="Arial" w:eastAsia="Times New Roman" w:hAnsi="Arial" w:cs="Arial"/>
          <w:kern w:val="0"/>
          <w:sz w:val="22"/>
          <w:szCs w:val="22"/>
          <w14:ligatures w14:val="none"/>
        </w:rPr>
        <w:t xml:space="preserve"> library amplification</w:t>
      </w:r>
      <w:r w:rsidR="00216F2A">
        <w:rPr>
          <w:rFonts w:ascii="Arial" w:eastAsia="Times New Roman" w:hAnsi="Arial" w:cs="Arial"/>
          <w:kern w:val="0"/>
          <w:sz w:val="22"/>
          <w:szCs w:val="22"/>
          <w14:ligatures w14:val="none"/>
        </w:rPr>
        <w:t xml:space="preserve"> were performed.  Adapters contained unique dual indices (Integrated DNA Technologies xGen UDI/UMI </w:t>
      </w:r>
      <w:ins w:id="799" w:author="Keene-Snickers,Lexi" w:date="2025-02-25T17:20:00Z" w16du:dateUtc="2025-02-26T00:20:00Z">
        <w:r w:rsidR="00C565AE">
          <w:rPr>
            <w:rFonts w:ascii="Lato" w:hAnsi="Lato"/>
            <w:color w:val="333333"/>
            <w:sz w:val="21"/>
            <w:szCs w:val="21"/>
            <w:shd w:val="clear" w:color="auto" w:fill="F5F5F5"/>
          </w:rPr>
          <w:t>10005903</w:t>
        </w:r>
      </w:ins>
      <w:del w:id="800" w:author="Keene-Snickers,Lexi" w:date="2025-02-25T17:20:00Z" w16du:dateUtc="2025-02-26T00:20:00Z">
        <w:r w:rsidR="00216F2A" w:rsidDel="00C565AE">
          <w:rPr>
            <w:rFonts w:ascii="Arial" w:eastAsia="Times New Roman" w:hAnsi="Arial" w:cs="Arial"/>
            <w:kern w:val="0"/>
            <w:sz w:val="22"/>
            <w:szCs w:val="22"/>
            <w14:ligatures w14:val="none"/>
          </w:rPr>
          <w:delText>#</w:delText>
        </w:r>
        <w:r w:rsidR="00216F2A" w:rsidRPr="00216F2A" w:rsidDel="00C565AE">
          <w:rPr>
            <w:rFonts w:ascii="Arial" w:eastAsia="Times New Roman" w:hAnsi="Arial" w:cs="Arial"/>
            <w:kern w:val="0"/>
            <w:sz w:val="22"/>
            <w:szCs w:val="22"/>
            <w:highlight w:val="yellow"/>
            <w14:ligatures w14:val="none"/>
            <w:rPrChange w:id="801" w:author="Stenglein,Mark" w:date="2025-02-20T12:01:00Z" w16du:dateUtc="2025-02-20T19:01:00Z">
              <w:rPr>
                <w:rFonts w:ascii="Arial" w:eastAsia="Times New Roman" w:hAnsi="Arial" w:cs="Arial"/>
                <w:kern w:val="0"/>
                <w:sz w:val="22"/>
                <w:szCs w:val="22"/>
                <w14:ligatures w14:val="none"/>
              </w:rPr>
            </w:rPrChange>
          </w:rPr>
          <w:delText>insert part number</w:delText>
        </w:r>
      </w:del>
      <w:r w:rsidR="00216F2A">
        <w:rPr>
          <w:rFonts w:ascii="Arial" w:eastAsia="Times New Roman" w:hAnsi="Arial" w:cs="Arial"/>
          <w:kern w:val="0"/>
          <w:sz w:val="22"/>
          <w:szCs w:val="22"/>
          <w14:ligatures w14:val="none"/>
        </w:rPr>
        <w:t>)</w:t>
      </w:r>
      <w:r w:rsidRPr="00AB5926">
        <w:rPr>
          <w:rFonts w:ascii="Arial" w:eastAsia="Times New Roman" w:hAnsi="Arial" w:cs="Arial"/>
          <w:kern w:val="0"/>
          <w:sz w:val="22"/>
          <w:szCs w:val="22"/>
          <w14:ligatures w14:val="none"/>
        </w:rPr>
        <w:t xml:space="preserve">. </w:t>
      </w:r>
      <w:r>
        <w:rPr>
          <w:rFonts w:ascii="Arial" w:eastAsia="Times New Roman" w:hAnsi="Arial" w:cs="Arial"/>
          <w:kern w:val="0"/>
          <w:sz w:val="22"/>
          <w:szCs w:val="22"/>
          <w14:ligatures w14:val="none"/>
        </w:rPr>
        <w:t>HeLa cell</w:t>
      </w:r>
      <w:r w:rsidRPr="00AB5926">
        <w:rPr>
          <w:rFonts w:ascii="Arial" w:eastAsia="Times New Roman" w:hAnsi="Arial" w:cs="Arial"/>
          <w:kern w:val="0"/>
          <w:sz w:val="22"/>
          <w:szCs w:val="22"/>
          <w14:ligatures w14:val="none"/>
        </w:rPr>
        <w:t xml:space="preserve"> </w:t>
      </w:r>
      <w:r w:rsidR="00216F2A">
        <w:rPr>
          <w:rFonts w:ascii="Arial" w:eastAsia="Times New Roman" w:hAnsi="Arial" w:cs="Arial"/>
          <w:kern w:val="0"/>
          <w:sz w:val="22"/>
          <w:szCs w:val="22"/>
          <w14:ligatures w14:val="none"/>
        </w:rPr>
        <w:t xml:space="preserve">total </w:t>
      </w:r>
      <w:r w:rsidRPr="00AB5926">
        <w:rPr>
          <w:rFonts w:ascii="Arial" w:eastAsia="Times New Roman" w:hAnsi="Arial" w:cs="Arial"/>
          <w:kern w:val="0"/>
          <w:sz w:val="22"/>
          <w:szCs w:val="22"/>
          <w14:ligatures w14:val="none"/>
        </w:rPr>
        <w:t xml:space="preserve">RNA was used as a positive control and water was used as a negative control for </w:t>
      </w:r>
      <w:r>
        <w:rPr>
          <w:rFonts w:ascii="Arial" w:eastAsia="Times New Roman" w:hAnsi="Arial" w:cs="Arial"/>
          <w:kern w:val="0"/>
          <w:sz w:val="22"/>
          <w:szCs w:val="22"/>
          <w14:ligatures w14:val="none"/>
        </w:rPr>
        <w:t xml:space="preserve">both </w:t>
      </w:r>
      <w:r w:rsidRPr="00AB5926">
        <w:rPr>
          <w:rFonts w:ascii="Arial" w:eastAsia="Times New Roman" w:hAnsi="Arial" w:cs="Arial"/>
          <w:kern w:val="0"/>
          <w:sz w:val="22"/>
          <w:szCs w:val="22"/>
          <w14:ligatures w14:val="none"/>
        </w:rPr>
        <w:t>library preparation</w:t>
      </w:r>
      <w:r>
        <w:rPr>
          <w:rFonts w:ascii="Arial" w:eastAsia="Times New Roman" w:hAnsi="Arial" w:cs="Arial"/>
          <w:kern w:val="0"/>
          <w:sz w:val="22"/>
          <w:szCs w:val="22"/>
          <w14:ligatures w14:val="none"/>
        </w:rPr>
        <w:t>s</w:t>
      </w:r>
      <w:r w:rsidRPr="00AB5926">
        <w:rPr>
          <w:rFonts w:ascii="Arial" w:eastAsia="Times New Roman" w:hAnsi="Arial" w:cs="Arial"/>
          <w:kern w:val="0"/>
          <w:sz w:val="22"/>
          <w:szCs w:val="22"/>
          <w14:ligatures w14:val="none"/>
        </w:rPr>
        <w:t xml:space="preserve"> and sequencing. Sample pooling was determined using High Sensitivity DNA Qubit reagents and final library quality control was done using an Agilent D1000 HS Tapestation and KapaQuant reagents following manufacturers recommendations (Roche, 07960140001). </w:t>
      </w:r>
      <w:r w:rsidR="003A451F">
        <w:rPr>
          <w:rFonts w:ascii="Arial" w:eastAsia="Times New Roman" w:hAnsi="Arial" w:cs="Arial"/>
          <w:kern w:val="0"/>
          <w:sz w:val="22"/>
          <w:szCs w:val="22"/>
          <w14:ligatures w14:val="none"/>
        </w:rPr>
        <w:t>Both pools were sent to Azenta</w:t>
      </w:r>
      <w:r w:rsidR="003F43F0">
        <w:rPr>
          <w:rFonts w:ascii="Arial" w:eastAsia="Times New Roman" w:hAnsi="Arial" w:cs="Arial"/>
          <w:kern w:val="0"/>
          <w:sz w:val="22"/>
          <w:szCs w:val="22"/>
          <w14:ligatures w14:val="none"/>
        </w:rPr>
        <w:t>/Genewiz</w:t>
      </w:r>
      <w:r w:rsidR="003A451F">
        <w:rPr>
          <w:rFonts w:ascii="Arial" w:eastAsia="Times New Roman" w:hAnsi="Arial" w:cs="Arial"/>
          <w:kern w:val="0"/>
          <w:sz w:val="22"/>
          <w:szCs w:val="22"/>
          <w14:ligatures w14:val="none"/>
        </w:rPr>
        <w:t xml:space="preserve"> where they were sequenced on a </w:t>
      </w:r>
      <w:commentRangeStart w:id="802"/>
      <w:commentRangeStart w:id="803"/>
      <w:r w:rsidR="003A451F">
        <w:rPr>
          <w:rFonts w:ascii="Arial" w:eastAsia="Times New Roman" w:hAnsi="Arial" w:cs="Arial"/>
          <w:kern w:val="0"/>
          <w:sz w:val="22"/>
          <w:szCs w:val="22"/>
          <w14:ligatures w14:val="none"/>
        </w:rPr>
        <w:t xml:space="preserve">NovaSeq </w:t>
      </w:r>
      <w:commentRangeEnd w:id="802"/>
      <w:r w:rsidR="00216F2A">
        <w:rPr>
          <w:rStyle w:val="CommentReference"/>
        </w:rPr>
        <w:commentReference w:id="802"/>
      </w:r>
      <w:commentRangeEnd w:id="803"/>
      <w:r w:rsidR="00216F2A">
        <w:rPr>
          <w:rStyle w:val="CommentReference"/>
        </w:rPr>
        <w:commentReference w:id="803"/>
      </w:r>
      <w:ins w:id="804" w:author="Keene-Snickers,Lexi" w:date="2025-02-25T17:33:00Z" w16du:dateUtc="2025-02-26T00:33:00Z">
        <w:r w:rsidR="00220A71">
          <w:rPr>
            <w:rFonts w:ascii="Arial" w:eastAsia="Times New Roman" w:hAnsi="Arial" w:cs="Arial"/>
            <w:kern w:val="0"/>
            <w:sz w:val="22"/>
            <w:szCs w:val="22"/>
            <w14:ligatures w14:val="none"/>
          </w:rPr>
          <w:t xml:space="preserve">6000 </w:t>
        </w:r>
      </w:ins>
      <w:r w:rsidR="003F43F0">
        <w:rPr>
          <w:rFonts w:ascii="Arial" w:eastAsia="Times New Roman" w:hAnsi="Arial" w:cs="Arial"/>
          <w:kern w:val="0"/>
          <w:sz w:val="22"/>
          <w:szCs w:val="22"/>
          <w14:ligatures w14:val="none"/>
        </w:rPr>
        <w:t xml:space="preserve">with </w:t>
      </w:r>
      <w:r w:rsidR="003A451F">
        <w:rPr>
          <w:rFonts w:ascii="Arial" w:eastAsia="Times New Roman" w:hAnsi="Arial" w:cs="Arial"/>
          <w:kern w:val="0"/>
          <w:sz w:val="22"/>
          <w:szCs w:val="22"/>
          <w14:ligatures w14:val="none"/>
        </w:rPr>
        <w:t>2X150 paired end sequencing.</w:t>
      </w:r>
    </w:p>
    <w:p w14:paraId="68660239" w14:textId="77777777" w:rsidR="00D2179E" w:rsidRPr="004E6A1E" w:rsidRDefault="00D2179E" w:rsidP="00081385">
      <w:pPr>
        <w:spacing w:line="360" w:lineRule="auto"/>
        <w:rPr>
          <w:rFonts w:ascii="Arial" w:hAnsi="Arial" w:cs="Arial"/>
          <w:sz w:val="22"/>
          <w:szCs w:val="22"/>
        </w:rPr>
      </w:pPr>
    </w:p>
    <w:p w14:paraId="6519E97A" w14:textId="14D1F2A9" w:rsidR="00D2179E" w:rsidRDefault="00D2179E" w:rsidP="00081385">
      <w:pPr>
        <w:spacing w:line="360" w:lineRule="auto"/>
        <w:rPr>
          <w:rFonts w:ascii="Arial" w:hAnsi="Arial" w:cs="Arial"/>
          <w:b/>
          <w:bCs/>
          <w:sz w:val="22"/>
          <w:szCs w:val="22"/>
        </w:rPr>
      </w:pPr>
      <w:r w:rsidRPr="003F43F0">
        <w:rPr>
          <w:rFonts w:ascii="Arial" w:hAnsi="Arial" w:cs="Arial"/>
          <w:b/>
          <w:bCs/>
          <w:sz w:val="22"/>
          <w:szCs w:val="22"/>
        </w:rPr>
        <w:t>Data Analysis</w:t>
      </w:r>
    </w:p>
    <w:p w14:paraId="3321B531" w14:textId="77777777" w:rsidR="00235A87" w:rsidRDefault="00235A87" w:rsidP="00081385">
      <w:pPr>
        <w:spacing w:line="360" w:lineRule="auto"/>
        <w:rPr>
          <w:rFonts w:ascii="Arial" w:hAnsi="Arial" w:cs="Arial"/>
          <w:b/>
          <w:bCs/>
          <w:sz w:val="22"/>
          <w:szCs w:val="22"/>
        </w:rPr>
      </w:pPr>
    </w:p>
    <w:p w14:paraId="787D75AB" w14:textId="7666BD5C" w:rsidR="00235A87" w:rsidRDefault="00235A87" w:rsidP="00081385">
      <w:pPr>
        <w:spacing w:line="360" w:lineRule="auto"/>
        <w:textAlignment w:val="baseline"/>
        <w:rPr>
          <w:rFonts w:ascii="Arial" w:eastAsia="Times New Roman" w:hAnsi="Arial" w:cs="Arial"/>
          <w:kern w:val="0"/>
          <w:sz w:val="22"/>
          <w:szCs w:val="22"/>
          <w14:ligatures w14:val="none"/>
        </w:rPr>
      </w:pPr>
      <w:r w:rsidRPr="00AB5926">
        <w:rPr>
          <w:rFonts w:ascii="Arial" w:eastAsia="Times New Roman" w:hAnsi="Arial" w:cs="Arial"/>
          <w:i/>
          <w:iCs/>
          <w:kern w:val="0"/>
          <w:sz w:val="22"/>
          <w:szCs w:val="22"/>
          <w14:ligatures w14:val="none"/>
        </w:rPr>
        <w:t>Identification of</w:t>
      </w:r>
      <w:ins w:id="805" w:author="Keene-Snickers,Lexi" w:date="2025-02-25T17:34:00Z" w16du:dateUtc="2025-02-26T00:34:00Z">
        <w:r w:rsidR="00220A71">
          <w:rPr>
            <w:rFonts w:ascii="Arial" w:eastAsia="Times New Roman" w:hAnsi="Arial" w:cs="Arial"/>
            <w:i/>
            <w:iCs/>
            <w:kern w:val="0"/>
            <w:sz w:val="22"/>
            <w:szCs w:val="22"/>
            <w14:ligatures w14:val="none"/>
          </w:rPr>
          <w:t xml:space="preserve"> galbut</w:t>
        </w:r>
      </w:ins>
      <w:r w:rsidRPr="00AB5926">
        <w:rPr>
          <w:rFonts w:ascii="Arial" w:eastAsia="Times New Roman" w:hAnsi="Arial" w:cs="Arial"/>
          <w:i/>
          <w:iCs/>
          <w:kern w:val="0"/>
          <w:sz w:val="22"/>
          <w:szCs w:val="22"/>
          <w14:ligatures w14:val="none"/>
        </w:rPr>
        <w:t xml:space="preserve"> virus sequences: </w:t>
      </w:r>
      <w:r w:rsidRPr="00AB5926">
        <w:rPr>
          <w:rFonts w:ascii="Arial" w:eastAsia="Times New Roman" w:hAnsi="Arial" w:cs="Arial"/>
          <w:kern w:val="0"/>
          <w:sz w:val="22"/>
          <w:szCs w:val="22"/>
          <w14:ligatures w14:val="none"/>
        </w:rPr>
        <w:t xml:space="preserve">We used our lab’s previously described </w:t>
      </w:r>
      <w:commentRangeStart w:id="806"/>
      <w:del w:id="807" w:author="Keene-Snickers,Lexi" w:date="2025-02-25T17:35:00Z" w16du:dateUtc="2025-02-26T00:35:00Z">
        <w:r w:rsidRPr="00AB5926" w:rsidDel="00220A71">
          <w:rPr>
            <w:rFonts w:ascii="Arial" w:eastAsia="Times New Roman" w:hAnsi="Arial" w:cs="Arial"/>
            <w:kern w:val="0"/>
            <w:sz w:val="22"/>
            <w:szCs w:val="22"/>
            <w14:ligatures w14:val="none"/>
          </w:rPr>
          <w:delText>metagenomic classification pipeline</w:delText>
        </w:r>
      </w:del>
      <w:ins w:id="808" w:author="Keene-Snickers,Lexi" w:date="2025-02-25T17:35:00Z" w16du:dateUtc="2025-02-26T00:35:00Z">
        <w:r w:rsidR="00220A71">
          <w:rPr>
            <w:rFonts w:ascii="Arial" w:eastAsia="Times New Roman" w:hAnsi="Arial" w:cs="Arial"/>
            <w:kern w:val="0"/>
            <w:sz w:val="22"/>
            <w:szCs w:val="22"/>
            <w14:ligatures w14:val="none"/>
          </w:rPr>
          <w:t>virus taxonomy pipeline</w:t>
        </w:r>
      </w:ins>
      <w:r w:rsidRPr="00AB5926">
        <w:rPr>
          <w:rFonts w:ascii="Arial" w:eastAsia="Times New Roman" w:hAnsi="Arial" w:cs="Arial"/>
          <w:kern w:val="0"/>
          <w:sz w:val="22"/>
          <w:szCs w:val="22"/>
          <w14:ligatures w14:val="none"/>
        </w:rPr>
        <w:t xml:space="preserve"> </w:t>
      </w:r>
      <w:commentRangeEnd w:id="806"/>
      <w:r w:rsidR="001C3E85">
        <w:rPr>
          <w:rStyle w:val="CommentReference"/>
        </w:rPr>
        <w:commentReference w:id="806"/>
      </w:r>
      <w:r w:rsidRPr="00AB5926">
        <w:rPr>
          <w:rFonts w:ascii="Arial" w:eastAsia="Times New Roman" w:hAnsi="Arial" w:cs="Arial"/>
          <w:kern w:val="0"/>
          <w:sz w:val="22"/>
          <w:szCs w:val="22"/>
          <w14:ligatures w14:val="none"/>
        </w:rPr>
        <w:t>(</w:t>
      </w:r>
      <w:r>
        <w:fldChar w:fldCharType="begin"/>
      </w:r>
      <w:r>
        <w:instrText>HYPERLINK "https://github.com/stenglein-lab/taxonomy_pipeline" \t "_blank"</w:instrText>
      </w:r>
      <w:r>
        <w:fldChar w:fldCharType="separate"/>
      </w:r>
      <w:r w:rsidRPr="00AB5926">
        <w:rPr>
          <w:rFonts w:ascii="Arial" w:eastAsia="Times New Roman" w:hAnsi="Arial" w:cs="Arial"/>
          <w:color w:val="0563C1"/>
          <w:kern w:val="0"/>
          <w:sz w:val="22"/>
          <w:szCs w:val="22"/>
          <w:u w:val="single"/>
          <w14:ligatures w14:val="none"/>
        </w:rPr>
        <w:t>https://github.com/stenglein-lab/taxonomy_pipeline</w:t>
      </w:r>
      <w:r>
        <w:fldChar w:fldCharType="end"/>
      </w:r>
      <w:r w:rsidRPr="00AB5926">
        <w:rPr>
          <w:rFonts w:ascii="Arial" w:eastAsia="Times New Roman" w:hAnsi="Arial" w:cs="Arial"/>
          <w:kern w:val="0"/>
          <w:sz w:val="22"/>
          <w:szCs w:val="22"/>
          <w14:ligatures w14:val="none"/>
        </w:rPr>
        <w:t xml:space="preserve">) to identify and validate </w:t>
      </w:r>
      <w:ins w:id="809" w:author="Keene-Snickers,Lexi" w:date="2025-02-25T17:35:00Z" w16du:dateUtc="2025-02-26T00:35:00Z">
        <w:r w:rsidR="00220A71">
          <w:rPr>
            <w:rFonts w:ascii="Arial" w:eastAsia="Times New Roman" w:hAnsi="Arial" w:cs="Arial"/>
            <w:kern w:val="0"/>
            <w:sz w:val="22"/>
            <w:szCs w:val="22"/>
            <w14:ligatures w14:val="none"/>
          </w:rPr>
          <w:t xml:space="preserve">galbut </w:t>
        </w:r>
      </w:ins>
      <w:r w:rsidRPr="00AB5926">
        <w:rPr>
          <w:rFonts w:ascii="Arial" w:eastAsia="Times New Roman" w:hAnsi="Arial" w:cs="Arial"/>
          <w:kern w:val="0"/>
          <w:sz w:val="22"/>
          <w:szCs w:val="22"/>
          <w14:ligatures w14:val="none"/>
        </w:rPr>
        <w:t xml:space="preserve">virus sequences in </w:t>
      </w:r>
      <w:r w:rsidR="00006799">
        <w:rPr>
          <w:rFonts w:ascii="Arial" w:eastAsia="Times New Roman" w:hAnsi="Arial" w:cs="Arial"/>
          <w:kern w:val="0"/>
          <w:sz w:val="22"/>
          <w:szCs w:val="22"/>
          <w14:ligatures w14:val="none"/>
        </w:rPr>
        <w:t xml:space="preserve">the </w:t>
      </w:r>
      <w:r w:rsidRPr="00AB5926">
        <w:rPr>
          <w:rFonts w:ascii="Arial" w:eastAsia="Times New Roman" w:hAnsi="Arial" w:cs="Arial"/>
          <w:kern w:val="0"/>
          <w:sz w:val="22"/>
          <w:szCs w:val="22"/>
          <w14:ligatures w14:val="none"/>
        </w:rPr>
        <w:t xml:space="preserve">NGS </w:t>
      </w:r>
      <w:commentRangeStart w:id="810"/>
      <w:r w:rsidRPr="00AB5926">
        <w:rPr>
          <w:rFonts w:ascii="Arial" w:eastAsia="Times New Roman" w:hAnsi="Arial" w:cs="Arial"/>
          <w:kern w:val="0"/>
          <w:sz w:val="22"/>
          <w:szCs w:val="22"/>
          <w14:ligatures w14:val="none"/>
        </w:rPr>
        <w:t>datasets</w:t>
      </w:r>
      <w:commentRangeEnd w:id="810"/>
      <w:r w:rsidR="00216F2A">
        <w:rPr>
          <w:rStyle w:val="CommentReference"/>
        </w:rPr>
        <w:commentReference w:id="810"/>
      </w:r>
      <w:sdt>
        <w:sdtPr>
          <w:rPr>
            <w:rFonts w:ascii="Arial" w:eastAsia="Times New Roman" w:hAnsi="Arial" w:cs="Arial"/>
            <w:color w:val="000000"/>
            <w:kern w:val="0"/>
            <w:sz w:val="22"/>
            <w:szCs w:val="22"/>
            <w:vertAlign w:val="superscript"/>
            <w14:ligatures w14:val="none"/>
          </w:rPr>
          <w:tag w:val="MENDELEY_CITATION_v3_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"/>
          <w:id w:val="-1021317778"/>
          <w:placeholder>
            <w:docPart w:val="DefaultPlaceholder_-1854013440"/>
          </w:placeholder>
        </w:sdtPr>
        <w:sdtContent>
          <w:r w:rsidR="008E7E2D" w:rsidRPr="008E7E2D">
            <w:rPr>
              <w:rFonts w:ascii="Arial" w:eastAsia="Times New Roman" w:hAnsi="Arial" w:cs="Arial"/>
              <w:color w:val="000000"/>
              <w:kern w:val="0"/>
              <w:sz w:val="22"/>
              <w:szCs w:val="22"/>
              <w:vertAlign w:val="superscript"/>
              <w14:ligatures w14:val="none"/>
            </w:rPr>
            <w:t>12</w:t>
          </w:r>
        </w:sdtContent>
      </w:sdt>
      <w:r w:rsidRPr="00AB5926">
        <w:rPr>
          <w:rFonts w:ascii="Arial" w:eastAsia="Times New Roman" w:hAnsi="Arial" w:cs="Arial"/>
          <w:kern w:val="0"/>
          <w:sz w:val="22"/>
          <w:szCs w:val="22"/>
          <w14:ligatures w14:val="none"/>
        </w:rPr>
        <w:t xml:space="preserve">. In brief, adapters and low-quality reads were trimmed using </w:t>
      </w:r>
      <w:r w:rsidRPr="00AB5926">
        <w:rPr>
          <w:rFonts w:ascii="Arial" w:eastAsia="Times New Roman" w:hAnsi="Arial" w:cs="Arial"/>
          <w:kern w:val="0"/>
          <w:sz w:val="22"/>
          <w:szCs w:val="22"/>
          <w14:ligatures w14:val="none"/>
        </w:rPr>
        <w:lastRenderedPageBreak/>
        <w:t>cutadapt 3.</w:t>
      </w:r>
      <w:r>
        <w:rPr>
          <w:rFonts w:ascii="Arial" w:eastAsia="Times New Roman" w:hAnsi="Arial" w:cs="Arial"/>
          <w:kern w:val="0"/>
          <w:sz w:val="22"/>
          <w:szCs w:val="22"/>
          <w14:ligatures w14:val="none"/>
        </w:rPr>
        <w:t>5</w:t>
      </w:r>
      <w:sdt>
        <w:sdtPr>
          <w:rPr>
            <w:rFonts w:ascii="Arial" w:eastAsia="Times New Roman" w:hAnsi="Arial" w:cs="Arial"/>
            <w:color w:val="000000"/>
            <w:kern w:val="0"/>
            <w:sz w:val="22"/>
            <w:szCs w:val="22"/>
            <w:vertAlign w:val="superscript"/>
            <w14:ligatures w14:val="none"/>
          </w:rPr>
          <w:tag w:val="MENDELEY_CITATION_v3_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"/>
          <w:id w:val="1882129487"/>
          <w:placeholder>
            <w:docPart w:val="DefaultPlaceholder_-1854013440"/>
          </w:placeholder>
        </w:sdtPr>
        <w:sdtContent>
          <w:r w:rsidR="008E7E2D" w:rsidRPr="008E7E2D">
            <w:rPr>
              <w:rFonts w:ascii="Arial" w:eastAsia="Times New Roman" w:hAnsi="Arial" w:cs="Arial"/>
              <w:color w:val="000000"/>
              <w:kern w:val="0"/>
              <w:sz w:val="22"/>
              <w:szCs w:val="22"/>
              <w:vertAlign w:val="superscript"/>
              <w14:ligatures w14:val="none"/>
            </w:rPr>
            <w:t>30</w:t>
          </w:r>
        </w:sdtContent>
      </w:sdt>
      <w:r>
        <w:rPr>
          <w:rFonts w:ascii="Arial" w:eastAsia="Times New Roman" w:hAnsi="Arial" w:cs="Arial"/>
          <w:kern w:val="0"/>
          <w:sz w:val="22"/>
          <w:szCs w:val="22"/>
          <w14:ligatures w14:val="none"/>
        </w:rPr>
        <w:t>.</w:t>
      </w:r>
      <w:r w:rsidRPr="00AB5926">
        <w:rPr>
          <w:rFonts w:ascii="Arial" w:eastAsia="Times New Roman" w:hAnsi="Arial" w:cs="Arial"/>
          <w:kern w:val="0"/>
          <w:sz w:val="22"/>
          <w:szCs w:val="22"/>
          <w14:ligatures w14:val="none"/>
        </w:rPr>
        <w:t xml:space="preserve"> Fastqc </w:t>
      </w:r>
      <w:r w:rsidR="00BA0FCB">
        <w:rPr>
          <w:rFonts w:ascii="Arial" w:eastAsia="Times New Roman" w:hAnsi="Arial" w:cs="Arial"/>
          <w:kern w:val="0"/>
          <w:sz w:val="22"/>
          <w:szCs w:val="22"/>
          <w14:ligatures w14:val="none"/>
        </w:rPr>
        <w:t>0.11.9</w:t>
      </w:r>
      <w:sdt>
        <w:sdtPr>
          <w:rPr>
            <w:rFonts w:ascii="Arial" w:eastAsia="Times New Roman" w:hAnsi="Arial" w:cs="Arial"/>
            <w:color w:val="000000"/>
            <w:kern w:val="0"/>
            <w:sz w:val="22"/>
            <w:szCs w:val="22"/>
            <w:vertAlign w:val="superscript"/>
            <w14:ligatures w14:val="none"/>
          </w:rPr>
          <w:tag w:val="MENDELEY_CITATION_v3_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"/>
          <w:id w:val="1005864235"/>
          <w:placeholder>
            <w:docPart w:val="DefaultPlaceholder_-1854013440"/>
          </w:placeholder>
        </w:sdtPr>
        <w:sdtContent>
          <w:r w:rsidR="008E7E2D" w:rsidRPr="008E7E2D">
            <w:rPr>
              <w:rFonts w:ascii="Arial" w:eastAsia="Times New Roman" w:hAnsi="Arial" w:cs="Arial"/>
              <w:color w:val="000000"/>
              <w:kern w:val="0"/>
              <w:sz w:val="22"/>
              <w:szCs w:val="22"/>
              <w:vertAlign w:val="superscript"/>
              <w14:ligatures w14:val="none"/>
            </w:rPr>
            <w:t>31</w:t>
          </w:r>
        </w:sdtContent>
      </w:sdt>
      <w:r w:rsidR="00BA0FCB">
        <w:rPr>
          <w:rFonts w:ascii="Arial" w:eastAsia="Times New Roman" w:hAnsi="Arial" w:cs="Arial"/>
          <w:kern w:val="0"/>
          <w:sz w:val="22"/>
          <w:szCs w:val="22"/>
          <w14:ligatures w14:val="none"/>
        </w:rPr>
        <w:t xml:space="preserve"> </w:t>
      </w:r>
      <w:r w:rsidRPr="00AB5926">
        <w:rPr>
          <w:rFonts w:ascii="Arial" w:eastAsia="Times New Roman" w:hAnsi="Arial" w:cs="Arial"/>
          <w:kern w:val="0"/>
          <w:sz w:val="22"/>
          <w:szCs w:val="22"/>
          <w14:ligatures w14:val="none"/>
        </w:rPr>
        <w:t xml:space="preserve">was used to assess post-collapsed read quality. </w:t>
      </w:r>
      <w:r>
        <w:rPr>
          <w:rFonts w:ascii="Arial" w:eastAsia="Times New Roman" w:hAnsi="Arial" w:cs="Arial"/>
          <w:kern w:val="0"/>
          <w:sz w:val="22"/>
          <w:szCs w:val="22"/>
          <w14:ligatures w14:val="none"/>
        </w:rPr>
        <w:t>H</w:t>
      </w:r>
      <w:r w:rsidRPr="00AB5926">
        <w:rPr>
          <w:rFonts w:ascii="Arial" w:eastAsia="Times New Roman" w:hAnsi="Arial" w:cs="Arial"/>
          <w:kern w:val="0"/>
          <w:sz w:val="22"/>
          <w:szCs w:val="22"/>
          <w14:ligatures w14:val="none"/>
        </w:rPr>
        <w:t>ost reads were removed using bowtie2 2.4.5</w:t>
      </w:r>
      <w:sdt>
        <w:sdtPr>
          <w:rPr>
            <w:rFonts w:ascii="Arial" w:eastAsia="Times New Roman" w:hAnsi="Arial" w:cs="Arial"/>
            <w:color w:val="000000"/>
            <w:kern w:val="0"/>
            <w:sz w:val="22"/>
            <w:szCs w:val="22"/>
            <w:vertAlign w:val="superscript"/>
            <w14:ligatures w14:val="none"/>
          </w:rPr>
          <w:tag w:val="MENDELEY_CITATION_v3_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"/>
          <w:id w:val="-958802006"/>
          <w:placeholder>
            <w:docPart w:val="DefaultPlaceholder_-1854013440"/>
          </w:placeholder>
        </w:sdtPr>
        <w:sdtContent>
          <w:r w:rsidR="008E7E2D" w:rsidRPr="008E7E2D">
            <w:rPr>
              <w:rFonts w:ascii="Arial" w:eastAsia="Times New Roman" w:hAnsi="Arial" w:cs="Arial"/>
              <w:color w:val="000000"/>
              <w:kern w:val="0"/>
              <w:sz w:val="22"/>
              <w:szCs w:val="22"/>
              <w:vertAlign w:val="superscript"/>
              <w14:ligatures w14:val="none"/>
            </w:rPr>
            <w:t>32</w:t>
          </w:r>
        </w:sdtContent>
      </w:sdt>
      <w:r w:rsidRPr="00AB5926">
        <w:rPr>
          <w:rFonts w:ascii="Arial" w:eastAsia="Times New Roman" w:hAnsi="Arial" w:cs="Arial"/>
          <w:kern w:val="0"/>
          <w:sz w:val="22"/>
          <w:szCs w:val="22"/>
          <w14:ligatures w14:val="none"/>
        </w:rPr>
        <w:t> and the remaining reads were assembled using spades 3.15.4</w:t>
      </w:r>
      <w:sdt>
        <w:sdtPr>
          <w:rPr>
            <w:rFonts w:ascii="Arial" w:eastAsia="Times New Roman" w:hAnsi="Arial" w:cs="Arial"/>
            <w:color w:val="000000"/>
            <w:kern w:val="0"/>
            <w:sz w:val="22"/>
            <w:szCs w:val="22"/>
            <w:vertAlign w:val="superscript"/>
            <w14:ligatures w14:val="none"/>
          </w:rPr>
          <w:tag w:val="MENDELEY_CITATION_v3_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"/>
          <w:id w:val="2127121789"/>
          <w:placeholder>
            <w:docPart w:val="DefaultPlaceholder_-1854013440"/>
          </w:placeholder>
        </w:sdtPr>
        <w:sdtContent>
          <w:r w:rsidR="008E7E2D" w:rsidRPr="008E7E2D">
            <w:rPr>
              <w:rFonts w:ascii="Arial" w:eastAsia="Times New Roman" w:hAnsi="Arial" w:cs="Arial"/>
              <w:color w:val="000000"/>
              <w:kern w:val="0"/>
              <w:sz w:val="22"/>
              <w:szCs w:val="22"/>
              <w:vertAlign w:val="superscript"/>
              <w14:ligatures w14:val="none"/>
            </w:rPr>
            <w:t>33</w:t>
          </w:r>
        </w:sdtContent>
      </w:sdt>
      <w:r w:rsidRPr="00AB5926">
        <w:rPr>
          <w:rFonts w:ascii="Arial" w:eastAsia="Times New Roman" w:hAnsi="Arial" w:cs="Arial"/>
          <w:kern w:val="0"/>
          <w:sz w:val="22"/>
          <w:szCs w:val="22"/>
          <w14:ligatures w14:val="none"/>
        </w:rPr>
        <w:t>. Virus sequences were identified using BLASTn 2.12.0</w:t>
      </w:r>
      <w:r>
        <w:rPr>
          <w:rFonts w:ascii="Arial" w:eastAsia="Times New Roman" w:hAnsi="Arial" w:cs="Arial"/>
          <w:kern w:val="0"/>
          <w:sz w:val="22"/>
          <w:szCs w:val="22"/>
          <w14:ligatures w14:val="none"/>
        </w:rPr>
        <w:t>.</w:t>
      </w:r>
      <w:r w:rsidRPr="00AB5926">
        <w:rPr>
          <w:rFonts w:ascii="Arial" w:eastAsia="Times New Roman" w:hAnsi="Arial" w:cs="Arial"/>
          <w:kern w:val="0"/>
          <w:sz w:val="22"/>
          <w:szCs w:val="22"/>
          <w14:ligatures w14:val="none"/>
        </w:rPr>
        <w:t xml:space="preserve"> Draft sequences were validated by remapping of trimmed reads using bwa mem aligner version 0.7.17</w:t>
      </w:r>
      <w:sdt>
        <w:sdtPr>
          <w:rPr>
            <w:rFonts w:ascii="Arial" w:eastAsia="Times New Roman" w:hAnsi="Arial" w:cs="Arial"/>
            <w:color w:val="000000"/>
            <w:kern w:val="0"/>
            <w:sz w:val="22"/>
            <w:szCs w:val="22"/>
            <w:vertAlign w:val="superscript"/>
            <w14:ligatures w14:val="none"/>
          </w:rPr>
          <w:tag w:val="MENDELEY_CITATION_v3_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"/>
          <w:id w:val="-1205404823"/>
          <w:placeholder>
            <w:docPart w:val="DefaultPlaceholder_-1854013440"/>
          </w:placeholder>
        </w:sdtPr>
        <w:sdtContent>
          <w:r w:rsidR="008E7E2D" w:rsidRPr="008E7E2D">
            <w:rPr>
              <w:rFonts w:ascii="Arial" w:eastAsia="Times New Roman" w:hAnsi="Arial" w:cs="Arial"/>
              <w:color w:val="000000"/>
              <w:kern w:val="0"/>
              <w:sz w:val="22"/>
              <w:szCs w:val="22"/>
              <w:vertAlign w:val="superscript"/>
              <w14:ligatures w14:val="none"/>
            </w:rPr>
            <w:t>34</w:t>
          </w:r>
        </w:sdtContent>
      </w:sdt>
      <w:r w:rsidRPr="00AB5926">
        <w:rPr>
          <w:rFonts w:ascii="Arial" w:eastAsia="Times New Roman" w:hAnsi="Arial" w:cs="Arial"/>
          <w:kern w:val="0"/>
          <w:sz w:val="22"/>
          <w:szCs w:val="22"/>
          <w14:ligatures w14:val="none"/>
        </w:rPr>
        <w:t>. Final sequences were submitted to the NCBI nucleotide database and raw NGS data to the NCBI sequence read archive repository</w:t>
      </w:r>
      <w:r w:rsidR="00CA7EB5">
        <w:rPr>
          <w:rFonts w:ascii="Arial" w:eastAsia="Times New Roman" w:hAnsi="Arial" w:cs="Arial"/>
          <w:kern w:val="0"/>
          <w:sz w:val="22"/>
          <w:szCs w:val="22"/>
          <w14:ligatures w14:val="none"/>
        </w:rPr>
        <w:t xml:space="preserve"> (see Data Availability statement below)</w:t>
      </w:r>
      <w:r w:rsidRPr="00AB5926">
        <w:rPr>
          <w:rFonts w:ascii="Arial" w:eastAsia="Times New Roman" w:hAnsi="Arial" w:cs="Arial"/>
          <w:kern w:val="0"/>
          <w:sz w:val="22"/>
          <w:szCs w:val="22"/>
          <w14:ligatures w14:val="none"/>
        </w:rPr>
        <w:t>.   </w:t>
      </w:r>
    </w:p>
    <w:p w14:paraId="7FD15DAD" w14:textId="77777777" w:rsidR="00235A87" w:rsidRDefault="00235A87" w:rsidP="00081385">
      <w:pPr>
        <w:spacing w:line="360" w:lineRule="auto"/>
        <w:rPr>
          <w:rFonts w:ascii="Arial" w:hAnsi="Arial" w:cs="Arial"/>
          <w:b/>
          <w:bCs/>
          <w:sz w:val="22"/>
          <w:szCs w:val="22"/>
        </w:rPr>
      </w:pPr>
    </w:p>
    <w:p w14:paraId="77964280" w14:textId="2686DD13" w:rsidR="00235A87" w:rsidRDefault="00235A87" w:rsidP="00081385">
      <w:pPr>
        <w:spacing w:line="360" w:lineRule="auto"/>
        <w:rPr>
          <w:rFonts w:ascii="Arial" w:eastAsia="Times New Roman" w:hAnsi="Arial" w:cs="Arial"/>
          <w:kern w:val="0"/>
          <w:sz w:val="22"/>
          <w:szCs w:val="22"/>
          <w14:ligatures w14:val="none"/>
        </w:rPr>
      </w:pPr>
      <w:r>
        <w:rPr>
          <w:rFonts w:ascii="Arial" w:eastAsia="Times New Roman" w:hAnsi="Arial" w:cs="Arial"/>
          <w:i/>
          <w:iCs/>
          <w:kern w:val="0"/>
          <w:sz w:val="22"/>
          <w:szCs w:val="22"/>
          <w14:ligatures w14:val="none"/>
        </w:rPr>
        <w:t>Molecular species identification:</w:t>
      </w:r>
      <w:r>
        <w:rPr>
          <w:rFonts w:ascii="Arial" w:eastAsia="Times New Roman" w:hAnsi="Arial" w:cs="Arial"/>
          <w:kern w:val="0"/>
          <w:sz w:val="22"/>
          <w:szCs w:val="22"/>
          <w14:ligatures w14:val="none"/>
        </w:rPr>
        <w:t xml:space="preserve"> To confirm the species identification of the samples, we used our labs </w:t>
      </w:r>
      <w:r w:rsidR="00B65FDD">
        <w:rPr>
          <w:rFonts w:ascii="Arial" w:eastAsia="Times New Roman" w:hAnsi="Arial" w:cs="Arial"/>
          <w:kern w:val="0"/>
          <w:sz w:val="22"/>
          <w:szCs w:val="22"/>
          <w14:ligatures w14:val="none"/>
        </w:rPr>
        <w:t>species identification pipeline (</w:t>
      </w:r>
      <w:r w:rsidR="00B65FDD">
        <w:fldChar w:fldCharType="begin"/>
      </w:r>
      <w:r w:rsidR="00B65FDD">
        <w:instrText>HYPERLINK "https://github.com/stenglein-lab/species_id"</w:instrText>
      </w:r>
      <w:r w:rsidR="00B65FDD">
        <w:fldChar w:fldCharType="separate"/>
      </w:r>
      <w:r w:rsidR="00B65FDD" w:rsidRPr="004A025D">
        <w:rPr>
          <w:rStyle w:val="Hyperlink"/>
          <w:rFonts w:ascii="Arial" w:eastAsia="Times New Roman" w:hAnsi="Arial" w:cs="Arial"/>
          <w:kern w:val="0"/>
          <w:sz w:val="22"/>
          <w:szCs w:val="22"/>
          <w14:ligatures w14:val="none"/>
        </w:rPr>
        <w:t>https://github.com/stenglein-lab/species_id</w:t>
      </w:r>
      <w:r w:rsidR="00B65FDD">
        <w:fldChar w:fldCharType="end"/>
      </w:r>
      <w:r w:rsidR="00B65FDD">
        <w:rPr>
          <w:rFonts w:ascii="Arial" w:eastAsia="Times New Roman" w:hAnsi="Arial" w:cs="Arial"/>
          <w:kern w:val="0"/>
          <w:sz w:val="22"/>
          <w:szCs w:val="22"/>
          <w14:ligatures w14:val="none"/>
        </w:rPr>
        <w:t>)</w:t>
      </w:r>
      <w:sdt>
        <w:sdtPr>
          <w:rPr>
            <w:rFonts w:ascii="Arial" w:eastAsia="Times New Roman" w:hAnsi="Arial" w:cs="Arial"/>
            <w:color w:val="000000"/>
            <w:kern w:val="0"/>
            <w:sz w:val="22"/>
            <w:szCs w:val="22"/>
            <w:vertAlign w:val="superscript"/>
            <w14:ligatures w14:val="none"/>
          </w:rPr>
          <w:tag w:val="MENDELEY_CITATION_v3_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"/>
          <w:id w:val="1579556347"/>
          <w:placeholder>
            <w:docPart w:val="DefaultPlaceholder_-1854013440"/>
          </w:placeholder>
        </w:sdtPr>
        <w:sdtContent>
          <w:r w:rsidR="008E7E2D" w:rsidRPr="008E7E2D">
            <w:rPr>
              <w:rFonts w:ascii="Arial" w:eastAsia="Times New Roman" w:hAnsi="Arial" w:cs="Arial"/>
              <w:color w:val="000000"/>
              <w:kern w:val="0"/>
              <w:sz w:val="22"/>
              <w:szCs w:val="22"/>
              <w:vertAlign w:val="superscript"/>
              <w14:ligatures w14:val="none"/>
            </w:rPr>
            <w:t>12</w:t>
          </w:r>
        </w:sdtContent>
      </w:sdt>
      <w:r w:rsidR="00B65FDD">
        <w:rPr>
          <w:rFonts w:ascii="Arial" w:eastAsia="Times New Roman" w:hAnsi="Arial" w:cs="Arial"/>
          <w:kern w:val="0"/>
          <w:sz w:val="22"/>
          <w:szCs w:val="22"/>
          <w14:ligatures w14:val="none"/>
        </w:rPr>
        <w:t xml:space="preserve">. In brief, this pipeline takes preprocessed reads and </w:t>
      </w:r>
      <w:r w:rsidR="00F1757E">
        <w:rPr>
          <w:rFonts w:ascii="Arial" w:eastAsia="Times New Roman" w:hAnsi="Arial" w:cs="Arial"/>
          <w:kern w:val="0"/>
          <w:sz w:val="22"/>
          <w:szCs w:val="22"/>
          <w14:ligatures w14:val="none"/>
        </w:rPr>
        <w:t xml:space="preserve">competitively </w:t>
      </w:r>
      <w:r w:rsidR="00B65FDD">
        <w:rPr>
          <w:rFonts w:ascii="Arial" w:eastAsia="Times New Roman" w:hAnsi="Arial" w:cs="Arial"/>
          <w:kern w:val="0"/>
          <w:sz w:val="22"/>
          <w:szCs w:val="22"/>
          <w14:ligatures w14:val="none"/>
        </w:rPr>
        <w:t xml:space="preserve">maps them to </w:t>
      </w:r>
      <w:del w:id="811" w:author="Stenglein,Mark" w:date="2025-02-20T12:05:00Z" w16du:dateUtc="2025-02-20T19:05:00Z">
        <w:r w:rsidR="00B65FDD" w:rsidDel="00F1757E">
          <w:rPr>
            <w:rFonts w:ascii="Arial" w:eastAsia="Times New Roman" w:hAnsi="Arial" w:cs="Arial"/>
            <w:kern w:val="0"/>
            <w:sz w:val="22"/>
            <w:szCs w:val="22"/>
            <w14:ligatures w14:val="none"/>
          </w:rPr>
          <w:delText xml:space="preserve">a given set of sequences. For our purposes we used </w:delText>
        </w:r>
      </w:del>
      <w:r w:rsidR="00B65FDD">
        <w:rPr>
          <w:rFonts w:ascii="Arial" w:eastAsia="Times New Roman" w:hAnsi="Arial" w:cs="Arial"/>
          <w:kern w:val="0"/>
          <w:sz w:val="22"/>
          <w:szCs w:val="22"/>
          <w14:ligatures w14:val="none"/>
        </w:rPr>
        <w:t>a set of 529 cytochrome c oxidase</w:t>
      </w:r>
      <w:r w:rsidR="00F1757E">
        <w:rPr>
          <w:rFonts w:ascii="Arial" w:eastAsia="Times New Roman" w:hAnsi="Arial" w:cs="Arial"/>
          <w:kern w:val="0"/>
          <w:sz w:val="22"/>
          <w:szCs w:val="22"/>
          <w14:ligatures w14:val="none"/>
        </w:rPr>
        <w:t xml:space="preserve"> subunit 1</w:t>
      </w:r>
      <w:r w:rsidR="00B65FDD">
        <w:rPr>
          <w:rFonts w:ascii="Arial" w:eastAsia="Times New Roman" w:hAnsi="Arial" w:cs="Arial"/>
          <w:kern w:val="0"/>
          <w:sz w:val="22"/>
          <w:szCs w:val="22"/>
          <w14:ligatures w14:val="none"/>
        </w:rPr>
        <w:t xml:space="preserve"> sequences from</w:t>
      </w:r>
      <w:r w:rsidR="00F1757E">
        <w:rPr>
          <w:rFonts w:ascii="Arial" w:eastAsia="Times New Roman" w:hAnsi="Arial" w:cs="Arial"/>
          <w:kern w:val="0"/>
          <w:sz w:val="22"/>
          <w:szCs w:val="22"/>
          <w14:ligatures w14:val="none"/>
        </w:rPr>
        <w:t xml:space="preserve"> across the</w:t>
      </w:r>
      <w:r w:rsidR="00B65FDD">
        <w:rPr>
          <w:rFonts w:ascii="Arial" w:eastAsia="Times New Roman" w:hAnsi="Arial" w:cs="Arial"/>
          <w:kern w:val="0"/>
          <w:sz w:val="22"/>
          <w:szCs w:val="22"/>
          <w14:ligatures w14:val="none"/>
        </w:rPr>
        <w:t xml:space="preserve"> Drosophilidae</w:t>
      </w:r>
      <w:r w:rsidR="00F1757E">
        <w:rPr>
          <w:rFonts w:ascii="Arial" w:eastAsia="Times New Roman" w:hAnsi="Arial" w:cs="Arial"/>
          <w:kern w:val="0"/>
          <w:sz w:val="22"/>
          <w:szCs w:val="22"/>
          <w14:ligatures w14:val="none"/>
        </w:rPr>
        <w:t xml:space="preserve"> family</w:t>
      </w:r>
      <w:r w:rsidR="00B65FDD">
        <w:rPr>
          <w:rFonts w:ascii="Arial" w:eastAsia="Times New Roman" w:hAnsi="Arial" w:cs="Arial"/>
          <w:kern w:val="0"/>
          <w:sz w:val="22"/>
          <w:szCs w:val="22"/>
          <w14:ligatures w14:val="none"/>
        </w:rPr>
        <w:t xml:space="preserve">. This pipeline identified one </w:t>
      </w:r>
      <w:r w:rsidR="00B65FDD" w:rsidRPr="00A34AD4">
        <w:rPr>
          <w:rFonts w:ascii="Arial" w:eastAsia="Times New Roman" w:hAnsi="Arial" w:cs="Arial"/>
          <w:i/>
          <w:iCs/>
          <w:kern w:val="0"/>
          <w:sz w:val="22"/>
          <w:szCs w:val="22"/>
          <w14:ligatures w14:val="none"/>
        </w:rPr>
        <w:t>Drosophila affinis</w:t>
      </w:r>
      <w:r w:rsidR="00B65FDD">
        <w:rPr>
          <w:rFonts w:ascii="Arial" w:eastAsia="Times New Roman" w:hAnsi="Arial" w:cs="Arial"/>
          <w:kern w:val="0"/>
          <w:sz w:val="22"/>
          <w:szCs w:val="22"/>
          <w14:ligatures w14:val="none"/>
        </w:rPr>
        <w:t xml:space="preserve">, one </w:t>
      </w:r>
      <w:r w:rsidR="00B65FDD" w:rsidRPr="00A34AD4">
        <w:rPr>
          <w:rFonts w:ascii="Arial" w:eastAsia="Times New Roman" w:hAnsi="Arial" w:cs="Arial"/>
          <w:i/>
          <w:iCs/>
          <w:kern w:val="0"/>
          <w:sz w:val="22"/>
          <w:szCs w:val="22"/>
          <w14:ligatures w14:val="none"/>
        </w:rPr>
        <w:t>Drosophila simulan</w:t>
      </w:r>
      <w:r w:rsidR="00A34AD4" w:rsidRPr="00A34AD4">
        <w:rPr>
          <w:rFonts w:ascii="Arial" w:eastAsia="Times New Roman" w:hAnsi="Arial" w:cs="Arial"/>
          <w:i/>
          <w:iCs/>
          <w:kern w:val="0"/>
          <w:sz w:val="22"/>
          <w:szCs w:val="22"/>
          <w14:ligatures w14:val="none"/>
        </w:rPr>
        <w:t>s</w:t>
      </w:r>
      <w:r w:rsidR="00A34AD4">
        <w:rPr>
          <w:rFonts w:ascii="Arial" w:eastAsia="Times New Roman" w:hAnsi="Arial" w:cs="Arial"/>
          <w:kern w:val="0"/>
          <w:sz w:val="22"/>
          <w:szCs w:val="22"/>
          <w14:ligatures w14:val="none"/>
        </w:rPr>
        <w:t xml:space="preserve"> and 147 </w:t>
      </w:r>
      <w:r w:rsidR="00A34AD4" w:rsidRPr="00A34AD4">
        <w:rPr>
          <w:rFonts w:ascii="Arial" w:eastAsia="Times New Roman" w:hAnsi="Arial" w:cs="Arial"/>
          <w:i/>
          <w:iCs/>
          <w:kern w:val="0"/>
          <w:sz w:val="22"/>
          <w:szCs w:val="22"/>
          <w14:ligatures w14:val="none"/>
        </w:rPr>
        <w:t>D. melanogaster</w:t>
      </w:r>
      <w:r w:rsidR="00A34AD4">
        <w:rPr>
          <w:rFonts w:ascii="Arial" w:eastAsia="Times New Roman" w:hAnsi="Arial" w:cs="Arial"/>
          <w:kern w:val="0"/>
          <w:sz w:val="22"/>
          <w:szCs w:val="22"/>
          <w14:ligatures w14:val="none"/>
        </w:rPr>
        <w:t xml:space="preserve">. Six samples remained </w:t>
      </w:r>
      <w:ins w:id="812" w:author="Keene-Snickers,Lexi" w:date="2025-02-25T17:36:00Z" w16du:dateUtc="2025-02-26T00:36:00Z">
        <w:r w:rsidR="003C3055">
          <w:rPr>
            <w:rFonts w:ascii="Arial" w:eastAsia="Times New Roman" w:hAnsi="Arial" w:cs="Arial"/>
            <w:kern w:val="0"/>
            <w:sz w:val="22"/>
            <w:szCs w:val="22"/>
            <w14:ligatures w14:val="none"/>
          </w:rPr>
          <w:t>unidentified as they did not confidently align to any of the available cytochrome c oxidase subunit 1 sequences from GenBank.</w:t>
        </w:r>
      </w:ins>
      <w:commentRangeStart w:id="813"/>
      <w:del w:id="814" w:author="Keene-Snickers,Lexi" w:date="2025-02-25T17:36:00Z" w16du:dateUtc="2025-02-26T00:36:00Z">
        <w:r w:rsidR="00A34AD4" w:rsidDel="003C3055">
          <w:rPr>
            <w:rFonts w:ascii="Arial" w:eastAsia="Times New Roman" w:hAnsi="Arial" w:cs="Arial"/>
            <w:kern w:val="0"/>
            <w:sz w:val="22"/>
            <w:szCs w:val="22"/>
            <w14:ligatures w14:val="none"/>
          </w:rPr>
          <w:delText>undetermined</w:delText>
        </w:r>
        <w:commentRangeEnd w:id="813"/>
        <w:r w:rsidR="007F5675" w:rsidDel="003C3055">
          <w:rPr>
            <w:rStyle w:val="CommentReference"/>
          </w:rPr>
          <w:commentReference w:id="813"/>
        </w:r>
        <w:r w:rsidR="00A34AD4" w:rsidDel="003C3055">
          <w:rPr>
            <w:rFonts w:ascii="Arial" w:eastAsia="Times New Roman" w:hAnsi="Arial" w:cs="Arial"/>
            <w:kern w:val="0"/>
            <w:sz w:val="22"/>
            <w:szCs w:val="22"/>
            <w14:ligatures w14:val="none"/>
          </w:rPr>
          <w:delText>.</w:delText>
        </w:r>
      </w:del>
      <w:r w:rsidR="00B65FDD">
        <w:rPr>
          <w:rFonts w:ascii="Arial" w:eastAsia="Times New Roman" w:hAnsi="Arial" w:cs="Arial"/>
          <w:kern w:val="0"/>
          <w:sz w:val="22"/>
          <w:szCs w:val="22"/>
          <w14:ligatures w14:val="none"/>
        </w:rPr>
        <w:t xml:space="preserve"> </w:t>
      </w:r>
    </w:p>
    <w:p w14:paraId="6A051AD2" w14:textId="77777777" w:rsidR="00084AF9" w:rsidRDefault="00084AF9" w:rsidP="00081385">
      <w:pPr>
        <w:spacing w:line="360" w:lineRule="auto"/>
        <w:rPr>
          <w:rFonts w:ascii="Arial" w:eastAsia="Times New Roman" w:hAnsi="Arial" w:cs="Arial"/>
          <w:kern w:val="0"/>
          <w:sz w:val="22"/>
          <w:szCs w:val="22"/>
          <w14:ligatures w14:val="none"/>
        </w:rPr>
      </w:pPr>
    </w:p>
    <w:p w14:paraId="0AC98B53" w14:textId="020936FA" w:rsidR="0019112A" w:rsidRDefault="0019112A" w:rsidP="00081385">
      <w:pPr>
        <w:spacing w:line="360" w:lineRule="auto"/>
        <w:rPr>
          <w:rFonts w:ascii="Arial" w:eastAsia="Times New Roman" w:hAnsi="Arial" w:cs="Arial"/>
          <w:kern w:val="0"/>
          <w:sz w:val="22"/>
          <w:szCs w:val="22"/>
          <w14:ligatures w14:val="none"/>
        </w:rPr>
      </w:pPr>
      <w:r w:rsidRPr="003901C3">
        <w:rPr>
          <w:rFonts w:ascii="Arial" w:eastAsia="Times New Roman" w:hAnsi="Arial" w:cs="Arial"/>
          <w:i/>
          <w:iCs/>
          <w:kern w:val="0"/>
          <w:sz w:val="22"/>
          <w:szCs w:val="22"/>
          <w14:ligatures w14:val="none"/>
        </w:rPr>
        <w:t>Maximum Likelihood trees:</w:t>
      </w:r>
      <w:r>
        <w:rPr>
          <w:rFonts w:ascii="Arial" w:eastAsia="Times New Roman" w:hAnsi="Arial" w:cs="Arial"/>
          <w:kern w:val="0"/>
          <w:sz w:val="22"/>
          <w:szCs w:val="22"/>
          <w14:ligatures w14:val="none"/>
        </w:rPr>
        <w:t xml:space="preserve"> </w:t>
      </w:r>
      <w:r w:rsidR="003901C3">
        <w:rPr>
          <w:rFonts w:ascii="Arial" w:eastAsia="Times New Roman" w:hAnsi="Arial" w:cs="Arial"/>
          <w:kern w:val="0"/>
          <w:sz w:val="22"/>
          <w:szCs w:val="22"/>
          <w14:ligatures w14:val="none"/>
        </w:rPr>
        <w:t>All available galbut virus and chaq virus sequences with a known location, date of collection and were from individual flies were downloaded from GenBank. Alignments were generated using MAFFTT v7.490 with default parameters</w:t>
      </w:r>
      <w:sdt>
        <w:sdtPr>
          <w:rPr>
            <w:rFonts w:ascii="Arial" w:eastAsia="Times New Roman" w:hAnsi="Arial" w:cs="Arial"/>
            <w:color w:val="000000"/>
            <w:kern w:val="0"/>
            <w:sz w:val="22"/>
            <w:szCs w:val="22"/>
            <w:vertAlign w:val="superscript"/>
            <w14:ligatures w14:val="none"/>
          </w:rPr>
          <w:tag w:val="MENDELEY_CITATION_v3_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"/>
          <w:id w:val="-1639102023"/>
          <w:placeholder>
            <w:docPart w:val="DefaultPlaceholder_-1854013440"/>
          </w:placeholder>
        </w:sdtPr>
        <w:sdtContent>
          <w:r w:rsidR="008E7E2D" w:rsidRPr="008E7E2D">
            <w:rPr>
              <w:rFonts w:ascii="Arial" w:eastAsia="Times New Roman" w:hAnsi="Arial" w:cs="Arial"/>
              <w:color w:val="000000"/>
              <w:kern w:val="0"/>
              <w:sz w:val="22"/>
              <w:szCs w:val="22"/>
              <w:vertAlign w:val="superscript"/>
              <w14:ligatures w14:val="none"/>
            </w:rPr>
            <w:t>35</w:t>
          </w:r>
        </w:sdtContent>
      </w:sdt>
      <w:r w:rsidR="003901C3">
        <w:rPr>
          <w:rFonts w:ascii="Arial" w:eastAsia="Times New Roman" w:hAnsi="Arial" w:cs="Arial"/>
          <w:kern w:val="0"/>
          <w:sz w:val="22"/>
          <w:szCs w:val="22"/>
          <w14:ligatures w14:val="none"/>
        </w:rPr>
        <w:t xml:space="preserve">. </w:t>
      </w:r>
      <w:r w:rsidR="007F5675">
        <w:rPr>
          <w:rFonts w:ascii="Arial" w:eastAsia="Times New Roman" w:hAnsi="Arial" w:cs="Arial"/>
          <w:kern w:val="0"/>
          <w:sz w:val="22"/>
          <w:szCs w:val="22"/>
          <w14:ligatures w14:val="none"/>
        </w:rPr>
        <w:t xml:space="preserve">IQ-TREE </w:t>
      </w:r>
      <w:r w:rsidR="003901C3">
        <w:rPr>
          <w:rFonts w:ascii="Arial" w:eastAsia="Times New Roman" w:hAnsi="Arial" w:cs="Arial"/>
          <w:kern w:val="0"/>
          <w:sz w:val="22"/>
          <w:szCs w:val="22"/>
          <w14:ligatures w14:val="none"/>
        </w:rPr>
        <w:t>v2.3.6 was used to generate maximum likelihood trees</w:t>
      </w:r>
      <w:sdt>
        <w:sdtPr>
          <w:rPr>
            <w:rFonts w:ascii="Arial" w:eastAsia="Times New Roman" w:hAnsi="Arial" w:cs="Arial"/>
            <w:color w:val="000000"/>
            <w:kern w:val="0"/>
            <w:sz w:val="22"/>
            <w:szCs w:val="22"/>
            <w:vertAlign w:val="superscript"/>
            <w14:ligatures w14:val="none"/>
          </w:rPr>
          <w:tag w:val="MENDELEY_CITATION_v3_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"/>
          <w:id w:val="-2032635112"/>
          <w:placeholder>
            <w:docPart w:val="DefaultPlaceholder_-1854013440"/>
          </w:placeholder>
        </w:sdtPr>
        <w:sdtContent>
          <w:r w:rsidR="008E7E2D" w:rsidRPr="008E7E2D">
            <w:rPr>
              <w:rFonts w:ascii="Arial" w:eastAsia="Times New Roman" w:hAnsi="Arial" w:cs="Arial"/>
              <w:color w:val="000000"/>
              <w:kern w:val="0"/>
              <w:sz w:val="22"/>
              <w:szCs w:val="22"/>
              <w:vertAlign w:val="superscript"/>
              <w14:ligatures w14:val="none"/>
            </w:rPr>
            <w:t>36</w:t>
          </w:r>
        </w:sdtContent>
      </w:sdt>
      <w:r w:rsidR="003901C3">
        <w:rPr>
          <w:rFonts w:ascii="Arial" w:eastAsia="Times New Roman" w:hAnsi="Arial" w:cs="Arial"/>
          <w:color w:val="000000"/>
          <w:kern w:val="0"/>
          <w:sz w:val="22"/>
          <w:szCs w:val="22"/>
          <w14:ligatures w14:val="none"/>
        </w:rPr>
        <w:t>.</w:t>
      </w:r>
      <w:del w:id="815" w:author="Stenglein,Mark" w:date="2025-02-20T12:06:00Z" w16du:dateUtc="2025-02-20T19:06:00Z">
        <w:r w:rsidR="003901C3" w:rsidDel="007F5675">
          <w:rPr>
            <w:rFonts w:ascii="Arial" w:eastAsia="Times New Roman" w:hAnsi="Arial" w:cs="Arial"/>
            <w:color w:val="000000"/>
            <w:kern w:val="0"/>
            <w:sz w:val="22"/>
            <w:szCs w:val="22"/>
            <w14:ligatures w14:val="none"/>
          </w:rPr>
          <w:delText xml:space="preserve"> A bash script utilizing the IqTree singularity container were used to run the tree analysis.</w:delText>
        </w:r>
      </w:del>
      <w:r w:rsidR="003901C3">
        <w:rPr>
          <w:rFonts w:ascii="Arial" w:eastAsia="Times New Roman" w:hAnsi="Arial" w:cs="Arial"/>
          <w:color w:val="000000"/>
          <w:kern w:val="0"/>
          <w:sz w:val="22"/>
          <w:szCs w:val="22"/>
          <w14:ligatures w14:val="none"/>
        </w:rPr>
        <w:t xml:space="preserve"> </w:t>
      </w:r>
      <w:r w:rsidR="007F5675">
        <w:rPr>
          <w:rFonts w:ascii="Arial" w:eastAsia="Times New Roman" w:hAnsi="Arial" w:cs="Arial"/>
          <w:color w:val="000000"/>
          <w:kern w:val="0"/>
          <w:sz w:val="22"/>
          <w:szCs w:val="22"/>
          <w14:ligatures w14:val="none"/>
        </w:rPr>
        <w:t xml:space="preserve">IQ-TREE </w:t>
      </w:r>
      <w:r w:rsidR="003901C3">
        <w:rPr>
          <w:rFonts w:ascii="Arial" w:eastAsia="Times New Roman" w:hAnsi="Arial" w:cs="Arial"/>
          <w:color w:val="000000"/>
          <w:kern w:val="0"/>
          <w:sz w:val="22"/>
          <w:szCs w:val="22"/>
          <w14:ligatures w14:val="none"/>
        </w:rPr>
        <w:t xml:space="preserve">parameters </w:t>
      </w:r>
      <w:del w:id="816" w:author="Stenglein,Mark" w:date="2025-02-20T12:07:00Z" w16du:dateUtc="2025-02-20T19:07:00Z">
        <w:r w:rsidR="003901C3" w:rsidDel="007F5675">
          <w:rPr>
            <w:rFonts w:ascii="Arial" w:eastAsia="Times New Roman" w:hAnsi="Arial" w:cs="Arial"/>
            <w:color w:val="000000"/>
            <w:kern w:val="0"/>
            <w:sz w:val="22"/>
            <w:szCs w:val="22"/>
            <w14:ligatures w14:val="none"/>
          </w:rPr>
          <w:delText xml:space="preserve">used </w:delText>
        </w:r>
      </w:del>
      <w:r w:rsidR="003901C3">
        <w:rPr>
          <w:rFonts w:ascii="Arial" w:eastAsia="Times New Roman" w:hAnsi="Arial" w:cs="Arial"/>
          <w:color w:val="000000"/>
          <w:kern w:val="0"/>
          <w:sz w:val="22"/>
          <w:szCs w:val="22"/>
          <w14:ligatures w14:val="none"/>
        </w:rPr>
        <w:t>were:</w:t>
      </w:r>
      <w:ins w:id="817" w:author="Keene-Snickers,Lexi" w:date="2025-02-25T17:38:00Z" w16du:dateUtc="2025-02-26T00:38:00Z">
        <w:r w:rsidR="003C3055">
          <w:rPr>
            <w:rFonts w:ascii="Arial" w:eastAsia="Times New Roman" w:hAnsi="Arial" w:cs="Arial"/>
            <w:color w:val="000000"/>
            <w:kern w:val="0"/>
            <w:sz w:val="22"/>
            <w:szCs w:val="22"/>
            <w14:ligatures w14:val="none"/>
          </w:rPr>
          <w:t xml:space="preserve"> </w:t>
        </w:r>
        <w:r w:rsidR="003C3055">
          <w:rPr>
            <w:rFonts w:ascii="Courier-Bold" w:hAnsi="Courier-Bold" w:cs="Courier-Bold"/>
            <w:b/>
            <w:bCs/>
            <w:color w:val="848604"/>
            <w:kern w:val="0"/>
          </w:rPr>
          <w:t>singularity exec iqtree:2.3.6--h503566f_1 iqtree2 -s $fasta --threads-max $num_threads -T AUTO --mem 33% -B 1000 -alrt 1000</w:t>
        </w:r>
      </w:ins>
      <w:del w:id="818" w:author="Keene-Snickers,Lexi" w:date="2025-02-25T17:39:00Z" w16du:dateUtc="2025-02-26T00:39:00Z">
        <w:r w:rsidR="003901C3" w:rsidDel="003C3055">
          <w:rPr>
            <w:rFonts w:ascii="Arial" w:eastAsia="Times New Roman" w:hAnsi="Arial" w:cs="Arial"/>
            <w:color w:val="000000"/>
            <w:kern w:val="0"/>
            <w:sz w:val="22"/>
            <w:szCs w:val="22"/>
            <w14:ligatures w14:val="none"/>
          </w:rPr>
          <w:delText xml:space="preserve"> </w:delText>
        </w:r>
        <w:commentRangeStart w:id="819"/>
        <w:r w:rsidR="002C19AC" w:rsidDel="003C3055">
          <w:rPr>
            <w:rFonts w:ascii="Arial" w:eastAsia="Times New Roman" w:hAnsi="Arial" w:cs="Arial"/>
            <w:color w:val="000000"/>
            <w:kern w:val="0"/>
            <w:sz w:val="22"/>
            <w:szCs w:val="22"/>
            <w14:ligatures w14:val="none"/>
          </w:rPr>
          <w:delText>substitution model- auto, alrt- 1000, bootstrap- 1000 and mem- 33%</w:delText>
        </w:r>
      </w:del>
      <w:commentRangeEnd w:id="819"/>
      <w:r w:rsidR="007F5675">
        <w:rPr>
          <w:rStyle w:val="CommentReference"/>
        </w:rPr>
        <w:commentReference w:id="819"/>
      </w:r>
      <w:r w:rsidR="003901C3">
        <w:rPr>
          <w:rFonts w:ascii="Arial" w:eastAsia="Times New Roman" w:hAnsi="Arial" w:cs="Arial"/>
          <w:color w:val="000000"/>
          <w:kern w:val="0"/>
          <w:sz w:val="22"/>
          <w:szCs w:val="22"/>
          <w14:ligatures w14:val="none"/>
        </w:rPr>
        <w:t>. iTol was used for tree visualization</w:t>
      </w:r>
      <w:sdt>
        <w:sdtPr>
          <w:rPr>
            <w:rFonts w:ascii="Arial" w:eastAsia="Times New Roman" w:hAnsi="Arial" w:cs="Arial"/>
            <w:color w:val="000000"/>
            <w:kern w:val="0"/>
            <w:sz w:val="22"/>
            <w:szCs w:val="22"/>
            <w:vertAlign w:val="superscript"/>
            <w14:ligatures w14:val="none"/>
          </w:rPr>
          <w:tag w:val="MENDELEY_CITATION_v3_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"/>
          <w:id w:val="-282807690"/>
          <w:placeholder>
            <w:docPart w:val="DefaultPlaceholder_-1854013440"/>
          </w:placeholder>
        </w:sdtPr>
        <w:sdtContent>
          <w:r w:rsidR="008E7E2D" w:rsidRPr="008E7E2D">
            <w:rPr>
              <w:rFonts w:ascii="Arial" w:eastAsia="Times New Roman" w:hAnsi="Arial" w:cs="Arial"/>
              <w:color w:val="000000"/>
              <w:kern w:val="0"/>
              <w:sz w:val="22"/>
              <w:szCs w:val="22"/>
              <w:vertAlign w:val="superscript"/>
              <w14:ligatures w14:val="none"/>
            </w:rPr>
            <w:t>37</w:t>
          </w:r>
        </w:sdtContent>
      </w:sdt>
      <w:r w:rsidR="003901C3">
        <w:rPr>
          <w:rFonts w:ascii="Arial" w:eastAsia="Times New Roman" w:hAnsi="Arial" w:cs="Arial"/>
          <w:color w:val="000000"/>
          <w:kern w:val="0"/>
          <w:sz w:val="22"/>
          <w:szCs w:val="22"/>
          <w14:ligatures w14:val="none"/>
        </w:rPr>
        <w:t>. Trees were midpoint rooted.</w:t>
      </w:r>
      <w:r w:rsidR="00905940">
        <w:rPr>
          <w:rFonts w:ascii="Arial" w:eastAsia="Times New Roman" w:hAnsi="Arial" w:cs="Arial"/>
          <w:color w:val="000000"/>
          <w:kern w:val="0"/>
          <w:sz w:val="22"/>
          <w:szCs w:val="22"/>
          <w14:ligatures w14:val="none"/>
        </w:rPr>
        <w:t xml:space="preserve"> </w:t>
      </w:r>
      <w:ins w:id="820" w:author="Keene-Snickers,Lexi" w:date="2025-02-25T17:39:00Z" w16du:dateUtc="2025-02-26T00:39:00Z">
        <w:r w:rsidR="003C3055">
          <w:rPr>
            <w:rFonts w:ascii="Arial" w:eastAsia="Times New Roman" w:hAnsi="Arial" w:cs="Arial"/>
            <w:color w:val="000000"/>
            <w:kern w:val="0"/>
            <w:sz w:val="22"/>
            <w:szCs w:val="22"/>
            <w14:ligatures w14:val="none"/>
          </w:rPr>
          <w:t xml:space="preserve">Bootstrap support values at large </w:t>
        </w:r>
      </w:ins>
      <w:ins w:id="821" w:author="Keene-Snickers,Lexi" w:date="2025-02-25T17:40:00Z" w16du:dateUtc="2025-02-26T00:40:00Z">
        <w:r w:rsidR="003C3055">
          <w:rPr>
            <w:rFonts w:ascii="Arial" w:eastAsia="Times New Roman" w:hAnsi="Arial" w:cs="Arial"/>
            <w:color w:val="000000"/>
            <w:kern w:val="0"/>
            <w:sz w:val="22"/>
            <w:szCs w:val="22"/>
            <w14:ligatures w14:val="none"/>
          </w:rPr>
          <w:t>branches were retained.</w:t>
        </w:r>
      </w:ins>
      <w:r w:rsidR="00905940">
        <w:rPr>
          <w:rFonts w:ascii="Arial" w:eastAsia="Times New Roman" w:hAnsi="Arial" w:cs="Arial"/>
          <w:color w:val="000000"/>
          <w:kern w:val="0"/>
          <w:sz w:val="22"/>
          <w:szCs w:val="22"/>
          <w14:ligatures w14:val="none"/>
        </w:rPr>
        <w:t xml:space="preserve"> </w:t>
      </w:r>
      <w:del w:id="822" w:author="Keene-Snickers,Lexi" w:date="2025-02-25T17:40:00Z" w16du:dateUtc="2025-02-26T00:40:00Z">
        <w:r w:rsidR="00905940" w:rsidDel="003C3055">
          <w:rPr>
            <w:rFonts w:ascii="Arial" w:eastAsia="Times New Roman" w:hAnsi="Arial" w:cs="Arial"/>
            <w:color w:val="000000"/>
            <w:kern w:val="0"/>
            <w:sz w:val="22"/>
            <w:szCs w:val="22"/>
            <w14:ligatures w14:val="none"/>
          </w:rPr>
          <w:delText xml:space="preserve">Describe support values </w:delText>
        </w:r>
        <w:r w:rsidR="00EE2E99" w:rsidDel="003C3055">
          <w:rPr>
            <w:rFonts w:ascii="Arial" w:eastAsia="Times New Roman" w:hAnsi="Arial" w:cs="Arial"/>
            <w:color w:val="000000"/>
            <w:kern w:val="0"/>
            <w:sz w:val="22"/>
            <w:szCs w:val="22"/>
            <w14:ligatures w14:val="none"/>
          </w:rPr>
          <w:delText>shown</w:delText>
        </w:r>
        <w:r w:rsidR="00905940" w:rsidDel="003C3055">
          <w:rPr>
            <w:rFonts w:ascii="Arial" w:eastAsia="Times New Roman" w:hAnsi="Arial" w:cs="Arial"/>
            <w:color w:val="000000"/>
            <w:kern w:val="0"/>
            <w:sz w:val="22"/>
            <w:szCs w:val="22"/>
            <w14:ligatures w14:val="none"/>
          </w:rPr>
          <w:delText xml:space="preserve"> on trees</w:delText>
        </w:r>
        <w:r w:rsidR="00EE2E99" w:rsidDel="003C3055">
          <w:rPr>
            <w:rFonts w:ascii="Arial" w:eastAsia="Times New Roman" w:hAnsi="Arial" w:cs="Arial"/>
            <w:color w:val="000000"/>
            <w:kern w:val="0"/>
            <w:sz w:val="22"/>
            <w:szCs w:val="22"/>
            <w14:ligatures w14:val="none"/>
          </w:rPr>
          <w:delText xml:space="preserve"> – what are these?</w:delText>
        </w:r>
      </w:del>
    </w:p>
    <w:p w14:paraId="3BA38CA2" w14:textId="0FBB754B" w:rsidR="0019112A" w:rsidRDefault="0019112A" w:rsidP="00081385">
      <w:pPr>
        <w:spacing w:line="360" w:lineRule="auto"/>
        <w:rPr>
          <w:rFonts w:ascii="Arial" w:eastAsia="Times New Roman" w:hAnsi="Arial" w:cs="Arial"/>
          <w:kern w:val="0"/>
          <w:sz w:val="22"/>
          <w:szCs w:val="22"/>
          <w14:ligatures w14:val="none"/>
        </w:rPr>
      </w:pPr>
    </w:p>
    <w:p w14:paraId="790D97E4" w14:textId="49AB6362" w:rsidR="002C19AC" w:rsidRDefault="0019112A" w:rsidP="00081385">
      <w:pPr>
        <w:spacing w:line="360" w:lineRule="auto"/>
        <w:rPr>
          <w:rFonts w:ascii="Arial" w:eastAsia="Times New Roman" w:hAnsi="Arial" w:cs="Arial"/>
          <w:kern w:val="0"/>
          <w:sz w:val="22"/>
          <w:szCs w:val="22"/>
          <w14:ligatures w14:val="none"/>
        </w:rPr>
      </w:pPr>
      <w:del w:id="823" w:author="Stenglein,Mark" w:date="2025-02-20T12:07:00Z" w16du:dateUtc="2025-02-20T19:07:00Z">
        <w:r w:rsidRPr="003C3055" w:rsidDel="00602B22">
          <w:rPr>
            <w:rFonts w:ascii="Arial" w:eastAsia="Times New Roman" w:hAnsi="Arial" w:cs="Arial"/>
            <w:i/>
            <w:iCs/>
            <w:kern w:val="0"/>
            <w:sz w:val="22"/>
            <w:szCs w:val="22"/>
            <w14:ligatures w14:val="none"/>
            <w:rPrChange w:id="824" w:author="Keene-Snickers,Lexi" w:date="2025-02-25T17:44:00Z" w16du:dateUtc="2025-02-26T00:44:00Z">
              <w:rPr>
                <w:rFonts w:ascii="Arial" w:eastAsia="Times New Roman" w:hAnsi="Arial" w:cs="Arial"/>
                <w:kern w:val="0"/>
                <w:sz w:val="22"/>
                <w:szCs w:val="22"/>
                <w14:ligatures w14:val="none"/>
              </w:rPr>
            </w:rPrChange>
          </w:rPr>
          <w:delText xml:space="preserve">Positive </w:delText>
        </w:r>
      </w:del>
      <w:ins w:id="825" w:author="Stenglein,Mark" w:date="2025-02-20T12:08:00Z" w16du:dateUtc="2025-02-20T19:08:00Z">
        <w:r w:rsidR="00602B22" w:rsidRPr="003C3055">
          <w:rPr>
            <w:rFonts w:ascii="Arial" w:eastAsia="Times New Roman" w:hAnsi="Arial" w:cs="Arial"/>
            <w:i/>
            <w:iCs/>
            <w:kern w:val="0"/>
            <w:sz w:val="22"/>
            <w:szCs w:val="22"/>
            <w14:ligatures w14:val="none"/>
            <w:rPrChange w:id="826" w:author="Keene-Snickers,Lexi" w:date="2025-02-25T17:44:00Z" w16du:dateUtc="2025-02-26T00:44:00Z">
              <w:rPr>
                <w:rFonts w:ascii="Arial" w:eastAsia="Times New Roman" w:hAnsi="Arial" w:cs="Arial"/>
                <w:kern w:val="0"/>
                <w:sz w:val="22"/>
                <w:szCs w:val="22"/>
                <w14:ligatures w14:val="none"/>
              </w:rPr>
            </w:rPrChange>
          </w:rPr>
          <w:t>S</w:t>
        </w:r>
      </w:ins>
      <w:del w:id="827" w:author="Stenglein,Mark" w:date="2025-02-20T12:07:00Z" w16du:dateUtc="2025-02-20T19:07:00Z">
        <w:r w:rsidRPr="003C3055" w:rsidDel="00602B22">
          <w:rPr>
            <w:rFonts w:ascii="Arial" w:eastAsia="Times New Roman" w:hAnsi="Arial" w:cs="Arial"/>
            <w:i/>
            <w:iCs/>
            <w:kern w:val="0"/>
            <w:sz w:val="22"/>
            <w:szCs w:val="22"/>
            <w14:ligatures w14:val="none"/>
            <w:rPrChange w:id="828" w:author="Keene-Snickers,Lexi" w:date="2025-02-25T17:44:00Z" w16du:dateUtc="2025-02-26T00:44:00Z">
              <w:rPr>
                <w:rFonts w:ascii="Arial" w:eastAsia="Times New Roman" w:hAnsi="Arial" w:cs="Arial"/>
                <w:kern w:val="0"/>
                <w:sz w:val="22"/>
                <w:szCs w:val="22"/>
                <w14:ligatures w14:val="none"/>
              </w:rPr>
            </w:rPrChange>
          </w:rPr>
          <w:delText>s</w:delText>
        </w:r>
      </w:del>
      <w:r w:rsidRPr="003C3055">
        <w:rPr>
          <w:rFonts w:ascii="Arial" w:eastAsia="Times New Roman" w:hAnsi="Arial" w:cs="Arial"/>
          <w:i/>
          <w:iCs/>
          <w:kern w:val="0"/>
          <w:sz w:val="22"/>
          <w:szCs w:val="22"/>
          <w14:ligatures w14:val="none"/>
          <w:rPrChange w:id="829" w:author="Keene-Snickers,Lexi" w:date="2025-02-25T17:44:00Z" w16du:dateUtc="2025-02-26T00:44:00Z">
            <w:rPr>
              <w:rFonts w:ascii="Arial" w:eastAsia="Times New Roman" w:hAnsi="Arial" w:cs="Arial"/>
              <w:kern w:val="0"/>
              <w:sz w:val="22"/>
              <w:szCs w:val="22"/>
              <w14:ligatures w14:val="none"/>
            </w:rPr>
          </w:rPrChange>
        </w:rPr>
        <w:t>election analysis:</w:t>
      </w:r>
      <w:r w:rsidR="002C19AC">
        <w:rPr>
          <w:rFonts w:ascii="Arial" w:eastAsia="Times New Roman" w:hAnsi="Arial" w:cs="Arial"/>
          <w:kern w:val="0"/>
          <w:sz w:val="22"/>
          <w:szCs w:val="22"/>
          <w14:ligatures w14:val="none"/>
        </w:rPr>
        <w:t xml:space="preserve"> We used the Fixed Effects Likelihood model described by Kosakovsk-Pond and Frost</w:t>
      </w:r>
      <w:sdt>
        <w:sdtPr>
          <w:rPr>
            <w:rFonts w:ascii="Arial" w:eastAsia="Times New Roman" w:hAnsi="Arial" w:cs="Arial"/>
            <w:color w:val="000000"/>
            <w:kern w:val="0"/>
            <w:sz w:val="22"/>
            <w:szCs w:val="22"/>
            <w:vertAlign w:val="superscript"/>
            <w14:ligatures w14:val="none"/>
          </w:rPr>
          <w:tag w:val="MENDELEY_CITATION_v3_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"/>
          <w:id w:val="334882060"/>
          <w:placeholder>
            <w:docPart w:val="DefaultPlaceholder_-1854013440"/>
          </w:placeholder>
        </w:sdtPr>
        <w:sdtContent>
          <w:r w:rsidR="008E7E2D" w:rsidRPr="008E7E2D">
            <w:rPr>
              <w:rFonts w:ascii="Arial" w:eastAsia="Times New Roman" w:hAnsi="Arial" w:cs="Arial"/>
              <w:color w:val="000000"/>
              <w:kern w:val="0"/>
              <w:sz w:val="22"/>
              <w:szCs w:val="22"/>
              <w:vertAlign w:val="superscript"/>
              <w14:ligatures w14:val="none"/>
            </w:rPr>
            <w:t>14</w:t>
          </w:r>
        </w:sdtContent>
      </w:sdt>
      <w:r w:rsidR="002C19AC">
        <w:rPr>
          <w:rFonts w:ascii="Arial" w:eastAsia="Times New Roman" w:hAnsi="Arial" w:cs="Arial"/>
          <w:color w:val="000000"/>
          <w:kern w:val="0"/>
          <w:sz w:val="22"/>
          <w:szCs w:val="22"/>
          <w14:ligatures w14:val="none"/>
        </w:rPr>
        <w:t>. This analysis was run on Datamonkey with the HyPhy application</w:t>
      </w:r>
      <w:sdt>
        <w:sdtPr>
          <w:rPr>
            <w:rFonts w:ascii="Arial" w:eastAsia="Times New Roman" w:hAnsi="Arial" w:cs="Arial"/>
            <w:color w:val="000000"/>
            <w:kern w:val="0"/>
            <w:sz w:val="22"/>
            <w:szCs w:val="22"/>
            <w:vertAlign w:val="superscript"/>
            <w14:ligatures w14:val="none"/>
          </w:rPr>
          <w:tag w:val="MENDELEY_CITATION_v3_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"/>
          <w:id w:val="2092035039"/>
          <w:placeholder>
            <w:docPart w:val="DefaultPlaceholder_-1854013440"/>
          </w:placeholder>
        </w:sdtPr>
        <w:sdtContent>
          <w:r w:rsidR="008E7E2D" w:rsidRPr="008E7E2D">
            <w:rPr>
              <w:rFonts w:ascii="Arial" w:eastAsia="Times New Roman" w:hAnsi="Arial" w:cs="Arial"/>
              <w:color w:val="000000"/>
              <w:kern w:val="0"/>
              <w:sz w:val="22"/>
              <w:szCs w:val="22"/>
              <w:vertAlign w:val="superscript"/>
              <w14:ligatures w14:val="none"/>
            </w:rPr>
            <w:t>38,39</w:t>
          </w:r>
        </w:sdtContent>
      </w:sdt>
      <w:r w:rsidR="002C19AC">
        <w:rPr>
          <w:rFonts w:ascii="Arial" w:eastAsia="Times New Roman" w:hAnsi="Arial" w:cs="Arial"/>
          <w:color w:val="000000"/>
          <w:kern w:val="0"/>
          <w:sz w:val="22"/>
          <w:szCs w:val="22"/>
          <w14:ligatures w14:val="none"/>
        </w:rPr>
        <w:t xml:space="preserve">. We explored the FUBAR method (fast, unconstrained Bayesian approximation) and had similar results for galbut virus RNAs 1 and 2 and chaq virus however </w:t>
      </w:r>
      <w:r w:rsidR="00076A67">
        <w:rPr>
          <w:rFonts w:ascii="Arial" w:eastAsia="Times New Roman" w:hAnsi="Arial" w:cs="Arial"/>
          <w:color w:val="000000"/>
          <w:kern w:val="0"/>
          <w:sz w:val="22"/>
          <w:szCs w:val="22"/>
          <w14:ligatures w14:val="none"/>
        </w:rPr>
        <w:t>considerably less sites of positive selection were identified in RNA 3</w:t>
      </w:r>
      <w:sdt>
        <w:sdtPr>
          <w:rPr>
            <w:rFonts w:ascii="Arial" w:eastAsia="Times New Roman" w:hAnsi="Arial" w:cs="Arial"/>
            <w:color w:val="000000"/>
            <w:kern w:val="0"/>
            <w:sz w:val="22"/>
            <w:szCs w:val="22"/>
            <w:vertAlign w:val="superscript"/>
            <w14:ligatures w14:val="none"/>
          </w:rPr>
          <w:tag w:val="MENDELEY_CITATION_v3_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"/>
          <w:id w:val="553059602"/>
          <w:placeholder>
            <w:docPart w:val="DefaultPlaceholder_-1854013440"/>
          </w:placeholder>
        </w:sdtPr>
        <w:sdtContent>
          <w:r w:rsidR="008E7E2D" w:rsidRPr="008E7E2D">
            <w:rPr>
              <w:rFonts w:ascii="Arial" w:eastAsia="Times New Roman" w:hAnsi="Arial" w:cs="Arial"/>
              <w:color w:val="000000"/>
              <w:kern w:val="0"/>
              <w:sz w:val="22"/>
              <w:szCs w:val="22"/>
              <w:vertAlign w:val="superscript"/>
              <w14:ligatures w14:val="none"/>
            </w:rPr>
            <w:t>40</w:t>
          </w:r>
        </w:sdtContent>
      </w:sdt>
      <w:r w:rsidR="00076A67">
        <w:rPr>
          <w:rFonts w:ascii="Arial" w:eastAsia="Times New Roman" w:hAnsi="Arial" w:cs="Arial"/>
          <w:color w:val="000000"/>
          <w:kern w:val="0"/>
          <w:sz w:val="22"/>
          <w:szCs w:val="22"/>
          <w14:ligatures w14:val="none"/>
        </w:rPr>
        <w:t xml:space="preserve">. </w:t>
      </w:r>
      <w:ins w:id="830" w:author="Keene-Snickers,Lexi" w:date="2025-02-25T17:45:00Z" w16du:dateUtc="2025-02-26T00:45:00Z">
        <w:r w:rsidR="003C3055">
          <w:rPr>
            <w:rFonts w:ascii="Arial" w:eastAsia="Times New Roman" w:hAnsi="Arial" w:cs="Arial"/>
            <w:color w:val="000000"/>
            <w:kern w:val="0"/>
            <w:sz w:val="22"/>
            <w:szCs w:val="22"/>
            <w14:ligatures w14:val="none"/>
          </w:rPr>
          <w:t>Given that the RNA 3 alignment had sequence similarities between -</w:t>
        </w:r>
      </w:ins>
      <w:ins w:id="831" w:author="Keene-Snickers,Lexi" w:date="2025-02-25T17:48:00Z" w16du:dateUtc="2025-02-26T00:48:00Z">
        <w:r w:rsidR="00F53FC5">
          <w:rPr>
            <w:rFonts w:ascii="Arial" w:eastAsia="Times New Roman" w:hAnsi="Arial" w:cs="Arial"/>
            <w:color w:val="000000"/>
            <w:kern w:val="0"/>
            <w:sz w:val="22"/>
            <w:szCs w:val="22"/>
            <w14:ligatures w14:val="none"/>
          </w:rPr>
          <w:t>76%</w:t>
        </w:r>
      </w:ins>
      <w:ins w:id="832" w:author="Keene-Snickers,Lexi" w:date="2025-02-25T17:45:00Z" w16du:dateUtc="2025-02-26T00:45:00Z">
        <w:r w:rsidR="003C3055">
          <w:rPr>
            <w:rFonts w:ascii="Arial" w:eastAsia="Times New Roman" w:hAnsi="Arial" w:cs="Arial"/>
            <w:color w:val="000000"/>
            <w:kern w:val="0"/>
            <w:sz w:val="22"/>
            <w:szCs w:val="22"/>
            <w14:ligatures w14:val="none"/>
          </w:rPr>
          <w:t xml:space="preserve"> and </w:t>
        </w:r>
      </w:ins>
      <w:ins w:id="833" w:author="Keene-Snickers,Lexi" w:date="2025-02-25T17:47:00Z" w16du:dateUtc="2025-02-26T00:47:00Z">
        <w:r w:rsidR="00F53FC5">
          <w:rPr>
            <w:rFonts w:ascii="Arial" w:eastAsia="Times New Roman" w:hAnsi="Arial" w:cs="Arial"/>
            <w:color w:val="000000"/>
            <w:kern w:val="0"/>
            <w:sz w:val="22"/>
            <w:szCs w:val="22"/>
            <w14:ligatures w14:val="none"/>
          </w:rPr>
          <w:t>100</w:t>
        </w:r>
      </w:ins>
      <w:ins w:id="834" w:author="Keene-Snickers,Lexi" w:date="2025-02-25T17:45:00Z" w16du:dateUtc="2025-02-26T00:45:00Z">
        <w:r w:rsidR="003C3055">
          <w:rPr>
            <w:rFonts w:ascii="Arial" w:eastAsia="Times New Roman" w:hAnsi="Arial" w:cs="Arial"/>
            <w:color w:val="000000"/>
            <w:kern w:val="0"/>
            <w:sz w:val="22"/>
            <w:szCs w:val="22"/>
            <w14:ligatures w14:val="none"/>
          </w:rPr>
          <w:t>%, the results from the FEL method were more a</w:t>
        </w:r>
      </w:ins>
      <w:ins w:id="835" w:author="Keene-Snickers,Lexi" w:date="2025-02-25T17:46:00Z" w16du:dateUtc="2025-02-26T00:46:00Z">
        <w:r w:rsidR="003C3055">
          <w:rPr>
            <w:rFonts w:ascii="Arial" w:eastAsia="Times New Roman" w:hAnsi="Arial" w:cs="Arial"/>
            <w:color w:val="000000"/>
            <w:kern w:val="0"/>
            <w:sz w:val="22"/>
            <w:szCs w:val="22"/>
            <w14:ligatures w14:val="none"/>
          </w:rPr>
          <w:t xml:space="preserve">ppropriate. </w:t>
        </w:r>
      </w:ins>
      <w:del w:id="836" w:author="Keene-Snickers,Lexi" w:date="2025-02-25T17:46:00Z" w16du:dateUtc="2025-02-26T00:46:00Z">
        <w:r w:rsidR="00076A67" w:rsidDel="003C3055">
          <w:rPr>
            <w:rFonts w:ascii="Arial" w:eastAsia="Times New Roman" w:hAnsi="Arial" w:cs="Arial"/>
            <w:color w:val="000000"/>
            <w:kern w:val="0"/>
            <w:sz w:val="22"/>
            <w:szCs w:val="22"/>
            <w14:ligatures w14:val="none"/>
          </w:rPr>
          <w:delText xml:space="preserve">Given </w:delText>
        </w:r>
        <w:commentRangeStart w:id="837"/>
        <w:r w:rsidR="00076A67" w:rsidDel="003C3055">
          <w:rPr>
            <w:rFonts w:ascii="Arial" w:eastAsia="Times New Roman" w:hAnsi="Arial" w:cs="Arial"/>
            <w:color w:val="000000"/>
            <w:kern w:val="0"/>
            <w:sz w:val="22"/>
            <w:szCs w:val="22"/>
            <w14:ligatures w14:val="none"/>
          </w:rPr>
          <w:delText xml:space="preserve">that sequences in the RNA 3 alignment are as low as % </w:delText>
        </w:r>
        <w:r w:rsidR="0094106B" w:rsidDel="003C3055">
          <w:rPr>
            <w:rFonts w:ascii="Arial" w:eastAsia="Times New Roman" w:hAnsi="Arial" w:cs="Arial"/>
            <w:color w:val="000000"/>
            <w:kern w:val="0"/>
            <w:sz w:val="22"/>
            <w:szCs w:val="22"/>
            <w14:ligatures w14:val="none"/>
          </w:rPr>
          <w:delText>like</w:delText>
        </w:r>
        <w:r w:rsidR="00076A67" w:rsidDel="003C3055">
          <w:rPr>
            <w:rFonts w:ascii="Arial" w:eastAsia="Times New Roman" w:hAnsi="Arial" w:cs="Arial"/>
            <w:color w:val="000000"/>
            <w:kern w:val="0"/>
            <w:sz w:val="22"/>
            <w:szCs w:val="22"/>
            <w14:ligatures w14:val="none"/>
          </w:rPr>
          <w:delText xml:space="preserve"> other sequences, the data from the FEL method made more sense</w:delText>
        </w:r>
        <w:commentRangeEnd w:id="837"/>
        <w:r w:rsidR="00602B22" w:rsidDel="003C3055">
          <w:rPr>
            <w:rStyle w:val="CommentReference"/>
          </w:rPr>
          <w:commentReference w:id="837"/>
        </w:r>
        <w:r w:rsidR="00076A67" w:rsidDel="003C3055">
          <w:rPr>
            <w:rFonts w:ascii="Arial" w:eastAsia="Times New Roman" w:hAnsi="Arial" w:cs="Arial"/>
            <w:color w:val="000000"/>
            <w:kern w:val="0"/>
            <w:sz w:val="22"/>
            <w:szCs w:val="22"/>
            <w14:ligatures w14:val="none"/>
          </w:rPr>
          <w:delText>.</w:delText>
        </w:r>
      </w:del>
    </w:p>
    <w:p w14:paraId="100439D1" w14:textId="77777777" w:rsidR="003901C3" w:rsidRDefault="003901C3" w:rsidP="00081385">
      <w:pPr>
        <w:spacing w:line="360" w:lineRule="auto"/>
        <w:rPr>
          <w:rFonts w:ascii="Arial" w:eastAsia="Times New Roman" w:hAnsi="Arial" w:cs="Arial"/>
          <w:kern w:val="0"/>
          <w:sz w:val="22"/>
          <w:szCs w:val="22"/>
          <w14:ligatures w14:val="none"/>
        </w:rPr>
      </w:pPr>
    </w:p>
    <w:p w14:paraId="538ABF80" w14:textId="7F4EB6D7" w:rsidR="0019112A" w:rsidRPr="0019112A" w:rsidRDefault="0019112A" w:rsidP="00081385">
      <w:pPr>
        <w:spacing w:line="360" w:lineRule="auto"/>
        <w:rPr>
          <w:rFonts w:ascii="Arial" w:eastAsia="Times New Roman" w:hAnsi="Arial" w:cs="Arial"/>
          <w:kern w:val="0"/>
          <w:sz w:val="22"/>
          <w:szCs w:val="22"/>
          <w14:ligatures w14:val="none"/>
        </w:rPr>
      </w:pPr>
      <w:r w:rsidRPr="003901C3">
        <w:rPr>
          <w:rFonts w:ascii="Arial" w:eastAsia="Times New Roman" w:hAnsi="Arial" w:cs="Arial"/>
          <w:i/>
          <w:iCs/>
          <w:kern w:val="0"/>
          <w:sz w:val="22"/>
          <w:szCs w:val="22"/>
          <w14:ligatures w14:val="none"/>
        </w:rPr>
        <w:t>Recombinant detection analysis:</w:t>
      </w:r>
      <w:r>
        <w:rPr>
          <w:rFonts w:ascii="Arial" w:eastAsia="Times New Roman" w:hAnsi="Arial" w:cs="Arial"/>
          <w:kern w:val="0"/>
          <w:sz w:val="22"/>
          <w:szCs w:val="22"/>
          <w14:ligatures w14:val="none"/>
        </w:rPr>
        <w:t xml:space="preserve"> We performed recombination detection analysis using the Recombination Detection Program</w:t>
      </w:r>
      <w:sdt>
        <w:sdtPr>
          <w:rPr>
            <w:rFonts w:ascii="Arial" w:eastAsia="Times New Roman" w:hAnsi="Arial" w:cs="Arial"/>
            <w:color w:val="000000"/>
            <w:kern w:val="0"/>
            <w:sz w:val="22"/>
            <w:szCs w:val="22"/>
            <w:vertAlign w:val="superscript"/>
            <w14:ligatures w14:val="none"/>
          </w:rPr>
          <w:tag w:val="MENDELEY_CITATION_v3_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"/>
          <w:id w:val="-1665851891"/>
          <w:placeholder>
            <w:docPart w:val="DefaultPlaceholder_-1854013440"/>
          </w:placeholder>
        </w:sdtPr>
        <w:sdtContent>
          <w:r w:rsidR="008E7E2D" w:rsidRPr="008E7E2D">
            <w:rPr>
              <w:rFonts w:ascii="Arial" w:eastAsia="Times New Roman" w:hAnsi="Arial" w:cs="Arial"/>
              <w:color w:val="000000"/>
              <w:kern w:val="0"/>
              <w:sz w:val="22"/>
              <w:szCs w:val="22"/>
              <w:vertAlign w:val="superscript"/>
              <w14:ligatures w14:val="none"/>
            </w:rPr>
            <w:t>28,41</w:t>
          </w:r>
        </w:sdtContent>
      </w:sdt>
      <w:r>
        <w:rPr>
          <w:rFonts w:ascii="Arial" w:eastAsia="Times New Roman" w:hAnsi="Arial" w:cs="Arial"/>
          <w:color w:val="000000"/>
          <w:kern w:val="0"/>
          <w:sz w:val="22"/>
          <w:szCs w:val="22"/>
          <w14:ligatures w14:val="none"/>
        </w:rPr>
        <w:t xml:space="preserve"> which identified one candidate recombination event in chaq virus and another in galbut virus RNA 3. We used a custom script using Bio-python and R to count and then visualize the percent identity between the candidate recombination events. This visualization led us to conclude that the chaq virus recombinant was the result of a </w:t>
      </w:r>
      <w:commentRangeStart w:id="838"/>
      <w:r>
        <w:rPr>
          <w:rFonts w:ascii="Arial" w:eastAsia="Times New Roman" w:hAnsi="Arial" w:cs="Arial"/>
          <w:color w:val="000000"/>
          <w:kern w:val="0"/>
          <w:sz w:val="22"/>
          <w:szCs w:val="22"/>
          <w14:ligatures w14:val="none"/>
        </w:rPr>
        <w:t>chimera</w:t>
      </w:r>
      <w:commentRangeEnd w:id="838"/>
      <w:ins w:id="839" w:author="Keene-Snickers,Lexi" w:date="2025-02-25T17:40:00Z" w16du:dateUtc="2025-02-26T00:40:00Z">
        <w:r w:rsidR="003C3055">
          <w:rPr>
            <w:rFonts w:ascii="Arial" w:eastAsia="Times New Roman" w:hAnsi="Arial" w:cs="Arial"/>
            <w:color w:val="000000"/>
            <w:kern w:val="0"/>
            <w:sz w:val="22"/>
            <w:szCs w:val="22"/>
            <w14:ligatures w14:val="none"/>
          </w:rPr>
          <w:t xml:space="preserve"> of two partial</w:t>
        </w:r>
      </w:ins>
      <w:ins w:id="840" w:author="Keene-Snickers,Lexi" w:date="2025-02-25T17:41:00Z" w16du:dateUtc="2025-02-26T00:41:00Z">
        <w:r w:rsidR="003C3055">
          <w:rPr>
            <w:rFonts w:ascii="Arial" w:eastAsia="Times New Roman" w:hAnsi="Arial" w:cs="Arial"/>
            <w:color w:val="000000"/>
            <w:kern w:val="0"/>
            <w:sz w:val="22"/>
            <w:szCs w:val="22"/>
            <w14:ligatures w14:val="none"/>
          </w:rPr>
          <w:t xml:space="preserve"> chaq virus sequences</w:t>
        </w:r>
      </w:ins>
      <w:r w:rsidR="0058074F">
        <w:rPr>
          <w:rStyle w:val="CommentReference"/>
        </w:rPr>
        <w:commentReference w:id="838"/>
      </w:r>
      <w:r>
        <w:rPr>
          <w:rFonts w:ascii="Arial" w:eastAsia="Times New Roman" w:hAnsi="Arial" w:cs="Arial"/>
          <w:color w:val="000000"/>
          <w:kern w:val="0"/>
          <w:sz w:val="22"/>
          <w:szCs w:val="22"/>
          <w14:ligatures w14:val="none"/>
        </w:rPr>
        <w:t>.</w:t>
      </w:r>
      <w:ins w:id="841" w:author="Keene-Snickers,Lexi" w:date="2025-02-25T17:41:00Z" w16du:dateUtc="2025-02-26T00:41:00Z">
        <w:r w:rsidR="003C3055">
          <w:rPr>
            <w:rFonts w:ascii="Arial" w:eastAsia="Times New Roman" w:hAnsi="Arial" w:cs="Arial"/>
            <w:color w:val="000000"/>
            <w:kern w:val="0"/>
            <w:sz w:val="22"/>
            <w:szCs w:val="22"/>
            <w14:ligatures w14:val="none"/>
          </w:rPr>
          <w:t xml:space="preserve"> We were unable to recover a coding complete sequence </w:t>
        </w:r>
      </w:ins>
      <w:ins w:id="842" w:author="Keene-Snickers,Lexi" w:date="2025-02-25T17:42:00Z" w16du:dateUtc="2025-02-26T00:42:00Z">
        <w:r w:rsidR="003C3055">
          <w:rPr>
            <w:rFonts w:ascii="Arial" w:eastAsia="Times New Roman" w:hAnsi="Arial" w:cs="Arial"/>
            <w:color w:val="000000"/>
            <w:kern w:val="0"/>
            <w:sz w:val="22"/>
            <w:szCs w:val="22"/>
            <w14:ligatures w14:val="none"/>
          </w:rPr>
          <w:t>of</w:t>
        </w:r>
      </w:ins>
      <w:ins w:id="843" w:author="Keene-Snickers,Lexi" w:date="2025-02-25T17:41:00Z" w16du:dateUtc="2025-02-26T00:41:00Z">
        <w:r w:rsidR="003C3055">
          <w:rPr>
            <w:rFonts w:ascii="Arial" w:eastAsia="Times New Roman" w:hAnsi="Arial" w:cs="Arial"/>
            <w:color w:val="000000"/>
            <w:kern w:val="0"/>
            <w:sz w:val="22"/>
            <w:szCs w:val="22"/>
            <w14:ligatures w14:val="none"/>
          </w:rPr>
          <w:t xml:space="preserve"> these sequences.</w:t>
        </w:r>
      </w:ins>
      <w:ins w:id="844" w:author="Keene-Snickers,Lexi" w:date="2025-02-25T17:43:00Z" w16du:dateUtc="2025-02-26T00:43:00Z">
        <w:r w:rsidR="003C3055">
          <w:rPr>
            <w:rFonts w:ascii="Arial" w:eastAsia="Times New Roman" w:hAnsi="Arial" w:cs="Arial"/>
            <w:color w:val="000000"/>
            <w:kern w:val="0"/>
            <w:sz w:val="22"/>
            <w:szCs w:val="22"/>
            <w14:ligatures w14:val="none"/>
          </w:rPr>
          <w:t xml:space="preserve"> Inspection of pairwise alignments of the potential RNA 3 recombination event was not convincing. The similarity between the recombination regions could be explained by natural variations in </w:t>
        </w:r>
      </w:ins>
      <w:ins w:id="845" w:author="Keene-Snickers,Lexi" w:date="2025-02-25T17:44:00Z" w16du:dateUtc="2025-02-26T00:44:00Z">
        <w:r w:rsidR="003C3055">
          <w:rPr>
            <w:rFonts w:ascii="Arial" w:eastAsia="Times New Roman" w:hAnsi="Arial" w:cs="Arial"/>
            <w:color w:val="000000"/>
            <w:kern w:val="0"/>
            <w:sz w:val="22"/>
            <w:szCs w:val="22"/>
            <w14:ligatures w14:val="none"/>
          </w:rPr>
          <w:t>similarity.</w:t>
        </w:r>
      </w:ins>
      <w:r>
        <w:rPr>
          <w:rFonts w:ascii="Arial" w:eastAsia="Times New Roman" w:hAnsi="Arial" w:cs="Arial"/>
          <w:color w:val="000000"/>
          <w:kern w:val="0"/>
          <w:sz w:val="22"/>
          <w:szCs w:val="22"/>
          <w14:ligatures w14:val="none"/>
        </w:rPr>
        <w:t xml:space="preserve"> </w:t>
      </w:r>
      <w:commentRangeStart w:id="846"/>
      <w:del w:id="847" w:author="Keene-Snickers,Lexi" w:date="2025-02-25T17:44:00Z" w16du:dateUtc="2025-02-26T00:44:00Z">
        <w:r w:rsidDel="003C3055">
          <w:rPr>
            <w:rFonts w:ascii="Arial" w:eastAsia="Times New Roman" w:hAnsi="Arial" w:cs="Arial"/>
            <w:color w:val="000000"/>
            <w:kern w:val="0"/>
            <w:sz w:val="22"/>
            <w:szCs w:val="22"/>
            <w14:ligatures w14:val="none"/>
          </w:rPr>
          <w:delText xml:space="preserve">The galbut virus RNA 3 recombination event was </w:delText>
        </w:r>
        <w:r w:rsidR="003901C3" w:rsidDel="003C3055">
          <w:rPr>
            <w:rFonts w:ascii="Arial" w:eastAsia="Times New Roman" w:hAnsi="Arial" w:cs="Arial"/>
            <w:color w:val="000000"/>
            <w:kern w:val="0"/>
            <w:sz w:val="22"/>
            <w:szCs w:val="22"/>
            <w14:ligatures w14:val="none"/>
          </w:rPr>
          <w:delText>not convincing</w:delText>
        </w:r>
        <w:commentRangeEnd w:id="846"/>
        <w:r w:rsidR="0058074F" w:rsidDel="003C3055">
          <w:rPr>
            <w:rStyle w:val="CommentReference"/>
          </w:rPr>
          <w:commentReference w:id="846"/>
        </w:r>
        <w:r w:rsidR="003901C3" w:rsidDel="003C3055">
          <w:rPr>
            <w:rFonts w:ascii="Arial" w:eastAsia="Times New Roman" w:hAnsi="Arial" w:cs="Arial"/>
            <w:color w:val="000000"/>
            <w:kern w:val="0"/>
            <w:sz w:val="22"/>
            <w:szCs w:val="22"/>
            <w14:ligatures w14:val="none"/>
          </w:rPr>
          <w:delText>.</w:delText>
        </w:r>
        <w:r w:rsidDel="003C3055">
          <w:rPr>
            <w:rFonts w:ascii="Arial" w:eastAsia="Times New Roman" w:hAnsi="Arial" w:cs="Arial"/>
            <w:color w:val="000000"/>
            <w:kern w:val="0"/>
            <w:sz w:val="22"/>
            <w:szCs w:val="22"/>
            <w14:ligatures w14:val="none"/>
          </w:rPr>
          <w:delText xml:space="preserve"> </w:delText>
        </w:r>
      </w:del>
    </w:p>
    <w:p w14:paraId="2DC69D93" w14:textId="77777777" w:rsidR="0019112A" w:rsidRDefault="0019112A" w:rsidP="00081385">
      <w:pPr>
        <w:spacing w:line="360" w:lineRule="auto"/>
        <w:rPr>
          <w:rFonts w:ascii="Arial" w:eastAsia="Times New Roman" w:hAnsi="Arial" w:cs="Arial"/>
          <w:kern w:val="0"/>
          <w:sz w:val="22"/>
          <w:szCs w:val="22"/>
          <w14:ligatures w14:val="none"/>
        </w:rPr>
      </w:pPr>
    </w:p>
    <w:p w14:paraId="58794F6B" w14:textId="4793779B" w:rsidR="0019112A" w:rsidRDefault="0019112A" w:rsidP="00081385">
      <w:pPr>
        <w:spacing w:line="360" w:lineRule="auto"/>
        <w:rPr>
          <w:rFonts w:ascii="Arial" w:eastAsia="Times New Roman" w:hAnsi="Arial" w:cs="Arial"/>
          <w:kern w:val="0"/>
          <w:sz w:val="22"/>
          <w:szCs w:val="22"/>
          <w14:ligatures w14:val="none"/>
        </w:rPr>
      </w:pPr>
      <w:r w:rsidRPr="00076A67">
        <w:rPr>
          <w:rFonts w:ascii="Arial" w:eastAsia="Times New Roman" w:hAnsi="Arial" w:cs="Arial"/>
          <w:i/>
          <w:iCs/>
          <w:kern w:val="0"/>
          <w:sz w:val="22"/>
          <w:szCs w:val="22"/>
          <w14:ligatures w14:val="none"/>
        </w:rPr>
        <w:t>Cophylogeny analysis</w:t>
      </w:r>
      <w:r w:rsidR="00076A67">
        <w:rPr>
          <w:rFonts w:ascii="Arial" w:eastAsia="Times New Roman" w:hAnsi="Arial" w:cs="Arial"/>
          <w:kern w:val="0"/>
          <w:sz w:val="22"/>
          <w:szCs w:val="22"/>
          <w14:ligatures w14:val="none"/>
        </w:rPr>
        <w:t>: Tanglegrams were generated in R/RStudio using the phytools and ape packages</w:t>
      </w:r>
      <w:sdt>
        <w:sdtPr>
          <w:rPr>
            <w:rFonts w:ascii="Arial" w:eastAsia="Times New Roman" w:hAnsi="Arial" w:cs="Arial"/>
            <w:color w:val="000000"/>
            <w:kern w:val="0"/>
            <w:sz w:val="22"/>
            <w:szCs w:val="22"/>
            <w:vertAlign w:val="superscript"/>
            <w14:ligatures w14:val="none"/>
          </w:rPr>
          <w:tag w:val="MENDELEY_CITATION_v3_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"/>
          <w:id w:val="-1634403506"/>
          <w:placeholder>
            <w:docPart w:val="DefaultPlaceholder_-1854013440"/>
          </w:placeholder>
        </w:sdtPr>
        <w:sdtContent>
          <w:r w:rsidR="008E7E2D" w:rsidRPr="008E7E2D">
            <w:rPr>
              <w:rFonts w:ascii="Arial" w:eastAsia="Times New Roman" w:hAnsi="Arial" w:cs="Arial"/>
              <w:color w:val="000000"/>
              <w:kern w:val="0"/>
              <w:sz w:val="22"/>
              <w:szCs w:val="22"/>
              <w:vertAlign w:val="superscript"/>
              <w14:ligatures w14:val="none"/>
            </w:rPr>
            <w:t>42,43</w:t>
          </w:r>
        </w:sdtContent>
      </w:sdt>
      <w:r w:rsidR="00076A67">
        <w:rPr>
          <w:rFonts w:ascii="Arial" w:eastAsia="Times New Roman" w:hAnsi="Arial" w:cs="Arial"/>
          <w:kern w:val="0"/>
          <w:sz w:val="22"/>
          <w:szCs w:val="22"/>
          <w14:ligatures w14:val="none"/>
        </w:rPr>
        <w:t xml:space="preserve">. Branches shorter than 0.001 were turned into polytomies to </w:t>
      </w:r>
      <w:r w:rsidR="00226EB6">
        <w:rPr>
          <w:rFonts w:ascii="Arial" w:eastAsia="Times New Roman" w:hAnsi="Arial" w:cs="Arial"/>
          <w:kern w:val="0"/>
          <w:sz w:val="22"/>
          <w:szCs w:val="22"/>
          <w14:ligatures w14:val="none"/>
        </w:rPr>
        <w:t>avoid false positive signals of reassortment from short branches</w:t>
      </w:r>
      <w:r w:rsidR="00076A67">
        <w:rPr>
          <w:rFonts w:ascii="Arial" w:eastAsia="Times New Roman" w:hAnsi="Arial" w:cs="Arial"/>
          <w:kern w:val="0"/>
          <w:sz w:val="22"/>
          <w:szCs w:val="22"/>
          <w14:ligatures w14:val="none"/>
        </w:rPr>
        <w:t>.</w:t>
      </w:r>
    </w:p>
    <w:p w14:paraId="218FAC62" w14:textId="77777777" w:rsidR="00641623" w:rsidRDefault="00641623" w:rsidP="00081385">
      <w:pPr>
        <w:spacing w:line="360" w:lineRule="auto"/>
        <w:rPr>
          <w:rFonts w:ascii="Arial" w:hAnsi="Arial" w:cs="Arial"/>
          <w:sz w:val="22"/>
          <w:szCs w:val="22"/>
        </w:rPr>
      </w:pPr>
    </w:p>
    <w:p w14:paraId="5CE8A7EC" w14:textId="5FABEF6A" w:rsidR="00641623" w:rsidRPr="00641623" w:rsidRDefault="00641623" w:rsidP="00081385">
      <w:pPr>
        <w:spacing w:line="360" w:lineRule="auto"/>
        <w:rPr>
          <w:rFonts w:ascii="Arial" w:hAnsi="Arial" w:cs="Arial"/>
          <w:b/>
          <w:bCs/>
          <w:sz w:val="22"/>
          <w:szCs w:val="22"/>
        </w:rPr>
      </w:pPr>
      <w:r w:rsidRPr="00641623">
        <w:rPr>
          <w:rFonts w:ascii="Arial" w:hAnsi="Arial" w:cs="Arial"/>
          <w:b/>
          <w:bCs/>
          <w:sz w:val="22"/>
          <w:szCs w:val="22"/>
        </w:rPr>
        <w:t>ACKNOWLEDGEMENTS</w:t>
      </w:r>
    </w:p>
    <w:p w14:paraId="0D046B12" w14:textId="0307B5CD" w:rsidR="00641623" w:rsidRDefault="00641623" w:rsidP="00081385">
      <w:pPr>
        <w:spacing w:line="360" w:lineRule="auto"/>
        <w:rPr>
          <w:ins w:id="848" w:author="Keene-Snickers,Lexi" w:date="2025-02-25T12:11:00Z" w16du:dateUtc="2025-02-25T19:11:00Z"/>
          <w:rFonts w:ascii="Arial" w:hAnsi="Arial" w:cs="Arial"/>
          <w:sz w:val="22"/>
          <w:szCs w:val="22"/>
        </w:rPr>
      </w:pPr>
      <w:r>
        <w:rPr>
          <w:rFonts w:ascii="Arial" w:hAnsi="Arial" w:cs="Arial"/>
          <w:sz w:val="22"/>
          <w:szCs w:val="22"/>
        </w:rPr>
        <w:t>The authors would like to acknowledge the individuals that volunteered to collect wild flies: Lisa Harrington and Paul Keene, Khwannarin Khemsom, Anastazia Jablumovsky, Elle Irons and Michael Martzahn, Kelly Wallace and Ben Ryan, Claire Stewart and Natali Wickencamp</w:t>
      </w:r>
      <w:del w:id="849" w:author="Keene-Snickers,Lexi" w:date="2025-02-25T12:21:00Z" w16du:dateUtc="2025-02-25T19:21:00Z">
        <w:r w:rsidDel="007B249E">
          <w:rPr>
            <w:rFonts w:ascii="Arial" w:hAnsi="Arial" w:cs="Arial"/>
            <w:sz w:val="22"/>
            <w:szCs w:val="22"/>
          </w:rPr>
          <w:delText xml:space="preserve"> </w:delText>
        </w:r>
        <w:r w:rsidRPr="00641623" w:rsidDel="007B249E">
          <w:rPr>
            <w:rFonts w:ascii="Arial" w:hAnsi="Arial" w:cs="Arial"/>
            <w:sz w:val="22"/>
            <w:szCs w:val="22"/>
            <w:highlight w:val="yellow"/>
          </w:rPr>
          <w:delText>[NEW BELGIUM????].</w:delText>
        </w:r>
      </w:del>
      <w:ins w:id="850" w:author="Keene-Snickers,Lexi" w:date="2025-02-25T12:21:00Z" w16du:dateUtc="2025-02-25T19:21:00Z">
        <w:r w:rsidR="007B249E">
          <w:rPr>
            <w:rFonts w:ascii="Arial" w:hAnsi="Arial" w:cs="Arial"/>
            <w:sz w:val="22"/>
            <w:szCs w:val="22"/>
          </w:rPr>
          <w:t xml:space="preserve"> and the packaging department at New Belgium Brewing</w:t>
        </w:r>
      </w:ins>
      <w:ins w:id="851" w:author="Keene-Snickers,Lexi" w:date="2025-02-25T12:22:00Z" w16du:dateUtc="2025-02-25T19:22:00Z">
        <w:r w:rsidR="007B249E">
          <w:rPr>
            <w:rFonts w:ascii="Arial" w:hAnsi="Arial" w:cs="Arial"/>
            <w:sz w:val="22"/>
            <w:szCs w:val="22"/>
          </w:rPr>
          <w:t xml:space="preserve"> Company.</w:t>
        </w:r>
      </w:ins>
      <w:r>
        <w:rPr>
          <w:rFonts w:ascii="Arial" w:hAnsi="Arial" w:cs="Arial"/>
          <w:sz w:val="22"/>
          <w:szCs w:val="22"/>
        </w:rPr>
        <w:t xml:space="preserve"> We thank them for their effort in collecting flies themselves or for the opportunity for us to collect flies from their property. </w:t>
      </w:r>
      <w:ins w:id="852" w:author="Stenglein,Mark" w:date="2025-02-20T12:12:00Z" w16du:dateUtc="2025-02-20T19:12:00Z">
        <w:r w:rsidR="00162D09">
          <w:rPr>
            <w:rFonts w:ascii="Arial" w:hAnsi="Arial" w:cs="Arial"/>
            <w:sz w:val="22"/>
            <w:szCs w:val="22"/>
          </w:rPr>
          <w:t>Did any other lab members contribute to collection, testing, etc?</w:t>
        </w:r>
      </w:ins>
    </w:p>
    <w:p w14:paraId="2BF23BAC" w14:textId="77777777" w:rsidR="00AF5B12" w:rsidRDefault="00AF5B12" w:rsidP="00081385">
      <w:pPr>
        <w:spacing w:line="360" w:lineRule="auto"/>
        <w:rPr>
          <w:ins w:id="853" w:author="Keene-Snickers,Lexi" w:date="2025-02-25T12:11:00Z" w16du:dateUtc="2025-02-25T19:11:00Z"/>
          <w:rFonts w:ascii="Arial" w:hAnsi="Arial" w:cs="Arial"/>
          <w:sz w:val="22"/>
          <w:szCs w:val="22"/>
        </w:rPr>
      </w:pPr>
    </w:p>
    <w:p w14:paraId="63C619FB" w14:textId="2DEECD4A" w:rsidR="00AF5B12" w:rsidRPr="00AF5B12" w:rsidRDefault="00AF5B12" w:rsidP="00081385">
      <w:pPr>
        <w:spacing w:line="360" w:lineRule="auto"/>
        <w:rPr>
          <w:ins w:id="854" w:author="Keene-Snickers,Lexi" w:date="2025-02-25T12:11:00Z" w16du:dateUtc="2025-02-25T19:11:00Z"/>
          <w:rFonts w:ascii="Arial" w:hAnsi="Arial" w:cs="Arial"/>
          <w:b/>
          <w:bCs/>
          <w:sz w:val="22"/>
          <w:szCs w:val="22"/>
          <w:rPrChange w:id="855" w:author="Keene-Snickers,Lexi" w:date="2025-02-25T12:11:00Z" w16du:dateUtc="2025-02-25T19:11:00Z">
            <w:rPr>
              <w:ins w:id="856" w:author="Keene-Snickers,Lexi" w:date="2025-02-25T12:11:00Z" w16du:dateUtc="2025-02-25T19:11:00Z"/>
              <w:rFonts w:ascii="Arial" w:hAnsi="Arial" w:cs="Arial"/>
              <w:sz w:val="22"/>
              <w:szCs w:val="22"/>
            </w:rPr>
          </w:rPrChange>
        </w:rPr>
      </w:pPr>
      <w:ins w:id="857" w:author="Keene-Snickers,Lexi" w:date="2025-02-25T12:11:00Z" w16du:dateUtc="2025-02-25T19:11:00Z">
        <w:r w:rsidRPr="00AF5B12">
          <w:rPr>
            <w:rFonts w:ascii="Arial" w:hAnsi="Arial" w:cs="Arial"/>
            <w:b/>
            <w:bCs/>
            <w:sz w:val="22"/>
            <w:szCs w:val="22"/>
            <w:rPrChange w:id="858" w:author="Keene-Snickers,Lexi" w:date="2025-02-25T12:11:00Z" w16du:dateUtc="2025-02-25T19:11:00Z">
              <w:rPr>
                <w:rFonts w:ascii="Arial" w:hAnsi="Arial" w:cs="Arial"/>
                <w:sz w:val="22"/>
                <w:szCs w:val="22"/>
              </w:rPr>
            </w:rPrChange>
          </w:rPr>
          <w:t>DATA AVAILABILITY</w:t>
        </w:r>
      </w:ins>
    </w:p>
    <w:p w14:paraId="4FDE4A4D" w14:textId="596FBF84" w:rsidR="00AF5B12" w:rsidRDefault="00AF5B12" w:rsidP="00081385">
      <w:pPr>
        <w:spacing w:line="360" w:lineRule="auto"/>
        <w:rPr>
          <w:rFonts w:ascii="Arial" w:hAnsi="Arial" w:cs="Arial"/>
          <w:sz w:val="22"/>
          <w:szCs w:val="22"/>
        </w:rPr>
      </w:pPr>
      <w:ins w:id="859" w:author="Keene-Snickers,Lexi" w:date="2025-02-25T12:11:00Z" w16du:dateUtc="2025-02-25T19:11:00Z">
        <w:r>
          <w:rPr>
            <w:rFonts w:ascii="Arial" w:hAnsi="Arial" w:cs="Arial"/>
            <w:sz w:val="22"/>
            <w:szCs w:val="22"/>
          </w:rPr>
          <w:t xml:space="preserve">The </w:t>
        </w:r>
      </w:ins>
      <w:ins w:id="860" w:author="Keene-Snickers,Lexi" w:date="2025-02-25T12:12:00Z" w16du:dateUtc="2025-02-25T19:12:00Z">
        <w:r>
          <w:rPr>
            <w:rFonts w:ascii="Arial" w:hAnsi="Arial" w:cs="Arial"/>
            <w:sz w:val="22"/>
            <w:szCs w:val="22"/>
          </w:rPr>
          <w:t xml:space="preserve">sequencing </w:t>
        </w:r>
      </w:ins>
      <w:ins w:id="861" w:author="Keene-Snickers,Lexi" w:date="2025-02-25T12:11:00Z" w16du:dateUtc="2025-02-25T19:11:00Z">
        <w:r>
          <w:rPr>
            <w:rFonts w:ascii="Arial" w:hAnsi="Arial" w:cs="Arial"/>
            <w:sz w:val="22"/>
            <w:szCs w:val="22"/>
          </w:rPr>
          <w:t>data that supports the findings of this study are openly a</w:t>
        </w:r>
      </w:ins>
      <w:ins w:id="862" w:author="Keene-Snickers,Lexi" w:date="2025-02-25T12:12:00Z" w16du:dateUtc="2025-02-25T19:12:00Z">
        <w:r>
          <w:rPr>
            <w:rFonts w:ascii="Arial" w:hAnsi="Arial" w:cs="Arial"/>
            <w:sz w:val="22"/>
            <w:szCs w:val="22"/>
          </w:rPr>
          <w:t xml:space="preserve">vailable in the National Center for Biotechnology and Information under the SRA accession numbers: </w:t>
        </w:r>
      </w:ins>
      <w:ins w:id="863" w:author="Keene-Snickers,Lexi" w:date="2025-02-25T12:13:00Z" w16du:dateUtc="2025-02-25T19:13:00Z">
        <w:r>
          <w:rPr>
            <w:rFonts w:ascii="Arial" w:hAnsi="Arial" w:cs="Arial"/>
            <w:sz w:val="22"/>
            <w:szCs w:val="22"/>
          </w:rPr>
          <w:t>SRR30712177-</w:t>
        </w:r>
        <w:r w:rsidR="007B249E">
          <w:rPr>
            <w:rFonts w:ascii="Arial" w:hAnsi="Arial" w:cs="Arial"/>
            <w:sz w:val="22"/>
            <w:szCs w:val="22"/>
          </w:rPr>
          <w:t>SRR30712331 and the nucleotide access</w:t>
        </w:r>
      </w:ins>
      <w:ins w:id="864" w:author="Keene-Snickers,Lexi" w:date="2025-02-25T12:14:00Z" w16du:dateUtc="2025-02-25T19:14:00Z">
        <w:r w:rsidR="007B249E">
          <w:rPr>
            <w:rFonts w:ascii="Arial" w:hAnsi="Arial" w:cs="Arial"/>
            <w:sz w:val="22"/>
            <w:szCs w:val="22"/>
          </w:rPr>
          <w:t>ion numbers: PQ624841-PQ625194, PQ625196-</w:t>
        </w:r>
      </w:ins>
      <w:ins w:id="865" w:author="Keene-Snickers,Lexi" w:date="2025-02-25T12:15:00Z" w16du:dateUtc="2025-02-25T19:15:00Z">
        <w:r w:rsidR="007B249E">
          <w:rPr>
            <w:rFonts w:ascii="Arial" w:hAnsi="Arial" w:cs="Arial"/>
            <w:sz w:val="22"/>
            <w:szCs w:val="22"/>
          </w:rPr>
          <w:t xml:space="preserve">PQ625214, and [ADD SRA accessions]. The scripts used to analyze the data, raw RT-qPCR data and metadata can be found </w:t>
        </w:r>
      </w:ins>
      <w:ins w:id="866" w:author="Keene-Snickers,Lexi" w:date="2025-02-25T12:16:00Z" w16du:dateUtc="2025-02-25T19:16:00Z">
        <w:r w:rsidR="007B249E">
          <w:rPr>
            <w:rFonts w:ascii="Arial" w:hAnsi="Arial" w:cs="Arial"/>
            <w:sz w:val="22"/>
            <w:szCs w:val="22"/>
          </w:rPr>
          <w:t>at this</w:t>
        </w:r>
      </w:ins>
      <w:ins w:id="867" w:author="Keene-Snickers,Lexi" w:date="2025-02-25T12:15:00Z" w16du:dateUtc="2025-02-25T19:15:00Z">
        <w:r w:rsidR="007B249E">
          <w:rPr>
            <w:rFonts w:ascii="Arial" w:hAnsi="Arial" w:cs="Arial"/>
            <w:sz w:val="22"/>
            <w:szCs w:val="22"/>
          </w:rPr>
          <w:t xml:space="preserve"> </w:t>
        </w:r>
      </w:ins>
      <w:ins w:id="868" w:author="Keene-Snickers,Lexi" w:date="2025-02-25T12:16:00Z" w16du:dateUtc="2025-02-25T19:16:00Z">
        <w:r w:rsidR="007B249E">
          <w:rPr>
            <w:rFonts w:ascii="Arial" w:hAnsi="Arial" w:cs="Arial"/>
            <w:sz w:val="22"/>
            <w:szCs w:val="22"/>
          </w:rPr>
          <w:t xml:space="preserve">GitHub repository: </w:t>
        </w:r>
      </w:ins>
      <w:ins w:id="869" w:author="Keene-Snickers,Lexi" w:date="2025-02-25T12:21:00Z" w16du:dateUtc="2025-02-25T19:21:00Z">
        <w:r w:rsidR="007B249E">
          <w:rPr>
            <w:rFonts w:ascii="Arial" w:hAnsi="Arial" w:cs="Arial"/>
            <w:sz w:val="22"/>
            <w:szCs w:val="22"/>
          </w:rPr>
          <w:fldChar w:fldCharType="begin"/>
        </w:r>
        <w:r w:rsidR="007B249E">
          <w:rPr>
            <w:rFonts w:ascii="Arial" w:hAnsi="Arial" w:cs="Arial"/>
            <w:sz w:val="22"/>
            <w:szCs w:val="22"/>
          </w:rPr>
          <w:instrText>HYPERLINK "</w:instrText>
        </w:r>
        <w:r w:rsidR="007B249E" w:rsidRPr="007B249E">
          <w:rPr>
            <w:rFonts w:ascii="Arial" w:hAnsi="Arial" w:cs="Arial"/>
            <w:sz w:val="22"/>
            <w:szCs w:val="22"/>
          </w:rPr>
          <w:instrText>https://github.com/LKeene/DiverseCollections</w:instrText>
        </w:r>
        <w:r w:rsidR="007B249E">
          <w:rPr>
            <w:rFonts w:ascii="Arial" w:hAnsi="Arial" w:cs="Arial"/>
            <w:sz w:val="22"/>
            <w:szCs w:val="22"/>
          </w:rPr>
          <w:instrText>"</w:instrText>
        </w:r>
        <w:r w:rsidR="007B249E">
          <w:rPr>
            <w:rFonts w:ascii="Arial" w:hAnsi="Arial" w:cs="Arial"/>
            <w:sz w:val="22"/>
            <w:szCs w:val="22"/>
          </w:rPr>
          <w:fldChar w:fldCharType="separate"/>
        </w:r>
        <w:r w:rsidR="007B249E" w:rsidRPr="0005747E">
          <w:rPr>
            <w:rStyle w:val="Hyperlink"/>
            <w:rFonts w:ascii="Arial" w:hAnsi="Arial" w:cs="Arial"/>
            <w:sz w:val="22"/>
            <w:szCs w:val="22"/>
          </w:rPr>
          <w:t>https://github.com/LKeene/DiverseCollections</w:t>
        </w:r>
        <w:r w:rsidR="007B249E">
          <w:rPr>
            <w:rFonts w:ascii="Arial" w:hAnsi="Arial" w:cs="Arial"/>
            <w:sz w:val="22"/>
            <w:szCs w:val="22"/>
          </w:rPr>
          <w:fldChar w:fldCharType="end"/>
        </w:r>
        <w:r w:rsidR="007B249E">
          <w:rPr>
            <w:rFonts w:ascii="Arial" w:hAnsi="Arial" w:cs="Arial"/>
            <w:sz w:val="22"/>
            <w:szCs w:val="22"/>
          </w:rPr>
          <w:t xml:space="preserve">. </w:t>
        </w:r>
      </w:ins>
    </w:p>
    <w:p w14:paraId="3A2081DF" w14:textId="77777777" w:rsidR="00641623" w:rsidRDefault="00641623" w:rsidP="00081385">
      <w:pPr>
        <w:spacing w:line="360" w:lineRule="auto"/>
        <w:rPr>
          <w:rFonts w:ascii="Arial" w:hAnsi="Arial" w:cs="Arial"/>
          <w:sz w:val="22"/>
          <w:szCs w:val="22"/>
        </w:rPr>
      </w:pPr>
    </w:p>
    <w:p w14:paraId="17FC937C" w14:textId="7C291C42" w:rsidR="00641623" w:rsidRPr="00641623" w:rsidRDefault="00641623" w:rsidP="00081385">
      <w:pPr>
        <w:spacing w:line="360" w:lineRule="auto"/>
        <w:rPr>
          <w:rFonts w:ascii="Arial" w:hAnsi="Arial" w:cs="Arial"/>
          <w:b/>
          <w:bCs/>
          <w:sz w:val="22"/>
          <w:szCs w:val="22"/>
        </w:rPr>
      </w:pPr>
      <w:r w:rsidRPr="00641623">
        <w:rPr>
          <w:rFonts w:ascii="Arial" w:hAnsi="Arial" w:cs="Arial"/>
          <w:b/>
          <w:bCs/>
          <w:sz w:val="22"/>
          <w:szCs w:val="22"/>
        </w:rPr>
        <w:t>FUNDING</w:t>
      </w:r>
    </w:p>
    <w:p w14:paraId="04ACE9A3" w14:textId="54DF6C9B" w:rsidR="00641623" w:rsidRDefault="00641623" w:rsidP="00081385">
      <w:pPr>
        <w:spacing w:line="360" w:lineRule="auto"/>
        <w:rPr>
          <w:rFonts w:ascii="Arial" w:hAnsi="Arial" w:cs="Arial"/>
          <w:sz w:val="22"/>
          <w:szCs w:val="22"/>
        </w:rPr>
      </w:pPr>
      <w:r>
        <w:rPr>
          <w:rFonts w:ascii="Arial" w:hAnsi="Arial" w:cs="Arial"/>
          <w:sz w:val="22"/>
          <w:szCs w:val="22"/>
        </w:rPr>
        <w:t>NSF IOS 2048214 (AHK, ALB and MDS)</w:t>
      </w:r>
      <w:ins w:id="870" w:author="Keene-Snickers,Lexi" w:date="2025-02-25T12:10:00Z" w16du:dateUtc="2025-02-25T19:10:00Z">
        <w:r w:rsidR="00AF5B12">
          <w:rPr>
            <w:rFonts w:ascii="Arial" w:hAnsi="Arial" w:cs="Arial"/>
            <w:sz w:val="22"/>
            <w:szCs w:val="22"/>
          </w:rPr>
          <w:t>,</w:t>
        </w:r>
      </w:ins>
      <w:del w:id="871" w:author="Keene-Snickers,Lexi" w:date="2025-02-25T12:10:00Z" w16du:dateUtc="2025-02-25T19:10:00Z">
        <w:r w:rsidDel="00AF5B12">
          <w:rPr>
            <w:rFonts w:ascii="Arial" w:hAnsi="Arial" w:cs="Arial"/>
            <w:sz w:val="22"/>
            <w:szCs w:val="22"/>
          </w:rPr>
          <w:delText xml:space="preserve"> and</w:delText>
        </w:r>
      </w:del>
      <w:r>
        <w:rPr>
          <w:rFonts w:ascii="Arial" w:hAnsi="Arial" w:cs="Arial"/>
          <w:sz w:val="22"/>
          <w:szCs w:val="22"/>
        </w:rPr>
        <w:t xml:space="preserve"> NIH T32GM132057 (AHK)</w:t>
      </w:r>
      <w:ins w:id="872" w:author="Stenglein,Mark" w:date="2025-02-20T12:12:00Z" w16du:dateUtc="2025-02-20T19:12:00Z">
        <w:r w:rsidR="00E860EA">
          <w:rPr>
            <w:rFonts w:ascii="Arial" w:hAnsi="Arial" w:cs="Arial"/>
            <w:sz w:val="22"/>
            <w:szCs w:val="22"/>
          </w:rPr>
          <w:t>,</w:t>
        </w:r>
      </w:ins>
      <w:ins w:id="873" w:author="Keene-Snickers,Lexi" w:date="2025-02-25T12:10:00Z" w16du:dateUtc="2025-02-25T19:10:00Z">
        <w:r w:rsidR="00AF5B12" w:rsidRPr="00AF5B12">
          <w:t xml:space="preserve"> </w:t>
        </w:r>
        <w:r w:rsidR="00AF5B12">
          <w:rPr>
            <w:rFonts w:ascii="Arial" w:hAnsi="Arial" w:cs="Arial"/>
            <w:sz w:val="22"/>
            <w:szCs w:val="22"/>
          </w:rPr>
          <w:t xml:space="preserve">and </w:t>
        </w:r>
        <w:r w:rsidR="00AF5B12" w:rsidRPr="00AF5B12">
          <w:rPr>
            <w:rFonts w:ascii="Arial" w:hAnsi="Arial" w:cs="Arial"/>
            <w:sz w:val="22"/>
            <w:szCs w:val="22"/>
          </w:rPr>
          <w:t>NIH/NCATS Colorado CTSA Grant Number UL1 TR002535</w:t>
        </w:r>
      </w:ins>
      <w:ins w:id="874" w:author="Stenglein,Mark" w:date="2025-02-20T12:12:00Z" w16du:dateUtc="2025-02-20T19:12:00Z">
        <w:del w:id="875" w:author="Keene-Snickers,Lexi" w:date="2025-02-25T12:10:00Z" w16du:dateUtc="2025-02-25T19:10:00Z">
          <w:r w:rsidR="00E860EA" w:rsidDel="00AF5B12">
            <w:rPr>
              <w:rFonts w:ascii="Arial" w:hAnsi="Arial" w:cs="Arial"/>
              <w:sz w:val="22"/>
              <w:szCs w:val="22"/>
            </w:rPr>
            <w:delText xml:space="preserve">  Add computational resources funding blurb from cctsi-104 welcome screen.</w:delText>
          </w:r>
        </w:del>
      </w:ins>
    </w:p>
    <w:p w14:paraId="722D612A" w14:textId="65ABBB21" w:rsidR="0094106B" w:rsidRDefault="0094106B" w:rsidP="00081385">
      <w:pPr>
        <w:spacing w:line="360" w:lineRule="auto"/>
        <w:rPr>
          <w:rFonts w:ascii="Arial" w:hAnsi="Arial" w:cs="Arial"/>
          <w:sz w:val="22"/>
          <w:szCs w:val="22"/>
        </w:rPr>
      </w:pPr>
    </w:p>
    <w:p w14:paraId="71DD3E70" w14:textId="2A83F0BD" w:rsidR="0094106B" w:rsidRPr="00081385" w:rsidRDefault="0094106B" w:rsidP="00081385">
      <w:pPr>
        <w:spacing w:line="360" w:lineRule="auto"/>
        <w:rPr>
          <w:rFonts w:ascii="Arial" w:hAnsi="Arial" w:cs="Arial"/>
          <w:b/>
          <w:bCs/>
          <w:sz w:val="22"/>
          <w:szCs w:val="22"/>
        </w:rPr>
      </w:pPr>
      <w:r w:rsidRPr="00081385">
        <w:rPr>
          <w:rFonts w:ascii="Arial" w:hAnsi="Arial" w:cs="Arial"/>
          <w:b/>
          <w:bCs/>
          <w:sz w:val="22"/>
          <w:szCs w:val="22"/>
        </w:rPr>
        <w:lastRenderedPageBreak/>
        <w:t>REFERENCES</w:t>
      </w:r>
    </w:p>
    <w:p w14:paraId="33F56674" w14:textId="77777777" w:rsidR="0094106B" w:rsidRDefault="0094106B" w:rsidP="00641623">
      <w:pPr>
        <w:spacing w:line="360" w:lineRule="auto"/>
        <w:rPr>
          <w:rFonts w:ascii="Arial" w:hAnsi="Arial" w:cs="Arial"/>
          <w:sz w:val="22"/>
          <w:szCs w:val="22"/>
        </w:rPr>
      </w:pPr>
    </w:p>
    <w:sdt>
      <w:sdtPr>
        <w:rPr>
          <w:rFonts w:ascii="Arial" w:hAnsi="Arial" w:cs="Arial"/>
          <w:bCs/>
          <w:color w:val="000000"/>
          <w:sz w:val="22"/>
          <w:szCs w:val="22"/>
        </w:rPr>
        <w:tag w:val="MENDELEY_BIBLIOGRAPHY"/>
        <w:id w:val="-566191981"/>
        <w:placeholder>
          <w:docPart w:val="DefaultPlaceholder_-1854013440"/>
        </w:placeholder>
      </w:sdtPr>
      <w:sdtContent>
        <w:p w14:paraId="4C12F2AA" w14:textId="77777777" w:rsidR="008E7E2D" w:rsidRDefault="008E7E2D">
          <w:pPr>
            <w:autoSpaceDE w:val="0"/>
            <w:autoSpaceDN w:val="0"/>
            <w:ind w:hanging="640"/>
            <w:divId w:val="935409130"/>
            <w:rPr>
              <w:rFonts w:eastAsia="Times New Roman"/>
              <w:kern w:val="0"/>
              <w14:ligatures w14:val="none"/>
            </w:rPr>
          </w:pPr>
          <w:r>
            <w:rPr>
              <w:rFonts w:eastAsia="Times New Roman"/>
            </w:rPr>
            <w:t>1.</w:t>
          </w:r>
          <w:r>
            <w:rPr>
              <w:rFonts w:eastAsia="Times New Roman"/>
            </w:rPr>
            <w:tab/>
            <w:t xml:space="preserve">Cross, S. T. </w:t>
          </w:r>
          <w:r>
            <w:rPr>
              <w:rFonts w:eastAsia="Times New Roman"/>
              <w:i/>
              <w:iCs/>
            </w:rPr>
            <w:t>et al.</w:t>
          </w:r>
          <w:r>
            <w:rPr>
              <w:rFonts w:eastAsia="Times New Roman"/>
            </w:rPr>
            <w:t xml:space="preserve"> Partitiviruses Infecting Drosophila melanogaster and Aedes aegypti Exhibit Efficient Biparental Vertical Transmission. </w:t>
          </w:r>
          <w:r>
            <w:rPr>
              <w:rFonts w:eastAsia="Times New Roman"/>
              <w:i/>
              <w:iCs/>
            </w:rPr>
            <w:t>J Virol</w:t>
          </w:r>
          <w:r>
            <w:rPr>
              <w:rFonts w:eastAsia="Times New Roman"/>
            </w:rPr>
            <w:t xml:space="preserve"> </w:t>
          </w:r>
          <w:r>
            <w:rPr>
              <w:rFonts w:eastAsia="Times New Roman"/>
              <w:b/>
              <w:bCs/>
            </w:rPr>
            <w:t>94</w:t>
          </w:r>
          <w:r>
            <w:rPr>
              <w:rFonts w:eastAsia="Times New Roman"/>
            </w:rPr>
            <w:t>, (2020).</w:t>
          </w:r>
        </w:p>
        <w:p w14:paraId="0DF42F10" w14:textId="77777777" w:rsidR="008E7E2D" w:rsidRDefault="008E7E2D">
          <w:pPr>
            <w:autoSpaceDE w:val="0"/>
            <w:autoSpaceDN w:val="0"/>
            <w:ind w:hanging="640"/>
            <w:divId w:val="1434745886"/>
            <w:rPr>
              <w:rFonts w:eastAsia="Times New Roman"/>
            </w:rPr>
          </w:pPr>
          <w:r>
            <w:rPr>
              <w:rFonts w:eastAsia="Times New Roman"/>
            </w:rPr>
            <w:t>2.</w:t>
          </w:r>
          <w:r>
            <w:rPr>
              <w:rFonts w:eastAsia="Times New Roman"/>
            </w:rPr>
            <w:tab/>
            <w:t xml:space="preserve">Ortiz-Baez, A. S., Shi, M., Hoffmann, A. A. &amp; Holmes, E. C. RNA virome diversity and Wolbachia infection in individual Drosophila simulans flies. </w:t>
          </w:r>
          <w:r>
            <w:rPr>
              <w:rFonts w:eastAsia="Times New Roman"/>
              <w:i/>
              <w:iCs/>
            </w:rPr>
            <w:t>J Gen Virol</w:t>
          </w:r>
          <w:r>
            <w:rPr>
              <w:rFonts w:eastAsia="Times New Roman"/>
            </w:rPr>
            <w:t xml:space="preserve"> </w:t>
          </w:r>
          <w:r>
            <w:rPr>
              <w:rFonts w:eastAsia="Times New Roman"/>
              <w:b/>
              <w:bCs/>
            </w:rPr>
            <w:t>102</w:t>
          </w:r>
          <w:r>
            <w:rPr>
              <w:rFonts w:eastAsia="Times New Roman"/>
            </w:rPr>
            <w:t>, 001639 (2021).</w:t>
          </w:r>
        </w:p>
        <w:p w14:paraId="6BBE4157" w14:textId="77777777" w:rsidR="008E7E2D" w:rsidRDefault="008E7E2D">
          <w:pPr>
            <w:autoSpaceDE w:val="0"/>
            <w:autoSpaceDN w:val="0"/>
            <w:ind w:hanging="640"/>
            <w:divId w:val="1863737216"/>
            <w:rPr>
              <w:rFonts w:eastAsia="Times New Roman"/>
            </w:rPr>
          </w:pPr>
          <w:r>
            <w:rPr>
              <w:rFonts w:eastAsia="Times New Roman"/>
            </w:rPr>
            <w:t>3.</w:t>
          </w:r>
          <w:r>
            <w:rPr>
              <w:rFonts w:eastAsia="Times New Roman"/>
            </w:rPr>
            <w:tab/>
            <w:t xml:space="preserve">Webster, C. L. </w:t>
          </w:r>
          <w:r>
            <w:rPr>
              <w:rFonts w:eastAsia="Times New Roman"/>
              <w:i/>
              <w:iCs/>
            </w:rPr>
            <w:t>et al.</w:t>
          </w:r>
          <w:r>
            <w:rPr>
              <w:rFonts w:eastAsia="Times New Roman"/>
            </w:rPr>
            <w:t xml:space="preserve"> The Discovery, Distribution, and Evolution of Viruses Associated with Drosophila melanogaster. </w:t>
          </w:r>
          <w:r>
            <w:rPr>
              <w:rFonts w:eastAsia="Times New Roman"/>
              <w:i/>
              <w:iCs/>
            </w:rPr>
            <w:t>PLoS Biol</w:t>
          </w:r>
          <w:r>
            <w:rPr>
              <w:rFonts w:eastAsia="Times New Roman"/>
            </w:rPr>
            <w:t xml:space="preserve"> </w:t>
          </w:r>
          <w:r>
            <w:rPr>
              <w:rFonts w:eastAsia="Times New Roman"/>
              <w:b/>
              <w:bCs/>
            </w:rPr>
            <w:t>13</w:t>
          </w:r>
          <w:r>
            <w:rPr>
              <w:rFonts w:eastAsia="Times New Roman"/>
            </w:rPr>
            <w:t>, e1002210 (2015).</w:t>
          </w:r>
        </w:p>
        <w:p w14:paraId="7CDDA036" w14:textId="77777777" w:rsidR="008E7E2D" w:rsidRDefault="008E7E2D">
          <w:pPr>
            <w:autoSpaceDE w:val="0"/>
            <w:autoSpaceDN w:val="0"/>
            <w:ind w:hanging="640"/>
            <w:divId w:val="798496295"/>
            <w:rPr>
              <w:rFonts w:eastAsia="Times New Roman"/>
            </w:rPr>
          </w:pPr>
          <w:r>
            <w:rPr>
              <w:rFonts w:eastAsia="Times New Roman"/>
            </w:rPr>
            <w:t>4.</w:t>
          </w:r>
          <w:r>
            <w:rPr>
              <w:rFonts w:eastAsia="Times New Roman"/>
            </w:rPr>
            <w:tab/>
            <w:t xml:space="preserve">Wallace, M. A. &amp; Obbard, D. J. Naturally occurring viruses of </w:t>
          </w:r>
          <w:r>
            <w:rPr>
              <w:rFonts w:eastAsia="Times New Roman"/>
              <w:i/>
              <w:iCs/>
            </w:rPr>
            <w:t>Drosophila</w:t>
          </w:r>
          <w:r>
            <w:rPr>
              <w:rFonts w:eastAsia="Times New Roman"/>
            </w:rPr>
            <w:t xml:space="preserve"> reduce offspring number and lifespan. </w:t>
          </w:r>
          <w:r>
            <w:rPr>
              <w:rFonts w:eastAsia="Times New Roman"/>
              <w:i/>
              <w:iCs/>
            </w:rPr>
            <w:t>Proceedings of the Royal Society B: Biological Sciences</w:t>
          </w:r>
          <w:r>
            <w:rPr>
              <w:rFonts w:eastAsia="Times New Roman"/>
            </w:rPr>
            <w:t xml:space="preserve"> </w:t>
          </w:r>
          <w:r>
            <w:rPr>
              <w:rFonts w:eastAsia="Times New Roman"/>
              <w:b/>
              <w:bCs/>
            </w:rPr>
            <w:t>291</w:t>
          </w:r>
          <w:r>
            <w:rPr>
              <w:rFonts w:eastAsia="Times New Roman"/>
            </w:rPr>
            <w:t>, (2024).</w:t>
          </w:r>
        </w:p>
        <w:p w14:paraId="5D583053" w14:textId="77777777" w:rsidR="008E7E2D" w:rsidRDefault="008E7E2D">
          <w:pPr>
            <w:autoSpaceDE w:val="0"/>
            <w:autoSpaceDN w:val="0"/>
            <w:ind w:hanging="640"/>
            <w:divId w:val="980381328"/>
            <w:rPr>
              <w:rFonts w:eastAsia="Times New Roman"/>
            </w:rPr>
          </w:pPr>
          <w:r>
            <w:rPr>
              <w:rFonts w:eastAsia="Times New Roman"/>
            </w:rPr>
            <w:t>5.</w:t>
          </w:r>
          <w:r>
            <w:rPr>
              <w:rFonts w:eastAsia="Times New Roman"/>
            </w:rPr>
            <w:tab/>
            <w:t xml:space="preserve">Cross, S. T. </w:t>
          </w:r>
          <w:r>
            <w:rPr>
              <w:rFonts w:eastAsia="Times New Roman"/>
              <w:i/>
              <w:iCs/>
            </w:rPr>
            <w:t>et al.</w:t>
          </w:r>
          <w:r>
            <w:rPr>
              <w:rFonts w:eastAsia="Times New Roman"/>
            </w:rPr>
            <w:t xml:space="preserve"> Galbut Virus Infection Minimally Influences Drosophila melanogaster Fitness Traits in a Strain and Sex-Dependent Manner. </w:t>
          </w:r>
          <w:r>
            <w:rPr>
              <w:rFonts w:eastAsia="Times New Roman"/>
              <w:i/>
              <w:iCs/>
            </w:rPr>
            <w:t>Viruses</w:t>
          </w:r>
          <w:r>
            <w:rPr>
              <w:rFonts w:eastAsia="Times New Roman"/>
            </w:rPr>
            <w:t xml:space="preserve"> </w:t>
          </w:r>
          <w:r>
            <w:rPr>
              <w:rFonts w:eastAsia="Times New Roman"/>
              <w:b/>
              <w:bCs/>
            </w:rPr>
            <w:t>15</w:t>
          </w:r>
          <w:r>
            <w:rPr>
              <w:rFonts w:eastAsia="Times New Roman"/>
            </w:rPr>
            <w:t>, 539 (2023).</w:t>
          </w:r>
        </w:p>
        <w:p w14:paraId="1B42D1F9" w14:textId="77777777" w:rsidR="008E7E2D" w:rsidRDefault="008E7E2D">
          <w:pPr>
            <w:autoSpaceDE w:val="0"/>
            <w:autoSpaceDN w:val="0"/>
            <w:ind w:hanging="640"/>
            <w:divId w:val="157428505"/>
            <w:rPr>
              <w:rFonts w:eastAsia="Times New Roman"/>
            </w:rPr>
          </w:pPr>
          <w:r>
            <w:rPr>
              <w:rFonts w:eastAsia="Times New Roman"/>
            </w:rPr>
            <w:t>6.</w:t>
          </w:r>
          <w:r>
            <w:rPr>
              <w:rFonts w:eastAsia="Times New Roman"/>
            </w:rPr>
            <w:tab/>
            <w:t xml:space="preserve">Keller, A. Drosophila melanogaster’s history as a human commensal. </w:t>
          </w:r>
          <w:r>
            <w:rPr>
              <w:rFonts w:eastAsia="Times New Roman"/>
              <w:i/>
              <w:iCs/>
            </w:rPr>
            <w:t>Current Biology</w:t>
          </w:r>
          <w:r>
            <w:rPr>
              <w:rFonts w:eastAsia="Times New Roman"/>
            </w:rPr>
            <w:t xml:space="preserve"> </w:t>
          </w:r>
          <w:r>
            <w:rPr>
              <w:rFonts w:eastAsia="Times New Roman"/>
              <w:b/>
              <w:bCs/>
            </w:rPr>
            <w:t>17</w:t>
          </w:r>
          <w:r>
            <w:rPr>
              <w:rFonts w:eastAsia="Times New Roman"/>
            </w:rPr>
            <w:t>, PR77-R81 (2007).</w:t>
          </w:r>
        </w:p>
        <w:p w14:paraId="6D7DED8F" w14:textId="77777777" w:rsidR="008E7E2D" w:rsidRDefault="008E7E2D">
          <w:pPr>
            <w:autoSpaceDE w:val="0"/>
            <w:autoSpaceDN w:val="0"/>
            <w:ind w:hanging="640"/>
            <w:divId w:val="687832217"/>
            <w:rPr>
              <w:rFonts w:eastAsia="Times New Roman"/>
            </w:rPr>
          </w:pPr>
          <w:r>
            <w:rPr>
              <w:rFonts w:eastAsia="Times New Roman"/>
            </w:rPr>
            <w:t>7.</w:t>
          </w:r>
          <w:r>
            <w:rPr>
              <w:rFonts w:eastAsia="Times New Roman"/>
            </w:rPr>
            <w:tab/>
            <w:t xml:space="preserve">Wallace, M. A. </w:t>
          </w:r>
          <w:r>
            <w:rPr>
              <w:rFonts w:eastAsia="Times New Roman"/>
              <w:i/>
              <w:iCs/>
            </w:rPr>
            <w:t>et al.</w:t>
          </w:r>
          <w:r>
            <w:rPr>
              <w:rFonts w:eastAsia="Times New Roman"/>
            </w:rPr>
            <w:t xml:space="preserve"> The discovery, distribution, and diversity of DNA viruses associated with </w:t>
          </w:r>
          <w:r>
            <w:rPr>
              <w:rFonts w:eastAsia="Times New Roman"/>
              <w:i/>
              <w:iCs/>
            </w:rPr>
            <w:t>Drosophila melanogaster</w:t>
          </w:r>
          <w:r>
            <w:rPr>
              <w:rFonts w:eastAsia="Times New Roman"/>
            </w:rPr>
            <w:t xml:space="preserve"> in Europe. </w:t>
          </w:r>
          <w:r>
            <w:rPr>
              <w:rFonts w:eastAsia="Times New Roman"/>
              <w:i/>
              <w:iCs/>
            </w:rPr>
            <w:t>Virus Evol</w:t>
          </w:r>
          <w:r>
            <w:rPr>
              <w:rFonts w:eastAsia="Times New Roman"/>
            </w:rPr>
            <w:t xml:space="preserve"> </w:t>
          </w:r>
          <w:r>
            <w:rPr>
              <w:rFonts w:eastAsia="Times New Roman"/>
              <w:b/>
              <w:bCs/>
            </w:rPr>
            <w:t>7</w:t>
          </w:r>
          <w:r>
            <w:rPr>
              <w:rFonts w:eastAsia="Times New Roman"/>
            </w:rPr>
            <w:t>, veab031 (2021).</w:t>
          </w:r>
        </w:p>
        <w:p w14:paraId="130F7852" w14:textId="77777777" w:rsidR="008E7E2D" w:rsidRDefault="008E7E2D">
          <w:pPr>
            <w:autoSpaceDE w:val="0"/>
            <w:autoSpaceDN w:val="0"/>
            <w:ind w:hanging="640"/>
            <w:divId w:val="698121162"/>
            <w:rPr>
              <w:rFonts w:eastAsia="Times New Roman"/>
            </w:rPr>
          </w:pPr>
          <w:r>
            <w:rPr>
              <w:rFonts w:eastAsia="Times New Roman"/>
            </w:rPr>
            <w:t>8.</w:t>
          </w:r>
          <w:r>
            <w:rPr>
              <w:rFonts w:eastAsia="Times New Roman"/>
            </w:rPr>
            <w:tab/>
            <w:t>Keene-Snickers, A. H., Dunham, T. J. &amp; Stenglein, M. D. Experimental assessment of 3D-printed traps and chemical attractants for the collection of wild Drosophila melanogaster. Preprint at https://doi.org/10.1101/2025.01.28.635319 (2025).</w:t>
          </w:r>
        </w:p>
        <w:p w14:paraId="53878E85" w14:textId="77777777" w:rsidR="008E7E2D" w:rsidRDefault="008E7E2D">
          <w:pPr>
            <w:autoSpaceDE w:val="0"/>
            <w:autoSpaceDN w:val="0"/>
            <w:ind w:hanging="640"/>
            <w:divId w:val="1497498866"/>
            <w:rPr>
              <w:rFonts w:eastAsia="Times New Roman"/>
            </w:rPr>
          </w:pPr>
          <w:r>
            <w:rPr>
              <w:rFonts w:eastAsia="Times New Roman"/>
            </w:rPr>
            <w:t>9.</w:t>
          </w:r>
          <w:r>
            <w:rPr>
              <w:rFonts w:eastAsia="Times New Roman"/>
            </w:rPr>
            <w:tab/>
            <w:t xml:space="preserve">Albrecht, T. </w:t>
          </w:r>
          <w:r>
            <w:rPr>
              <w:rFonts w:eastAsia="Times New Roman"/>
              <w:i/>
              <w:iCs/>
            </w:rPr>
            <w:t>et al.</w:t>
          </w:r>
          <w:r>
            <w:rPr>
              <w:rFonts w:eastAsia="Times New Roman"/>
            </w:rPr>
            <w:t xml:space="preserve"> Occurrence of Wheat Curl Mite and Mite-Vectored Viruses of Wheat in Colorado and Insights into the Wheat Virome. </w:t>
          </w:r>
          <w:r>
            <w:rPr>
              <w:rFonts w:eastAsia="Times New Roman"/>
              <w:i/>
              <w:iCs/>
            </w:rPr>
            <w:t>Plant Dis</w:t>
          </w:r>
          <w:r>
            <w:rPr>
              <w:rFonts w:eastAsia="Times New Roman"/>
            </w:rPr>
            <w:t xml:space="preserve"> </w:t>
          </w:r>
          <w:r>
            <w:rPr>
              <w:rFonts w:eastAsia="Times New Roman"/>
              <w:b/>
              <w:bCs/>
            </w:rPr>
            <w:t>106</w:t>
          </w:r>
          <w:r>
            <w:rPr>
              <w:rFonts w:eastAsia="Times New Roman"/>
            </w:rPr>
            <w:t>, 2678–2688 (2022).</w:t>
          </w:r>
        </w:p>
        <w:p w14:paraId="12736F04" w14:textId="77777777" w:rsidR="008E7E2D" w:rsidRDefault="008E7E2D">
          <w:pPr>
            <w:autoSpaceDE w:val="0"/>
            <w:autoSpaceDN w:val="0"/>
            <w:ind w:hanging="640"/>
            <w:divId w:val="11534532"/>
            <w:rPr>
              <w:rFonts w:eastAsia="Times New Roman"/>
            </w:rPr>
          </w:pPr>
          <w:r>
            <w:rPr>
              <w:rFonts w:eastAsia="Times New Roman"/>
            </w:rPr>
            <w:t>10.</w:t>
          </w:r>
          <w:r>
            <w:rPr>
              <w:rFonts w:eastAsia="Times New Roman"/>
            </w:rPr>
            <w:tab/>
            <w:t xml:space="preserve">Kapuscinski, M. L. </w:t>
          </w:r>
          <w:r>
            <w:rPr>
              <w:rFonts w:eastAsia="Times New Roman"/>
              <w:i/>
              <w:iCs/>
            </w:rPr>
            <w:t>et al.</w:t>
          </w:r>
          <w:r>
            <w:rPr>
              <w:rFonts w:eastAsia="Times New Roman"/>
            </w:rPr>
            <w:t xml:space="preserve"> Genomic characterization of 99 viruses from the bunyavirus families Nairoviridae, Peribunyaviridae, and Phenuiviridae, including 35 previously unsequenced viruses. </w:t>
          </w:r>
          <w:r>
            <w:rPr>
              <w:rFonts w:eastAsia="Times New Roman"/>
              <w:i/>
              <w:iCs/>
            </w:rPr>
            <w:t>PLoS Pathog</w:t>
          </w:r>
          <w:r>
            <w:rPr>
              <w:rFonts w:eastAsia="Times New Roman"/>
            </w:rPr>
            <w:t xml:space="preserve"> </w:t>
          </w:r>
          <w:r>
            <w:rPr>
              <w:rFonts w:eastAsia="Times New Roman"/>
              <w:b/>
              <w:bCs/>
            </w:rPr>
            <w:t>17</w:t>
          </w:r>
          <w:r>
            <w:rPr>
              <w:rFonts w:eastAsia="Times New Roman"/>
            </w:rPr>
            <w:t>, e1009315 (2021).</w:t>
          </w:r>
        </w:p>
        <w:p w14:paraId="7176B91A" w14:textId="77777777" w:rsidR="008E7E2D" w:rsidRDefault="008E7E2D">
          <w:pPr>
            <w:autoSpaceDE w:val="0"/>
            <w:autoSpaceDN w:val="0"/>
            <w:ind w:hanging="640"/>
            <w:divId w:val="1167549772"/>
            <w:rPr>
              <w:rFonts w:eastAsia="Times New Roman"/>
            </w:rPr>
          </w:pPr>
          <w:r>
            <w:rPr>
              <w:rFonts w:eastAsia="Times New Roman"/>
            </w:rPr>
            <w:t>11.</w:t>
          </w:r>
          <w:r>
            <w:rPr>
              <w:rFonts w:eastAsia="Times New Roman"/>
            </w:rPr>
            <w:tab/>
            <w:t xml:space="preserve">Stenglein, M. D. </w:t>
          </w:r>
          <w:r>
            <w:rPr>
              <w:rFonts w:eastAsia="Times New Roman"/>
              <w:i/>
              <w:iCs/>
            </w:rPr>
            <w:t>et al.</w:t>
          </w:r>
          <w:r>
            <w:rPr>
              <w:rFonts w:eastAsia="Times New Roman"/>
            </w:rPr>
            <w:t xml:space="preserve"> Widespread recombination, reassortment, and transmission of unbalanced compound viral genotypes in natural arenavirus infections. </w:t>
          </w:r>
          <w:r>
            <w:rPr>
              <w:rFonts w:eastAsia="Times New Roman"/>
              <w:i/>
              <w:iCs/>
            </w:rPr>
            <w:t>PLoS Pathog</w:t>
          </w:r>
          <w:r>
            <w:rPr>
              <w:rFonts w:eastAsia="Times New Roman"/>
            </w:rPr>
            <w:t xml:space="preserve"> </w:t>
          </w:r>
          <w:r>
            <w:rPr>
              <w:rFonts w:eastAsia="Times New Roman"/>
              <w:b/>
              <w:bCs/>
            </w:rPr>
            <w:t>11</w:t>
          </w:r>
          <w:r>
            <w:rPr>
              <w:rFonts w:eastAsia="Times New Roman"/>
            </w:rPr>
            <w:t>, e1004900 (2015).</w:t>
          </w:r>
        </w:p>
        <w:p w14:paraId="72A813AD" w14:textId="77777777" w:rsidR="008E7E2D" w:rsidRDefault="008E7E2D">
          <w:pPr>
            <w:autoSpaceDE w:val="0"/>
            <w:autoSpaceDN w:val="0"/>
            <w:ind w:hanging="640"/>
            <w:divId w:val="1103108550"/>
            <w:rPr>
              <w:rFonts w:eastAsia="Times New Roman"/>
            </w:rPr>
          </w:pPr>
          <w:r>
            <w:rPr>
              <w:rFonts w:eastAsia="Times New Roman"/>
            </w:rPr>
            <w:t>12.</w:t>
          </w:r>
          <w:r>
            <w:rPr>
              <w:rFonts w:eastAsia="Times New Roman"/>
            </w:rPr>
            <w:tab/>
            <w:t>Keene, A. H. &amp; Stenglein, M. D. Sequencing RNA from old, dried specimens reveals past viromes and properties of long-surviving RNA. Preprint at https://doi.org/10.1101/2024.10.03.616531 (2024).</w:t>
          </w:r>
        </w:p>
        <w:p w14:paraId="3507D001" w14:textId="77777777" w:rsidR="008E7E2D" w:rsidRDefault="008E7E2D">
          <w:pPr>
            <w:autoSpaceDE w:val="0"/>
            <w:autoSpaceDN w:val="0"/>
            <w:ind w:hanging="640"/>
            <w:divId w:val="861866923"/>
            <w:rPr>
              <w:rFonts w:eastAsia="Times New Roman"/>
            </w:rPr>
          </w:pPr>
          <w:r>
            <w:rPr>
              <w:rFonts w:eastAsia="Times New Roman"/>
            </w:rPr>
            <w:t>13.</w:t>
          </w:r>
          <w:r>
            <w:rPr>
              <w:rFonts w:eastAsia="Times New Roman"/>
            </w:rPr>
            <w:tab/>
            <w:t xml:space="preserve">Botella, L., Vainio, E. J., Hantula, J., Diez, J. J. &amp; Jankovsky, L. Description and prevalence of a putative novel mycovirus within the conifer pathogen Gremmeniella abietina. </w:t>
          </w:r>
          <w:r>
            <w:rPr>
              <w:rFonts w:eastAsia="Times New Roman"/>
              <w:i/>
              <w:iCs/>
            </w:rPr>
            <w:t>Arch Virol</w:t>
          </w:r>
          <w:r>
            <w:rPr>
              <w:rFonts w:eastAsia="Times New Roman"/>
            </w:rPr>
            <w:t xml:space="preserve"> </w:t>
          </w:r>
          <w:r>
            <w:rPr>
              <w:rFonts w:eastAsia="Times New Roman"/>
              <w:b/>
              <w:bCs/>
            </w:rPr>
            <w:t>160</w:t>
          </w:r>
          <w:r>
            <w:rPr>
              <w:rFonts w:eastAsia="Times New Roman"/>
            </w:rPr>
            <w:t>, 1967–1975 (2015).</w:t>
          </w:r>
        </w:p>
        <w:p w14:paraId="07C38F75" w14:textId="77777777" w:rsidR="008E7E2D" w:rsidRDefault="008E7E2D">
          <w:pPr>
            <w:autoSpaceDE w:val="0"/>
            <w:autoSpaceDN w:val="0"/>
            <w:ind w:hanging="640"/>
            <w:divId w:val="1006906822"/>
            <w:rPr>
              <w:rFonts w:eastAsia="Times New Roman"/>
            </w:rPr>
          </w:pPr>
          <w:r>
            <w:rPr>
              <w:rFonts w:eastAsia="Times New Roman"/>
            </w:rPr>
            <w:t>14.</w:t>
          </w:r>
          <w:r>
            <w:rPr>
              <w:rFonts w:eastAsia="Times New Roman"/>
            </w:rPr>
            <w:tab/>
            <w:t xml:space="preserve">Kosakovsky Pond, S. L. &amp; Frost, S. D. W. Not So Different After All: A Comparison of Methods for Detecting Amino Acid Sites Under Selection. </w:t>
          </w:r>
          <w:r>
            <w:rPr>
              <w:rFonts w:eastAsia="Times New Roman"/>
              <w:i/>
              <w:iCs/>
            </w:rPr>
            <w:t>Mol Biol Evol</w:t>
          </w:r>
          <w:r>
            <w:rPr>
              <w:rFonts w:eastAsia="Times New Roman"/>
            </w:rPr>
            <w:t xml:space="preserve"> </w:t>
          </w:r>
          <w:r>
            <w:rPr>
              <w:rFonts w:eastAsia="Times New Roman"/>
              <w:b/>
              <w:bCs/>
            </w:rPr>
            <w:t>22</w:t>
          </w:r>
          <w:r>
            <w:rPr>
              <w:rFonts w:eastAsia="Times New Roman"/>
            </w:rPr>
            <w:t>, 1208–1222 (2005).</w:t>
          </w:r>
        </w:p>
        <w:p w14:paraId="74632DDA" w14:textId="77777777" w:rsidR="008E7E2D" w:rsidRDefault="008E7E2D">
          <w:pPr>
            <w:autoSpaceDE w:val="0"/>
            <w:autoSpaceDN w:val="0"/>
            <w:ind w:hanging="640"/>
            <w:divId w:val="1229995761"/>
            <w:rPr>
              <w:rFonts w:eastAsia="Times New Roman"/>
            </w:rPr>
          </w:pPr>
          <w:r>
            <w:rPr>
              <w:rFonts w:eastAsia="Times New Roman"/>
            </w:rPr>
            <w:t>15.</w:t>
          </w:r>
          <w:r>
            <w:rPr>
              <w:rFonts w:eastAsia="Times New Roman"/>
            </w:rPr>
            <w:tab/>
            <w:t xml:space="preserve">Boldogh, I., Albrecht, T. &amp; Porter, D. D. </w:t>
          </w:r>
          <w:r>
            <w:rPr>
              <w:rFonts w:eastAsia="Times New Roman"/>
              <w:i/>
              <w:iCs/>
            </w:rPr>
            <w:t>Persistent Viral Infections</w:t>
          </w:r>
          <w:r>
            <w:rPr>
              <w:rFonts w:eastAsia="Times New Roman"/>
            </w:rPr>
            <w:t>. (Galveston, TX, 1996).</w:t>
          </w:r>
        </w:p>
        <w:p w14:paraId="1BE306CC" w14:textId="77777777" w:rsidR="008E7E2D" w:rsidRDefault="008E7E2D">
          <w:pPr>
            <w:autoSpaceDE w:val="0"/>
            <w:autoSpaceDN w:val="0"/>
            <w:ind w:hanging="640"/>
            <w:divId w:val="53551548"/>
            <w:rPr>
              <w:rFonts w:eastAsia="Times New Roman"/>
            </w:rPr>
          </w:pPr>
          <w:r>
            <w:rPr>
              <w:rFonts w:eastAsia="Times New Roman"/>
            </w:rPr>
            <w:lastRenderedPageBreak/>
            <w:t>16.</w:t>
          </w:r>
          <w:r>
            <w:rPr>
              <w:rFonts w:eastAsia="Times New Roman"/>
            </w:rPr>
            <w:tab/>
            <w:t xml:space="preserve">Sullivan, B. M., Teijaro, J. R., de la Torre, J. C. &amp; Oldstone, M. B. A. Early Virus-Host Interactions Dictate the Course of a Persistent Infection. </w:t>
          </w:r>
          <w:r>
            <w:rPr>
              <w:rFonts w:eastAsia="Times New Roman"/>
              <w:i/>
              <w:iCs/>
            </w:rPr>
            <w:t>PLoS Pathog</w:t>
          </w:r>
          <w:r>
            <w:rPr>
              <w:rFonts w:eastAsia="Times New Roman"/>
            </w:rPr>
            <w:t xml:space="preserve"> </w:t>
          </w:r>
          <w:r>
            <w:rPr>
              <w:rFonts w:eastAsia="Times New Roman"/>
              <w:b/>
              <w:bCs/>
            </w:rPr>
            <w:t>11</w:t>
          </w:r>
          <w:r>
            <w:rPr>
              <w:rFonts w:eastAsia="Times New Roman"/>
            </w:rPr>
            <w:t>, 1–14 (2015).</w:t>
          </w:r>
        </w:p>
        <w:p w14:paraId="6F888AA9" w14:textId="77777777" w:rsidR="008E7E2D" w:rsidRDefault="008E7E2D">
          <w:pPr>
            <w:autoSpaceDE w:val="0"/>
            <w:autoSpaceDN w:val="0"/>
            <w:ind w:hanging="640"/>
            <w:divId w:val="2021082107"/>
            <w:rPr>
              <w:rFonts w:eastAsia="Times New Roman"/>
            </w:rPr>
          </w:pPr>
          <w:r>
            <w:rPr>
              <w:rFonts w:eastAsia="Times New Roman"/>
            </w:rPr>
            <w:t>17.</w:t>
          </w:r>
          <w:r>
            <w:rPr>
              <w:rFonts w:eastAsia="Times New Roman"/>
            </w:rPr>
            <w:tab/>
            <w:t xml:space="preserve">Hilleman, M. R. Strategies and mechanisms for host and pathogen survival in acute and persistent viral infections. </w:t>
          </w:r>
          <w:r>
            <w:rPr>
              <w:rFonts w:eastAsia="Times New Roman"/>
              <w:i/>
              <w:iCs/>
            </w:rPr>
            <w:t>Proceedings of the National Academy of Sciences</w:t>
          </w:r>
          <w:r>
            <w:rPr>
              <w:rFonts w:eastAsia="Times New Roman"/>
            </w:rPr>
            <w:t xml:space="preserve"> </w:t>
          </w:r>
          <w:r>
            <w:rPr>
              <w:rFonts w:eastAsia="Times New Roman"/>
              <w:b/>
              <w:bCs/>
            </w:rPr>
            <w:t>101</w:t>
          </w:r>
          <w:r>
            <w:rPr>
              <w:rFonts w:eastAsia="Times New Roman"/>
            </w:rPr>
            <w:t>, 14560–14566 (2004).</w:t>
          </w:r>
        </w:p>
        <w:p w14:paraId="643C6B54" w14:textId="77777777" w:rsidR="008E7E2D" w:rsidRDefault="008E7E2D">
          <w:pPr>
            <w:autoSpaceDE w:val="0"/>
            <w:autoSpaceDN w:val="0"/>
            <w:ind w:hanging="640"/>
            <w:divId w:val="382096604"/>
            <w:rPr>
              <w:rFonts w:eastAsia="Times New Roman"/>
            </w:rPr>
          </w:pPr>
          <w:r>
            <w:rPr>
              <w:rFonts w:eastAsia="Times New Roman"/>
            </w:rPr>
            <w:t>18.</w:t>
          </w:r>
          <w:r>
            <w:rPr>
              <w:rFonts w:eastAsia="Times New Roman"/>
            </w:rPr>
            <w:tab/>
            <w:t xml:space="preserve">Nibert, M. L. </w:t>
          </w:r>
          <w:r>
            <w:rPr>
              <w:rFonts w:eastAsia="Times New Roman"/>
              <w:i/>
              <w:iCs/>
            </w:rPr>
            <w:t>et al.</w:t>
          </w:r>
          <w:r>
            <w:rPr>
              <w:rFonts w:eastAsia="Times New Roman"/>
            </w:rPr>
            <w:t xml:space="preserve"> Taxonomic reorganization of family Partitiviridae and other recent progress in partitivirus research. </w:t>
          </w:r>
          <w:r>
            <w:rPr>
              <w:rFonts w:eastAsia="Times New Roman"/>
              <w:i/>
              <w:iCs/>
            </w:rPr>
            <w:t>Virus Res</w:t>
          </w:r>
          <w:r>
            <w:rPr>
              <w:rFonts w:eastAsia="Times New Roman"/>
            </w:rPr>
            <w:t xml:space="preserve"> </w:t>
          </w:r>
          <w:r>
            <w:rPr>
              <w:rFonts w:eastAsia="Times New Roman"/>
              <w:b/>
              <w:bCs/>
            </w:rPr>
            <w:t>188</w:t>
          </w:r>
          <w:r>
            <w:rPr>
              <w:rFonts w:eastAsia="Times New Roman"/>
            </w:rPr>
            <w:t>, 128–41 (2014).</w:t>
          </w:r>
        </w:p>
        <w:p w14:paraId="7CEE71F8" w14:textId="77777777" w:rsidR="008E7E2D" w:rsidRDefault="008E7E2D">
          <w:pPr>
            <w:autoSpaceDE w:val="0"/>
            <w:autoSpaceDN w:val="0"/>
            <w:ind w:hanging="640"/>
            <w:divId w:val="610743685"/>
            <w:rPr>
              <w:rFonts w:eastAsia="Times New Roman"/>
            </w:rPr>
          </w:pPr>
          <w:r>
            <w:rPr>
              <w:rFonts w:eastAsia="Times New Roman"/>
            </w:rPr>
            <w:t>19.</w:t>
          </w:r>
          <w:r>
            <w:rPr>
              <w:rFonts w:eastAsia="Times New Roman"/>
            </w:rPr>
            <w:tab/>
            <w:t xml:space="preserve">Ghabrial, S. A., Ochoa, W. F., Baker, T. S. &amp; Nibert, M. L. Partitiviruses: General Features. in </w:t>
          </w:r>
          <w:r>
            <w:rPr>
              <w:rFonts w:eastAsia="Times New Roman"/>
              <w:i/>
              <w:iCs/>
            </w:rPr>
            <w:t>Encyclopedia of Virology (Third Edition)</w:t>
          </w:r>
          <w:r>
            <w:rPr>
              <w:rFonts w:eastAsia="Times New Roman"/>
            </w:rPr>
            <w:t xml:space="preserve"> (eds. Mahy, B. W. J. &amp; Van Regenmortel, M. H. V) 68–75 (Academic Press, Oxford, 2008). doi:https://doi.org/10.1016/B978-012374410-4.00573-2.</w:t>
          </w:r>
        </w:p>
        <w:p w14:paraId="62972BFB" w14:textId="77777777" w:rsidR="008E7E2D" w:rsidRDefault="008E7E2D">
          <w:pPr>
            <w:autoSpaceDE w:val="0"/>
            <w:autoSpaceDN w:val="0"/>
            <w:ind w:hanging="640"/>
            <w:divId w:val="2085570820"/>
            <w:rPr>
              <w:rFonts w:eastAsia="Times New Roman"/>
            </w:rPr>
          </w:pPr>
          <w:r>
            <w:rPr>
              <w:rFonts w:eastAsia="Times New Roman"/>
            </w:rPr>
            <w:t>20.</w:t>
          </w:r>
          <w:r>
            <w:rPr>
              <w:rFonts w:eastAsia="Times New Roman"/>
            </w:rPr>
            <w:tab/>
            <w:t xml:space="preserve">Simmonds, P., Aiewsakun, P. &amp; Katzourakis, A. Prisoners of war — host adaptation and its constraints on virus evolution. </w:t>
          </w:r>
          <w:r>
            <w:rPr>
              <w:rFonts w:eastAsia="Times New Roman"/>
              <w:i/>
              <w:iCs/>
            </w:rPr>
            <w:t>Nat Rev Microbiol</w:t>
          </w:r>
          <w:r>
            <w:rPr>
              <w:rFonts w:eastAsia="Times New Roman"/>
            </w:rPr>
            <w:t xml:space="preserve"> </w:t>
          </w:r>
          <w:r>
            <w:rPr>
              <w:rFonts w:eastAsia="Times New Roman"/>
              <w:b/>
              <w:bCs/>
            </w:rPr>
            <w:t>17</w:t>
          </w:r>
          <w:r>
            <w:rPr>
              <w:rFonts w:eastAsia="Times New Roman"/>
            </w:rPr>
            <w:t>, 321–328 (2019).</w:t>
          </w:r>
        </w:p>
        <w:p w14:paraId="5C7F23CF" w14:textId="77777777" w:rsidR="008E7E2D" w:rsidRDefault="008E7E2D">
          <w:pPr>
            <w:autoSpaceDE w:val="0"/>
            <w:autoSpaceDN w:val="0"/>
            <w:ind w:hanging="640"/>
            <w:divId w:val="1187330513"/>
            <w:rPr>
              <w:rFonts w:eastAsia="Times New Roman"/>
            </w:rPr>
          </w:pPr>
          <w:r>
            <w:rPr>
              <w:rFonts w:eastAsia="Times New Roman"/>
            </w:rPr>
            <w:t>21.</w:t>
          </w:r>
          <w:r>
            <w:rPr>
              <w:rFonts w:eastAsia="Times New Roman"/>
            </w:rPr>
            <w:tab/>
            <w:t xml:space="preserve">Rambaut, A., Lam, T. T., Max Carvalho, L. &amp; Pybus, O. G. Exploring the temporal structure of heterochronous sequences using TempEst (formerly Path-O-Gen). </w:t>
          </w:r>
          <w:r>
            <w:rPr>
              <w:rFonts w:eastAsia="Times New Roman"/>
              <w:i/>
              <w:iCs/>
            </w:rPr>
            <w:t>Virus Evol</w:t>
          </w:r>
          <w:r>
            <w:rPr>
              <w:rFonts w:eastAsia="Times New Roman"/>
            </w:rPr>
            <w:t xml:space="preserve"> </w:t>
          </w:r>
          <w:r>
            <w:rPr>
              <w:rFonts w:eastAsia="Times New Roman"/>
              <w:b/>
              <w:bCs/>
            </w:rPr>
            <w:t>2</w:t>
          </w:r>
          <w:r>
            <w:rPr>
              <w:rFonts w:eastAsia="Times New Roman"/>
            </w:rPr>
            <w:t>, vew007 (2016).</w:t>
          </w:r>
        </w:p>
        <w:p w14:paraId="148D9E0F" w14:textId="77777777" w:rsidR="008E7E2D" w:rsidRDefault="008E7E2D">
          <w:pPr>
            <w:autoSpaceDE w:val="0"/>
            <w:autoSpaceDN w:val="0"/>
            <w:ind w:hanging="640"/>
            <w:divId w:val="1289779470"/>
            <w:rPr>
              <w:rFonts w:eastAsia="Times New Roman"/>
            </w:rPr>
          </w:pPr>
          <w:r>
            <w:rPr>
              <w:rFonts w:eastAsia="Times New Roman"/>
            </w:rPr>
            <w:t>22.</w:t>
          </w:r>
          <w:r>
            <w:rPr>
              <w:rFonts w:eastAsia="Times New Roman"/>
            </w:rPr>
            <w:tab/>
            <w:t xml:space="preserve">Suchard, M. A. </w:t>
          </w:r>
          <w:r>
            <w:rPr>
              <w:rFonts w:eastAsia="Times New Roman"/>
              <w:i/>
              <w:iCs/>
            </w:rPr>
            <w:t>et al.</w:t>
          </w:r>
          <w:r>
            <w:rPr>
              <w:rFonts w:eastAsia="Times New Roman"/>
            </w:rPr>
            <w:t xml:space="preserve"> Bayesian phylogenetic and phylodynamic data integration using BEAST 1.10. </w:t>
          </w:r>
          <w:r>
            <w:rPr>
              <w:rFonts w:eastAsia="Times New Roman"/>
              <w:i/>
              <w:iCs/>
            </w:rPr>
            <w:t>Virus Evol</w:t>
          </w:r>
          <w:r>
            <w:rPr>
              <w:rFonts w:eastAsia="Times New Roman"/>
            </w:rPr>
            <w:t xml:space="preserve"> </w:t>
          </w:r>
          <w:r>
            <w:rPr>
              <w:rFonts w:eastAsia="Times New Roman"/>
              <w:b/>
              <w:bCs/>
            </w:rPr>
            <w:t>4</w:t>
          </w:r>
          <w:r>
            <w:rPr>
              <w:rFonts w:eastAsia="Times New Roman"/>
            </w:rPr>
            <w:t>, (2018).</w:t>
          </w:r>
        </w:p>
        <w:p w14:paraId="17F56178" w14:textId="77777777" w:rsidR="008E7E2D" w:rsidRDefault="008E7E2D">
          <w:pPr>
            <w:autoSpaceDE w:val="0"/>
            <w:autoSpaceDN w:val="0"/>
            <w:ind w:hanging="640"/>
            <w:divId w:val="248736099"/>
            <w:rPr>
              <w:rFonts w:eastAsia="Times New Roman"/>
            </w:rPr>
          </w:pPr>
          <w:r>
            <w:rPr>
              <w:rFonts w:eastAsia="Times New Roman"/>
            </w:rPr>
            <w:t>23.</w:t>
          </w:r>
          <w:r>
            <w:rPr>
              <w:rFonts w:eastAsia="Times New Roman"/>
            </w:rPr>
            <w:tab/>
            <w:t xml:space="preserve">ALEXANDER, D. J. &amp; BROWN, I. H. Recent zoonoses caused by influenza A viruses. </w:t>
          </w:r>
          <w:r>
            <w:rPr>
              <w:rFonts w:eastAsia="Times New Roman"/>
              <w:i/>
              <w:iCs/>
            </w:rPr>
            <w:t>Revue Scientifique et Technique de l’OIE</w:t>
          </w:r>
          <w:r>
            <w:rPr>
              <w:rFonts w:eastAsia="Times New Roman"/>
            </w:rPr>
            <w:t xml:space="preserve"> </w:t>
          </w:r>
          <w:r>
            <w:rPr>
              <w:rFonts w:eastAsia="Times New Roman"/>
              <w:b/>
              <w:bCs/>
            </w:rPr>
            <w:t>19</w:t>
          </w:r>
          <w:r>
            <w:rPr>
              <w:rFonts w:eastAsia="Times New Roman"/>
            </w:rPr>
            <w:t>, 197–225 (2000).</w:t>
          </w:r>
        </w:p>
        <w:p w14:paraId="3BA8FF07" w14:textId="77777777" w:rsidR="008E7E2D" w:rsidRDefault="008E7E2D">
          <w:pPr>
            <w:autoSpaceDE w:val="0"/>
            <w:autoSpaceDN w:val="0"/>
            <w:ind w:hanging="640"/>
            <w:divId w:val="1069113785"/>
            <w:rPr>
              <w:rFonts w:eastAsia="Times New Roman"/>
            </w:rPr>
          </w:pPr>
          <w:r>
            <w:rPr>
              <w:rFonts w:eastAsia="Times New Roman"/>
            </w:rPr>
            <w:t>24.</w:t>
          </w:r>
          <w:r>
            <w:rPr>
              <w:rFonts w:eastAsia="Times New Roman"/>
            </w:rPr>
            <w:tab/>
            <w:t xml:space="preserve">CASTLE, W. E. INBREEDING, CROSS-BREEDING AND STERILITY IN DROSOPHILA. </w:t>
          </w:r>
          <w:r>
            <w:rPr>
              <w:rFonts w:eastAsia="Times New Roman"/>
              <w:i/>
              <w:iCs/>
            </w:rPr>
            <w:t>Science (1979)</w:t>
          </w:r>
          <w:r>
            <w:rPr>
              <w:rFonts w:eastAsia="Times New Roman"/>
            </w:rPr>
            <w:t xml:space="preserve"> </w:t>
          </w:r>
          <w:r>
            <w:rPr>
              <w:rFonts w:eastAsia="Times New Roman"/>
              <w:b/>
              <w:bCs/>
            </w:rPr>
            <w:t>23</w:t>
          </w:r>
          <w:r>
            <w:rPr>
              <w:rFonts w:eastAsia="Times New Roman"/>
            </w:rPr>
            <w:t>, 153–153 (1906).</w:t>
          </w:r>
        </w:p>
        <w:p w14:paraId="5D4C7F7D" w14:textId="77777777" w:rsidR="008E7E2D" w:rsidRDefault="008E7E2D">
          <w:pPr>
            <w:autoSpaceDE w:val="0"/>
            <w:autoSpaceDN w:val="0"/>
            <w:ind w:hanging="640"/>
            <w:divId w:val="2073459382"/>
            <w:rPr>
              <w:rFonts w:eastAsia="Times New Roman"/>
            </w:rPr>
          </w:pPr>
          <w:r>
            <w:rPr>
              <w:rFonts w:eastAsia="Times New Roman"/>
            </w:rPr>
            <w:t>25.</w:t>
          </w:r>
          <w:r>
            <w:rPr>
              <w:rFonts w:eastAsia="Times New Roman"/>
            </w:rPr>
            <w:tab/>
            <w:t xml:space="preserve">Kolodziejek, J. </w:t>
          </w:r>
          <w:r>
            <w:rPr>
              <w:rFonts w:eastAsia="Times New Roman"/>
              <w:i/>
              <w:iCs/>
            </w:rPr>
            <w:t>et al.</w:t>
          </w:r>
          <w:r>
            <w:rPr>
              <w:rFonts w:eastAsia="Times New Roman"/>
            </w:rPr>
            <w:t xml:space="preserve"> Genetic clustering of Borna disease virus natural animal isolates, laboratory and vaccine strains strongly reflects their regional geographical origin. </w:t>
          </w:r>
          <w:r>
            <w:rPr>
              <w:rFonts w:eastAsia="Times New Roman"/>
              <w:i/>
              <w:iCs/>
            </w:rPr>
            <w:t>Journal of General Virology</w:t>
          </w:r>
          <w:r>
            <w:rPr>
              <w:rFonts w:eastAsia="Times New Roman"/>
            </w:rPr>
            <w:t xml:space="preserve"> </w:t>
          </w:r>
          <w:r>
            <w:rPr>
              <w:rFonts w:eastAsia="Times New Roman"/>
              <w:b/>
              <w:bCs/>
            </w:rPr>
            <w:t>86</w:t>
          </w:r>
          <w:r>
            <w:rPr>
              <w:rFonts w:eastAsia="Times New Roman"/>
            </w:rPr>
            <w:t>, 385–398 (2005).</w:t>
          </w:r>
        </w:p>
        <w:p w14:paraId="5AC3D758" w14:textId="77777777" w:rsidR="008E7E2D" w:rsidRDefault="008E7E2D">
          <w:pPr>
            <w:autoSpaceDE w:val="0"/>
            <w:autoSpaceDN w:val="0"/>
            <w:ind w:hanging="640"/>
            <w:divId w:val="1620868960"/>
            <w:rPr>
              <w:rFonts w:eastAsia="Times New Roman"/>
            </w:rPr>
          </w:pPr>
          <w:r>
            <w:rPr>
              <w:rFonts w:eastAsia="Times New Roman"/>
            </w:rPr>
            <w:t>26.</w:t>
          </w:r>
          <w:r>
            <w:rPr>
              <w:rFonts w:eastAsia="Times New Roman"/>
            </w:rPr>
            <w:tab/>
            <w:t xml:space="preserve">Swevers, L., Broeck, J. Vanden &amp; Smagghe, G. The possible impact of persistent virus infection on the function of the RNAi machinery in insects: A hypothesis. </w:t>
          </w:r>
          <w:r>
            <w:rPr>
              <w:rFonts w:eastAsia="Times New Roman"/>
              <w:i/>
              <w:iCs/>
            </w:rPr>
            <w:t>Front Physiol</w:t>
          </w:r>
          <w:r>
            <w:rPr>
              <w:rFonts w:eastAsia="Times New Roman"/>
            </w:rPr>
            <w:t xml:space="preserve"> </w:t>
          </w:r>
          <w:r>
            <w:rPr>
              <w:rFonts w:eastAsia="Times New Roman"/>
              <w:b/>
              <w:bCs/>
            </w:rPr>
            <w:t>4 NOV</w:t>
          </w:r>
          <w:r>
            <w:rPr>
              <w:rFonts w:eastAsia="Times New Roman"/>
            </w:rPr>
            <w:t>, (2013).</w:t>
          </w:r>
        </w:p>
        <w:p w14:paraId="26292B41" w14:textId="77777777" w:rsidR="008E7E2D" w:rsidRDefault="008E7E2D">
          <w:pPr>
            <w:autoSpaceDE w:val="0"/>
            <w:autoSpaceDN w:val="0"/>
            <w:ind w:hanging="640"/>
            <w:divId w:val="1804224674"/>
            <w:rPr>
              <w:rFonts w:eastAsia="Times New Roman"/>
            </w:rPr>
          </w:pPr>
          <w:r>
            <w:rPr>
              <w:rFonts w:eastAsia="Times New Roman"/>
            </w:rPr>
            <w:t>27.</w:t>
          </w:r>
          <w:r>
            <w:rPr>
              <w:rFonts w:eastAsia="Times New Roman"/>
            </w:rPr>
            <w:tab/>
            <w:t xml:space="preserve">Karlikow, M., Goic, B. &amp; Saleh, M. C. RNAi and antiviral defense in Drosophila: Setting up a systemic immune response. </w:t>
          </w:r>
          <w:r>
            <w:rPr>
              <w:rFonts w:eastAsia="Times New Roman"/>
              <w:i/>
              <w:iCs/>
            </w:rPr>
            <w:t>Dev Comp Immunol</w:t>
          </w:r>
          <w:r>
            <w:rPr>
              <w:rFonts w:eastAsia="Times New Roman"/>
            </w:rPr>
            <w:t xml:space="preserve"> </w:t>
          </w:r>
          <w:r>
            <w:rPr>
              <w:rFonts w:eastAsia="Times New Roman"/>
              <w:b/>
              <w:bCs/>
            </w:rPr>
            <w:t>42</w:t>
          </w:r>
          <w:r>
            <w:rPr>
              <w:rFonts w:eastAsia="Times New Roman"/>
            </w:rPr>
            <w:t>, 85–92 (2014).</w:t>
          </w:r>
        </w:p>
        <w:p w14:paraId="146D1FC1" w14:textId="77777777" w:rsidR="008E7E2D" w:rsidRDefault="008E7E2D">
          <w:pPr>
            <w:autoSpaceDE w:val="0"/>
            <w:autoSpaceDN w:val="0"/>
            <w:ind w:hanging="640"/>
            <w:divId w:val="771781953"/>
            <w:rPr>
              <w:rFonts w:eastAsia="Times New Roman"/>
            </w:rPr>
          </w:pPr>
          <w:r>
            <w:rPr>
              <w:rFonts w:eastAsia="Times New Roman"/>
            </w:rPr>
            <w:t>28.</w:t>
          </w:r>
          <w:r>
            <w:rPr>
              <w:rFonts w:eastAsia="Times New Roman"/>
            </w:rPr>
            <w:tab/>
            <w:t xml:space="preserve">Martin, D. &amp; Rybicki, E. RDP: detection of recombination amongst aligned sequences. </w:t>
          </w:r>
          <w:r>
            <w:rPr>
              <w:rFonts w:eastAsia="Times New Roman"/>
              <w:i/>
              <w:iCs/>
            </w:rPr>
            <w:t>Bioinformatics</w:t>
          </w:r>
          <w:r>
            <w:rPr>
              <w:rFonts w:eastAsia="Times New Roman"/>
            </w:rPr>
            <w:t xml:space="preserve"> </w:t>
          </w:r>
          <w:r>
            <w:rPr>
              <w:rFonts w:eastAsia="Times New Roman"/>
              <w:b/>
              <w:bCs/>
            </w:rPr>
            <w:t>16</w:t>
          </w:r>
          <w:r>
            <w:rPr>
              <w:rFonts w:eastAsia="Times New Roman"/>
            </w:rPr>
            <w:t>, 562–563 (2000).</w:t>
          </w:r>
        </w:p>
        <w:p w14:paraId="3967D900" w14:textId="77777777" w:rsidR="008E7E2D" w:rsidRDefault="008E7E2D">
          <w:pPr>
            <w:autoSpaceDE w:val="0"/>
            <w:autoSpaceDN w:val="0"/>
            <w:ind w:hanging="640"/>
            <w:divId w:val="1264070364"/>
            <w:rPr>
              <w:rFonts w:eastAsia="Times New Roman"/>
            </w:rPr>
          </w:pPr>
          <w:r>
            <w:rPr>
              <w:rFonts w:eastAsia="Times New Roman"/>
            </w:rPr>
            <w:t>29.</w:t>
          </w:r>
          <w:r>
            <w:rPr>
              <w:rFonts w:eastAsia="Times New Roman"/>
            </w:rPr>
            <w:tab/>
            <w:t xml:space="preserve">Cao, C., Magwire, M. M., Bayer, F. &amp; Jiggins, F. M. A Polymorphism in the Processing Body Component Ge-1 Controls Resistance to a Naturally Occurring Rhabdovirus in Drosophila. </w:t>
          </w:r>
          <w:r>
            <w:rPr>
              <w:rFonts w:eastAsia="Times New Roman"/>
              <w:i/>
              <w:iCs/>
            </w:rPr>
            <w:t>PLoS Pathog</w:t>
          </w:r>
          <w:r>
            <w:rPr>
              <w:rFonts w:eastAsia="Times New Roman"/>
            </w:rPr>
            <w:t xml:space="preserve"> </w:t>
          </w:r>
          <w:r>
            <w:rPr>
              <w:rFonts w:eastAsia="Times New Roman"/>
              <w:b/>
              <w:bCs/>
            </w:rPr>
            <w:t>12</w:t>
          </w:r>
          <w:r>
            <w:rPr>
              <w:rFonts w:eastAsia="Times New Roman"/>
            </w:rPr>
            <w:t>, e1005387 (2016).</w:t>
          </w:r>
        </w:p>
        <w:p w14:paraId="5FFC9D14" w14:textId="77777777" w:rsidR="008E7E2D" w:rsidRDefault="008E7E2D">
          <w:pPr>
            <w:autoSpaceDE w:val="0"/>
            <w:autoSpaceDN w:val="0"/>
            <w:ind w:hanging="640"/>
            <w:divId w:val="1251357612"/>
            <w:rPr>
              <w:rFonts w:eastAsia="Times New Roman"/>
            </w:rPr>
          </w:pPr>
          <w:r>
            <w:rPr>
              <w:rFonts w:eastAsia="Times New Roman"/>
            </w:rPr>
            <w:t>30.</w:t>
          </w:r>
          <w:r>
            <w:rPr>
              <w:rFonts w:eastAsia="Times New Roman"/>
            </w:rPr>
            <w:tab/>
            <w:t xml:space="preserve">Martin, M. Cutadapt Removes Adapter Sequences From High-Throughput Sequencing Reads. </w:t>
          </w:r>
          <w:r>
            <w:rPr>
              <w:rFonts w:eastAsia="Times New Roman"/>
              <w:i/>
              <w:iCs/>
            </w:rPr>
            <w:t>EMBnet J</w:t>
          </w:r>
          <w:r>
            <w:rPr>
              <w:rFonts w:eastAsia="Times New Roman"/>
            </w:rPr>
            <w:t xml:space="preserve"> </w:t>
          </w:r>
          <w:r>
            <w:rPr>
              <w:rFonts w:eastAsia="Times New Roman"/>
              <w:b/>
              <w:bCs/>
            </w:rPr>
            <w:t>17</w:t>
          </w:r>
          <w:r>
            <w:rPr>
              <w:rFonts w:eastAsia="Times New Roman"/>
            </w:rPr>
            <w:t>, 10–12 (2011).</w:t>
          </w:r>
        </w:p>
        <w:p w14:paraId="7922FE6D" w14:textId="77777777" w:rsidR="008E7E2D" w:rsidRDefault="008E7E2D">
          <w:pPr>
            <w:autoSpaceDE w:val="0"/>
            <w:autoSpaceDN w:val="0"/>
            <w:ind w:hanging="640"/>
            <w:divId w:val="322855362"/>
            <w:rPr>
              <w:rFonts w:eastAsia="Times New Roman"/>
            </w:rPr>
          </w:pPr>
          <w:r>
            <w:rPr>
              <w:rFonts w:eastAsia="Times New Roman"/>
            </w:rPr>
            <w:t>31.</w:t>
          </w:r>
          <w:r>
            <w:rPr>
              <w:rFonts w:eastAsia="Times New Roman"/>
            </w:rPr>
            <w:tab/>
            <w:t xml:space="preserve">Andrews, S. </w:t>
          </w:r>
          <w:r>
            <w:rPr>
              <w:rFonts w:eastAsia="Times New Roman"/>
              <w:i/>
              <w:iCs/>
            </w:rPr>
            <w:t>et al.</w:t>
          </w:r>
          <w:r>
            <w:rPr>
              <w:rFonts w:eastAsia="Times New Roman"/>
            </w:rPr>
            <w:t xml:space="preserve"> FastQC: a quality control tool for high throughput sequence data. https://qubeshub.org/resources/fastqc (2012).</w:t>
          </w:r>
        </w:p>
        <w:p w14:paraId="4E878698" w14:textId="77777777" w:rsidR="008E7E2D" w:rsidRDefault="008E7E2D">
          <w:pPr>
            <w:autoSpaceDE w:val="0"/>
            <w:autoSpaceDN w:val="0"/>
            <w:ind w:hanging="640"/>
            <w:divId w:val="752512126"/>
            <w:rPr>
              <w:rFonts w:eastAsia="Times New Roman"/>
            </w:rPr>
          </w:pPr>
          <w:r>
            <w:rPr>
              <w:rFonts w:eastAsia="Times New Roman"/>
            </w:rPr>
            <w:t>32.</w:t>
          </w:r>
          <w:r>
            <w:rPr>
              <w:rFonts w:eastAsia="Times New Roman"/>
            </w:rPr>
            <w:tab/>
            <w:t xml:space="preserve">Langmead, B. &amp; Salzberg, S. L. Fast gapped-read alignment with Bowtie 2. </w:t>
          </w:r>
          <w:r>
            <w:rPr>
              <w:rFonts w:eastAsia="Times New Roman"/>
              <w:i/>
              <w:iCs/>
            </w:rPr>
            <w:t>Nat Methods</w:t>
          </w:r>
          <w:r>
            <w:rPr>
              <w:rFonts w:eastAsia="Times New Roman"/>
            </w:rPr>
            <w:t xml:space="preserve"> </w:t>
          </w:r>
          <w:r>
            <w:rPr>
              <w:rFonts w:eastAsia="Times New Roman"/>
              <w:b/>
              <w:bCs/>
            </w:rPr>
            <w:t>9</w:t>
          </w:r>
          <w:r>
            <w:rPr>
              <w:rFonts w:eastAsia="Times New Roman"/>
            </w:rPr>
            <w:t>, 357–359 (2012).</w:t>
          </w:r>
        </w:p>
        <w:p w14:paraId="40435DBE" w14:textId="77777777" w:rsidR="008E7E2D" w:rsidRDefault="008E7E2D">
          <w:pPr>
            <w:autoSpaceDE w:val="0"/>
            <w:autoSpaceDN w:val="0"/>
            <w:ind w:hanging="640"/>
            <w:divId w:val="97795393"/>
            <w:rPr>
              <w:rFonts w:eastAsia="Times New Roman"/>
            </w:rPr>
          </w:pPr>
          <w:r>
            <w:rPr>
              <w:rFonts w:eastAsia="Times New Roman"/>
            </w:rPr>
            <w:t>33.</w:t>
          </w:r>
          <w:r>
            <w:rPr>
              <w:rFonts w:eastAsia="Times New Roman"/>
            </w:rPr>
            <w:tab/>
            <w:t xml:space="preserve">Prjibelski, A., Antipov, D., Meleshko, D., Lapidus, A. &amp; Korobeynikov, A. Using SPAdes De Novo Assembler. </w:t>
          </w:r>
          <w:r>
            <w:rPr>
              <w:rFonts w:eastAsia="Times New Roman"/>
              <w:i/>
              <w:iCs/>
            </w:rPr>
            <w:t>Curr Protoc Bioinformatics</w:t>
          </w:r>
          <w:r>
            <w:rPr>
              <w:rFonts w:eastAsia="Times New Roman"/>
            </w:rPr>
            <w:t xml:space="preserve"> </w:t>
          </w:r>
          <w:r>
            <w:rPr>
              <w:rFonts w:eastAsia="Times New Roman"/>
              <w:b/>
              <w:bCs/>
            </w:rPr>
            <w:t>70</w:t>
          </w:r>
          <w:r>
            <w:rPr>
              <w:rFonts w:eastAsia="Times New Roman"/>
            </w:rPr>
            <w:t>, e102 (2020).</w:t>
          </w:r>
        </w:p>
        <w:p w14:paraId="73702AC5" w14:textId="77777777" w:rsidR="008E7E2D" w:rsidRDefault="008E7E2D">
          <w:pPr>
            <w:autoSpaceDE w:val="0"/>
            <w:autoSpaceDN w:val="0"/>
            <w:ind w:hanging="640"/>
            <w:divId w:val="1637179932"/>
            <w:rPr>
              <w:rFonts w:eastAsia="Times New Roman"/>
            </w:rPr>
          </w:pPr>
          <w:r>
            <w:rPr>
              <w:rFonts w:eastAsia="Times New Roman"/>
            </w:rPr>
            <w:lastRenderedPageBreak/>
            <w:t>34.</w:t>
          </w:r>
          <w:r>
            <w:rPr>
              <w:rFonts w:eastAsia="Times New Roman"/>
            </w:rPr>
            <w:tab/>
            <w:t xml:space="preserve">Li, H. &amp; Durbin, R. Fast and accurate long-read alignment with Burrows-Wheeler transform. </w:t>
          </w:r>
          <w:r>
            <w:rPr>
              <w:rFonts w:eastAsia="Times New Roman"/>
              <w:i/>
              <w:iCs/>
            </w:rPr>
            <w:t>Bioinformatics</w:t>
          </w:r>
          <w:r>
            <w:rPr>
              <w:rFonts w:eastAsia="Times New Roman"/>
            </w:rPr>
            <w:t xml:space="preserve"> </w:t>
          </w:r>
          <w:r>
            <w:rPr>
              <w:rFonts w:eastAsia="Times New Roman"/>
              <w:b/>
              <w:bCs/>
            </w:rPr>
            <w:t>26</w:t>
          </w:r>
          <w:r>
            <w:rPr>
              <w:rFonts w:eastAsia="Times New Roman"/>
            </w:rPr>
            <w:t>, 589–595 (2010).</w:t>
          </w:r>
        </w:p>
        <w:p w14:paraId="3125C539" w14:textId="77777777" w:rsidR="008E7E2D" w:rsidRDefault="008E7E2D">
          <w:pPr>
            <w:autoSpaceDE w:val="0"/>
            <w:autoSpaceDN w:val="0"/>
            <w:ind w:hanging="640"/>
            <w:divId w:val="1688174280"/>
            <w:rPr>
              <w:rFonts w:eastAsia="Times New Roman"/>
            </w:rPr>
          </w:pPr>
          <w:r>
            <w:rPr>
              <w:rFonts w:eastAsia="Times New Roman"/>
            </w:rPr>
            <w:t>35.</w:t>
          </w:r>
          <w:r>
            <w:rPr>
              <w:rFonts w:eastAsia="Times New Roman"/>
            </w:rPr>
            <w:tab/>
            <w:t xml:space="preserve">Katoh, K. &amp; Standley, D. M. MAFFT multiple sequence alignment software version 7: Improvements in performance and usability. </w:t>
          </w:r>
          <w:r>
            <w:rPr>
              <w:rFonts w:eastAsia="Times New Roman"/>
              <w:i/>
              <w:iCs/>
            </w:rPr>
            <w:t>Mol Biol Evol</w:t>
          </w:r>
          <w:r>
            <w:rPr>
              <w:rFonts w:eastAsia="Times New Roman"/>
            </w:rPr>
            <w:t xml:space="preserve"> </w:t>
          </w:r>
          <w:r>
            <w:rPr>
              <w:rFonts w:eastAsia="Times New Roman"/>
              <w:b/>
              <w:bCs/>
            </w:rPr>
            <w:t>30</w:t>
          </w:r>
          <w:r>
            <w:rPr>
              <w:rFonts w:eastAsia="Times New Roman"/>
            </w:rPr>
            <w:t>, 772–780 (2013).</w:t>
          </w:r>
        </w:p>
        <w:p w14:paraId="110BE6B7" w14:textId="77777777" w:rsidR="008E7E2D" w:rsidRDefault="008E7E2D">
          <w:pPr>
            <w:autoSpaceDE w:val="0"/>
            <w:autoSpaceDN w:val="0"/>
            <w:ind w:hanging="640"/>
            <w:divId w:val="926302686"/>
            <w:rPr>
              <w:rFonts w:eastAsia="Times New Roman"/>
            </w:rPr>
          </w:pPr>
          <w:r>
            <w:rPr>
              <w:rFonts w:eastAsia="Times New Roman"/>
            </w:rPr>
            <w:t>36.</w:t>
          </w:r>
          <w:r>
            <w:rPr>
              <w:rFonts w:eastAsia="Times New Roman"/>
            </w:rPr>
            <w:tab/>
            <w:t xml:space="preserve">Nguyen, L. T., Schmidt, H. A., Von Haeseler, A. &amp; Minh, B. Q. IQ-TREE: A fast and effective stochastic algorithm for estimating maximum-likelihood phylogenies. </w:t>
          </w:r>
          <w:r>
            <w:rPr>
              <w:rFonts w:eastAsia="Times New Roman"/>
              <w:i/>
              <w:iCs/>
            </w:rPr>
            <w:t>Mol Biol Evol</w:t>
          </w:r>
          <w:r>
            <w:rPr>
              <w:rFonts w:eastAsia="Times New Roman"/>
            </w:rPr>
            <w:t xml:space="preserve"> </w:t>
          </w:r>
          <w:r>
            <w:rPr>
              <w:rFonts w:eastAsia="Times New Roman"/>
              <w:b/>
              <w:bCs/>
            </w:rPr>
            <w:t>32</w:t>
          </w:r>
          <w:r>
            <w:rPr>
              <w:rFonts w:eastAsia="Times New Roman"/>
            </w:rPr>
            <w:t>, 268–274 (2015).</w:t>
          </w:r>
        </w:p>
        <w:p w14:paraId="109EA724" w14:textId="77777777" w:rsidR="008E7E2D" w:rsidRDefault="008E7E2D">
          <w:pPr>
            <w:autoSpaceDE w:val="0"/>
            <w:autoSpaceDN w:val="0"/>
            <w:ind w:hanging="640"/>
            <w:divId w:val="1883320533"/>
            <w:rPr>
              <w:rFonts w:eastAsia="Times New Roman"/>
            </w:rPr>
          </w:pPr>
          <w:r>
            <w:rPr>
              <w:rFonts w:eastAsia="Times New Roman"/>
            </w:rPr>
            <w:t>37.</w:t>
          </w:r>
          <w:r>
            <w:rPr>
              <w:rFonts w:eastAsia="Times New Roman"/>
            </w:rPr>
            <w:tab/>
            <w:t xml:space="preserve">Letunic, I. &amp; Bork, P. Interactive Tree of Life (iTOL) v6: recent updates to the phylogenetic tree display and annotation tool. </w:t>
          </w:r>
          <w:r>
            <w:rPr>
              <w:rFonts w:eastAsia="Times New Roman"/>
              <w:i/>
              <w:iCs/>
            </w:rPr>
            <w:t>Nucleic Acids Res</w:t>
          </w:r>
          <w:r>
            <w:rPr>
              <w:rFonts w:eastAsia="Times New Roman"/>
            </w:rPr>
            <w:t xml:space="preserve"> </w:t>
          </w:r>
          <w:r>
            <w:rPr>
              <w:rFonts w:eastAsia="Times New Roman"/>
              <w:b/>
              <w:bCs/>
            </w:rPr>
            <w:t>52</w:t>
          </w:r>
          <w:r>
            <w:rPr>
              <w:rFonts w:eastAsia="Times New Roman"/>
            </w:rPr>
            <w:t>, W78–W82 (2024).</w:t>
          </w:r>
        </w:p>
        <w:p w14:paraId="317ECD72" w14:textId="77777777" w:rsidR="008E7E2D" w:rsidRDefault="008E7E2D">
          <w:pPr>
            <w:autoSpaceDE w:val="0"/>
            <w:autoSpaceDN w:val="0"/>
            <w:ind w:hanging="640"/>
            <w:divId w:val="1678389355"/>
            <w:rPr>
              <w:rFonts w:eastAsia="Times New Roman"/>
            </w:rPr>
          </w:pPr>
          <w:r>
            <w:rPr>
              <w:rFonts w:eastAsia="Times New Roman"/>
            </w:rPr>
            <w:t>38.</w:t>
          </w:r>
          <w:r>
            <w:rPr>
              <w:rFonts w:eastAsia="Times New Roman"/>
            </w:rPr>
            <w:tab/>
            <w:t xml:space="preserve">Weaver, S. </w:t>
          </w:r>
          <w:r>
            <w:rPr>
              <w:rFonts w:eastAsia="Times New Roman"/>
              <w:i/>
              <w:iCs/>
            </w:rPr>
            <w:t>et al.</w:t>
          </w:r>
          <w:r>
            <w:rPr>
              <w:rFonts w:eastAsia="Times New Roman"/>
            </w:rPr>
            <w:t xml:space="preserve"> Datamonkey 2.0: A Modern Web Application for Characterizing Selective and Other Evolutionary Processes. </w:t>
          </w:r>
          <w:r>
            <w:rPr>
              <w:rFonts w:eastAsia="Times New Roman"/>
              <w:i/>
              <w:iCs/>
            </w:rPr>
            <w:t>Mol Biol Evol</w:t>
          </w:r>
          <w:r>
            <w:rPr>
              <w:rFonts w:eastAsia="Times New Roman"/>
            </w:rPr>
            <w:t xml:space="preserve"> </w:t>
          </w:r>
          <w:r>
            <w:rPr>
              <w:rFonts w:eastAsia="Times New Roman"/>
              <w:b/>
              <w:bCs/>
            </w:rPr>
            <w:t>35</w:t>
          </w:r>
          <w:r>
            <w:rPr>
              <w:rFonts w:eastAsia="Times New Roman"/>
            </w:rPr>
            <w:t>, 773–777 (2018).</w:t>
          </w:r>
        </w:p>
        <w:p w14:paraId="689C5F2F" w14:textId="77777777" w:rsidR="008E7E2D" w:rsidRDefault="008E7E2D">
          <w:pPr>
            <w:autoSpaceDE w:val="0"/>
            <w:autoSpaceDN w:val="0"/>
            <w:ind w:hanging="640"/>
            <w:divId w:val="1917737005"/>
            <w:rPr>
              <w:rFonts w:eastAsia="Times New Roman"/>
            </w:rPr>
          </w:pPr>
          <w:r>
            <w:rPr>
              <w:rFonts w:eastAsia="Times New Roman"/>
            </w:rPr>
            <w:t>39.</w:t>
          </w:r>
          <w:r>
            <w:rPr>
              <w:rFonts w:eastAsia="Times New Roman"/>
            </w:rPr>
            <w:tab/>
            <w:t xml:space="preserve">Kosakovsky Pond, S. L. </w:t>
          </w:r>
          <w:r>
            <w:rPr>
              <w:rFonts w:eastAsia="Times New Roman"/>
              <w:i/>
              <w:iCs/>
            </w:rPr>
            <w:t>et al.</w:t>
          </w:r>
          <w:r>
            <w:rPr>
              <w:rFonts w:eastAsia="Times New Roman"/>
            </w:rPr>
            <w:t xml:space="preserve"> HyPhy 2.5—A Customizable Platform for Evolutionary Hypothesis Testing Using Phylogenies. </w:t>
          </w:r>
          <w:r>
            <w:rPr>
              <w:rFonts w:eastAsia="Times New Roman"/>
              <w:i/>
              <w:iCs/>
            </w:rPr>
            <w:t>Mol Biol Evol</w:t>
          </w:r>
          <w:r>
            <w:rPr>
              <w:rFonts w:eastAsia="Times New Roman"/>
            </w:rPr>
            <w:t xml:space="preserve"> </w:t>
          </w:r>
          <w:r>
            <w:rPr>
              <w:rFonts w:eastAsia="Times New Roman"/>
              <w:b/>
              <w:bCs/>
            </w:rPr>
            <w:t>37</w:t>
          </w:r>
          <w:r>
            <w:rPr>
              <w:rFonts w:eastAsia="Times New Roman"/>
            </w:rPr>
            <w:t>, 295–299 (2020).</w:t>
          </w:r>
        </w:p>
        <w:p w14:paraId="51FC86EF" w14:textId="77777777" w:rsidR="008E7E2D" w:rsidRDefault="008E7E2D">
          <w:pPr>
            <w:autoSpaceDE w:val="0"/>
            <w:autoSpaceDN w:val="0"/>
            <w:ind w:hanging="640"/>
            <w:divId w:val="393817221"/>
            <w:rPr>
              <w:rFonts w:eastAsia="Times New Roman"/>
            </w:rPr>
          </w:pPr>
          <w:r>
            <w:rPr>
              <w:rFonts w:eastAsia="Times New Roman"/>
            </w:rPr>
            <w:t>40.</w:t>
          </w:r>
          <w:r>
            <w:rPr>
              <w:rFonts w:eastAsia="Times New Roman"/>
            </w:rPr>
            <w:tab/>
            <w:t xml:space="preserve">Murrell, B. </w:t>
          </w:r>
          <w:r>
            <w:rPr>
              <w:rFonts w:eastAsia="Times New Roman"/>
              <w:i/>
              <w:iCs/>
            </w:rPr>
            <w:t>et al.</w:t>
          </w:r>
          <w:r>
            <w:rPr>
              <w:rFonts w:eastAsia="Times New Roman"/>
            </w:rPr>
            <w:t xml:space="preserve"> FUBAR: A Fast, Unconstrained Bayesian AppRoximation for Inferring Selection. </w:t>
          </w:r>
          <w:r>
            <w:rPr>
              <w:rFonts w:eastAsia="Times New Roman"/>
              <w:i/>
              <w:iCs/>
            </w:rPr>
            <w:t>Mol Biol Evol</w:t>
          </w:r>
          <w:r>
            <w:rPr>
              <w:rFonts w:eastAsia="Times New Roman"/>
            </w:rPr>
            <w:t xml:space="preserve"> </w:t>
          </w:r>
          <w:r>
            <w:rPr>
              <w:rFonts w:eastAsia="Times New Roman"/>
              <w:b/>
              <w:bCs/>
            </w:rPr>
            <w:t>30</w:t>
          </w:r>
          <w:r>
            <w:rPr>
              <w:rFonts w:eastAsia="Times New Roman"/>
            </w:rPr>
            <w:t>, 1196–1205 (2013).</w:t>
          </w:r>
        </w:p>
        <w:p w14:paraId="5FD15823" w14:textId="77777777" w:rsidR="008E7E2D" w:rsidRDefault="008E7E2D">
          <w:pPr>
            <w:autoSpaceDE w:val="0"/>
            <w:autoSpaceDN w:val="0"/>
            <w:ind w:hanging="640"/>
            <w:divId w:val="1538158509"/>
            <w:rPr>
              <w:rFonts w:eastAsia="Times New Roman"/>
            </w:rPr>
          </w:pPr>
          <w:r>
            <w:rPr>
              <w:rFonts w:eastAsia="Times New Roman"/>
            </w:rPr>
            <w:t>41.</w:t>
          </w:r>
          <w:r>
            <w:rPr>
              <w:rFonts w:eastAsia="Times New Roman"/>
            </w:rPr>
            <w:tab/>
            <w:t xml:space="preserve">Martin, D. P. </w:t>
          </w:r>
          <w:r>
            <w:rPr>
              <w:rFonts w:eastAsia="Times New Roman"/>
              <w:i/>
              <w:iCs/>
            </w:rPr>
            <w:t>et al.</w:t>
          </w:r>
          <w:r>
            <w:rPr>
              <w:rFonts w:eastAsia="Times New Roman"/>
            </w:rPr>
            <w:t xml:space="preserve"> RDP5: a computer program for analyzing recombination in, and removing signals of recombination from, nucleotide sequence datasets. </w:t>
          </w:r>
          <w:r>
            <w:rPr>
              <w:rFonts w:eastAsia="Times New Roman"/>
              <w:i/>
              <w:iCs/>
            </w:rPr>
            <w:t>Virus Evol</w:t>
          </w:r>
          <w:r>
            <w:rPr>
              <w:rFonts w:eastAsia="Times New Roman"/>
            </w:rPr>
            <w:t xml:space="preserve"> </w:t>
          </w:r>
          <w:r>
            <w:rPr>
              <w:rFonts w:eastAsia="Times New Roman"/>
              <w:b/>
              <w:bCs/>
            </w:rPr>
            <w:t>7</w:t>
          </w:r>
          <w:r>
            <w:rPr>
              <w:rFonts w:eastAsia="Times New Roman"/>
            </w:rPr>
            <w:t>, (2021).</w:t>
          </w:r>
        </w:p>
        <w:p w14:paraId="7D2F2455" w14:textId="77777777" w:rsidR="008E7E2D" w:rsidRDefault="008E7E2D">
          <w:pPr>
            <w:autoSpaceDE w:val="0"/>
            <w:autoSpaceDN w:val="0"/>
            <w:ind w:hanging="640"/>
            <w:divId w:val="738869846"/>
            <w:rPr>
              <w:rFonts w:eastAsia="Times New Roman"/>
            </w:rPr>
          </w:pPr>
          <w:r>
            <w:rPr>
              <w:rFonts w:eastAsia="Times New Roman"/>
            </w:rPr>
            <w:t>42.</w:t>
          </w:r>
          <w:r>
            <w:rPr>
              <w:rFonts w:eastAsia="Times New Roman"/>
            </w:rPr>
            <w:tab/>
            <w:t xml:space="preserve">Revell, L. J. phytools: Phylogenetic Tools for Comparative Biology (and Other Things). </w:t>
          </w:r>
          <w:r>
            <w:rPr>
              <w:rFonts w:eastAsia="Times New Roman"/>
              <w:i/>
              <w:iCs/>
            </w:rPr>
            <w:t>CRAN: Contributed Packages</w:t>
          </w:r>
          <w:r>
            <w:rPr>
              <w:rFonts w:eastAsia="Times New Roman"/>
            </w:rPr>
            <w:t xml:space="preserve"> Preprint at https://doi.org/10.32614/CRAN.package.phytools (2011).</w:t>
          </w:r>
        </w:p>
        <w:p w14:paraId="1491C71E" w14:textId="77777777" w:rsidR="008E7E2D" w:rsidRDefault="008E7E2D">
          <w:pPr>
            <w:autoSpaceDE w:val="0"/>
            <w:autoSpaceDN w:val="0"/>
            <w:ind w:hanging="640"/>
            <w:divId w:val="826213185"/>
            <w:rPr>
              <w:rFonts w:eastAsia="Times New Roman"/>
            </w:rPr>
          </w:pPr>
          <w:r>
            <w:rPr>
              <w:rFonts w:eastAsia="Times New Roman"/>
            </w:rPr>
            <w:t>43.</w:t>
          </w:r>
          <w:r>
            <w:rPr>
              <w:rFonts w:eastAsia="Times New Roman"/>
            </w:rPr>
            <w:tab/>
            <w:t xml:space="preserve">Paradis, E. </w:t>
          </w:r>
          <w:r>
            <w:rPr>
              <w:rFonts w:eastAsia="Times New Roman"/>
              <w:i/>
              <w:iCs/>
            </w:rPr>
            <w:t>et al.</w:t>
          </w:r>
          <w:r>
            <w:rPr>
              <w:rFonts w:eastAsia="Times New Roman"/>
            </w:rPr>
            <w:t xml:space="preserve"> ape: Analyses of Phylogenetics and Evolution. </w:t>
          </w:r>
          <w:r>
            <w:rPr>
              <w:rFonts w:eastAsia="Times New Roman"/>
              <w:i/>
              <w:iCs/>
            </w:rPr>
            <w:t>CRAN: Contributed Packages</w:t>
          </w:r>
          <w:r>
            <w:rPr>
              <w:rFonts w:eastAsia="Times New Roman"/>
            </w:rPr>
            <w:t xml:space="preserve"> Preprint at https://doi.org/10.32614/CRAN.package.ape (2002).</w:t>
          </w:r>
        </w:p>
        <w:p w14:paraId="211A6EDC" w14:textId="37909580" w:rsidR="0094106B" w:rsidRPr="00235A87" w:rsidRDefault="008E7E2D" w:rsidP="00641623">
          <w:pPr>
            <w:spacing w:line="360" w:lineRule="auto"/>
            <w:rPr>
              <w:rFonts w:ascii="Arial" w:hAnsi="Arial" w:cs="Arial"/>
              <w:b/>
              <w:bCs/>
              <w:sz w:val="22"/>
              <w:szCs w:val="22"/>
            </w:rPr>
          </w:pPr>
          <w:r>
            <w:rPr>
              <w:rFonts w:eastAsia="Times New Roman"/>
            </w:rPr>
            <w:t> </w:t>
          </w:r>
        </w:p>
      </w:sdtContent>
    </w:sdt>
    <w:sectPr w:rsidR="0094106B" w:rsidRPr="00235A87" w:rsidSect="00AF5B12">
      <w:pgSz w:w="12240" w:h="15840"/>
      <w:pgMar w:top="1440" w:right="1440" w:bottom="1440" w:left="1440" w:header="720" w:footer="720" w:gutter="0"/>
      <w:lnNumType w:countBy="0" w:restart="continuous"/>
      <w:cols w:space="720"/>
      <w:docGrid w:linePitch="360"/>
      <w:sectPrChange w:id="876" w:author="Keene-Snickers,Lexi" w:date="2025-02-25T12:10:00Z" w16du:dateUtc="2025-02-25T19:10:00Z">
        <w:sectPr w:rsidR="0094106B" w:rsidRPr="00235A87" w:rsidSect="00AF5B12">
          <w:pgMar w:top="1440" w:right="1440" w:bottom="1440" w:left="1440" w:header="720" w:footer="720" w:gutter="0"/>
          <w:lnNumType w:countBy="1"/>
        </w:sectPr>
      </w:sectPrChange>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0" w:author="Stenglein,Mark" w:date="2025-02-18T12:44:00Z" w:initials="MS">
    <w:p w14:paraId="69C468CF" w14:textId="77777777" w:rsidR="00BC1F7B" w:rsidRDefault="00BC1F7B" w:rsidP="00BC1F7B">
      <w:r>
        <w:rPr>
          <w:rStyle w:val="CommentReference"/>
        </w:rPr>
        <w:annotationRef/>
      </w:r>
      <w:r>
        <w:rPr>
          <w:color w:val="000000"/>
          <w:sz w:val="20"/>
          <w:szCs w:val="20"/>
        </w:rPr>
        <w:t>Let’s brainstorm additional title ideas</w:t>
      </w:r>
    </w:p>
  </w:comment>
  <w:comment w:id="2" w:author="Stenglein,Mark" w:date="2025-02-18T12:43:00Z" w:initials="MS">
    <w:p w14:paraId="1B4D34D8" w14:textId="2C1D4A39" w:rsidR="00BC1F7B" w:rsidRDefault="00BC1F7B" w:rsidP="00BC1F7B">
      <w:r>
        <w:rPr>
          <w:rStyle w:val="CommentReference"/>
        </w:rPr>
        <w:annotationRef/>
      </w:r>
      <w:r>
        <w:rPr>
          <w:sz w:val="20"/>
          <w:szCs w:val="20"/>
        </w:rPr>
        <w:t>unecessary words</w:t>
      </w:r>
    </w:p>
  </w:comment>
  <w:comment w:id="4" w:author="Stenglein,Mark" w:date="2025-02-18T13:24:00Z" w:initials="MS">
    <w:p w14:paraId="0899E0CB" w14:textId="77777777" w:rsidR="00E1543A" w:rsidRDefault="00E1543A" w:rsidP="00E1543A">
      <w:r>
        <w:rPr>
          <w:rStyle w:val="CommentReference"/>
        </w:rPr>
        <w:annotationRef/>
      </w:r>
      <w:r>
        <w:rPr>
          <w:sz w:val="20"/>
          <w:szCs w:val="20"/>
        </w:rPr>
        <w:t>This however is linking 2 ideas that aren’t really connected:</w:t>
      </w:r>
      <w:r>
        <w:rPr>
          <w:sz w:val="20"/>
          <w:szCs w:val="20"/>
        </w:rPr>
        <w:cr/>
      </w:r>
      <w:r>
        <w:rPr>
          <w:sz w:val="20"/>
          <w:szCs w:val="20"/>
        </w:rPr>
        <w:cr/>
        <w:t>Viruses evolve rapidly.  However, virology is biased towards viruses of health importance.</w:t>
      </w:r>
    </w:p>
  </w:comment>
  <w:comment w:id="3" w:author="Stenglein,Mark" w:date="2025-02-18T13:23:00Z" w:initials="MS">
    <w:p w14:paraId="4F0788C0" w14:textId="6385AB5D" w:rsidR="00E1543A" w:rsidRDefault="00E1543A" w:rsidP="00E1543A">
      <w:r>
        <w:rPr>
          <w:rStyle w:val="CommentReference"/>
        </w:rPr>
        <w:annotationRef/>
      </w:r>
      <w:r>
        <w:rPr>
          <w:color w:val="000000"/>
          <w:sz w:val="20"/>
          <w:szCs w:val="20"/>
        </w:rPr>
        <w:t>This is all very abstract.  Can you just be more direct and say we wanted to better understand the diversity and evolution of galbut virus, the most common virus of D. melanogaster, an important model organism.</w:t>
      </w:r>
    </w:p>
  </w:comment>
  <w:comment w:id="5" w:author="Stenglein,Mark" w:date="2025-02-18T13:28:00Z" w:initials="MS">
    <w:p w14:paraId="0AA17488" w14:textId="77777777" w:rsidR="00FD68DF" w:rsidRDefault="00FD68DF" w:rsidP="00FD68DF">
      <w:r>
        <w:rPr>
          <w:rStyle w:val="CommentReference"/>
        </w:rPr>
        <w:annotationRef/>
      </w:r>
      <w:r>
        <w:rPr>
          <w:sz w:val="20"/>
          <w:szCs w:val="20"/>
        </w:rPr>
        <w:t xml:space="preserve">You want to use actual numbers in the abstract.  This is a chance to tout just how many sequences you recovered.  You also should describe how many individual flies you tested by RT-qPCR.  </w:t>
      </w:r>
      <w:r>
        <w:rPr>
          <w:sz w:val="20"/>
          <w:szCs w:val="20"/>
        </w:rPr>
        <w:cr/>
      </w:r>
      <w:r>
        <w:rPr>
          <w:sz w:val="20"/>
          <w:szCs w:val="20"/>
        </w:rPr>
        <w:cr/>
        <w:t>We used RT-qPCR to quantify galbut virus RNA levels in X individual flies from Y locations in Z states.  X% of flies tested positive for galbut virus.  We selected Y individual flies for metagenomic sequencing to recover galbut virus sequences.  This yielded Z coding complete galbut virus segment sequences.</w:t>
      </w:r>
    </w:p>
  </w:comment>
  <w:comment w:id="6" w:author="Stenglein,Mark" w:date="2025-02-18T13:26:00Z" w:initials="MS">
    <w:p w14:paraId="2D63B59A" w14:textId="34FB0F3A" w:rsidR="00FD68DF" w:rsidRDefault="00FD68DF" w:rsidP="00FD68DF">
      <w:r>
        <w:rPr>
          <w:rStyle w:val="CommentReference"/>
        </w:rPr>
        <w:annotationRef/>
      </w:r>
      <w:r>
        <w:rPr>
          <w:color w:val="000000"/>
          <w:sz w:val="20"/>
          <w:szCs w:val="20"/>
        </w:rPr>
        <w:t xml:space="preserve">Do you want to use passive voice?  I’m a proponent of active.   </w:t>
      </w:r>
    </w:p>
  </w:comment>
  <w:comment w:id="7" w:author="Stenglein,Mark" w:date="2025-02-18T13:29:00Z" w:initials="MS">
    <w:p w14:paraId="3A950090" w14:textId="77777777" w:rsidR="00FD68DF" w:rsidRDefault="00FD68DF" w:rsidP="00FD68DF">
      <w:r>
        <w:rPr>
          <w:rStyle w:val="CommentReference"/>
        </w:rPr>
        <w:annotationRef/>
      </w:r>
      <w:r>
        <w:rPr>
          <w:color w:val="000000"/>
          <w:sz w:val="20"/>
          <w:szCs w:val="20"/>
        </w:rPr>
        <w:t>Instead of saying this, you should say what evolutionary patterns you found.</w:t>
      </w:r>
    </w:p>
  </w:comment>
  <w:comment w:id="8" w:author="Stenglein,Mark" w:date="2025-02-18T13:30:00Z" w:initials="MS">
    <w:p w14:paraId="17B5D117" w14:textId="77777777" w:rsidR="00FD68DF" w:rsidRDefault="00FD68DF" w:rsidP="00FD68DF">
      <w:r>
        <w:rPr>
          <w:rStyle w:val="CommentReference"/>
        </w:rPr>
        <w:annotationRef/>
      </w:r>
      <w:r>
        <w:rPr>
          <w:color w:val="000000"/>
          <w:sz w:val="20"/>
          <w:szCs w:val="20"/>
        </w:rPr>
        <w:t>I’m not sure I agree with this.  Sequences don’t differ that much, but there is diversity at a larger scale (clade A vs B vs simulans vs EVE)</w:t>
      </w:r>
    </w:p>
  </w:comment>
  <w:comment w:id="9" w:author="Stenglein,Mark" w:date="2025-02-18T13:30:00Z" w:initials="MS">
    <w:p w14:paraId="70C72F02" w14:textId="77777777" w:rsidR="00FD68DF" w:rsidRDefault="00FD68DF" w:rsidP="00FD68DF">
      <w:r>
        <w:rPr>
          <w:rStyle w:val="CommentReference"/>
        </w:rPr>
        <w:annotationRef/>
      </w:r>
      <w:r>
        <w:rPr>
          <w:color w:val="000000"/>
          <w:sz w:val="20"/>
          <w:szCs w:val="20"/>
        </w:rPr>
        <w:t>Unnecessary words.  Start with the second “Coinfection”</w:t>
      </w:r>
    </w:p>
  </w:comment>
  <w:comment w:id="10" w:author="Stenglein,Mark" w:date="2025-02-18T13:30:00Z" w:initials="MS">
    <w:p w14:paraId="589CE778" w14:textId="77777777" w:rsidR="00FD68DF" w:rsidRDefault="00FD68DF" w:rsidP="00FD68DF">
      <w:r>
        <w:rPr>
          <w:rStyle w:val="CommentReference"/>
        </w:rPr>
        <w:annotationRef/>
      </w:r>
      <w:r>
        <w:rPr>
          <w:color w:val="000000"/>
          <w:sz w:val="20"/>
          <w:szCs w:val="20"/>
        </w:rPr>
        <w:t>I don’t know what this means</w:t>
      </w:r>
    </w:p>
  </w:comment>
  <w:comment w:id="11" w:author="Stenglein,Mark" w:date="2025-02-18T13:32:00Z" w:initials="MS">
    <w:p w14:paraId="5E0CAAC3" w14:textId="77777777" w:rsidR="002C62BF" w:rsidRDefault="00FD68DF" w:rsidP="002C62BF">
      <w:r>
        <w:rPr>
          <w:rStyle w:val="CommentReference"/>
        </w:rPr>
        <w:annotationRef/>
      </w:r>
      <w:r w:rsidR="002C62BF">
        <w:rPr>
          <w:sz w:val="20"/>
          <w:szCs w:val="20"/>
        </w:rPr>
        <w:t>My overall comment about this abstract is that it is way too abstract (ha ha ha).</w:t>
      </w:r>
      <w:r w:rsidR="002C62BF">
        <w:rPr>
          <w:sz w:val="20"/>
          <w:szCs w:val="20"/>
        </w:rPr>
        <w:cr/>
      </w:r>
      <w:r w:rsidR="002C62BF">
        <w:rPr>
          <w:sz w:val="20"/>
          <w:szCs w:val="20"/>
        </w:rPr>
        <w:cr/>
        <w:t xml:space="preserve">Suggest revising taking into account the above comments and just flesh it out to summarize the main conclusions from the results.  Use actual numbers and values and be specific.  Wrap it up at the end with 1-2 sentences about how this system provides an opportunity to better understand persistent virus-host interactions.  </w:t>
      </w:r>
    </w:p>
  </w:comment>
  <w:comment w:id="19" w:author="Stenglein,Mark" w:date="2025-02-18T13:53:00Z" w:initials="MS">
    <w:p w14:paraId="220E593C" w14:textId="77777777" w:rsidR="00D07358" w:rsidRDefault="00D07358" w:rsidP="00D07358">
      <w:r>
        <w:rPr>
          <w:rStyle w:val="CommentReference"/>
        </w:rPr>
        <w:annotationRef/>
      </w:r>
      <w:r>
        <w:rPr>
          <w:color w:val="000000"/>
          <w:sz w:val="20"/>
          <w:szCs w:val="20"/>
        </w:rPr>
        <w:t>This is what we usually say but it’s not a great reflection of the full results.  Suggest rephrasing (look back at fitness paper’s results).</w:t>
      </w:r>
    </w:p>
  </w:comment>
  <w:comment w:id="21" w:author="Stenglein,Mark" w:date="2025-02-18T13:54:00Z" w:initials="MS">
    <w:p w14:paraId="6648D72E" w14:textId="77777777" w:rsidR="00D07358" w:rsidRDefault="00D07358" w:rsidP="00D07358">
      <w:r>
        <w:rPr>
          <w:rStyle w:val="CommentReference"/>
        </w:rPr>
        <w:annotationRef/>
      </w:r>
      <w:r>
        <w:rPr>
          <w:sz w:val="20"/>
          <w:szCs w:val="20"/>
        </w:rPr>
        <w:t>I don’t understand what this has to do with galbut virus prevalence - revise this sentence - the second half is worded awkwardly too.</w:t>
      </w:r>
    </w:p>
  </w:comment>
  <w:comment w:id="35" w:author="Stenglein,Mark" w:date="2025-02-18T13:56:00Z" w:initials="MS">
    <w:p w14:paraId="5EE74032" w14:textId="77777777" w:rsidR="00D07358" w:rsidRDefault="00D07358" w:rsidP="00D07358">
      <w:r>
        <w:rPr>
          <w:rStyle w:val="CommentReference"/>
        </w:rPr>
        <w:annotationRef/>
      </w:r>
      <w:r>
        <w:rPr>
          <w:color w:val="000000"/>
          <w:sz w:val="20"/>
          <w:szCs w:val="20"/>
        </w:rPr>
        <w:t>Simplify by saying galbut virus segment 1?</w:t>
      </w:r>
    </w:p>
  </w:comment>
  <w:comment w:id="42" w:author="Stenglein,Mark" w:date="2025-02-18T13:56:00Z" w:initials="MS">
    <w:p w14:paraId="46E9F3B1" w14:textId="77777777" w:rsidR="00D07358" w:rsidRDefault="00D07358" w:rsidP="00D07358">
      <w:r>
        <w:rPr>
          <w:rStyle w:val="CommentReference"/>
        </w:rPr>
        <w:annotationRef/>
      </w:r>
      <w:r>
        <w:rPr>
          <w:color w:val="000000"/>
          <w:sz w:val="20"/>
          <w:szCs w:val="20"/>
        </w:rPr>
        <w:t>This sentence is long and hard to follow.  Suggest breaking up and rephrasing.</w:t>
      </w:r>
    </w:p>
  </w:comment>
  <w:comment w:id="51" w:author="Stenglein,Mark" w:date="2025-02-18T14:00:00Z" w:initials="MS">
    <w:p w14:paraId="67DAD590" w14:textId="77777777" w:rsidR="00D07358" w:rsidRDefault="00D07358" w:rsidP="00D07358">
      <w:r>
        <w:rPr>
          <w:rStyle w:val="CommentReference"/>
        </w:rPr>
        <w:annotationRef/>
      </w:r>
      <w:r>
        <w:rPr>
          <w:color w:val="000000"/>
          <w:sz w:val="20"/>
          <w:szCs w:val="20"/>
        </w:rPr>
        <w:t xml:space="preserve">I’m not sure about this paragraph.  The assertions you make are speculative and tenuous.  </w:t>
      </w:r>
    </w:p>
    <w:p w14:paraId="513FF178" w14:textId="77777777" w:rsidR="00D07358" w:rsidRDefault="00D07358" w:rsidP="00D07358"/>
    <w:p w14:paraId="1D1F619C" w14:textId="77777777" w:rsidR="00D07358" w:rsidRDefault="00D07358" w:rsidP="00D07358">
      <w:r>
        <w:rPr>
          <w:color w:val="000000"/>
          <w:sz w:val="20"/>
          <w:szCs w:val="20"/>
        </w:rPr>
        <w:t>Perhaps you could rewrite this paragraph to focus on the questions that remain unanswered about galbut virus evolution.  You could begin with a topic sentence something like:</w:t>
      </w:r>
    </w:p>
    <w:p w14:paraId="57F06F6B" w14:textId="77777777" w:rsidR="00D07358" w:rsidRDefault="00D07358" w:rsidP="00D07358"/>
    <w:p w14:paraId="5576E594" w14:textId="77777777" w:rsidR="00D07358" w:rsidRDefault="00D07358" w:rsidP="00D07358">
      <w:r>
        <w:rPr>
          <w:color w:val="000000"/>
          <w:sz w:val="20"/>
          <w:szCs w:val="20"/>
        </w:rPr>
        <w:t>A number of questions about galbut virus’s evolution and its impact on host biology and evolution remain unanswered.</w:t>
      </w:r>
    </w:p>
  </w:comment>
  <w:comment w:id="81" w:author="Stenglein,Mark" w:date="2025-02-18T14:01:00Z" w:initials="MS">
    <w:p w14:paraId="059DA25B" w14:textId="77777777" w:rsidR="00901811" w:rsidRDefault="00901811" w:rsidP="00901811">
      <w:r>
        <w:rPr>
          <w:rStyle w:val="CommentReference"/>
        </w:rPr>
        <w:annotationRef/>
      </w:r>
      <w:r>
        <w:rPr>
          <w:color w:val="000000"/>
          <w:sz w:val="20"/>
          <w:szCs w:val="20"/>
        </w:rPr>
        <w:t>Be specific</w:t>
      </w:r>
    </w:p>
  </w:comment>
  <w:comment w:id="82" w:author="Stenglein,Mark" w:date="2025-02-18T14:01:00Z" w:initials="MS">
    <w:p w14:paraId="6FEF7723" w14:textId="5EB12EC8" w:rsidR="00901811" w:rsidRDefault="00901811" w:rsidP="00901811">
      <w:r>
        <w:rPr>
          <w:rStyle w:val="CommentReference"/>
        </w:rPr>
        <w:annotationRef/>
      </w:r>
      <w:r>
        <w:rPr>
          <w:color w:val="000000"/>
          <w:sz w:val="20"/>
          <w:szCs w:val="20"/>
        </w:rPr>
        <w:t>Put in some specific #s</w:t>
      </w:r>
    </w:p>
  </w:comment>
  <w:comment w:id="83" w:author="Stenglein,Mark" w:date="2025-02-18T14:02:00Z" w:initials="MS">
    <w:p w14:paraId="1A4D03C7" w14:textId="77777777" w:rsidR="00901811" w:rsidRDefault="00901811" w:rsidP="00901811">
      <w:r>
        <w:rPr>
          <w:rStyle w:val="CommentReference"/>
        </w:rPr>
        <w:annotationRef/>
      </w:r>
      <w:r>
        <w:rPr>
          <w:color w:val="000000"/>
          <w:sz w:val="20"/>
          <w:szCs w:val="20"/>
        </w:rPr>
        <w:t>See my comment in abstract: this is partially true IMO</w:t>
      </w:r>
    </w:p>
  </w:comment>
  <w:comment w:id="106" w:author="Stenglein,Mark" w:date="2025-02-18T14:02:00Z" w:initials="MS">
    <w:p w14:paraId="3F9AE1DF" w14:textId="77777777" w:rsidR="00901811" w:rsidRDefault="00901811" w:rsidP="00901811">
      <w:r>
        <w:rPr>
          <w:rStyle w:val="CommentReference"/>
        </w:rPr>
        <w:annotationRef/>
      </w:r>
      <w:r>
        <w:rPr>
          <w:color w:val="000000"/>
          <w:sz w:val="20"/>
          <w:szCs w:val="20"/>
        </w:rPr>
        <w:t>New sentence</w:t>
      </w:r>
    </w:p>
  </w:comment>
  <w:comment w:id="112" w:author="Stenglein,Mark" w:date="2025-02-18T14:02:00Z" w:initials="MS">
    <w:p w14:paraId="62CF6B32" w14:textId="77777777" w:rsidR="00901811" w:rsidRDefault="00901811" w:rsidP="00901811">
      <w:r>
        <w:rPr>
          <w:rStyle w:val="CommentReference"/>
        </w:rPr>
        <w:annotationRef/>
      </w:r>
      <w:r>
        <w:rPr>
          <w:color w:val="000000"/>
          <w:sz w:val="20"/>
          <w:szCs w:val="20"/>
        </w:rPr>
        <w:t>New sentence</w:t>
      </w:r>
    </w:p>
  </w:comment>
  <w:comment w:id="118" w:author="Keene-Snickers,Lexi" w:date="2025-02-26T11:06:00Z" w:initials="LK">
    <w:p w14:paraId="41639D9D" w14:textId="77777777" w:rsidR="007A59F0" w:rsidRDefault="007A59F0" w:rsidP="007A59F0">
      <w:r>
        <w:rPr>
          <w:rStyle w:val="CommentReference"/>
        </w:rPr>
        <w:annotationRef/>
      </w:r>
      <w:r>
        <w:rPr>
          <w:sz w:val="20"/>
          <w:szCs w:val="20"/>
        </w:rPr>
        <w:t>Come back to this</w:t>
      </w:r>
    </w:p>
  </w:comment>
  <w:comment w:id="122" w:author="Stenglein,Mark" w:date="2025-02-18T14:03:00Z" w:initials="MS">
    <w:p w14:paraId="4244A000" w14:textId="4ACD4B32" w:rsidR="00901811" w:rsidRDefault="00901811" w:rsidP="00901811">
      <w:r>
        <w:rPr>
          <w:rStyle w:val="CommentReference"/>
        </w:rPr>
        <w:annotationRef/>
      </w:r>
      <w:r>
        <w:rPr>
          <w:sz w:val="20"/>
          <w:szCs w:val="20"/>
        </w:rPr>
        <w:t>I’m not sure what “evolutionary movement” means.  Ditto “close interactions between host and virus”.</w:t>
      </w:r>
    </w:p>
  </w:comment>
  <w:comment w:id="123" w:author="Stenglein,Mark" w:date="2025-02-19T15:16:00Z" w:initials="MS">
    <w:p w14:paraId="5D48E3F2" w14:textId="77777777" w:rsidR="00350CA3" w:rsidRDefault="00350CA3" w:rsidP="00350CA3">
      <w:r>
        <w:rPr>
          <w:rStyle w:val="CommentReference"/>
        </w:rPr>
        <w:annotationRef/>
      </w:r>
      <w:r>
        <w:rPr>
          <w:color w:val="000000"/>
          <w:sz w:val="20"/>
          <w:szCs w:val="20"/>
        </w:rPr>
        <w:t xml:space="preserve">Listing this as the section header suggests it is the most importat conclusion from this study, but I don’t think it’s that notable.  You saw this in the OC paper already, for instance.  </w:t>
      </w:r>
    </w:p>
    <w:p w14:paraId="505D999F" w14:textId="77777777" w:rsidR="00350CA3" w:rsidRDefault="00350CA3" w:rsidP="00350CA3"/>
    <w:p w14:paraId="5333A965" w14:textId="77777777" w:rsidR="00350CA3" w:rsidRDefault="00350CA3" w:rsidP="00350CA3">
      <w:r>
        <w:rPr>
          <w:color w:val="000000"/>
          <w:sz w:val="20"/>
          <w:szCs w:val="20"/>
        </w:rPr>
        <w:t>Suggest revising section header.</w:t>
      </w:r>
    </w:p>
  </w:comment>
  <w:comment w:id="124" w:author="Keene-Snickers,Lexi" w:date="2025-02-27T13:39:00Z" w:initials="LK">
    <w:p w14:paraId="7104192A" w14:textId="77777777" w:rsidR="00EC36E5" w:rsidRDefault="00EC36E5" w:rsidP="00EC36E5">
      <w:r>
        <w:rPr>
          <w:rStyle w:val="CommentReference"/>
        </w:rPr>
        <w:annotationRef/>
      </w:r>
      <w:r>
        <w:rPr>
          <w:sz w:val="20"/>
          <w:szCs w:val="20"/>
        </w:rPr>
        <w:t>Better? Not sure what the biggest takeaway is as its prevalence data to get a hangover of how abundant galbut is.</w:t>
      </w:r>
    </w:p>
  </w:comment>
  <w:comment w:id="147" w:author="Stenglein,Mark" w:date="2025-02-18T14:06:00Z" w:initials="MS">
    <w:p w14:paraId="2AE4EF8E" w14:textId="119771C3" w:rsidR="003F10E5" w:rsidRDefault="003F10E5" w:rsidP="003F10E5">
      <w:r>
        <w:rPr>
          <w:rStyle w:val="CommentReference"/>
        </w:rPr>
        <w:annotationRef/>
      </w:r>
      <w:r>
        <w:rPr>
          <w:color w:val="000000"/>
          <w:sz w:val="20"/>
          <w:szCs w:val="20"/>
        </w:rPr>
        <w:t>You are switching from active to passive.  Stick to active</w:t>
      </w:r>
    </w:p>
  </w:comment>
  <w:comment w:id="151" w:author="Stenglein,Mark" w:date="2025-02-20T11:24:00Z" w:initials="MS">
    <w:p w14:paraId="3C5DE62C" w14:textId="77777777" w:rsidR="006E1B2C" w:rsidRDefault="006E1B2C" w:rsidP="006E1B2C">
      <w:r>
        <w:rPr>
          <w:rStyle w:val="CommentReference"/>
        </w:rPr>
        <w:annotationRef/>
      </w:r>
      <w:r>
        <w:rPr>
          <w:color w:val="000000"/>
          <w:sz w:val="20"/>
          <w:szCs w:val="20"/>
        </w:rPr>
        <w:t xml:space="preserve">We should leave in the caveat that the peach bug sequences may come from flies from elsewhere, however, </w:t>
      </w:r>
    </w:p>
    <w:p w14:paraId="79540BCF" w14:textId="77777777" w:rsidR="006E1B2C" w:rsidRDefault="006E1B2C" w:rsidP="006E1B2C"/>
    <w:p w14:paraId="2855FEA2" w14:textId="77777777" w:rsidR="006E1B2C" w:rsidRDefault="006E1B2C" w:rsidP="006E1B2C">
      <w:r>
        <w:rPr>
          <w:color w:val="000000"/>
          <w:sz w:val="20"/>
          <w:szCs w:val="20"/>
        </w:rPr>
        <w:t>- they were collected in Colorado, so saying they were collected in Colorado is accurate.</w:t>
      </w:r>
    </w:p>
    <w:p w14:paraId="06165F0D" w14:textId="77777777" w:rsidR="006E1B2C" w:rsidRDefault="006E1B2C" w:rsidP="006E1B2C">
      <w:r>
        <w:rPr>
          <w:color w:val="000000"/>
          <w:sz w:val="20"/>
          <w:szCs w:val="20"/>
        </w:rPr>
        <w:t>- the galbut sequences from peach bugs are essentially identical to Colorado sequences from 2023</w:t>
      </w:r>
    </w:p>
    <w:p w14:paraId="2349332A" w14:textId="77777777" w:rsidR="006E1B2C" w:rsidRDefault="006E1B2C" w:rsidP="006E1B2C">
      <w:r>
        <w:rPr>
          <w:color w:val="000000"/>
          <w:sz w:val="20"/>
          <w:szCs w:val="20"/>
        </w:rPr>
        <w:t>- we are not making any big claims based on geography</w:t>
      </w:r>
    </w:p>
    <w:p w14:paraId="4A3CAA00" w14:textId="77777777" w:rsidR="006E1B2C" w:rsidRDefault="006E1B2C" w:rsidP="006E1B2C"/>
    <w:p w14:paraId="247F766C" w14:textId="77777777" w:rsidR="006E1B2C" w:rsidRDefault="006E1B2C" w:rsidP="006E1B2C">
      <w:r>
        <w:rPr>
          <w:color w:val="000000"/>
          <w:sz w:val="20"/>
          <w:szCs w:val="20"/>
        </w:rPr>
        <w:t>So I say we leave in this caveat (may have originated elsewhere) but label the Peach bugs as “Colorado” since they were collected in Colorado.</w:t>
      </w:r>
    </w:p>
  </w:comment>
  <w:comment w:id="157" w:author="Stenglein,Mark" w:date="2025-02-18T14:07:00Z" w:initials="MS">
    <w:p w14:paraId="5B7E4F59" w14:textId="3E798C91" w:rsidR="003F10E5" w:rsidRDefault="003F10E5" w:rsidP="003F10E5">
      <w:r>
        <w:rPr>
          <w:rStyle w:val="CommentReference"/>
        </w:rPr>
        <w:annotationRef/>
      </w:r>
      <w:r>
        <w:rPr>
          <w:color w:val="000000"/>
          <w:sz w:val="20"/>
          <w:szCs w:val="20"/>
        </w:rPr>
        <w:t>passive</w:t>
      </w:r>
    </w:p>
  </w:comment>
  <w:comment w:id="188" w:author="Stenglein,Mark" w:date="2025-02-20T11:56:00Z" w:initials="MS">
    <w:p w14:paraId="558ADEFC" w14:textId="77777777" w:rsidR="00C75C6A" w:rsidRDefault="00C75C6A" w:rsidP="00C75C6A">
      <w:r>
        <w:rPr>
          <w:rStyle w:val="CommentReference"/>
        </w:rPr>
        <w:annotationRef/>
      </w:r>
      <w:r>
        <w:rPr>
          <w:color w:val="000000"/>
          <w:sz w:val="20"/>
          <w:szCs w:val="20"/>
        </w:rPr>
        <w:t>his needs to go in results not methods</w:t>
      </w:r>
    </w:p>
  </w:comment>
  <w:comment w:id="220" w:author="Stenglein,Mark" w:date="2025-02-18T14:09:00Z" w:initials="MS">
    <w:p w14:paraId="1AE01724" w14:textId="77777777" w:rsidR="003F10E5" w:rsidRDefault="003F10E5" w:rsidP="003F10E5">
      <w:r>
        <w:rPr>
          <w:rStyle w:val="CommentReference"/>
        </w:rPr>
        <w:annotationRef/>
      </w:r>
      <w:r>
        <w:rPr>
          <w:color w:val="000000"/>
          <w:sz w:val="20"/>
          <w:szCs w:val="20"/>
        </w:rPr>
        <w:t>Abundant or prevalent?</w:t>
      </w:r>
    </w:p>
  </w:comment>
  <w:comment w:id="221" w:author="Stenglein,Mark" w:date="2025-02-19T15:17:00Z" w:initials="MS">
    <w:p w14:paraId="690CEA8F" w14:textId="77777777" w:rsidR="00F073D8" w:rsidRDefault="00350CA3" w:rsidP="00F073D8">
      <w:r>
        <w:rPr>
          <w:rStyle w:val="CommentReference"/>
        </w:rPr>
        <w:annotationRef/>
      </w:r>
      <w:r w:rsidR="00F073D8">
        <w:rPr>
          <w:sz w:val="20"/>
          <w:szCs w:val="20"/>
        </w:rPr>
        <w:t>List the actual #s of flies tested and the # positive for each genotype.</w:t>
      </w:r>
    </w:p>
    <w:p w14:paraId="2F8F539B" w14:textId="77777777" w:rsidR="00F073D8" w:rsidRDefault="00F073D8" w:rsidP="00F073D8"/>
    <w:p w14:paraId="28872B1D" w14:textId="77777777" w:rsidR="00F073D8" w:rsidRDefault="00F073D8" w:rsidP="00F073D8">
      <w:r>
        <w:rPr>
          <w:sz w:val="20"/>
          <w:szCs w:val="20"/>
        </w:rPr>
        <w:t>I am a little unclear about what the primers mean.  Isn’t one (the shorter ones) A or B and the other one only A?</w:t>
      </w:r>
    </w:p>
    <w:p w14:paraId="648DCE26" w14:textId="77777777" w:rsidR="00F073D8" w:rsidRDefault="00F073D8" w:rsidP="00F073D8"/>
    <w:p w14:paraId="5284E02E" w14:textId="77777777" w:rsidR="00F073D8" w:rsidRDefault="00F073D8" w:rsidP="00F073D8">
      <w:r>
        <w:rPr>
          <w:sz w:val="20"/>
          <w:szCs w:val="20"/>
        </w:rPr>
        <w:t>Perhaps to simplify this whole section you could describe in terms of overall galbut prevalence and not break up in A vs B</w:t>
      </w:r>
    </w:p>
  </w:comment>
  <w:comment w:id="238" w:author="Stenglein,Mark" w:date="2025-02-19T15:19:00Z" w:initials="MS">
    <w:p w14:paraId="1B347CAF" w14:textId="77777777" w:rsidR="006778E7" w:rsidRDefault="006778E7" w:rsidP="006778E7">
      <w:r>
        <w:rPr>
          <w:rStyle w:val="CommentReference"/>
        </w:rPr>
        <w:annotationRef/>
      </w:r>
      <w:r>
        <w:rPr>
          <w:color w:val="000000"/>
          <w:sz w:val="20"/>
          <w:szCs w:val="20"/>
        </w:rPr>
        <w:t>what about flies with Ct between 20 and 25?</w:t>
      </w:r>
    </w:p>
  </w:comment>
  <w:comment w:id="261" w:author="Stenglein,Mark" w:date="2025-02-18T14:25:00Z" w:initials="MS">
    <w:p w14:paraId="3CB22040" w14:textId="19F8CE21" w:rsidR="003A1098" w:rsidRDefault="00E9385E" w:rsidP="003A1098">
      <w:r>
        <w:rPr>
          <w:rStyle w:val="CommentReference"/>
        </w:rPr>
        <w:annotationRef/>
      </w:r>
      <w:r w:rsidR="003A1098">
        <w:rPr>
          <w:sz w:val="20"/>
          <w:szCs w:val="20"/>
        </w:rPr>
        <w:t>It’s not easy to compare relative prevalence of clade A vs B using the geom_point plots you have in Fig 1D.  To show this, you’d want to plot prevalence instead of RNA levels (or in addition to RNA levels).  Here is an example of a figure that shows both, from Tillie’s mosquito VT paper:</w:t>
      </w:r>
      <w:r w:rsidR="003A1098">
        <w:rPr>
          <w:sz w:val="20"/>
          <w:szCs w:val="20"/>
        </w:rPr>
        <w:cr/>
      </w:r>
      <w:r w:rsidR="003A1098">
        <w:rPr>
          <w:sz w:val="20"/>
          <w:szCs w:val="20"/>
        </w:rPr>
        <w:cr/>
      </w:r>
      <w:hyperlink r:id="rId1" w:history="1">
        <w:r w:rsidR="003A1098" w:rsidRPr="0008433F">
          <w:rPr>
            <w:rStyle w:val="Hyperlink"/>
            <w:sz w:val="20"/>
            <w:szCs w:val="20"/>
          </w:rPr>
          <w:t>https://github.com/tdunham19/CM3_Mosquito_Paper/blob/main/Results_figures_prevalence_viralRNA/Poza%20Rica%20x%20New%20Orleans_Verdadero%20Virus.pdf</w:t>
        </w:r>
      </w:hyperlink>
      <w:r w:rsidR="003A1098">
        <w:rPr>
          <w:sz w:val="20"/>
          <w:szCs w:val="20"/>
        </w:rPr>
        <w:cr/>
      </w:r>
      <w:r w:rsidR="003A1098">
        <w:rPr>
          <w:sz w:val="20"/>
          <w:szCs w:val="20"/>
        </w:rPr>
        <w:cr/>
        <w:t>This repo includes example figures and R code.</w:t>
      </w:r>
    </w:p>
    <w:p w14:paraId="188C0B53" w14:textId="77777777" w:rsidR="003A1098" w:rsidRDefault="003A1098" w:rsidP="003A1098"/>
    <w:p w14:paraId="1A33449A" w14:textId="77777777" w:rsidR="003A1098" w:rsidRDefault="003A1098" w:rsidP="003A1098">
      <w:r>
        <w:rPr>
          <w:sz w:val="20"/>
          <w:szCs w:val="20"/>
        </w:rPr>
        <w:t>Also be careful using abundance when you mean prevalence - similar meanings but prevalence has a specific epidemiological meaning.</w:t>
      </w:r>
    </w:p>
  </w:comment>
  <w:comment w:id="262" w:author="Stenglein,Mark" w:date="2025-02-18T14:26:00Z" w:initials="MS">
    <w:p w14:paraId="2BEE6DFD" w14:textId="77777777" w:rsidR="003A1098" w:rsidRDefault="003A1098" w:rsidP="003A1098">
      <w:r>
        <w:rPr>
          <w:rStyle w:val="CommentReference"/>
        </w:rPr>
        <w:annotationRef/>
      </w:r>
      <w:r>
        <w:rPr>
          <w:color w:val="000000"/>
          <w:sz w:val="20"/>
          <w:szCs w:val="20"/>
        </w:rPr>
        <w:t xml:space="preserve">We should not talk about sampling at CVID - we should refer to these as the “Rampart road location” </w:t>
      </w:r>
    </w:p>
  </w:comment>
  <w:comment w:id="263" w:author="Stenglein,Mark" w:date="2025-02-20T12:16:00Z" w:initials="MS">
    <w:p w14:paraId="232BC4AA" w14:textId="77777777" w:rsidR="003449BB" w:rsidRDefault="003449BB" w:rsidP="003449BB">
      <w:r>
        <w:rPr>
          <w:rStyle w:val="CommentReference"/>
        </w:rPr>
        <w:annotationRef/>
      </w:r>
      <w:r>
        <w:rPr>
          <w:color w:val="000000"/>
          <w:sz w:val="20"/>
          <w:szCs w:val="20"/>
        </w:rPr>
        <w:t>Also: you are basing this on a small sample size.  How confident are you?  Stats would help - see following comment.</w:t>
      </w:r>
    </w:p>
  </w:comment>
  <w:comment w:id="277" w:author="Stenglein,Mark" w:date="2025-02-18T14:38:00Z" w:initials="MS">
    <w:p w14:paraId="7CC1E4A3" w14:textId="0B22CD2A" w:rsidR="00355883" w:rsidRDefault="00355883" w:rsidP="00355883">
      <w:r>
        <w:rPr>
          <w:rStyle w:val="CommentReference"/>
        </w:rPr>
        <w:annotationRef/>
      </w:r>
      <w:r>
        <w:rPr>
          <w:sz w:val="20"/>
          <w:szCs w:val="20"/>
        </w:rPr>
        <w:t xml:space="preserve">If going to talk about this need to evaluate whether these changes are statistically significant.  </w:t>
      </w:r>
      <w:r>
        <w:rPr>
          <w:sz w:val="20"/>
          <w:szCs w:val="20"/>
        </w:rPr>
        <w:cr/>
      </w:r>
      <w:r>
        <w:rPr>
          <w:sz w:val="20"/>
          <w:szCs w:val="20"/>
        </w:rPr>
        <w:cr/>
        <w:t xml:space="preserve">In fact, it’d be good to evaluate all of this statistically, perhaps using a glm and logistic regression?  I’ve done this recently for the mosquito VT work and can share R code. </w:t>
      </w:r>
      <w:r>
        <w:rPr>
          <w:sz w:val="20"/>
          <w:szCs w:val="20"/>
        </w:rPr>
        <w:cr/>
      </w:r>
      <w:r>
        <w:rPr>
          <w:sz w:val="20"/>
          <w:szCs w:val="20"/>
        </w:rPr>
        <w:cr/>
        <w:t>The questions we’d be looking to evaluate is whether galbut virus prevalence varies as a function of:</w:t>
      </w:r>
      <w:r>
        <w:rPr>
          <w:sz w:val="20"/>
          <w:szCs w:val="20"/>
        </w:rPr>
        <w:cr/>
      </w:r>
      <w:r>
        <w:rPr>
          <w:sz w:val="20"/>
          <w:szCs w:val="20"/>
        </w:rPr>
        <w:cr/>
        <w:t>- galbut genotype</w:t>
      </w:r>
      <w:r>
        <w:rPr>
          <w:sz w:val="20"/>
          <w:szCs w:val="20"/>
        </w:rPr>
        <w:cr/>
        <w:t>- sampling location</w:t>
      </w:r>
      <w:r>
        <w:rPr>
          <w:sz w:val="20"/>
          <w:szCs w:val="20"/>
        </w:rPr>
        <w:cr/>
        <w:t>- collection date</w:t>
      </w:r>
    </w:p>
    <w:p w14:paraId="356D3548" w14:textId="77777777" w:rsidR="00355883" w:rsidRDefault="00355883" w:rsidP="00355883"/>
    <w:p w14:paraId="7BF4067F" w14:textId="77777777" w:rsidR="00355883" w:rsidRDefault="00355883" w:rsidP="00355883">
      <w:r>
        <w:rPr>
          <w:sz w:val="20"/>
          <w:szCs w:val="20"/>
        </w:rPr>
        <w:t>I would focus on prevalence and not necessarily on galbut virus RNA levels, though that could also be evaluated.</w:t>
      </w:r>
      <w:r>
        <w:rPr>
          <w:sz w:val="20"/>
          <w:szCs w:val="20"/>
        </w:rPr>
        <w:cr/>
      </w:r>
    </w:p>
  </w:comment>
  <w:comment w:id="279" w:author="Stenglein,Mark" w:date="2025-02-18T14:18:00Z" w:initials="MS">
    <w:p w14:paraId="6EB9B80B" w14:textId="77777777" w:rsidR="00355883" w:rsidRDefault="00E9385E" w:rsidP="00355883">
      <w:r>
        <w:rPr>
          <w:rStyle w:val="CommentReference"/>
        </w:rPr>
        <w:annotationRef/>
      </w:r>
      <w:r w:rsidR="00355883">
        <w:rPr>
          <w:sz w:val="20"/>
          <w:szCs w:val="20"/>
        </w:rPr>
        <w:t>Comments on figure 1:</w:t>
      </w:r>
      <w:r w:rsidR="00355883">
        <w:rPr>
          <w:sz w:val="20"/>
          <w:szCs w:val="20"/>
        </w:rPr>
        <w:cr/>
      </w:r>
      <w:r w:rsidR="00355883">
        <w:rPr>
          <w:sz w:val="20"/>
          <w:szCs w:val="20"/>
        </w:rPr>
        <w:cr/>
        <w:t xml:space="preserve">- USA Map in panel A looks stretched out east to west. </w:t>
      </w:r>
      <w:r w:rsidR="00355883">
        <w:rPr>
          <w:sz w:val="20"/>
          <w:szCs w:val="20"/>
        </w:rPr>
        <w:cr/>
        <w:t xml:space="preserve">- Colorado looks squished east to west. </w:t>
      </w:r>
      <w:r w:rsidR="00355883">
        <w:rPr>
          <w:sz w:val="20"/>
          <w:szCs w:val="20"/>
        </w:rPr>
        <w:cr/>
        <w:t>- Make CO its own panel.</w:t>
      </w:r>
      <w:r w:rsidR="00355883">
        <w:rPr>
          <w:sz w:val="20"/>
          <w:szCs w:val="20"/>
        </w:rPr>
        <w:cr/>
        <w:t>- Better to zoom into Larimer county instead of the CO-wide panel?</w:t>
      </w:r>
      <w:r w:rsidR="00355883">
        <w:rPr>
          <w:sz w:val="20"/>
          <w:szCs w:val="20"/>
        </w:rPr>
        <w:cr/>
        <w:t>- Replace CVID with Rampart (panel B, and elsewhere in paper)</w:t>
      </w:r>
      <w:r w:rsidR="00355883">
        <w:rPr>
          <w:sz w:val="20"/>
          <w:szCs w:val="20"/>
        </w:rPr>
        <w:cr/>
        <w:t>- You are not showing uninfected flies but should be.  It’d be good to show prevalence *and* RNA levels in infected individuals.  What I mean is like what we did in Tillie’s mosquito paper - see above comment.</w:t>
      </w:r>
    </w:p>
    <w:p w14:paraId="4E4BC41B" w14:textId="77777777" w:rsidR="00355883" w:rsidRDefault="00355883" w:rsidP="00355883">
      <w:r>
        <w:rPr>
          <w:sz w:val="20"/>
          <w:szCs w:val="20"/>
        </w:rPr>
        <w:t>- For panels B-D should plot 2^-∆Ct not ∆Ct.</w:t>
      </w:r>
      <w:r>
        <w:rPr>
          <w:sz w:val="20"/>
          <w:szCs w:val="20"/>
        </w:rPr>
        <w:cr/>
        <w:t>- In panels B and C it’s not clear how the sub panels are sorted.  In panel B, maybe sorting by # of flies tested? But not in Panel C.  Perhaps always sort alphabetically?</w:t>
      </w:r>
      <w:r>
        <w:rPr>
          <w:sz w:val="20"/>
          <w:szCs w:val="20"/>
        </w:rPr>
        <w:cr/>
        <w:t>- I understand that you have data from peach bugs, but this is different than all the other data in that peach bugs are lab-colonized flies.  This makes it kind of awkward to explain.  Should we leave out?  Or make supplemental?</w:t>
      </w:r>
      <w:r>
        <w:rPr>
          <w:sz w:val="20"/>
          <w:szCs w:val="20"/>
        </w:rPr>
        <w:cr/>
        <w:t>- Are you using colors consistently?  For instance, in the USA-wide map, I can see orange dots in Colorado, but I don’t see orange dot in the CO-only map?  Also, the colors for dots in the CO-only map don’t correspond to colors in panel B (I get that these correspond to galbut A vs galbut B but would it be better if they matched the CO map?)  A/B colors in panels B&amp;C don’t match A/B colors in panel D.</w:t>
      </w:r>
      <w:r>
        <w:rPr>
          <w:sz w:val="20"/>
          <w:szCs w:val="20"/>
        </w:rPr>
        <w:cr/>
        <w:t>- Suggest using color and not shape to distinguish galbut A/B (panel D).</w:t>
      </w:r>
      <w:r>
        <w:rPr>
          <w:sz w:val="20"/>
          <w:szCs w:val="20"/>
        </w:rPr>
        <w:cr/>
        <w:t>- Please don’t use slanted x axis text (panels B-D) - slanted text, especially when not needed, is one of my pet peeves.  There is ample room for “A” or “B” written normal left-to-right.  Also, could replace “A” with “clade A”, etc.</w:t>
      </w:r>
    </w:p>
  </w:comment>
  <w:comment w:id="283" w:author="Stenglein,Mark" w:date="2025-02-19T15:21:00Z" w:initials="MS">
    <w:p w14:paraId="6CF83C78" w14:textId="77777777" w:rsidR="006778E7" w:rsidRDefault="006778E7" w:rsidP="006778E7">
      <w:r>
        <w:rPr>
          <w:rStyle w:val="CommentReference"/>
        </w:rPr>
        <w:annotationRef/>
      </w:r>
      <w:r>
        <w:rPr>
          <w:color w:val="000000"/>
          <w:sz w:val="20"/>
          <w:szCs w:val="20"/>
        </w:rPr>
        <w:t xml:space="preserve">Given the uncertainty about what it means to be positive for the different primer pairs do you really want to separate A and B here?  </w:t>
      </w:r>
    </w:p>
    <w:p w14:paraId="0A34B2BF" w14:textId="77777777" w:rsidR="006778E7" w:rsidRDefault="006778E7" w:rsidP="006778E7"/>
    <w:p w14:paraId="63EF15F9" w14:textId="77777777" w:rsidR="006778E7" w:rsidRDefault="006778E7" w:rsidP="006778E7">
      <w:r>
        <w:rPr>
          <w:color w:val="000000"/>
          <w:sz w:val="20"/>
          <w:szCs w:val="20"/>
        </w:rPr>
        <w:t>For instance, how do you interpret Cts for a fly positive for the A/B primers and the A-only primers?  (If I have that right).  The A/B primers represent a contribution of RNA levels from both A+B, so how can you assign that Ct to “B”?</w:t>
      </w:r>
    </w:p>
  </w:comment>
  <w:comment w:id="284" w:author="Stenglein,Mark" w:date="2025-02-19T15:22:00Z" w:initials="MS">
    <w:p w14:paraId="3BB209A8" w14:textId="77777777" w:rsidR="006778E7" w:rsidRDefault="006778E7" w:rsidP="006778E7">
      <w:r>
        <w:rPr>
          <w:rStyle w:val="CommentReference"/>
        </w:rPr>
        <w:annotationRef/>
      </w:r>
      <w:r>
        <w:rPr>
          <w:color w:val="000000"/>
          <w:sz w:val="20"/>
          <w:szCs w:val="20"/>
        </w:rPr>
        <w:t>It seems like it could be much simpler to just focus on galbut positivity or not.  Open to discussing...</w:t>
      </w:r>
    </w:p>
  </w:comment>
  <w:comment w:id="285" w:author="Stenglein,Mark" w:date="2025-02-18T14:39:00Z" w:initials="MS">
    <w:p w14:paraId="3DB48F87" w14:textId="7EB52B6C" w:rsidR="00355883" w:rsidRDefault="00355883" w:rsidP="00355883">
      <w:r>
        <w:rPr>
          <w:rStyle w:val="CommentReference"/>
        </w:rPr>
        <w:annotationRef/>
      </w:r>
      <w:r>
        <w:rPr>
          <w:color w:val="000000"/>
          <w:sz w:val="20"/>
          <w:szCs w:val="20"/>
        </w:rPr>
        <w:t xml:space="preserve">I’m not sure that this is the main take home from the figure, worthy of the figure title?  </w:t>
      </w:r>
    </w:p>
  </w:comment>
  <w:comment w:id="305" w:author="Stenglein,Mark" w:date="2025-02-18T14:41:00Z" w:initials="MS">
    <w:p w14:paraId="4FF6C8A1" w14:textId="77777777" w:rsidR="00290D9B" w:rsidRDefault="00290D9B" w:rsidP="00290D9B">
      <w:r>
        <w:rPr>
          <w:rStyle w:val="CommentReference"/>
        </w:rPr>
        <w:annotationRef/>
      </w:r>
      <w:r>
        <w:rPr>
          <w:sz w:val="20"/>
          <w:szCs w:val="20"/>
        </w:rPr>
        <w:t>Not sure why this is bolded.</w:t>
      </w:r>
      <w:r>
        <w:rPr>
          <w:sz w:val="20"/>
          <w:szCs w:val="20"/>
        </w:rPr>
        <w:cr/>
      </w:r>
      <w:r>
        <w:rPr>
          <w:sz w:val="20"/>
          <w:szCs w:val="20"/>
        </w:rPr>
        <w:cr/>
        <w:t>Remember to leave interpretation out of figure legends.  Interpretation should go in the results text.  Figure legends should just explain the figures (to the extent that they are not self-explanatory).</w:t>
      </w:r>
    </w:p>
  </w:comment>
  <w:comment w:id="312" w:author="Stenglein,Mark" w:date="2025-02-18T14:43:00Z" w:initials="MS">
    <w:p w14:paraId="572AF962" w14:textId="77777777" w:rsidR="00971DFF" w:rsidRDefault="00971DFF" w:rsidP="00971DFF">
      <w:r>
        <w:rPr>
          <w:rStyle w:val="CommentReference"/>
        </w:rPr>
        <w:annotationRef/>
      </w:r>
      <w:r>
        <w:rPr>
          <w:sz w:val="20"/>
          <w:szCs w:val="20"/>
        </w:rPr>
        <w:t>I would leave out the word “metagenomics” because it might remind reviewers to wonder, “hey, where are all the other virus sequences?”</w:t>
      </w:r>
    </w:p>
  </w:comment>
  <w:comment w:id="320" w:author="Stenglein,Mark" w:date="2025-02-18T14:46:00Z" w:initials="MS">
    <w:p w14:paraId="6CB676D7" w14:textId="77777777" w:rsidR="00322067" w:rsidRDefault="00322067" w:rsidP="00322067">
      <w:r>
        <w:rPr>
          <w:rStyle w:val="CommentReference"/>
        </w:rPr>
        <w:annotationRef/>
      </w:r>
      <w:r>
        <w:rPr>
          <w:color w:val="000000"/>
          <w:sz w:val="20"/>
          <w:szCs w:val="20"/>
        </w:rPr>
        <w:t>Could leave this out.  Or leave in.</w:t>
      </w:r>
    </w:p>
  </w:comment>
  <w:comment w:id="321" w:author="Keene-Snickers,Lexi" w:date="2025-02-28T15:59:00Z" w:initials="LK">
    <w:p w14:paraId="19C8C7DE" w14:textId="77777777" w:rsidR="00CA7501" w:rsidRDefault="00CA7501" w:rsidP="00CA7501">
      <w:r>
        <w:rPr>
          <w:rStyle w:val="CommentReference"/>
        </w:rPr>
        <w:annotationRef/>
      </w:r>
      <w:r>
        <w:rPr>
          <w:sz w:val="20"/>
          <w:szCs w:val="20"/>
        </w:rPr>
        <w:t>I think leave in. People might wonder why we didn’t get galbut virus from all of them.</w:t>
      </w:r>
    </w:p>
  </w:comment>
  <w:comment w:id="334" w:author="Keene-Snickers,Lexi" w:date="2025-02-28T16:08:00Z" w:initials="LK">
    <w:p w14:paraId="613213ED" w14:textId="77777777" w:rsidR="002F309F" w:rsidRDefault="002F309F" w:rsidP="002F309F">
      <w:r>
        <w:rPr>
          <w:rStyle w:val="CommentReference"/>
        </w:rPr>
        <w:annotationRef/>
      </w:r>
      <w:r>
        <w:rPr>
          <w:sz w:val="20"/>
          <w:szCs w:val="20"/>
        </w:rPr>
        <w:t>I don’t really know what else to say about this figure. I almost think it should be supplemental? I do a more in depth look at rpm and clade and chat pros/abs later.</w:t>
      </w:r>
    </w:p>
  </w:comment>
  <w:comment w:id="339" w:author="Stenglein,Mark" w:date="2025-02-18T14:48:00Z" w:initials="MS">
    <w:p w14:paraId="1822F976" w14:textId="52D0AE67" w:rsidR="00111BAA" w:rsidRDefault="00D6686D" w:rsidP="00111BAA">
      <w:r>
        <w:rPr>
          <w:rStyle w:val="CommentReference"/>
        </w:rPr>
        <w:annotationRef/>
      </w:r>
      <w:r w:rsidR="00111BAA">
        <w:rPr>
          <w:sz w:val="20"/>
          <w:szCs w:val="20"/>
        </w:rPr>
        <w:t>This paragraph is about a lot of different things:</w:t>
      </w:r>
      <w:r w:rsidR="00111BAA">
        <w:rPr>
          <w:sz w:val="20"/>
          <w:szCs w:val="20"/>
        </w:rPr>
        <w:cr/>
      </w:r>
      <w:r w:rsidR="00111BAA">
        <w:rPr>
          <w:sz w:val="20"/>
          <w:szCs w:val="20"/>
        </w:rPr>
        <w:cr/>
        <w:t>- relationship between RNA levels and genotype</w:t>
      </w:r>
      <w:r w:rsidR="00111BAA">
        <w:rPr>
          <w:sz w:val="20"/>
          <w:szCs w:val="20"/>
        </w:rPr>
        <w:cr/>
        <w:t>- relationship between Chad presence and galbut genotype</w:t>
      </w:r>
      <w:r w:rsidR="00111BAA">
        <w:rPr>
          <w:sz w:val="20"/>
          <w:szCs w:val="20"/>
        </w:rPr>
        <w:cr/>
        <w:t>- what genotype is in Pennsylvania</w:t>
      </w:r>
      <w:r w:rsidR="00111BAA">
        <w:rPr>
          <w:sz w:val="20"/>
          <w:szCs w:val="20"/>
        </w:rPr>
        <w:tab/>
        <w:t xml:space="preserve"> (?)</w:t>
      </w:r>
      <w:r w:rsidR="00111BAA">
        <w:rPr>
          <w:sz w:val="20"/>
          <w:szCs w:val="20"/>
        </w:rPr>
        <w:cr/>
        <w:t>- where is A vs. where is B</w:t>
      </w:r>
      <w:r w:rsidR="00111BAA">
        <w:rPr>
          <w:sz w:val="20"/>
          <w:szCs w:val="20"/>
        </w:rPr>
        <w:cr/>
      </w:r>
      <w:r w:rsidR="00111BAA">
        <w:rPr>
          <w:sz w:val="20"/>
          <w:szCs w:val="20"/>
        </w:rPr>
        <w:cr/>
        <w:t xml:space="preserve">You need to slow down the results presentation and address these different ideas one at a time.  Paragraphs should be about one thing.  You also abruptly jump ahead to talking about trees here. </w:t>
      </w:r>
    </w:p>
  </w:comment>
  <w:comment w:id="338" w:author="Stenglein,Mark" w:date="2025-02-18T15:23:00Z" w:initials="MS">
    <w:p w14:paraId="232325F1" w14:textId="77777777" w:rsidR="006363E1" w:rsidRDefault="006363E1" w:rsidP="006363E1">
      <w:r>
        <w:rPr>
          <w:rStyle w:val="CommentReference"/>
        </w:rPr>
        <w:annotationRef/>
      </w:r>
      <w:r>
        <w:rPr>
          <w:color w:val="000000"/>
          <w:sz w:val="20"/>
          <w:szCs w:val="20"/>
        </w:rPr>
        <w:t>I think we need to show this (chat goes with A) a different way, and a way that is dedicated to making this point.  Perhaps as annotation on a tree?</w:t>
      </w:r>
    </w:p>
    <w:p w14:paraId="16735DFA" w14:textId="77777777" w:rsidR="006363E1" w:rsidRDefault="006363E1" w:rsidP="006363E1"/>
    <w:p w14:paraId="73709C6B" w14:textId="77777777" w:rsidR="006363E1" w:rsidRDefault="006363E1" w:rsidP="006363E1">
      <w:r>
        <w:rPr>
          <w:color w:val="000000"/>
          <w:sz w:val="20"/>
          <w:szCs w:val="20"/>
        </w:rPr>
        <w:t>Also: what the heck’s going on with the single clade B + chaq fly?  Is this a co-infection?</w:t>
      </w:r>
    </w:p>
  </w:comment>
  <w:comment w:id="340" w:author="Stenglein,Mark" w:date="2025-02-18T14:54:00Z" w:initials="MS">
    <w:p w14:paraId="36D4400C" w14:textId="20E3D897" w:rsidR="005A32C1" w:rsidRDefault="005A32C1" w:rsidP="005A32C1">
      <w:r>
        <w:rPr>
          <w:rStyle w:val="CommentReference"/>
        </w:rPr>
        <w:annotationRef/>
      </w:r>
      <w:r>
        <w:rPr>
          <w:sz w:val="20"/>
          <w:szCs w:val="20"/>
        </w:rPr>
        <w:t>Table 1 comments:</w:t>
      </w:r>
      <w:r>
        <w:rPr>
          <w:sz w:val="20"/>
          <w:szCs w:val="20"/>
        </w:rPr>
        <w:cr/>
      </w:r>
      <w:r>
        <w:rPr>
          <w:sz w:val="20"/>
          <w:szCs w:val="20"/>
        </w:rPr>
        <w:cr/>
        <w:t xml:space="preserve">- Table is hard to read. For the purposes of review, this table should be split into 2 halves (2 pages) - the first half of samples on one page the second half on another. </w:t>
      </w:r>
      <w:r>
        <w:rPr>
          <w:sz w:val="20"/>
          <w:szCs w:val="20"/>
        </w:rPr>
        <w:cr/>
        <w:t>- Location collection has lost the Road-level geographic info from figure 1 (Colorado but not Wasbash, etc.)</w:t>
      </w:r>
      <w:r>
        <w:rPr>
          <w:sz w:val="20"/>
          <w:szCs w:val="20"/>
        </w:rPr>
        <w:cr/>
        <w:t>- For Drosophila species, could switch to “Drosophila species - melanogaster unless noted otherwise”  It’s just a whole bunch of “Drosophila melanogaster”</w:t>
      </w:r>
      <w:r>
        <w:rPr>
          <w:sz w:val="20"/>
          <w:szCs w:val="20"/>
        </w:rPr>
        <w:cr/>
        <w:t>- Low positive by RT-qPCR not defined.  What is cutoff for defining?  What primer pair?</w:t>
      </w:r>
      <w:r>
        <w:rPr>
          <w:sz w:val="20"/>
          <w:szCs w:val="20"/>
        </w:rPr>
        <w:cr/>
        <w:t xml:space="preserve">- Should elaborate on what “Accession” means. </w:t>
      </w:r>
      <w:r>
        <w:rPr>
          <w:sz w:val="20"/>
          <w:szCs w:val="20"/>
        </w:rPr>
        <w:cr/>
        <w:t>- Should include a column listing SRA accession.</w:t>
      </w:r>
    </w:p>
    <w:p w14:paraId="07A9DABD" w14:textId="77777777" w:rsidR="005A32C1" w:rsidRDefault="005A32C1" w:rsidP="005A32C1">
      <w:r>
        <w:rPr>
          <w:sz w:val="20"/>
          <w:szCs w:val="20"/>
        </w:rPr>
        <w:t>- Other columns to potentially include?</w:t>
      </w:r>
    </w:p>
    <w:p w14:paraId="1A3937FD" w14:textId="77777777" w:rsidR="005A32C1" w:rsidRDefault="005A32C1" w:rsidP="005A32C1">
      <w:r>
        <w:rPr>
          <w:sz w:val="20"/>
          <w:szCs w:val="20"/>
        </w:rPr>
        <w:t xml:space="preserve"> - sex of fly?</w:t>
      </w:r>
    </w:p>
    <w:p w14:paraId="2025A8A6" w14:textId="77777777" w:rsidR="005A32C1" w:rsidRDefault="005A32C1" w:rsidP="005A32C1">
      <w:r>
        <w:rPr>
          <w:sz w:val="20"/>
          <w:szCs w:val="20"/>
        </w:rPr>
        <w:t xml:space="preserve"> - RT-qPCR Ct?</w:t>
      </w:r>
    </w:p>
    <w:p w14:paraId="0A558B74" w14:textId="77777777" w:rsidR="005A32C1" w:rsidRDefault="005A32C1" w:rsidP="005A32C1">
      <w:r>
        <w:rPr>
          <w:sz w:val="20"/>
          <w:szCs w:val="20"/>
        </w:rPr>
        <w:t xml:space="preserve"> - galbut RPM? (Average of segments?)</w:t>
      </w:r>
    </w:p>
  </w:comment>
  <w:comment w:id="343" w:author="Stenglein,Mark" w:date="2025-02-18T15:22:00Z" w:initials="MS">
    <w:p w14:paraId="34557EDF" w14:textId="77777777" w:rsidR="000F6FD8" w:rsidRDefault="000F6FD8" w:rsidP="000F6FD8">
      <w:r>
        <w:rPr>
          <w:rStyle w:val="CommentReference"/>
        </w:rPr>
        <w:annotationRef/>
      </w:r>
      <w:r>
        <w:rPr>
          <w:color w:val="000000"/>
          <w:sz w:val="20"/>
          <w:szCs w:val="20"/>
        </w:rPr>
        <w:t>I’m not sure I understand the point of this figure.  It’s kind of like figure 1 - it shows RNA Levels in different populations.  Is the point to show which samples you selected for sequencing?</w:t>
      </w:r>
    </w:p>
    <w:p w14:paraId="4EF10468" w14:textId="77777777" w:rsidR="000F6FD8" w:rsidRDefault="000F6FD8" w:rsidP="000F6FD8"/>
    <w:p w14:paraId="091B5AAD" w14:textId="77777777" w:rsidR="000F6FD8" w:rsidRDefault="000F6FD8" w:rsidP="000F6FD8">
      <w:r>
        <w:rPr>
          <w:color w:val="000000"/>
          <w:sz w:val="20"/>
          <w:szCs w:val="20"/>
        </w:rPr>
        <w:t>The title suggests it’s also about the link between Chad &amp; clade A or B and levels in A and B?</w:t>
      </w:r>
    </w:p>
  </w:comment>
  <w:comment w:id="344" w:author="Stenglein,Mark" w:date="2025-02-19T15:23:00Z" w:initials="MS">
    <w:p w14:paraId="7089DFE0" w14:textId="77777777" w:rsidR="00610960" w:rsidRDefault="00610960" w:rsidP="00610960">
      <w:r>
        <w:rPr>
          <w:rStyle w:val="CommentReference"/>
        </w:rPr>
        <w:annotationRef/>
      </w:r>
      <w:r>
        <w:rPr>
          <w:color w:val="000000"/>
          <w:sz w:val="20"/>
          <w:szCs w:val="20"/>
        </w:rPr>
        <w:t>I have drawn out some suggested figure alternatives and will scan those and send to you</w:t>
      </w:r>
    </w:p>
  </w:comment>
  <w:comment w:id="348" w:author="Stenglein,Mark" w:date="2025-02-18T15:00:00Z" w:initials="MS">
    <w:p w14:paraId="559E9A56" w14:textId="54434BEC" w:rsidR="00525921" w:rsidRDefault="00525921" w:rsidP="00525921">
      <w:r>
        <w:rPr>
          <w:rStyle w:val="CommentReference"/>
        </w:rPr>
        <w:annotationRef/>
      </w:r>
      <w:r>
        <w:rPr>
          <w:color w:val="000000"/>
          <w:sz w:val="20"/>
          <w:szCs w:val="20"/>
        </w:rPr>
        <w:t>Y axis says “Number of Cycles to detection “ == CT,  Plot 2^-∆Ct, with y axis labels being “Galbut virus RNA levels to RpL32 mRNA”</w:t>
      </w:r>
    </w:p>
  </w:comment>
  <w:comment w:id="363" w:author="Stenglein,Mark" w:date="2025-02-18T15:26:00Z" w:initials="MS">
    <w:p w14:paraId="7C8C938F" w14:textId="77777777" w:rsidR="0025706B" w:rsidRDefault="0025706B" w:rsidP="0025706B">
      <w:r>
        <w:rPr>
          <w:rStyle w:val="CommentReference"/>
        </w:rPr>
        <w:annotationRef/>
      </w:r>
      <w:r>
        <w:rPr>
          <w:color w:val="000000"/>
          <w:sz w:val="20"/>
          <w:szCs w:val="20"/>
        </w:rPr>
        <w:t>Results section would benefit from subheadings.</w:t>
      </w:r>
    </w:p>
  </w:comment>
  <w:comment w:id="364" w:author="Stenglein,Mark" w:date="2025-02-19T14:55:00Z" w:initials="MS">
    <w:p w14:paraId="16C73DA5" w14:textId="77777777" w:rsidR="00C06870" w:rsidRDefault="00C06870" w:rsidP="00C06870">
      <w:r>
        <w:rPr>
          <w:rStyle w:val="CommentReference"/>
        </w:rPr>
        <w:annotationRef/>
      </w:r>
      <w:r>
        <w:rPr>
          <w:color w:val="000000"/>
          <w:sz w:val="20"/>
          <w:szCs w:val="20"/>
        </w:rPr>
        <w:t>I don’t know what you mean by “distribution” here.  If this paragraph is about co-infection I’d say that in the first sentence.</w:t>
      </w:r>
    </w:p>
  </w:comment>
  <w:comment w:id="416" w:author="Stenglein,Mark" w:date="2025-02-18T15:29:00Z" w:initials="MS">
    <w:p w14:paraId="206DD1DB" w14:textId="702112E4" w:rsidR="0025706B" w:rsidRDefault="0025706B" w:rsidP="0025706B">
      <w:r>
        <w:rPr>
          <w:rStyle w:val="CommentReference"/>
        </w:rPr>
        <w:annotationRef/>
      </w:r>
      <w:r>
        <w:rPr>
          <w:color w:val="000000"/>
          <w:sz w:val="20"/>
          <w:szCs w:val="20"/>
        </w:rPr>
        <w:t>I am most familiar with examples from our own papers.  It might be good to find other non-self-citing examples?  Our examples, PMIDS:</w:t>
      </w:r>
    </w:p>
    <w:p w14:paraId="30187B07" w14:textId="77777777" w:rsidR="0025706B" w:rsidRDefault="0025706B" w:rsidP="0025706B"/>
    <w:p w14:paraId="3634856C" w14:textId="77777777" w:rsidR="0025706B" w:rsidRDefault="0025706B" w:rsidP="0025706B">
      <w:r>
        <w:rPr>
          <w:color w:val="000000"/>
          <w:sz w:val="20"/>
          <w:szCs w:val="20"/>
        </w:rPr>
        <w:t>25993603</w:t>
      </w:r>
    </w:p>
    <w:p w14:paraId="17EF5DD3" w14:textId="77777777" w:rsidR="0025706B" w:rsidRDefault="0025706B" w:rsidP="0025706B">
      <w:r>
        <w:rPr>
          <w:color w:val="000000"/>
          <w:sz w:val="20"/>
          <w:szCs w:val="20"/>
        </w:rPr>
        <w:t>33647063</w:t>
      </w:r>
    </w:p>
    <w:p w14:paraId="2E3DBBE8" w14:textId="77777777" w:rsidR="0025706B" w:rsidRDefault="0025706B" w:rsidP="0025706B">
      <w:r>
        <w:rPr>
          <w:color w:val="000000"/>
          <w:sz w:val="20"/>
          <w:szCs w:val="20"/>
        </w:rPr>
        <w:t>35196102</w:t>
      </w:r>
    </w:p>
  </w:comment>
  <w:comment w:id="418" w:author="Stenglein,Mark" w:date="2025-02-19T15:06:00Z" w:initials="MS">
    <w:p w14:paraId="157B2519" w14:textId="77777777" w:rsidR="007C5AA4" w:rsidRDefault="007C5AA4" w:rsidP="007C5AA4">
      <w:r>
        <w:rPr>
          <w:rStyle w:val="CommentReference"/>
        </w:rPr>
        <w:annotationRef/>
      </w:r>
      <w:r>
        <w:rPr>
          <w:color w:val="000000"/>
          <w:sz w:val="20"/>
          <w:szCs w:val="20"/>
        </w:rPr>
        <w:t>I found this paragraph somewhat hard to follow so started re-writing.  Revise with the goal of being very clear about what you are saying.</w:t>
      </w:r>
    </w:p>
  </w:comment>
  <w:comment w:id="434" w:author="Stenglein,Mark" w:date="2025-02-19T15:05:00Z" w:initials="MS">
    <w:p w14:paraId="5B544CC9" w14:textId="2011BBDA" w:rsidR="007C5AA4" w:rsidRDefault="007C5AA4" w:rsidP="007C5AA4">
      <w:r>
        <w:rPr>
          <w:rStyle w:val="CommentReference"/>
        </w:rPr>
        <w:annotationRef/>
      </w:r>
      <w:r>
        <w:rPr>
          <w:color w:val="000000"/>
          <w:sz w:val="20"/>
          <w:szCs w:val="20"/>
        </w:rPr>
        <w:t xml:space="preserve">See comment below: is this because of insufficient coverage or because there really is no RNA1 present?  These samples were all RT-qPCR positive, which is evidence that all samples do contain RNA1, even if coverage was too low to detect.  </w:t>
      </w:r>
    </w:p>
  </w:comment>
  <w:comment w:id="443" w:author="Stenglein,Mark" w:date="2025-02-19T13:29:00Z" w:initials="MS">
    <w:p w14:paraId="2C8F8689" w14:textId="12840344" w:rsidR="00FE2718" w:rsidRDefault="00DD06C2" w:rsidP="00FE2718">
      <w:r>
        <w:rPr>
          <w:rStyle w:val="CommentReference"/>
        </w:rPr>
        <w:annotationRef/>
      </w:r>
      <w:r w:rsidR="00FE2718">
        <w:rPr>
          <w:sz w:val="20"/>
          <w:szCs w:val="20"/>
        </w:rPr>
        <w:t>Figure 3 comments:</w:t>
      </w:r>
      <w:r w:rsidR="00FE2718">
        <w:rPr>
          <w:sz w:val="20"/>
          <w:szCs w:val="20"/>
        </w:rPr>
        <w:cr/>
      </w:r>
      <w:r w:rsidR="00FE2718">
        <w:rPr>
          <w:sz w:val="20"/>
          <w:szCs w:val="20"/>
        </w:rPr>
        <w:cr/>
        <w:t>- The figure could be compressed vertically substantially.  In other words, turn the long blue rectangles into smaller blue squares.</w:t>
      </w:r>
    </w:p>
    <w:p w14:paraId="37F60F22" w14:textId="77777777" w:rsidR="00FE2718" w:rsidRDefault="00FE2718" w:rsidP="00FE2718">
      <w:r>
        <w:rPr>
          <w:sz w:val="20"/>
          <w:szCs w:val="20"/>
        </w:rPr>
        <w:t>- I think zero segments should be colored white, not light blue.</w:t>
      </w:r>
      <w:r>
        <w:rPr>
          <w:sz w:val="20"/>
          <w:szCs w:val="20"/>
        </w:rPr>
        <w:cr/>
        <w:t>- we should discuss the criteria for inclusion of a sample in this plot.  Perhaps requiring a certain total minimum # of galbut virus-mapping reads.  I find it confusing as is, because it’s not possible to distinguish between missing data because of overall low coverage and legitimate differences in segment #s in samples.</w:t>
      </w:r>
      <w:r>
        <w:rPr>
          <w:sz w:val="20"/>
          <w:szCs w:val="20"/>
        </w:rPr>
        <w:cr/>
        <w:t>- I’m not sure that faceting by location adds much to this figure. We can discuss other options.  Perhaps facet by “evidence of co-infection” or “single infection”</w:t>
      </w:r>
    </w:p>
  </w:comment>
  <w:comment w:id="444" w:author="Stenglein,Mark" w:date="2025-02-19T14:49:00Z" w:initials="MS">
    <w:p w14:paraId="6079C743" w14:textId="5648D0DA" w:rsidR="00E57B47" w:rsidRDefault="00E57B47" w:rsidP="00E57B47">
      <w:r>
        <w:rPr>
          <w:rStyle w:val="CommentReference"/>
        </w:rPr>
        <w:annotationRef/>
      </w:r>
      <w:r>
        <w:rPr>
          <w:color w:val="000000"/>
          <w:sz w:val="20"/>
          <w:szCs w:val="20"/>
        </w:rPr>
        <w:t>This is a surprising claim.  What’s the evidence to back it up?</w:t>
      </w:r>
    </w:p>
    <w:p w14:paraId="3ADE4EE0" w14:textId="77777777" w:rsidR="00E57B47" w:rsidRDefault="00E57B47" w:rsidP="00E57B47"/>
    <w:p w14:paraId="7D84B2AD" w14:textId="77777777" w:rsidR="00E57B47" w:rsidRDefault="00E57B47" w:rsidP="00E57B47">
      <w:r>
        <w:rPr>
          <w:color w:val="000000"/>
          <w:sz w:val="20"/>
          <w:szCs w:val="20"/>
        </w:rPr>
        <w:t>We should discuss this figure - the underlying data and how it is presented…</w:t>
      </w:r>
    </w:p>
    <w:p w14:paraId="66C785BD" w14:textId="77777777" w:rsidR="00E57B47" w:rsidRDefault="00E57B47" w:rsidP="00E57B47"/>
    <w:p w14:paraId="3AAB4EEA" w14:textId="77777777" w:rsidR="00E57B47" w:rsidRDefault="00E57B47" w:rsidP="00E57B47"/>
  </w:comment>
  <w:comment w:id="445" w:author="Keene-Snickers,Lexi" w:date="2025-03-01T12:10:00Z" w:initials="LK">
    <w:p w14:paraId="7A12ABB9" w14:textId="77777777" w:rsidR="00603970" w:rsidRDefault="00603970" w:rsidP="00603970">
      <w:r>
        <w:rPr>
          <w:rStyle w:val="CommentReference"/>
        </w:rPr>
        <w:annotationRef/>
      </w:r>
      <w:r>
        <w:rPr>
          <w:sz w:val="20"/>
          <w:szCs w:val="20"/>
        </w:rPr>
        <w:t>I think this is supported? There are a lot of samples with evidence of just one or two extra sequences</w:t>
      </w:r>
    </w:p>
  </w:comment>
  <w:comment w:id="458" w:author="Stenglein,Mark" w:date="2025-02-19T15:23:00Z" w:initials="MS">
    <w:p w14:paraId="0B0D2365" w14:textId="5129F1B6" w:rsidR="00AF369B" w:rsidRDefault="00AF369B" w:rsidP="00AF369B">
      <w:r>
        <w:rPr>
          <w:rStyle w:val="CommentReference"/>
        </w:rPr>
        <w:annotationRef/>
      </w:r>
      <w:r>
        <w:rPr>
          <w:color w:val="000000"/>
          <w:sz w:val="20"/>
          <w:szCs w:val="20"/>
        </w:rPr>
        <w:t>revise</w:t>
      </w:r>
    </w:p>
  </w:comment>
  <w:comment w:id="466" w:author="Stenglein,Mark" w:date="2025-02-19T15:07:00Z" w:initials="MS">
    <w:p w14:paraId="1A9D3C11" w14:textId="72A284F9" w:rsidR="00C37458" w:rsidRDefault="00C37458" w:rsidP="00C37458">
      <w:r>
        <w:rPr>
          <w:rStyle w:val="CommentReference"/>
        </w:rPr>
        <w:annotationRef/>
      </w:r>
      <w:r>
        <w:rPr>
          <w:sz w:val="20"/>
          <w:szCs w:val="20"/>
        </w:rPr>
        <w:t>These SRA sequences need to be deposited in Genbank with the original Australian paper(s) authors as sequence authors, per the email thread with Eddie Holmes.</w:t>
      </w:r>
    </w:p>
  </w:comment>
  <w:comment w:id="471" w:author="Stenglein,Mark" w:date="2025-02-19T15:09:00Z" w:initials="MS">
    <w:p w14:paraId="71839DAE" w14:textId="77777777" w:rsidR="001758BA" w:rsidRDefault="001758BA" w:rsidP="001758BA">
      <w:r>
        <w:rPr>
          <w:rStyle w:val="CommentReference"/>
        </w:rPr>
        <w:annotationRef/>
      </w:r>
      <w:r>
        <w:rPr>
          <w:color w:val="000000"/>
          <w:sz w:val="20"/>
          <w:szCs w:val="20"/>
        </w:rPr>
        <w:t>See comments above - galbut virus diversity needs to be described in a more nuanced way.</w:t>
      </w:r>
    </w:p>
  </w:comment>
  <w:comment w:id="472" w:author="Stenglein,Mark" w:date="2025-02-19T15:11:00Z" w:initials="MS">
    <w:p w14:paraId="0C49770D" w14:textId="77777777" w:rsidR="001758BA" w:rsidRDefault="001758BA" w:rsidP="001758BA">
      <w:r>
        <w:rPr>
          <w:rStyle w:val="CommentReference"/>
        </w:rPr>
        <w:annotationRef/>
      </w:r>
      <w:r>
        <w:rPr>
          <w:color w:val="000000"/>
          <w:sz w:val="20"/>
          <w:szCs w:val="20"/>
        </w:rPr>
        <w:t>You should create a quanitative cutoff for distinguishing genotypes:</w:t>
      </w:r>
    </w:p>
    <w:p w14:paraId="7968DB20" w14:textId="77777777" w:rsidR="001758BA" w:rsidRDefault="001758BA" w:rsidP="001758BA"/>
    <w:p w14:paraId="46AB5DAD" w14:textId="77777777" w:rsidR="001758BA" w:rsidRDefault="001758BA" w:rsidP="001758BA">
      <w:r>
        <w:rPr>
          <w:color w:val="000000"/>
          <w:sz w:val="20"/>
          <w:szCs w:val="20"/>
        </w:rPr>
        <w:t>We defined genotypes as groups of sequences that shared &lt;X% pairwise nucleotide identity</w:t>
      </w:r>
    </w:p>
    <w:p w14:paraId="373583D9" w14:textId="77777777" w:rsidR="001758BA" w:rsidRDefault="001758BA" w:rsidP="001758BA"/>
    <w:p w14:paraId="66C4ECBF" w14:textId="77777777" w:rsidR="001758BA" w:rsidRDefault="001758BA" w:rsidP="001758BA">
      <w:r>
        <w:rPr>
          <w:color w:val="000000"/>
          <w:sz w:val="20"/>
          <w:szCs w:val="20"/>
        </w:rPr>
        <w:t>You can see these distances from alignments in Geneious (Distance matrix).</w:t>
      </w:r>
    </w:p>
  </w:comment>
  <w:comment w:id="474" w:author="Stenglein,Mark" w:date="2025-02-19T15:11:00Z" w:initials="MS">
    <w:p w14:paraId="59C8F072" w14:textId="77777777" w:rsidR="001758BA" w:rsidRDefault="001758BA" w:rsidP="001758BA">
      <w:r>
        <w:rPr>
          <w:rStyle w:val="CommentReference"/>
        </w:rPr>
        <w:annotationRef/>
      </w:r>
      <w:r>
        <w:rPr>
          <w:color w:val="000000"/>
          <w:sz w:val="20"/>
          <w:szCs w:val="20"/>
        </w:rPr>
        <w:t xml:space="preserve">RNA3 </w:t>
      </w:r>
    </w:p>
  </w:comment>
  <w:comment w:id="478" w:author="Stenglein,Mark" w:date="2025-02-19T15:14:00Z" w:initials="MS">
    <w:p w14:paraId="2788E4AD" w14:textId="77777777" w:rsidR="001C6C7F" w:rsidRDefault="00EB0CB7" w:rsidP="001C6C7F">
      <w:r>
        <w:rPr>
          <w:rStyle w:val="CommentReference"/>
        </w:rPr>
        <w:annotationRef/>
      </w:r>
      <w:r w:rsidR="001C6C7F">
        <w:rPr>
          <w:sz w:val="20"/>
          <w:szCs w:val="20"/>
        </w:rPr>
        <w:t>We can bring this up but how confident are you that the (midpoint) root of each tree is the right root position?  Root location will impact the order of branching.  I’m not confident enough to say that this is meaningful with any certainty.  This may be something we want to bring up in the discussion or its own results section but we need to be careful to not over interpret the available evidence.</w:t>
      </w:r>
    </w:p>
  </w:comment>
  <w:comment w:id="481" w:author="Stenglein,Mark" w:date="2025-02-19T15:27:00Z" w:initials="MS">
    <w:p w14:paraId="774C8321" w14:textId="77777777" w:rsidR="003B003F" w:rsidRDefault="003B003F" w:rsidP="003B003F">
      <w:r>
        <w:rPr>
          <w:rStyle w:val="CommentReference"/>
        </w:rPr>
        <w:annotationRef/>
      </w:r>
      <w:r>
        <w:rPr>
          <w:color w:val="000000"/>
          <w:sz w:val="20"/>
          <w:szCs w:val="20"/>
        </w:rPr>
        <w:t>I have a suggestion for how to quantify overall diversity in each tree - see scanned figure suggestions</w:t>
      </w:r>
    </w:p>
  </w:comment>
  <w:comment w:id="498" w:author="Stenglein,Mark" w:date="2025-02-19T15:24:00Z" w:initials="MS">
    <w:p w14:paraId="3A79B259" w14:textId="2453E38A" w:rsidR="00AF369B" w:rsidRDefault="00AF369B" w:rsidP="00AF369B">
      <w:r>
        <w:rPr>
          <w:rStyle w:val="CommentReference"/>
        </w:rPr>
        <w:annotationRef/>
      </w:r>
      <w:r>
        <w:rPr>
          <w:color w:val="000000"/>
          <w:sz w:val="20"/>
          <w:szCs w:val="20"/>
        </w:rPr>
        <w:t>if you are going to write statements like this you need to back up with actual numbers.</w:t>
      </w:r>
    </w:p>
  </w:comment>
  <w:comment w:id="499" w:author="Stenglein,Mark" w:date="2025-02-20T10:47:00Z" w:initials="MS">
    <w:p w14:paraId="739B6532" w14:textId="77777777" w:rsidR="00151991" w:rsidRDefault="00151991" w:rsidP="00151991">
      <w:r>
        <w:rPr>
          <w:rStyle w:val="CommentReference"/>
        </w:rPr>
        <w:annotationRef/>
      </w:r>
      <w:r>
        <w:rPr>
          <w:color w:val="000000"/>
          <w:sz w:val="20"/>
          <w:szCs w:val="20"/>
        </w:rPr>
        <w:t>One thing I notice is that galbut B sequences are generally more diverse than galbut A sequences.  We could quantify and discuss this - it’s an interesting aspect of the data.  I wonder what it means about A vs. B biology…</w:t>
      </w:r>
    </w:p>
  </w:comment>
  <w:comment w:id="504" w:author="Stenglein,Mark" w:date="2025-02-19T15:25:00Z" w:initials="MS">
    <w:p w14:paraId="015ECF2C" w14:textId="2051DF16" w:rsidR="00AF369B" w:rsidRDefault="00AF369B" w:rsidP="00AF369B">
      <w:r>
        <w:rPr>
          <w:rStyle w:val="CommentReference"/>
        </w:rPr>
        <w:annotationRef/>
      </w:r>
      <w:r>
        <w:rPr>
          <w:color w:val="000000"/>
          <w:sz w:val="20"/>
          <w:szCs w:val="20"/>
        </w:rPr>
        <w:t>read through entire results section and double check that you are using past tense.</w:t>
      </w:r>
    </w:p>
  </w:comment>
  <w:comment w:id="509" w:author="Stenglein,Mark" w:date="2025-02-19T15:25:00Z" w:initials="MS">
    <w:p w14:paraId="120F12C5" w14:textId="77777777" w:rsidR="002A1C6B" w:rsidRDefault="00EA1824" w:rsidP="002A1C6B">
      <w:r>
        <w:rPr>
          <w:rStyle w:val="CommentReference"/>
        </w:rPr>
        <w:annotationRef/>
      </w:r>
      <w:r w:rsidR="002A1C6B">
        <w:rPr>
          <w:sz w:val="20"/>
          <w:szCs w:val="20"/>
        </w:rPr>
        <w:t>what?</w:t>
      </w:r>
    </w:p>
  </w:comment>
  <w:comment w:id="527" w:author="Stenglein,Mark" w:date="2025-02-20T10:01:00Z" w:initials="MS">
    <w:p w14:paraId="7AB27039" w14:textId="77777777" w:rsidR="00AF255A" w:rsidRDefault="00AF255A" w:rsidP="00AF255A">
      <w:r>
        <w:rPr>
          <w:rStyle w:val="CommentReference"/>
        </w:rPr>
        <w:annotationRef/>
      </w:r>
      <w:r>
        <w:rPr>
          <w:sz w:val="20"/>
          <w:szCs w:val="20"/>
        </w:rPr>
        <w:t>Table 2 shows diversifying selection sites  - need an analogous table (supplemental?) for purifying selection</w:t>
      </w:r>
      <w:r>
        <w:rPr>
          <w:sz w:val="20"/>
          <w:szCs w:val="20"/>
        </w:rPr>
        <w:cr/>
      </w:r>
    </w:p>
  </w:comment>
  <w:comment w:id="533" w:author="Stenglein,Mark" w:date="2025-02-20T10:02:00Z" w:initials="MS">
    <w:p w14:paraId="38EBEA92" w14:textId="77777777" w:rsidR="008611DA" w:rsidRDefault="008611DA" w:rsidP="008611DA">
      <w:r>
        <w:rPr>
          <w:rStyle w:val="CommentReference"/>
        </w:rPr>
        <w:annotationRef/>
      </w:r>
      <w:r>
        <w:rPr>
          <w:color w:val="000000"/>
          <w:sz w:val="20"/>
          <w:szCs w:val="20"/>
        </w:rPr>
        <w:t>We should include supplemental figure versions of these trees with non-collapsed triangles.</w:t>
      </w:r>
    </w:p>
  </w:comment>
  <w:comment w:id="534" w:author="Stenglein,Mark" w:date="2025-02-20T12:27:00Z" w:initials="MS">
    <w:p w14:paraId="3B4C2424" w14:textId="77777777" w:rsidR="00FE319C" w:rsidRDefault="00FE319C" w:rsidP="00FE319C">
      <w:r>
        <w:rPr>
          <w:rStyle w:val="CommentReference"/>
        </w:rPr>
        <w:annotationRef/>
      </w:r>
      <w:r>
        <w:rPr>
          <w:color w:val="000000"/>
          <w:sz w:val="20"/>
          <w:szCs w:val="20"/>
        </w:rPr>
        <w:t>Some general tree comments:</w:t>
      </w:r>
    </w:p>
    <w:p w14:paraId="73134581" w14:textId="77777777" w:rsidR="00FE319C" w:rsidRDefault="00FE319C" w:rsidP="00FE319C"/>
    <w:p w14:paraId="455E4A31" w14:textId="77777777" w:rsidR="00FE319C" w:rsidRDefault="00FE319C" w:rsidP="00FE319C">
      <w:r>
        <w:rPr>
          <w:color w:val="000000"/>
          <w:sz w:val="20"/>
          <w:szCs w:val="20"/>
        </w:rPr>
        <w:t>- D. Sim clade label (line) extends too far in Fig 4</w:t>
      </w:r>
    </w:p>
    <w:p w14:paraId="4D511C08" w14:textId="77777777" w:rsidR="00FE319C" w:rsidRDefault="00FE319C" w:rsidP="00FE319C">
      <w:r>
        <w:rPr>
          <w:color w:val="000000"/>
          <w:sz w:val="20"/>
          <w:szCs w:val="20"/>
        </w:rPr>
        <w:t>- Make text labeling clades bigger</w:t>
      </w:r>
    </w:p>
    <w:p w14:paraId="3BAD3DC4" w14:textId="77777777" w:rsidR="00FE319C" w:rsidRDefault="00FE319C" w:rsidP="00FE319C">
      <w:r>
        <w:rPr>
          <w:color w:val="000000"/>
          <w:sz w:val="20"/>
          <w:szCs w:val="20"/>
        </w:rPr>
        <w:t>- Make triangle collapsed clade labels left-aligned</w:t>
      </w:r>
    </w:p>
    <w:p w14:paraId="00276066" w14:textId="77777777" w:rsidR="00FE319C" w:rsidRDefault="00FE319C" w:rsidP="00FE319C">
      <w:r>
        <w:rPr>
          <w:color w:val="000000"/>
          <w:sz w:val="20"/>
          <w:szCs w:val="20"/>
        </w:rPr>
        <w:t>- Missing triangle labels in some trees</w:t>
      </w:r>
    </w:p>
    <w:p w14:paraId="01A9D484" w14:textId="77777777" w:rsidR="00FE319C" w:rsidRDefault="00FE319C" w:rsidP="00FE319C">
      <w:r>
        <w:rPr>
          <w:color w:val="000000"/>
          <w:sz w:val="20"/>
          <w:szCs w:val="20"/>
        </w:rPr>
        <w:t>- Move scale bars to bottom</w:t>
      </w:r>
    </w:p>
    <w:p w14:paraId="3106C7DE" w14:textId="77777777" w:rsidR="00FE319C" w:rsidRDefault="00FE319C" w:rsidP="00FE319C">
      <w:r>
        <w:rPr>
          <w:color w:val="000000"/>
          <w:sz w:val="20"/>
          <w:szCs w:val="20"/>
        </w:rPr>
        <w:t>- Are new SRA-derived sets in Genbank yet?  Have SRA accessions but need Genbank accessions on tree labels like other sequence.</w:t>
      </w:r>
    </w:p>
  </w:comment>
  <w:comment w:id="576" w:author="Stenglein,Mark" w:date="2025-02-20T09:55:00Z" w:initials="MS">
    <w:p w14:paraId="68F31D05" w14:textId="260CE7BB" w:rsidR="00962FA9" w:rsidRDefault="00962FA9" w:rsidP="00962FA9">
      <w:r>
        <w:rPr>
          <w:rStyle w:val="CommentReference"/>
        </w:rPr>
        <w:annotationRef/>
      </w:r>
      <w:r>
        <w:rPr>
          <w:color w:val="000000"/>
          <w:sz w:val="20"/>
          <w:szCs w:val="20"/>
        </w:rPr>
        <w:t>Need to figure out a way to have non-blurry trees and tanglegrams in the paper</w:t>
      </w:r>
    </w:p>
  </w:comment>
  <w:comment w:id="586" w:author="Stenglein,Mark" w:date="2025-02-20T10:53:00Z" w:initials="MS">
    <w:p w14:paraId="0B50C0DB" w14:textId="77777777" w:rsidR="00DF6073" w:rsidRDefault="00F9359D" w:rsidP="00DF6073">
      <w:r>
        <w:rPr>
          <w:rStyle w:val="CommentReference"/>
        </w:rPr>
        <w:annotationRef/>
      </w:r>
      <w:r w:rsidR="00DF6073">
        <w:rPr>
          <w:sz w:val="20"/>
          <w:szCs w:val="20"/>
        </w:rPr>
        <w:t>We need to revisit the nomenclature of the chaq clades.  Is this chaq “B” or is it A.1 and A.2 (and A.3)?</w:t>
      </w:r>
    </w:p>
    <w:p w14:paraId="3403366D" w14:textId="77777777" w:rsidR="00DF6073" w:rsidRDefault="00DF6073" w:rsidP="00DF6073"/>
    <w:p w14:paraId="4BFED790" w14:textId="77777777" w:rsidR="00DF6073" w:rsidRDefault="00DF6073" w:rsidP="00DF6073">
      <w:r>
        <w:rPr>
          <w:sz w:val="20"/>
          <w:szCs w:val="20"/>
        </w:rPr>
        <w:t>If it is A.1, etc, it should correspond with RNA3 A.1 nomenclature if possible (may depend on reassortment)...</w:t>
      </w:r>
    </w:p>
  </w:comment>
  <w:comment w:id="607" w:author="Stenglein,Mark" w:date="2025-02-20T10:01:00Z" w:initials="MS">
    <w:p w14:paraId="7133A4DC" w14:textId="4571BD43" w:rsidR="00AF255A" w:rsidRDefault="00AF255A" w:rsidP="00AF255A">
      <w:r>
        <w:rPr>
          <w:rStyle w:val="CommentReference"/>
        </w:rPr>
        <w:annotationRef/>
      </w:r>
      <w:r>
        <w:rPr>
          <w:color w:val="000000"/>
          <w:sz w:val="20"/>
          <w:szCs w:val="20"/>
        </w:rPr>
        <w:t xml:space="preserve">It looks like there may be “hotspots” / cluster of purifying selection - e.g. residues 91-98 in RNA3.  Suggest adding in a figure to visualize this showing the 4 segments and their predicted coding sequences, with tick marks at each site (colored by diversifying and purifying).  Could do in R: input = these tables like in table2.  Let me know if you need help with the R part. </w:t>
      </w:r>
    </w:p>
  </w:comment>
  <w:comment w:id="613" w:author="Keene-Snickers,Lexi" w:date="2025-02-25T17:55:00Z" w:initials="LK">
    <w:p w14:paraId="7360ECF5" w14:textId="77777777" w:rsidR="002474A2" w:rsidRDefault="002474A2" w:rsidP="002474A2">
      <w:r>
        <w:rPr>
          <w:rStyle w:val="CommentReference"/>
        </w:rPr>
        <w:annotationRef/>
      </w:r>
      <w:r>
        <w:rPr>
          <w:sz w:val="20"/>
          <w:szCs w:val="20"/>
        </w:rPr>
        <w:t xml:space="preserve">This table is massive. 265 rows long. I’ll include it as an extra file when I send back. </w:t>
      </w:r>
    </w:p>
  </w:comment>
  <w:comment w:id="618" w:author="Stenglein,Mark" w:date="2025-02-20T10:13:00Z" w:initials="MS">
    <w:p w14:paraId="246DFE92" w14:textId="11FBA263" w:rsidR="0009058D" w:rsidRDefault="0009058D" w:rsidP="0009058D">
      <w:r>
        <w:rPr>
          <w:rStyle w:val="CommentReference"/>
        </w:rPr>
        <w:annotationRef/>
      </w:r>
      <w:r>
        <w:rPr>
          <w:color w:val="000000"/>
          <w:sz w:val="20"/>
          <w:szCs w:val="20"/>
        </w:rPr>
        <w:t xml:space="preserve">I have suggestions for how to rejigger these figures - see scanned suggestions.  </w:t>
      </w:r>
    </w:p>
    <w:p w14:paraId="2ACBF5DE" w14:textId="77777777" w:rsidR="0009058D" w:rsidRDefault="0009058D" w:rsidP="0009058D"/>
    <w:p w14:paraId="6DA3FC6B" w14:textId="77777777" w:rsidR="0009058D" w:rsidRDefault="0009058D" w:rsidP="0009058D">
      <w:r>
        <w:rPr>
          <w:color w:val="000000"/>
          <w:sz w:val="20"/>
          <w:szCs w:val="20"/>
        </w:rPr>
        <w:t>Address one question at a time</w:t>
      </w:r>
    </w:p>
    <w:p w14:paraId="47178C9B" w14:textId="77777777" w:rsidR="0009058D" w:rsidRDefault="0009058D" w:rsidP="0009058D"/>
    <w:p w14:paraId="6D79FA30" w14:textId="77777777" w:rsidR="0009058D" w:rsidRDefault="0009058D" w:rsidP="0009058D">
      <w:r>
        <w:rPr>
          <w:color w:val="000000"/>
          <w:sz w:val="20"/>
          <w:szCs w:val="20"/>
        </w:rPr>
        <w:t>- do RPM values correlate with RT-qPCR Cts?  (Is sequencing quantitative, and corroborte qPCR)</w:t>
      </w:r>
    </w:p>
    <w:p w14:paraId="7B7FE225" w14:textId="77777777" w:rsidR="0009058D" w:rsidRDefault="0009058D" w:rsidP="0009058D">
      <w:r>
        <w:rPr>
          <w:color w:val="000000"/>
          <w:sz w:val="20"/>
          <w:szCs w:val="20"/>
        </w:rPr>
        <w:t>- do RPM values differ between segments in a reproducible way?   This relates to the relative abundances of different segments in infected flies</w:t>
      </w:r>
    </w:p>
    <w:p w14:paraId="7413960E" w14:textId="77777777" w:rsidR="0009058D" w:rsidRDefault="0009058D" w:rsidP="0009058D">
      <w:r>
        <w:rPr>
          <w:color w:val="000000"/>
          <w:sz w:val="20"/>
          <w:szCs w:val="20"/>
        </w:rPr>
        <w:t>- Is galbut A vs. B associated with different RNA levels?</w:t>
      </w:r>
    </w:p>
    <w:p w14:paraId="2E709797" w14:textId="77777777" w:rsidR="0009058D" w:rsidRDefault="0009058D" w:rsidP="0009058D">
      <w:r>
        <w:rPr>
          <w:color w:val="000000"/>
          <w:sz w:val="20"/>
          <w:szCs w:val="20"/>
        </w:rPr>
        <w:t>- Is Chaq associated with different RNA levels (for A only)</w:t>
      </w:r>
    </w:p>
    <w:p w14:paraId="3074431D" w14:textId="77777777" w:rsidR="0009058D" w:rsidRDefault="0009058D" w:rsidP="0009058D">
      <w:r>
        <w:rPr>
          <w:color w:val="000000"/>
          <w:sz w:val="20"/>
          <w:szCs w:val="20"/>
        </w:rPr>
        <w:t>- Is the presence of multiple RNA3s (or RNA2) associated with higher RNA levels of RNA1?</w:t>
      </w:r>
    </w:p>
    <w:p w14:paraId="773F7F68" w14:textId="77777777" w:rsidR="0009058D" w:rsidRDefault="0009058D" w:rsidP="0009058D"/>
    <w:p w14:paraId="215D96FE" w14:textId="77777777" w:rsidR="0009058D" w:rsidRDefault="0009058D" w:rsidP="0009058D"/>
  </w:comment>
  <w:comment w:id="620" w:author="Stenglein,Mark" w:date="2025-02-20T10:13:00Z" w:initials="MS">
    <w:p w14:paraId="3B02BD2C" w14:textId="77777777" w:rsidR="0009058D" w:rsidRDefault="0009058D" w:rsidP="0009058D">
      <w:r>
        <w:rPr>
          <w:rStyle w:val="CommentReference"/>
        </w:rPr>
        <w:annotationRef/>
      </w:r>
      <w:r>
        <w:rPr>
          <w:color w:val="000000"/>
          <w:sz w:val="20"/>
          <w:szCs w:val="20"/>
        </w:rPr>
        <w:t>You need stats here and throughout the paper when making quantitative claims like this.</w:t>
      </w:r>
    </w:p>
  </w:comment>
  <w:comment w:id="621" w:author="Stenglein,Mark" w:date="2025-02-20T10:14:00Z" w:initials="MS">
    <w:p w14:paraId="36E66137" w14:textId="77777777" w:rsidR="0009058D" w:rsidRDefault="0009058D" w:rsidP="0009058D">
      <w:r>
        <w:rPr>
          <w:rStyle w:val="CommentReference"/>
        </w:rPr>
        <w:annotationRef/>
      </w:r>
      <w:r>
        <w:rPr>
          <w:color w:val="000000"/>
          <w:sz w:val="20"/>
          <w:szCs w:val="20"/>
        </w:rPr>
        <w:t xml:space="preserve">see above comment - this paragraph and the preceding one is trying to answer more than one question at once.  Split it up into discrete questions and tackle them one at a time.  </w:t>
      </w:r>
    </w:p>
  </w:comment>
  <w:comment w:id="659" w:author="Stenglein,Mark" w:date="2025-02-20T10:30:00Z" w:initials="MS">
    <w:p w14:paraId="7C0306A2" w14:textId="77777777" w:rsidR="0006449A" w:rsidRDefault="0006449A" w:rsidP="0006449A">
      <w:r>
        <w:rPr>
          <w:rStyle w:val="CommentReference"/>
        </w:rPr>
        <w:annotationRef/>
      </w:r>
      <w:r>
        <w:rPr>
          <w:color w:val="000000"/>
          <w:sz w:val="20"/>
          <w:szCs w:val="20"/>
        </w:rPr>
        <w:t>I find this paragraph and the preceding one to jump around.  As with previous sections, I’d suggest tackling one question at a time.</w:t>
      </w:r>
    </w:p>
    <w:p w14:paraId="1B22683E" w14:textId="77777777" w:rsidR="0006449A" w:rsidRDefault="0006449A" w:rsidP="0006449A"/>
    <w:p w14:paraId="1205E1E0" w14:textId="77777777" w:rsidR="0006449A" w:rsidRDefault="0006449A" w:rsidP="0006449A">
      <w:r>
        <w:rPr>
          <w:color w:val="000000"/>
          <w:sz w:val="20"/>
          <w:szCs w:val="20"/>
        </w:rPr>
        <w:t>- Is there reassortment?  Yes, lots.</w:t>
      </w:r>
    </w:p>
    <w:p w14:paraId="06B70F91" w14:textId="77777777" w:rsidR="0006449A" w:rsidRDefault="0006449A" w:rsidP="0006449A">
      <w:r>
        <w:rPr>
          <w:color w:val="000000"/>
          <w:sz w:val="20"/>
          <w:szCs w:val="20"/>
        </w:rPr>
        <w:t>- What patterns of reassortment are evident?  This is vague, but it encompasses more specific questions, including:</w:t>
      </w:r>
    </w:p>
    <w:p w14:paraId="37DCE234" w14:textId="77777777" w:rsidR="0006449A" w:rsidRDefault="0006449A" w:rsidP="0006449A">
      <w:r>
        <w:rPr>
          <w:color w:val="000000"/>
          <w:sz w:val="20"/>
          <w:szCs w:val="20"/>
        </w:rPr>
        <w:tab/>
        <w:t>- Is there evidence of reassortment between galbut A / galbut B viruses?</w:t>
      </w:r>
    </w:p>
    <w:p w14:paraId="2FDEA508" w14:textId="77777777" w:rsidR="0006449A" w:rsidRDefault="0006449A" w:rsidP="0006449A">
      <w:r>
        <w:rPr>
          <w:color w:val="000000"/>
          <w:sz w:val="20"/>
          <w:szCs w:val="20"/>
        </w:rPr>
        <w:tab/>
        <w:t>- Is there evidence of reassortment between galbut virus from melanogaster and simulans?</w:t>
      </w:r>
    </w:p>
    <w:p w14:paraId="0B6DE9F8" w14:textId="77777777" w:rsidR="0006449A" w:rsidRDefault="0006449A" w:rsidP="0006449A">
      <w:r>
        <w:rPr>
          <w:color w:val="000000"/>
          <w:sz w:val="20"/>
          <w:szCs w:val="20"/>
        </w:rPr>
        <w:tab/>
        <w:t>- Do any segments tend to stick together, like orthobunyavirus L &amp; S segments tend to stick together?  [this would be evident as less crossing over in some tanglegrams].</w:t>
      </w:r>
    </w:p>
    <w:p w14:paraId="12B57C34" w14:textId="77777777" w:rsidR="0006449A" w:rsidRDefault="0006449A" w:rsidP="0006449A"/>
    <w:p w14:paraId="1A249902" w14:textId="77777777" w:rsidR="0006449A" w:rsidRDefault="0006449A" w:rsidP="0006449A">
      <w:r>
        <w:rPr>
          <w:color w:val="000000"/>
          <w:sz w:val="20"/>
          <w:szCs w:val="20"/>
        </w:rPr>
        <w:t>The association between Chaq virus and galbut B is a different topic than reassortment - address in a separate paragraph.</w:t>
      </w:r>
    </w:p>
  </w:comment>
  <w:comment w:id="660" w:author="Stenglein,Mark" w:date="2025-02-20T10:44:00Z" w:initials="MS">
    <w:p w14:paraId="55F14ED4" w14:textId="77777777" w:rsidR="00A11028" w:rsidRDefault="00A11028" w:rsidP="00A11028">
      <w:r>
        <w:rPr>
          <w:rStyle w:val="CommentReference"/>
        </w:rPr>
        <w:annotationRef/>
      </w:r>
      <w:r>
        <w:rPr>
          <w:color w:val="000000"/>
          <w:sz w:val="20"/>
          <w:szCs w:val="20"/>
        </w:rPr>
        <w:t>I notice that some sample IDs have parts that suggest what species they are (e.g., 2020 sim-20-TD-4 vs 2020-mel-20-TD-4)</w:t>
      </w:r>
    </w:p>
    <w:p w14:paraId="2569FED2" w14:textId="77777777" w:rsidR="00A11028" w:rsidRDefault="00A11028" w:rsidP="00A11028"/>
    <w:p w14:paraId="65CAA448" w14:textId="77777777" w:rsidR="00A11028" w:rsidRDefault="00A11028" w:rsidP="00A11028">
      <w:r>
        <w:rPr>
          <w:color w:val="000000"/>
          <w:sz w:val="20"/>
          <w:szCs w:val="20"/>
        </w:rPr>
        <w:t>This may confuse people looking at tanglegrams (or in general) if they assume this is a simulans when in fact it is a melanogaster.  How do you think we should handle that?  Relabel some sample IDs?</w:t>
      </w:r>
    </w:p>
  </w:comment>
  <w:comment w:id="663" w:author="Stenglein,Mark" w:date="2025-02-20T10:17:00Z" w:initials="MS">
    <w:p w14:paraId="67BE85FF" w14:textId="30C57F48" w:rsidR="005C4CE8" w:rsidRDefault="005C4CE8" w:rsidP="005C4CE8">
      <w:r>
        <w:rPr>
          <w:rStyle w:val="CommentReference"/>
        </w:rPr>
        <w:annotationRef/>
      </w:r>
      <w:r>
        <w:rPr>
          <w:sz w:val="20"/>
          <w:szCs w:val="20"/>
        </w:rPr>
        <w:t xml:space="preserve">These tangle grams are illegible and I can’t evaluate them until you make them less blurry.  </w:t>
      </w:r>
    </w:p>
  </w:comment>
  <w:comment w:id="664" w:author="Stenglein,Mark" w:date="2025-02-20T10:23:00Z" w:initials="MS">
    <w:p w14:paraId="4A34098A" w14:textId="77777777" w:rsidR="005C4CE8" w:rsidRDefault="005C4CE8" w:rsidP="005C4CE8">
      <w:r>
        <w:rPr>
          <w:rStyle w:val="CommentReference"/>
        </w:rPr>
        <w:annotationRef/>
      </w:r>
      <w:r>
        <w:rPr>
          <w:color w:val="000000"/>
          <w:sz w:val="20"/>
          <w:szCs w:val="20"/>
        </w:rPr>
        <w:t>I found PDFs in the GitHub repo but they are not the same as the figures, which must be .AFDesign docs</w:t>
      </w:r>
    </w:p>
  </w:comment>
  <w:comment w:id="665" w:author="Stenglein,Mark" w:date="2025-02-20T10:24:00Z" w:initials="MS">
    <w:p w14:paraId="25FB341D" w14:textId="77777777" w:rsidR="005C4CE8" w:rsidRDefault="005C4CE8" w:rsidP="005C4CE8">
      <w:r>
        <w:rPr>
          <w:rStyle w:val="CommentReference"/>
        </w:rPr>
        <w:annotationRef/>
      </w:r>
      <w:r>
        <w:rPr>
          <w:sz w:val="20"/>
          <w:szCs w:val="20"/>
        </w:rPr>
        <w:t>Should tip labels consistently include geography?  Accessions?</w:t>
      </w:r>
    </w:p>
  </w:comment>
  <w:comment w:id="666" w:author="Stenglein,Mark" w:date="2025-02-20T11:19:00Z" w:initials="MS">
    <w:p w14:paraId="22E925E3" w14:textId="77777777" w:rsidR="0010199A" w:rsidRDefault="0010199A" w:rsidP="0010199A">
      <w:r>
        <w:rPr>
          <w:rStyle w:val="CommentReference"/>
        </w:rPr>
        <w:annotationRef/>
      </w:r>
      <w:r>
        <w:rPr>
          <w:color w:val="000000"/>
          <w:sz w:val="20"/>
          <w:szCs w:val="20"/>
        </w:rPr>
        <w:t>I think we should use color to highlight 2 aspects of tanglegrams:</w:t>
      </w:r>
    </w:p>
    <w:p w14:paraId="655F4842" w14:textId="77777777" w:rsidR="0010199A" w:rsidRDefault="0010199A" w:rsidP="0010199A"/>
    <w:p w14:paraId="1364012B" w14:textId="77777777" w:rsidR="0010199A" w:rsidRDefault="0010199A" w:rsidP="0010199A">
      <w:r>
        <w:rPr>
          <w:color w:val="000000"/>
          <w:sz w:val="20"/>
          <w:szCs w:val="20"/>
        </w:rPr>
        <w:t>1) co-infections, as you’ve done</w:t>
      </w:r>
    </w:p>
    <w:p w14:paraId="32F52849" w14:textId="77777777" w:rsidR="0010199A" w:rsidRDefault="0010199A" w:rsidP="0010199A">
      <w:r>
        <w:rPr>
          <w:color w:val="000000"/>
          <w:sz w:val="20"/>
          <w:szCs w:val="20"/>
        </w:rPr>
        <w:t>2) clear examples of reassortment, which seem to largely fall in clade B, since clade A branch lengths are so short.</w:t>
      </w:r>
    </w:p>
  </w:comment>
  <w:comment w:id="677" w:author="Stenglein,Mark" w:date="2025-02-20T11:48:00Z" w:initials="MS">
    <w:p w14:paraId="2D283C0B" w14:textId="77777777" w:rsidR="00730FBC" w:rsidRDefault="00730FBC" w:rsidP="00730FBC">
      <w:r>
        <w:rPr>
          <w:rStyle w:val="CommentReference"/>
        </w:rPr>
        <w:annotationRef/>
      </w:r>
      <w:r>
        <w:rPr>
          <w:color w:val="000000"/>
          <w:sz w:val="20"/>
          <w:szCs w:val="20"/>
        </w:rPr>
        <w:t xml:space="preserve">The discussion is not in bad shape but should be revised following results revision.  Like results, you jump around: some paragraphs are about more than one thing and you revisit the same points in separated paragraphs.  Try to make each paragraph about one question/idea/point and link them to results.  </w:t>
      </w:r>
    </w:p>
  </w:comment>
  <w:comment w:id="681" w:author="Stenglein,Mark" w:date="2025-02-20T11:21:00Z" w:initials="MS">
    <w:p w14:paraId="2E573754" w14:textId="782F6700" w:rsidR="00F444F7" w:rsidRDefault="00F444F7" w:rsidP="00F444F7">
      <w:r>
        <w:rPr>
          <w:rStyle w:val="CommentReference"/>
        </w:rPr>
        <w:annotationRef/>
      </w:r>
      <w:r>
        <w:rPr>
          <w:color w:val="000000"/>
          <w:sz w:val="20"/>
          <w:szCs w:val="20"/>
        </w:rPr>
        <w:t>See above comment re: peach bugs</w:t>
      </w:r>
    </w:p>
  </w:comment>
  <w:comment w:id="685" w:author="Stenglein,Mark" w:date="2025-02-20T11:31:00Z" w:initials="MS">
    <w:p w14:paraId="2643242D" w14:textId="77777777" w:rsidR="002044CA" w:rsidRDefault="002044CA" w:rsidP="002044CA">
      <w:r>
        <w:rPr>
          <w:rStyle w:val="CommentReference"/>
        </w:rPr>
        <w:annotationRef/>
      </w:r>
      <w:r>
        <w:rPr>
          <w:color w:val="000000"/>
          <w:sz w:val="20"/>
          <w:szCs w:val="20"/>
        </w:rPr>
        <w:t>I’m a little bothered by this nomenclature.  For instance, should the clade nomenclature include information about the host?  DM.A, DM.B, DM.A.1, etc.?  Then the simulans sequences could be DS.A, etc?  The A/B nomenclature is from Darren, but he’s not even published it I think, and it’s certainly not established.  This is our chance to propose sensible nonemclature!</w:t>
      </w:r>
    </w:p>
  </w:comment>
  <w:comment w:id="686" w:author="Stenglein,Mark" w:date="2025-02-20T11:32:00Z" w:initials="MS">
    <w:p w14:paraId="151863C5" w14:textId="77777777" w:rsidR="00051E58" w:rsidRDefault="00051E58" w:rsidP="00051E58">
      <w:r>
        <w:rPr>
          <w:rStyle w:val="CommentReference"/>
        </w:rPr>
        <w:annotationRef/>
      </w:r>
      <w:r>
        <w:rPr>
          <w:color w:val="000000"/>
          <w:sz w:val="20"/>
          <w:szCs w:val="20"/>
        </w:rPr>
        <w:t xml:space="preserve">andh chaq (which may have 3 clades)?  </w:t>
      </w:r>
    </w:p>
  </w:comment>
  <w:comment w:id="687" w:author="Stenglein,Mark" w:date="2025-02-20T11:34:00Z" w:initials="MS">
    <w:p w14:paraId="7FEA96E4" w14:textId="77777777" w:rsidR="00051E58" w:rsidRDefault="00051E58" w:rsidP="00051E58">
      <w:r>
        <w:rPr>
          <w:rStyle w:val="CommentReference"/>
        </w:rPr>
        <w:annotationRef/>
      </w:r>
      <w:r>
        <w:rPr>
          <w:color w:val="000000"/>
          <w:sz w:val="20"/>
          <w:szCs w:val="20"/>
        </w:rPr>
        <w:t xml:space="preserve">how confident are you in saying this?  I am not confident.  We could say it may be, but the nodes are so close to the root that potential rooting artifacts make this conclusion tenuous.  </w:t>
      </w:r>
    </w:p>
    <w:p w14:paraId="65AB97F2" w14:textId="77777777" w:rsidR="00051E58" w:rsidRDefault="00051E58" w:rsidP="00051E58"/>
    <w:p w14:paraId="0D8D7573" w14:textId="77777777" w:rsidR="00051E58" w:rsidRDefault="00051E58" w:rsidP="00051E58">
      <w:r>
        <w:rPr>
          <w:color w:val="000000"/>
          <w:sz w:val="20"/>
          <w:szCs w:val="20"/>
        </w:rPr>
        <w:t xml:space="preserve">Another interesting question we could address in the discussion is whether galbut virus in D. Mel / D. Sim has been co-evolving with these hosts since the species diverged or whether the simulans clade results from a cross-spp transmission after divergence?  </w:t>
      </w:r>
    </w:p>
  </w:comment>
  <w:comment w:id="690" w:author="Stenglein,Mark" w:date="2025-02-20T11:37:00Z" w:initials="MS">
    <w:p w14:paraId="7E447AAB" w14:textId="77777777" w:rsidR="0087335A" w:rsidRDefault="0087335A" w:rsidP="0087335A">
      <w:r>
        <w:rPr>
          <w:rStyle w:val="CommentReference"/>
        </w:rPr>
        <w:annotationRef/>
      </w:r>
      <w:r>
        <w:rPr>
          <w:sz w:val="20"/>
          <w:szCs w:val="20"/>
        </w:rPr>
        <w:t>you should also talk about whether there is temporal structure</w:t>
      </w:r>
    </w:p>
  </w:comment>
  <w:comment w:id="691" w:author="Stenglein,Mark" w:date="2025-02-20T11:35:00Z" w:initials="MS">
    <w:p w14:paraId="31736670" w14:textId="18941B8F" w:rsidR="0087335A" w:rsidRDefault="0087335A" w:rsidP="0087335A">
      <w:r>
        <w:rPr>
          <w:rStyle w:val="CommentReference"/>
        </w:rPr>
        <w:annotationRef/>
      </w:r>
      <w:r>
        <w:rPr>
          <w:color w:val="000000"/>
          <w:sz w:val="20"/>
          <w:szCs w:val="20"/>
        </w:rPr>
        <w:t>What about Colorado?  How can you describe this in a general way?</w:t>
      </w:r>
    </w:p>
  </w:comment>
  <w:comment w:id="692" w:author="Stenglein,Mark" w:date="2025-02-20T11:36:00Z" w:initials="MS">
    <w:p w14:paraId="75C02C15" w14:textId="77777777" w:rsidR="0087335A" w:rsidRDefault="0087335A" w:rsidP="0087335A">
      <w:r>
        <w:rPr>
          <w:rStyle w:val="CommentReference"/>
        </w:rPr>
        <w:annotationRef/>
      </w:r>
      <w:r>
        <w:rPr>
          <w:color w:val="000000"/>
          <w:sz w:val="20"/>
          <w:szCs w:val="20"/>
        </w:rPr>
        <w:t xml:space="preserve">I think you should describe this in terms of the flies: does it reflect geographic isolation of the host? </w:t>
      </w:r>
    </w:p>
  </w:comment>
  <w:comment w:id="693" w:author="Stenglein,Mark" w:date="2025-02-20T11:38:00Z" w:initials="MS">
    <w:p w14:paraId="281CFD69" w14:textId="77777777" w:rsidR="00F8253D" w:rsidRDefault="00F8253D" w:rsidP="00F8253D">
      <w:r>
        <w:rPr>
          <w:rStyle w:val="CommentReference"/>
        </w:rPr>
        <w:annotationRef/>
      </w:r>
      <w:r>
        <w:rPr>
          <w:color w:val="000000"/>
          <w:sz w:val="20"/>
          <w:szCs w:val="20"/>
        </w:rPr>
        <w:t>You already talked about the slow rate above…  consolidate discussion of topics in one place</w:t>
      </w:r>
    </w:p>
  </w:comment>
  <w:comment w:id="694" w:author="Stenglein,Mark" w:date="2025-02-20T11:37:00Z" w:initials="MS">
    <w:p w14:paraId="02BC3E0C" w14:textId="323FEC9E" w:rsidR="0087335A" w:rsidRDefault="0087335A" w:rsidP="0087335A">
      <w:r>
        <w:rPr>
          <w:rStyle w:val="CommentReference"/>
        </w:rPr>
        <w:annotationRef/>
      </w:r>
      <w:r>
        <w:rPr>
          <w:color w:val="000000"/>
          <w:sz w:val="20"/>
          <w:szCs w:val="20"/>
        </w:rPr>
        <w:t>see previous comments - need to describe in a more nuanced way.</w:t>
      </w:r>
    </w:p>
  </w:comment>
  <w:comment w:id="695" w:author="Stenglein,Mark" w:date="2025-02-20T11:39:00Z" w:initials="MS">
    <w:p w14:paraId="44FAC6B9" w14:textId="77777777" w:rsidR="00F8253D" w:rsidRDefault="00F8253D" w:rsidP="00F8253D">
      <w:r>
        <w:rPr>
          <w:rStyle w:val="CommentReference"/>
        </w:rPr>
        <w:annotationRef/>
      </w:r>
      <w:r>
        <w:rPr>
          <w:sz w:val="20"/>
          <w:szCs w:val="20"/>
        </w:rPr>
        <w:t>this paragraph is about more than one thing: slow rate and types of selection</w:t>
      </w:r>
    </w:p>
  </w:comment>
  <w:comment w:id="696" w:author="Stenglein,Mark" w:date="2025-02-20T11:38:00Z" w:initials="MS">
    <w:p w14:paraId="422DEEBC" w14:textId="0D208BD0" w:rsidR="00F8253D" w:rsidRDefault="00F8253D" w:rsidP="00F8253D">
      <w:r>
        <w:rPr>
          <w:rStyle w:val="CommentReference"/>
        </w:rPr>
        <w:annotationRef/>
      </w:r>
      <w:r>
        <w:rPr>
          <w:sz w:val="20"/>
          <w:szCs w:val="20"/>
        </w:rPr>
        <w:t>this is not true based on your own table!  Be careful to describe your results accurately.</w:t>
      </w:r>
    </w:p>
  </w:comment>
  <w:comment w:id="702" w:author="Stenglein,Mark" w:date="2025-02-20T11:11:00Z" w:initials="MS">
    <w:p w14:paraId="6F1CBF0F" w14:textId="7750424D" w:rsidR="007C35CB" w:rsidRDefault="007C35CB" w:rsidP="007C35CB">
      <w:r>
        <w:rPr>
          <w:rStyle w:val="CommentReference"/>
        </w:rPr>
        <w:annotationRef/>
      </w:r>
      <w:r>
        <w:rPr>
          <w:color w:val="000000"/>
          <w:sz w:val="20"/>
          <w:szCs w:val="20"/>
        </w:rPr>
        <w:t>I see evidence for multiple genotypes in ME-F-1 (reflected in Fig 3)</w:t>
      </w:r>
    </w:p>
  </w:comment>
  <w:comment w:id="704" w:author="Stenglein,Mark" w:date="2025-02-20T11:41:00Z" w:initials="MS">
    <w:p w14:paraId="000C9B9F" w14:textId="77777777" w:rsidR="00CD3813" w:rsidRDefault="00CD3813" w:rsidP="00CD3813">
      <w:r>
        <w:rPr>
          <w:rStyle w:val="CommentReference"/>
        </w:rPr>
        <w:annotationRef/>
      </w:r>
      <w:r>
        <w:rPr>
          <w:color w:val="000000"/>
          <w:sz w:val="20"/>
          <w:szCs w:val="20"/>
        </w:rPr>
        <w:t>you have the data to address this - see scanned figure suggestions</w:t>
      </w:r>
    </w:p>
  </w:comment>
  <w:comment w:id="709" w:author="Stenglein,Mark" w:date="2025-02-20T11:43:00Z" w:initials="MS">
    <w:p w14:paraId="74B4FD91" w14:textId="77777777" w:rsidR="00CD3813" w:rsidRDefault="00CD3813" w:rsidP="00CD3813">
      <w:r>
        <w:rPr>
          <w:rStyle w:val="CommentReference"/>
        </w:rPr>
        <w:annotationRef/>
      </w:r>
      <w:r>
        <w:rPr>
          <w:color w:val="000000"/>
          <w:sz w:val="20"/>
          <w:szCs w:val="20"/>
        </w:rPr>
        <w:t>I would leave this out</w:t>
      </w:r>
    </w:p>
  </w:comment>
  <w:comment w:id="710" w:author="Stenglein,Mark" w:date="2025-02-20T11:44:00Z" w:initials="MS">
    <w:p w14:paraId="441E3D61" w14:textId="77777777" w:rsidR="00CD3813" w:rsidRDefault="00CD3813" w:rsidP="00CD3813">
      <w:r>
        <w:rPr>
          <w:rStyle w:val="CommentReference"/>
        </w:rPr>
        <w:annotationRef/>
      </w:r>
      <w:r>
        <w:rPr>
          <w:color w:val="000000"/>
          <w:sz w:val="20"/>
          <w:szCs w:val="20"/>
        </w:rPr>
        <w:t>This is a good point.  I would expand it to include other simulans group species and other related species.  You could use this as a concluding sentence in a paragraph about the scenarios that might explain the topology of the A/B/simulans clades.  What scenarios could have produced a tree like this?</w:t>
      </w:r>
    </w:p>
  </w:comment>
  <w:comment w:id="711" w:author="Stenglein,Mark" w:date="2025-02-20T11:46:00Z" w:initials="MS">
    <w:p w14:paraId="38D64420" w14:textId="77777777" w:rsidR="00CD3813" w:rsidRDefault="00CD3813" w:rsidP="00CD3813">
      <w:r>
        <w:rPr>
          <w:rStyle w:val="CommentReference"/>
        </w:rPr>
        <w:annotationRef/>
      </w:r>
      <w:r>
        <w:rPr>
          <w:sz w:val="20"/>
          <w:szCs w:val="20"/>
        </w:rPr>
        <w:t xml:space="preserve">This paragraph includes some good points but is somewhat generic and doesn’t conclude the paper in a strong way - consider being more specific and trying to wrap up paper with a little more oomph.  </w:t>
      </w:r>
      <w:r>
        <w:rPr>
          <w:sz w:val="20"/>
          <w:szCs w:val="20"/>
        </w:rPr>
        <w:cr/>
      </w:r>
    </w:p>
  </w:comment>
  <w:comment w:id="722" w:author="Stenglein,Mark" w:date="2025-02-20T11:53:00Z" w:initials="MS">
    <w:p w14:paraId="795FC84D" w14:textId="77777777" w:rsidR="00F40848" w:rsidRDefault="00F40848" w:rsidP="00F40848">
      <w:r>
        <w:rPr>
          <w:rStyle w:val="CommentReference"/>
        </w:rPr>
        <w:annotationRef/>
      </w:r>
      <w:r>
        <w:rPr>
          <w:color w:val="000000"/>
          <w:sz w:val="20"/>
          <w:szCs w:val="20"/>
        </w:rPr>
        <w:t>Double check that these concentration values correspond to final concentrations in the lysis mix.  I believe 1M is the starting DTT concentration, for instance.</w:t>
      </w:r>
    </w:p>
  </w:comment>
  <w:comment w:id="723" w:author="Stenglein,Mark" w:date="2025-02-20T11:54:00Z" w:initials="MS">
    <w:p w14:paraId="20F67D06" w14:textId="77777777" w:rsidR="00592984" w:rsidRDefault="00592984" w:rsidP="00592984">
      <w:r>
        <w:rPr>
          <w:rStyle w:val="CommentReference"/>
        </w:rPr>
        <w:annotationRef/>
      </w:r>
      <w:r>
        <w:rPr>
          <w:color w:val="000000"/>
          <w:sz w:val="20"/>
          <w:szCs w:val="20"/>
        </w:rPr>
        <w:t>This comment applies to concentrations throughout this section</w:t>
      </w:r>
    </w:p>
  </w:comment>
  <w:comment w:id="727" w:author="Keene-Snickers,Lexi" w:date="2025-02-25T17:07:00Z" w:initials="LK">
    <w:p w14:paraId="284136FE" w14:textId="77777777" w:rsidR="00C75C6A" w:rsidRDefault="00C75C6A" w:rsidP="00C75C6A">
      <w:r>
        <w:rPr>
          <w:rStyle w:val="CommentReference"/>
        </w:rPr>
        <w:annotationRef/>
      </w:r>
      <w:r>
        <w:rPr>
          <w:sz w:val="20"/>
          <w:szCs w:val="20"/>
        </w:rPr>
        <w:t>This is just the recipe. Should I convert this to a buffer style description?</w:t>
      </w:r>
    </w:p>
  </w:comment>
  <w:comment w:id="733" w:author="Stenglein,Mark" w:date="2025-02-20T11:55:00Z" w:initials="MS">
    <w:p w14:paraId="5F716A97" w14:textId="678752BC" w:rsidR="000A21E9" w:rsidRDefault="000A21E9" w:rsidP="000A21E9">
      <w:r>
        <w:rPr>
          <w:rStyle w:val="CommentReference"/>
        </w:rPr>
        <w:annotationRef/>
      </w:r>
      <w:r>
        <w:rPr>
          <w:color w:val="000000"/>
          <w:sz w:val="20"/>
          <w:szCs w:val="20"/>
        </w:rPr>
        <w:t>same comment about concentrations</w:t>
      </w:r>
    </w:p>
  </w:comment>
  <w:comment w:id="737" w:author="Stenglein,Mark" w:date="2025-02-20T11:55:00Z" w:initials="MS">
    <w:p w14:paraId="3857C298" w14:textId="77777777" w:rsidR="000A21E9" w:rsidRDefault="000A21E9" w:rsidP="000A21E9">
      <w:r>
        <w:rPr>
          <w:rStyle w:val="CommentReference"/>
        </w:rPr>
        <w:annotationRef/>
      </w:r>
      <w:r>
        <w:rPr>
          <w:color w:val="000000"/>
          <w:sz w:val="20"/>
          <w:szCs w:val="20"/>
        </w:rPr>
        <w:t>composition?</w:t>
      </w:r>
    </w:p>
  </w:comment>
  <w:comment w:id="738" w:author="Keene-Snickers,Lexi" w:date="2025-02-25T17:11:00Z" w:initials="LK">
    <w:p w14:paraId="1B9D8E5B" w14:textId="77777777" w:rsidR="00C75C6A" w:rsidRDefault="00C75C6A" w:rsidP="00C75C6A">
      <w:r>
        <w:rPr>
          <w:rStyle w:val="CommentReference"/>
        </w:rPr>
        <w:annotationRef/>
      </w:r>
      <w:r>
        <w:rPr>
          <w:sz w:val="20"/>
          <w:szCs w:val="20"/>
        </w:rPr>
        <w:t>I think this is the mashup buffer? I may have done some with FX buffer which comes in the superscript kit but I’m pretty sure Ali did all of hers with the MRT buffer</w:t>
      </w:r>
    </w:p>
  </w:comment>
  <w:comment w:id="742" w:author="Keene-Snickers,Lexi" w:date="2025-02-25T17:14:00Z" w:initials="LK">
    <w:p w14:paraId="71D7AA96" w14:textId="77777777" w:rsidR="00C75C6A" w:rsidRDefault="00C75C6A" w:rsidP="00C75C6A">
      <w:r>
        <w:rPr>
          <w:rStyle w:val="CommentReference"/>
        </w:rPr>
        <w:annotationRef/>
      </w:r>
      <w:r>
        <w:rPr>
          <w:sz w:val="20"/>
          <w:szCs w:val="20"/>
        </w:rPr>
        <w:t>Not sure how to describe the mashup enzyme?</w:t>
      </w:r>
    </w:p>
  </w:comment>
  <w:comment w:id="744" w:author="Stenglein,Mark" w:date="2025-02-20T11:56:00Z" w:initials="MS">
    <w:p w14:paraId="72518F60" w14:textId="19E0945F" w:rsidR="000A21E9" w:rsidRDefault="000A21E9" w:rsidP="000A21E9">
      <w:r>
        <w:rPr>
          <w:rStyle w:val="CommentReference"/>
        </w:rPr>
        <w:annotationRef/>
      </w:r>
      <w:r>
        <w:rPr>
          <w:color w:val="000000"/>
          <w:sz w:val="20"/>
          <w:szCs w:val="20"/>
        </w:rPr>
        <w:t>his needs to go in results not methods</w:t>
      </w:r>
    </w:p>
  </w:comment>
  <w:comment w:id="754" w:author="Stenglein,Mark" w:date="2025-02-20T11:56:00Z" w:initials="MS">
    <w:p w14:paraId="6BCFA572" w14:textId="77777777" w:rsidR="00442191" w:rsidRDefault="00815B6F" w:rsidP="00442191">
      <w:r>
        <w:rPr>
          <w:rStyle w:val="CommentReference"/>
        </w:rPr>
        <w:annotationRef/>
      </w:r>
      <w:r w:rsidR="00442191">
        <w:rPr>
          <w:sz w:val="20"/>
          <w:szCs w:val="20"/>
        </w:rPr>
        <w:t>Somewhere you need to be specific about why 2 primer sets and what each detects</w:t>
      </w:r>
    </w:p>
  </w:comment>
  <w:comment w:id="755" w:author="Keene-Snickers,Lexi" w:date="2025-02-25T17:15:00Z" w:initials="LK">
    <w:p w14:paraId="2A1D8252" w14:textId="77777777" w:rsidR="00C565AE" w:rsidRDefault="00C565AE" w:rsidP="00C565AE">
      <w:r>
        <w:rPr>
          <w:rStyle w:val="CommentReference"/>
        </w:rPr>
        <w:annotationRef/>
      </w:r>
      <w:r>
        <w:rPr>
          <w:sz w:val="20"/>
          <w:szCs w:val="20"/>
        </w:rPr>
        <w:t>Here or main text?</w:t>
      </w:r>
    </w:p>
  </w:comment>
  <w:comment w:id="765" w:author="Stenglein,Mark" w:date="2025-02-20T11:47:00Z" w:initials="MS">
    <w:p w14:paraId="4BBF1DC3" w14:textId="6714AA38" w:rsidR="00C565AE" w:rsidRDefault="00C565AE" w:rsidP="00CD3813">
      <w:r>
        <w:rPr>
          <w:rStyle w:val="CommentReference"/>
        </w:rPr>
        <w:annotationRef/>
      </w:r>
      <w:r>
        <w:rPr>
          <w:color w:val="000000"/>
          <w:sz w:val="20"/>
          <w:szCs w:val="20"/>
        </w:rPr>
        <w:t>this should describe what genotypes of galbut virus these primer pairs detect</w:t>
      </w:r>
    </w:p>
  </w:comment>
  <w:comment w:id="802" w:author="Stenglein,Mark" w:date="2025-02-20T12:02:00Z" w:initials="MS">
    <w:p w14:paraId="5A1A654A" w14:textId="77777777" w:rsidR="00216F2A" w:rsidRDefault="00216F2A" w:rsidP="00216F2A">
      <w:r>
        <w:rPr>
          <w:rStyle w:val="CommentReference"/>
        </w:rPr>
        <w:annotationRef/>
      </w:r>
      <w:r>
        <w:rPr>
          <w:color w:val="000000"/>
          <w:sz w:val="20"/>
          <w:szCs w:val="20"/>
        </w:rPr>
        <w:t>specify NovaSeq version</w:t>
      </w:r>
    </w:p>
  </w:comment>
  <w:comment w:id="803" w:author="Stenglein,Mark" w:date="2025-02-20T12:03:00Z" w:initials="MS">
    <w:p w14:paraId="1673F557" w14:textId="77777777" w:rsidR="00216F2A" w:rsidRDefault="00216F2A" w:rsidP="00216F2A">
      <w:r>
        <w:rPr>
          <w:rStyle w:val="CommentReference"/>
        </w:rPr>
        <w:annotationRef/>
      </w:r>
      <w:r>
        <w:rPr>
          <w:color w:val="000000"/>
          <w:sz w:val="20"/>
          <w:szCs w:val="20"/>
        </w:rPr>
        <w:t xml:space="preserve">Can get from flow cell serial number.  See: </w:t>
      </w:r>
    </w:p>
    <w:p w14:paraId="7997D3BB" w14:textId="77777777" w:rsidR="00216F2A" w:rsidRDefault="00216F2A" w:rsidP="00216F2A"/>
    <w:p w14:paraId="3BD474E9" w14:textId="77777777" w:rsidR="00216F2A" w:rsidRDefault="00216F2A" w:rsidP="00216F2A">
      <w:r>
        <w:rPr>
          <w:color w:val="000000"/>
          <w:sz w:val="20"/>
          <w:szCs w:val="20"/>
        </w:rPr>
        <w:t>https://www.biostars.org/p/198143/</w:t>
      </w:r>
    </w:p>
  </w:comment>
  <w:comment w:id="806" w:author="Stenglein,Mark" w:date="2025-02-20T12:05:00Z" w:initials="MS">
    <w:p w14:paraId="28A40B07" w14:textId="77777777" w:rsidR="001C3E85" w:rsidRDefault="001C3E85" w:rsidP="001C3E85">
      <w:r>
        <w:rPr>
          <w:rStyle w:val="CommentReference"/>
        </w:rPr>
        <w:annotationRef/>
      </w:r>
      <w:r>
        <w:rPr>
          <w:color w:val="000000"/>
          <w:sz w:val="20"/>
          <w:szCs w:val="20"/>
        </w:rPr>
        <w:t>Perhaps rewrite to focus on recovery of galbut virus sequences to try to keep reviewers from thinking of other viruses?</w:t>
      </w:r>
    </w:p>
  </w:comment>
  <w:comment w:id="810" w:author="Stenglein,Mark" w:date="2025-02-20T12:03:00Z" w:initials="MS">
    <w:p w14:paraId="408E0608" w14:textId="342178C8" w:rsidR="00216F2A" w:rsidRDefault="00216F2A" w:rsidP="00216F2A">
      <w:r>
        <w:rPr>
          <w:rStyle w:val="CommentReference"/>
        </w:rPr>
        <w:annotationRef/>
      </w:r>
      <w:r>
        <w:rPr>
          <w:sz w:val="20"/>
          <w:szCs w:val="20"/>
        </w:rPr>
        <w:t>should cite some paper - OC since already citing?</w:t>
      </w:r>
    </w:p>
  </w:comment>
  <w:comment w:id="813" w:author="Stenglein,Mark" w:date="2025-02-20T12:06:00Z" w:initials="MS">
    <w:p w14:paraId="5882651A" w14:textId="77777777" w:rsidR="007F5675" w:rsidRDefault="007F5675" w:rsidP="007F5675">
      <w:r>
        <w:rPr>
          <w:rStyle w:val="CommentReference"/>
        </w:rPr>
        <w:annotationRef/>
      </w:r>
      <w:r>
        <w:rPr>
          <w:color w:val="000000"/>
          <w:sz w:val="20"/>
          <w:szCs w:val="20"/>
        </w:rPr>
        <w:t>elaborate?</w:t>
      </w:r>
    </w:p>
  </w:comment>
  <w:comment w:id="819" w:author="Stenglein,Mark" w:date="2025-02-20T12:07:00Z" w:initials="MS">
    <w:p w14:paraId="131DD3AC" w14:textId="77777777" w:rsidR="007F5675" w:rsidRDefault="007F5675" w:rsidP="007F5675">
      <w:r>
        <w:rPr>
          <w:rStyle w:val="CommentReference"/>
        </w:rPr>
        <w:annotationRef/>
      </w:r>
      <w:r>
        <w:rPr>
          <w:color w:val="000000"/>
          <w:sz w:val="20"/>
          <w:szCs w:val="20"/>
        </w:rPr>
        <w:t>Use actual command line format</w:t>
      </w:r>
    </w:p>
  </w:comment>
  <w:comment w:id="837" w:author="Stenglein,Mark" w:date="2025-02-20T12:08:00Z" w:initials="MS">
    <w:p w14:paraId="2A36C300" w14:textId="77777777" w:rsidR="0058074F" w:rsidRDefault="00602B22" w:rsidP="0058074F">
      <w:r>
        <w:rPr>
          <w:rStyle w:val="CommentReference"/>
        </w:rPr>
        <w:annotationRef/>
      </w:r>
      <w:r w:rsidR="0058074F">
        <w:rPr>
          <w:sz w:val="20"/>
          <w:szCs w:val="20"/>
        </w:rPr>
        <w:t>what?</w:t>
      </w:r>
    </w:p>
  </w:comment>
  <w:comment w:id="838" w:author="Stenglein,Mark" w:date="2025-02-20T12:09:00Z" w:initials="MS">
    <w:p w14:paraId="68BC9265" w14:textId="77777777" w:rsidR="0058074F" w:rsidRDefault="0058074F" w:rsidP="0058074F">
      <w:r>
        <w:rPr>
          <w:rStyle w:val="CommentReference"/>
        </w:rPr>
        <w:annotationRef/>
      </w:r>
      <w:r>
        <w:rPr>
          <w:color w:val="000000"/>
          <w:sz w:val="20"/>
          <w:szCs w:val="20"/>
        </w:rPr>
        <w:t>what kind of chmera?</w:t>
      </w:r>
    </w:p>
  </w:comment>
  <w:comment w:id="846" w:author="Stenglein,Mark" w:date="2025-02-20T12:10:00Z" w:initials="MS">
    <w:p w14:paraId="532B7300" w14:textId="77777777" w:rsidR="0058074F" w:rsidRDefault="0058074F" w:rsidP="0058074F">
      <w:r>
        <w:rPr>
          <w:rStyle w:val="CommentReference"/>
        </w:rPr>
        <w:annotationRef/>
      </w:r>
      <w:r>
        <w:rPr>
          <w:sz w:val="20"/>
          <w:szCs w:val="20"/>
        </w:rPr>
        <w:t>What’s not convincing is this explanation.  Elaborate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69C468CF" w15:done="0"/>
  <w15:commentEx w15:paraId="1B4D34D8" w15:done="0"/>
  <w15:commentEx w15:paraId="0899E0CB" w15:done="0"/>
  <w15:commentEx w15:paraId="4F0788C0" w15:done="0"/>
  <w15:commentEx w15:paraId="0AA17488" w15:done="0"/>
  <w15:commentEx w15:paraId="2D63B59A" w15:done="0"/>
  <w15:commentEx w15:paraId="3A950090" w15:done="0"/>
  <w15:commentEx w15:paraId="17B5D117" w15:done="0"/>
  <w15:commentEx w15:paraId="70C72F02" w15:done="0"/>
  <w15:commentEx w15:paraId="589CE778" w15:done="0"/>
  <w15:commentEx w15:paraId="5E0CAAC3" w15:done="0"/>
  <w15:commentEx w15:paraId="220E593C" w15:done="0"/>
  <w15:commentEx w15:paraId="6648D72E" w15:done="0"/>
  <w15:commentEx w15:paraId="5EE74032" w15:done="1"/>
  <w15:commentEx w15:paraId="46E9F3B1" w15:done="1"/>
  <w15:commentEx w15:paraId="5576E594" w15:done="0"/>
  <w15:commentEx w15:paraId="059DA25B" w15:done="1"/>
  <w15:commentEx w15:paraId="6FEF7723" w15:done="1"/>
  <w15:commentEx w15:paraId="1A4D03C7" w15:done="1"/>
  <w15:commentEx w15:paraId="3F9AE1DF" w15:done="1"/>
  <w15:commentEx w15:paraId="62CF6B32" w15:done="1"/>
  <w15:commentEx w15:paraId="41639D9D" w15:done="0"/>
  <w15:commentEx w15:paraId="4244A000" w15:done="0"/>
  <w15:commentEx w15:paraId="5333A965" w15:done="0"/>
  <w15:commentEx w15:paraId="7104192A" w15:paraIdParent="5333A965" w15:done="0"/>
  <w15:commentEx w15:paraId="2AE4EF8E" w15:done="0"/>
  <w15:commentEx w15:paraId="247F766C" w15:done="1"/>
  <w15:commentEx w15:paraId="5B7E4F59" w15:done="1"/>
  <w15:commentEx w15:paraId="558ADEFC" w15:done="1"/>
  <w15:commentEx w15:paraId="1AE01724" w15:done="0"/>
  <w15:commentEx w15:paraId="5284E02E" w15:done="0"/>
  <w15:commentEx w15:paraId="1B347CAF" w15:done="0"/>
  <w15:commentEx w15:paraId="1A33449A" w15:done="0"/>
  <w15:commentEx w15:paraId="2BEE6DFD" w15:done="0"/>
  <w15:commentEx w15:paraId="232BC4AA" w15:paraIdParent="2BEE6DFD" w15:done="0"/>
  <w15:commentEx w15:paraId="7BF4067F" w15:done="0"/>
  <w15:commentEx w15:paraId="4E4BC41B" w15:done="0"/>
  <w15:commentEx w15:paraId="63EF15F9" w15:done="1"/>
  <w15:commentEx w15:paraId="3BB209A8" w15:paraIdParent="63EF15F9" w15:done="1"/>
  <w15:commentEx w15:paraId="3DB48F87" w15:done="1"/>
  <w15:commentEx w15:paraId="4FF6C8A1" w15:done="1"/>
  <w15:commentEx w15:paraId="572AF962" w15:done="1"/>
  <w15:commentEx w15:paraId="6CB676D7" w15:done="0"/>
  <w15:commentEx w15:paraId="19C8C7DE" w15:paraIdParent="6CB676D7" w15:done="0"/>
  <w15:commentEx w15:paraId="613213ED" w15:done="0"/>
  <w15:commentEx w15:paraId="1822F976" w15:done="0"/>
  <w15:commentEx w15:paraId="73709C6B" w15:done="0"/>
  <w15:commentEx w15:paraId="0A558B74" w15:done="0"/>
  <w15:commentEx w15:paraId="091B5AAD" w15:done="1"/>
  <w15:commentEx w15:paraId="7089DFE0" w15:paraIdParent="091B5AAD" w15:done="1"/>
  <w15:commentEx w15:paraId="559E9A56" w15:done="1"/>
  <w15:commentEx w15:paraId="7C8C938F" w15:done="1"/>
  <w15:commentEx w15:paraId="16C73DA5" w15:done="1"/>
  <w15:commentEx w15:paraId="2E3DBBE8" w15:done="0"/>
  <w15:commentEx w15:paraId="157B2519" w15:done="0"/>
  <w15:commentEx w15:paraId="5B544CC9" w15:done="0"/>
  <w15:commentEx w15:paraId="37F60F22" w15:done="1"/>
  <w15:commentEx w15:paraId="3AAB4EEA" w15:done="0"/>
  <w15:commentEx w15:paraId="7A12ABB9" w15:paraIdParent="3AAB4EEA" w15:done="0"/>
  <w15:commentEx w15:paraId="0B0D2365" w15:done="1"/>
  <w15:commentEx w15:paraId="1A9D3C11" w15:done="1"/>
  <w15:commentEx w15:paraId="71839DAE" w15:done="0"/>
  <w15:commentEx w15:paraId="66C4ECBF" w15:done="0"/>
  <w15:commentEx w15:paraId="59C8F072" w15:done="1"/>
  <w15:commentEx w15:paraId="2788E4AD" w15:done="1"/>
  <w15:commentEx w15:paraId="774C8321" w15:done="0"/>
  <w15:commentEx w15:paraId="3A79B259" w15:done="0"/>
  <w15:commentEx w15:paraId="739B6532" w15:done="0"/>
  <w15:commentEx w15:paraId="015ECF2C" w15:done="1"/>
  <w15:commentEx w15:paraId="120F12C5" w15:done="1"/>
  <w15:commentEx w15:paraId="7AB27039" w15:done="1"/>
  <w15:commentEx w15:paraId="38EBEA92" w15:done="1"/>
  <w15:commentEx w15:paraId="3106C7DE" w15:done="0"/>
  <w15:commentEx w15:paraId="68F31D05" w15:done="0"/>
  <w15:commentEx w15:paraId="4BFED790" w15:done="0"/>
  <w15:commentEx w15:paraId="7133A4DC" w15:done="0"/>
  <w15:commentEx w15:paraId="7360ECF5" w15:done="0"/>
  <w15:commentEx w15:paraId="215D96FE" w15:done="0"/>
  <w15:commentEx w15:paraId="3B02BD2C" w15:done="0"/>
  <w15:commentEx w15:paraId="36E66137" w15:done="0"/>
  <w15:commentEx w15:paraId="1A249902" w15:done="0"/>
  <w15:commentEx w15:paraId="65CAA448" w15:done="0"/>
  <w15:commentEx w15:paraId="67BE85FF" w15:done="0"/>
  <w15:commentEx w15:paraId="4A34098A" w15:paraIdParent="67BE85FF" w15:done="0"/>
  <w15:commentEx w15:paraId="25FB341D" w15:done="0"/>
  <w15:commentEx w15:paraId="32F52849" w15:done="0"/>
  <w15:commentEx w15:paraId="2D283C0B" w15:done="0"/>
  <w15:commentEx w15:paraId="2E573754" w15:done="0"/>
  <w15:commentEx w15:paraId="2643242D" w15:done="0"/>
  <w15:commentEx w15:paraId="151863C5" w15:done="0"/>
  <w15:commentEx w15:paraId="0D8D7573" w15:done="0"/>
  <w15:commentEx w15:paraId="7E447AAB" w15:done="0"/>
  <w15:commentEx w15:paraId="31736670" w15:done="0"/>
  <w15:commentEx w15:paraId="75C02C15" w15:done="0"/>
  <w15:commentEx w15:paraId="281CFD69" w15:done="0"/>
  <w15:commentEx w15:paraId="02BC3E0C" w15:done="0"/>
  <w15:commentEx w15:paraId="44FAC6B9" w15:done="0"/>
  <w15:commentEx w15:paraId="422DEEBC" w15:done="0"/>
  <w15:commentEx w15:paraId="6F1CBF0F" w15:done="0"/>
  <w15:commentEx w15:paraId="000C9B9F" w15:done="0"/>
  <w15:commentEx w15:paraId="74B4FD91" w15:done="0"/>
  <w15:commentEx w15:paraId="441E3D61" w15:done="0"/>
  <w15:commentEx w15:paraId="38D64420" w15:done="0"/>
  <w15:commentEx w15:paraId="795FC84D" w15:done="0"/>
  <w15:commentEx w15:paraId="20F67D06" w15:paraIdParent="795FC84D" w15:done="0"/>
  <w15:commentEx w15:paraId="284136FE" w15:done="0"/>
  <w15:commentEx w15:paraId="5F716A97" w15:done="0"/>
  <w15:commentEx w15:paraId="3857C298" w15:done="0"/>
  <w15:commentEx w15:paraId="1B9D8E5B" w15:paraIdParent="3857C298" w15:done="0"/>
  <w15:commentEx w15:paraId="71D7AA96" w15:done="0"/>
  <w15:commentEx w15:paraId="72518F60" w15:done="0"/>
  <w15:commentEx w15:paraId="6BCFA572" w15:done="0"/>
  <w15:commentEx w15:paraId="2A1D8252" w15:paraIdParent="6BCFA572" w15:done="0"/>
  <w15:commentEx w15:paraId="4BBF1DC3" w15:done="1"/>
  <w15:commentEx w15:paraId="5A1A654A" w15:done="1"/>
  <w15:commentEx w15:paraId="3BD474E9" w15:paraIdParent="5A1A654A" w15:done="1"/>
  <w15:commentEx w15:paraId="28A40B07" w15:done="0"/>
  <w15:commentEx w15:paraId="408E0608" w15:done="1"/>
  <w15:commentEx w15:paraId="5882651A" w15:done="0"/>
  <w15:commentEx w15:paraId="131DD3AC" w15:done="0"/>
  <w15:commentEx w15:paraId="2A36C300" w15:done="0"/>
  <w15:commentEx w15:paraId="68BC9265" w15:done="1"/>
  <w15:commentEx w15:paraId="532B7300"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522D079C" w16cex:dateUtc="2025-02-18T19:44:00Z"/>
  <w16cex:commentExtensible w16cex:durableId="411F45EA" w16cex:dateUtc="2025-02-18T19:43:00Z"/>
  <w16cex:commentExtensible w16cex:durableId="1D287309" w16cex:dateUtc="2025-02-18T20:24:00Z"/>
  <w16cex:commentExtensible w16cex:durableId="3583659D" w16cex:dateUtc="2025-02-18T20:23:00Z"/>
  <w16cex:commentExtensible w16cex:durableId="64550AB0" w16cex:dateUtc="2025-02-18T20:28:00Z"/>
  <w16cex:commentExtensible w16cex:durableId="0FCD8134" w16cex:dateUtc="2025-02-18T20:26:00Z"/>
  <w16cex:commentExtensible w16cex:durableId="6422EA75" w16cex:dateUtc="2025-02-18T20:29:00Z"/>
  <w16cex:commentExtensible w16cex:durableId="58973D29" w16cex:dateUtc="2025-02-18T20:30:00Z"/>
  <w16cex:commentExtensible w16cex:durableId="07521AC6" w16cex:dateUtc="2025-02-18T20:30:00Z"/>
  <w16cex:commentExtensible w16cex:durableId="29184DE6" w16cex:dateUtc="2025-02-18T20:30:00Z"/>
  <w16cex:commentExtensible w16cex:durableId="0B568FEF" w16cex:dateUtc="2025-02-18T20:32:00Z"/>
  <w16cex:commentExtensible w16cex:durableId="1297AAA8" w16cex:dateUtc="2025-02-18T20:53:00Z"/>
  <w16cex:commentExtensible w16cex:durableId="51C0B932" w16cex:dateUtc="2025-02-18T20:54:00Z"/>
  <w16cex:commentExtensible w16cex:durableId="6423D603" w16cex:dateUtc="2025-02-18T20:56:00Z"/>
  <w16cex:commentExtensible w16cex:durableId="58131B02" w16cex:dateUtc="2025-02-18T20:56:00Z"/>
  <w16cex:commentExtensible w16cex:durableId="711DC2DB" w16cex:dateUtc="2025-02-18T21:00:00Z"/>
  <w16cex:commentExtensible w16cex:durableId="497B164D" w16cex:dateUtc="2025-02-18T21:01:00Z"/>
  <w16cex:commentExtensible w16cex:durableId="49C3FA1C" w16cex:dateUtc="2025-02-18T21:01:00Z"/>
  <w16cex:commentExtensible w16cex:durableId="303D19A6" w16cex:dateUtc="2025-02-18T21:02:00Z"/>
  <w16cex:commentExtensible w16cex:durableId="159F697C" w16cex:dateUtc="2025-02-18T21:02:00Z"/>
  <w16cex:commentExtensible w16cex:durableId="459D728A" w16cex:dateUtc="2025-02-18T21:02:00Z"/>
  <w16cex:commentExtensible w16cex:durableId="48F8B44B" w16cex:dateUtc="2025-02-26T18:06:00Z"/>
  <w16cex:commentExtensible w16cex:durableId="383D0620" w16cex:dateUtc="2025-02-18T21:03:00Z"/>
  <w16cex:commentExtensible w16cex:durableId="20191EA6" w16cex:dateUtc="2025-02-19T22:16:00Z"/>
  <w16cex:commentExtensible w16cex:durableId="111A2F5A" w16cex:dateUtc="2025-02-27T20:39:00Z"/>
  <w16cex:commentExtensible w16cex:durableId="4639D943" w16cex:dateUtc="2025-02-18T21:06:00Z"/>
  <w16cex:commentExtensible w16cex:durableId="55582CC3" w16cex:dateUtc="2025-02-20T18:24:00Z"/>
  <w16cex:commentExtensible w16cex:durableId="479251B7" w16cex:dateUtc="2025-02-18T21:07:00Z"/>
  <w16cex:commentExtensible w16cex:durableId="5A1CE354" w16cex:dateUtc="2025-02-20T18:56:00Z"/>
  <w16cex:commentExtensible w16cex:durableId="0B961024" w16cex:dateUtc="2025-02-18T21:09:00Z"/>
  <w16cex:commentExtensible w16cex:durableId="002432DF" w16cex:dateUtc="2025-02-19T22:17:00Z"/>
  <w16cex:commentExtensible w16cex:durableId="698C3808" w16cex:dateUtc="2025-02-19T22:19:00Z"/>
  <w16cex:commentExtensible w16cex:durableId="7B9132E7" w16cex:dateUtc="2025-02-18T21:25:00Z"/>
  <w16cex:commentExtensible w16cex:durableId="4C7FFB70" w16cex:dateUtc="2025-02-18T21:26:00Z"/>
  <w16cex:commentExtensible w16cex:durableId="156EF4A2" w16cex:dateUtc="2025-02-20T19:16:00Z"/>
  <w16cex:commentExtensible w16cex:durableId="7386616C" w16cex:dateUtc="2025-02-18T21:38:00Z"/>
  <w16cex:commentExtensible w16cex:durableId="3EE3815C" w16cex:dateUtc="2025-02-18T21:18:00Z"/>
  <w16cex:commentExtensible w16cex:durableId="71781CB0" w16cex:dateUtc="2025-02-19T22:21:00Z"/>
  <w16cex:commentExtensible w16cex:durableId="37E0DCDA" w16cex:dateUtc="2025-02-19T22:22:00Z"/>
  <w16cex:commentExtensible w16cex:durableId="61C887B7" w16cex:dateUtc="2025-02-18T21:39:00Z"/>
  <w16cex:commentExtensible w16cex:durableId="32F68100" w16cex:dateUtc="2025-02-18T21:41:00Z"/>
  <w16cex:commentExtensible w16cex:durableId="44A2BA41" w16cex:dateUtc="2025-02-18T21:43:00Z">
    <w16cex:extLst>
      <w16:ext w16:uri="{CE6994B0-6A32-4C9F-8C6B-6E91EDA988CE}">
        <cr:reactions xmlns:cr="http://schemas.microsoft.com/office/comments/2020/reactions">
          <cr:reaction reactionType="1">
            <cr:reactionInfo dateUtc="2025-02-28T23:01:27Z">
              <cr:user userId="S::akeene@colostate.edu::3bd229c1-2371-4f60-90c8-491aa26b73d1" userProvider="AD" userName="Keene-Snickers,Lexi"/>
            </cr:reactionInfo>
          </cr:reaction>
        </cr:reactions>
      </w16:ext>
    </w16cex:extLst>
  </w16cex:commentExtensible>
  <w16cex:commentExtensible w16cex:durableId="654C97F5" w16cex:dateUtc="2025-02-18T21:46:00Z"/>
  <w16cex:commentExtensible w16cex:durableId="608DCC16" w16cex:dateUtc="2025-02-28T22:59:00Z"/>
  <w16cex:commentExtensible w16cex:durableId="1A57C13B" w16cex:dateUtc="2025-02-28T23:08:00Z"/>
  <w16cex:commentExtensible w16cex:durableId="2085D7C7" w16cex:dateUtc="2025-02-18T21:48:00Z"/>
  <w16cex:commentExtensible w16cex:durableId="1500C52E" w16cex:dateUtc="2025-02-18T22:23:00Z"/>
  <w16cex:commentExtensible w16cex:durableId="6B338301" w16cex:dateUtc="2025-02-18T21:54:00Z"/>
  <w16cex:commentExtensible w16cex:durableId="7436FA9E" w16cex:dateUtc="2025-02-18T22:22:00Z"/>
  <w16cex:commentExtensible w16cex:durableId="7835C7A2" w16cex:dateUtc="2025-02-19T22:23:00Z"/>
  <w16cex:commentExtensible w16cex:durableId="7C2E2EFC" w16cex:dateUtc="2025-02-18T22:00:00Z"/>
  <w16cex:commentExtensible w16cex:durableId="3BF31EB9" w16cex:dateUtc="2025-02-18T22:26:00Z"/>
  <w16cex:commentExtensible w16cex:durableId="181C91EC" w16cex:dateUtc="2025-02-19T21:55:00Z"/>
  <w16cex:commentExtensible w16cex:durableId="57F8110A" w16cex:dateUtc="2025-02-18T22:29:00Z"/>
  <w16cex:commentExtensible w16cex:durableId="084721E1" w16cex:dateUtc="2025-02-19T22:06:00Z"/>
  <w16cex:commentExtensible w16cex:durableId="71795987" w16cex:dateUtc="2025-02-19T22:05:00Z"/>
  <w16cex:commentExtensible w16cex:durableId="3080B5D5" w16cex:dateUtc="2025-02-19T20:29:00Z"/>
  <w16cex:commentExtensible w16cex:durableId="3AA8BF0F" w16cex:dateUtc="2025-02-19T21:49:00Z"/>
  <w16cex:commentExtensible w16cex:durableId="6FA15FC9" w16cex:dateUtc="2025-03-01T19:10:00Z"/>
  <w16cex:commentExtensible w16cex:durableId="102A61E8" w16cex:dateUtc="2025-02-19T22:23:00Z"/>
  <w16cex:commentExtensible w16cex:durableId="48577512" w16cex:dateUtc="2025-02-19T22:07:00Z"/>
  <w16cex:commentExtensible w16cex:durableId="4B20BA19" w16cex:dateUtc="2025-02-19T22:09:00Z"/>
  <w16cex:commentExtensible w16cex:durableId="53519E68" w16cex:dateUtc="2025-02-19T22:11:00Z"/>
  <w16cex:commentExtensible w16cex:durableId="5C2687EA" w16cex:dateUtc="2025-02-19T22:11:00Z"/>
  <w16cex:commentExtensible w16cex:durableId="20386E40" w16cex:dateUtc="2025-02-19T22:14:00Z"/>
  <w16cex:commentExtensible w16cex:durableId="5C3A8BAB" w16cex:dateUtc="2025-02-19T22:27:00Z"/>
  <w16cex:commentExtensible w16cex:durableId="1BE05A08" w16cex:dateUtc="2025-02-19T22:24:00Z"/>
  <w16cex:commentExtensible w16cex:durableId="566343C4" w16cex:dateUtc="2025-02-20T17:47:00Z"/>
  <w16cex:commentExtensible w16cex:durableId="0A800B19" w16cex:dateUtc="2025-02-19T22:25:00Z"/>
  <w16cex:commentExtensible w16cex:durableId="455FB1E0" w16cex:dateUtc="2025-02-19T22:25:00Z"/>
  <w16cex:commentExtensible w16cex:durableId="6A5DA401" w16cex:dateUtc="2025-02-20T17:01:00Z"/>
  <w16cex:commentExtensible w16cex:durableId="6048E36E" w16cex:dateUtc="2025-02-20T17:02:00Z"/>
  <w16cex:commentExtensible w16cex:durableId="0705FE8B" w16cex:dateUtc="2025-02-20T19:27:00Z"/>
  <w16cex:commentExtensible w16cex:durableId="43018F60" w16cex:dateUtc="2025-02-20T16:55:00Z"/>
  <w16cex:commentExtensible w16cex:durableId="492BCD0C" w16cex:dateUtc="2025-02-20T17:53:00Z"/>
  <w16cex:commentExtensible w16cex:durableId="1AED503D" w16cex:dateUtc="2025-02-20T17:01:00Z"/>
  <w16cex:commentExtensible w16cex:durableId="7A00831A" w16cex:dateUtc="2025-02-26T00:55:00Z"/>
  <w16cex:commentExtensible w16cex:durableId="5CDB6B1B" w16cex:dateUtc="2025-02-20T17:13:00Z"/>
  <w16cex:commentExtensible w16cex:durableId="37C746EF" w16cex:dateUtc="2025-02-20T17:13:00Z"/>
  <w16cex:commentExtensible w16cex:durableId="2708A2AA" w16cex:dateUtc="2025-02-20T17:14:00Z"/>
  <w16cex:commentExtensible w16cex:durableId="6E5F03AD" w16cex:dateUtc="2025-02-20T17:30:00Z"/>
  <w16cex:commentExtensible w16cex:durableId="1FE91FF4" w16cex:dateUtc="2025-02-20T17:44:00Z"/>
  <w16cex:commentExtensible w16cex:durableId="3C56FC2F" w16cex:dateUtc="2025-02-20T17:17:00Z"/>
  <w16cex:commentExtensible w16cex:durableId="78C388A2" w16cex:dateUtc="2025-02-20T17:23:00Z"/>
  <w16cex:commentExtensible w16cex:durableId="66F9B748" w16cex:dateUtc="2025-02-20T17:24:00Z"/>
  <w16cex:commentExtensible w16cex:durableId="24ED0929" w16cex:dateUtc="2025-02-20T18:19:00Z"/>
  <w16cex:commentExtensible w16cex:durableId="1CBE601A" w16cex:dateUtc="2025-02-20T18:48:00Z"/>
  <w16cex:commentExtensible w16cex:durableId="0054823A" w16cex:dateUtc="2025-02-20T18:21:00Z"/>
  <w16cex:commentExtensible w16cex:durableId="5FCBD621" w16cex:dateUtc="2025-02-20T18:31:00Z"/>
  <w16cex:commentExtensible w16cex:durableId="4FFC7C91" w16cex:dateUtc="2025-02-20T18:32:00Z"/>
  <w16cex:commentExtensible w16cex:durableId="07517FF1" w16cex:dateUtc="2025-02-20T18:34:00Z"/>
  <w16cex:commentExtensible w16cex:durableId="24365879" w16cex:dateUtc="2025-02-20T18:37:00Z"/>
  <w16cex:commentExtensible w16cex:durableId="02929AE0" w16cex:dateUtc="2025-02-20T18:35:00Z"/>
  <w16cex:commentExtensible w16cex:durableId="48E6010E" w16cex:dateUtc="2025-02-20T18:36:00Z"/>
  <w16cex:commentExtensible w16cex:durableId="2BD660B9" w16cex:dateUtc="2025-02-20T18:38:00Z"/>
  <w16cex:commentExtensible w16cex:durableId="7C808C2D" w16cex:dateUtc="2025-02-20T18:37:00Z"/>
  <w16cex:commentExtensible w16cex:durableId="1A165FBE" w16cex:dateUtc="2025-02-20T18:39:00Z"/>
  <w16cex:commentExtensible w16cex:durableId="42BAA9B3" w16cex:dateUtc="2025-02-20T18:38:00Z"/>
  <w16cex:commentExtensible w16cex:durableId="1A4821DA" w16cex:dateUtc="2025-02-20T18:11:00Z"/>
  <w16cex:commentExtensible w16cex:durableId="0386F18A" w16cex:dateUtc="2025-02-20T18:41:00Z"/>
  <w16cex:commentExtensible w16cex:durableId="61D68EB3" w16cex:dateUtc="2025-02-20T18:43:00Z"/>
  <w16cex:commentExtensible w16cex:durableId="1240653C" w16cex:dateUtc="2025-02-20T18:44:00Z"/>
  <w16cex:commentExtensible w16cex:durableId="4F42997F" w16cex:dateUtc="2025-02-20T18:46:00Z"/>
  <w16cex:commentExtensible w16cex:durableId="7183B291" w16cex:dateUtc="2025-02-20T18:53:00Z"/>
  <w16cex:commentExtensible w16cex:durableId="79DB7CCF" w16cex:dateUtc="2025-02-20T18:54:00Z"/>
  <w16cex:commentExtensible w16cex:durableId="064AB621" w16cex:dateUtc="2025-02-26T00:07:00Z"/>
  <w16cex:commentExtensible w16cex:durableId="2378320A" w16cex:dateUtc="2025-02-20T18:55:00Z"/>
  <w16cex:commentExtensible w16cex:durableId="0A75283E" w16cex:dateUtc="2025-02-20T18:55:00Z"/>
  <w16cex:commentExtensible w16cex:durableId="75679266" w16cex:dateUtc="2025-02-26T00:11:00Z"/>
  <w16cex:commentExtensible w16cex:durableId="49302A19" w16cex:dateUtc="2025-02-26T00:14:00Z"/>
  <w16cex:commentExtensible w16cex:durableId="235A6ED3" w16cex:dateUtc="2025-02-20T18:56:00Z"/>
  <w16cex:commentExtensible w16cex:durableId="25831C06" w16cex:dateUtc="2025-02-20T18:56:00Z"/>
  <w16cex:commentExtensible w16cex:durableId="1FE2E8B7" w16cex:dateUtc="2025-02-26T00:15:00Z"/>
  <w16cex:commentExtensible w16cex:durableId="2247D5AD" w16cex:dateUtc="2025-02-20T18:47:00Z"/>
  <w16cex:commentExtensible w16cex:durableId="6C0CF6E0" w16cex:dateUtc="2025-02-20T19:02:00Z"/>
  <w16cex:commentExtensible w16cex:durableId="6A98BD0E" w16cex:dateUtc="2025-02-20T19:03:00Z"/>
  <w16cex:commentExtensible w16cex:durableId="44269333" w16cex:dateUtc="2025-02-20T19:05:00Z"/>
  <w16cex:commentExtensible w16cex:durableId="2DD048DA" w16cex:dateUtc="2025-02-20T19:03:00Z"/>
  <w16cex:commentExtensible w16cex:durableId="61C06D2C" w16cex:dateUtc="2025-02-20T19:06:00Z"/>
  <w16cex:commentExtensible w16cex:durableId="24C5F4F2" w16cex:dateUtc="2025-02-20T19:07:00Z"/>
  <w16cex:commentExtensible w16cex:durableId="75248448" w16cex:dateUtc="2025-02-20T19:08:00Z"/>
  <w16cex:commentExtensible w16cex:durableId="11ADC0E9" w16cex:dateUtc="2025-02-20T19:09:00Z"/>
  <w16cex:commentExtensible w16cex:durableId="386D797D" w16cex:dateUtc="2025-02-20T19:1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69C468CF" w16cid:durableId="522D079C"/>
  <w16cid:commentId w16cid:paraId="1B4D34D8" w16cid:durableId="411F45EA"/>
  <w16cid:commentId w16cid:paraId="0899E0CB" w16cid:durableId="1D287309"/>
  <w16cid:commentId w16cid:paraId="4F0788C0" w16cid:durableId="3583659D"/>
  <w16cid:commentId w16cid:paraId="0AA17488" w16cid:durableId="64550AB0"/>
  <w16cid:commentId w16cid:paraId="2D63B59A" w16cid:durableId="0FCD8134"/>
  <w16cid:commentId w16cid:paraId="3A950090" w16cid:durableId="6422EA75"/>
  <w16cid:commentId w16cid:paraId="17B5D117" w16cid:durableId="58973D29"/>
  <w16cid:commentId w16cid:paraId="70C72F02" w16cid:durableId="07521AC6"/>
  <w16cid:commentId w16cid:paraId="589CE778" w16cid:durableId="29184DE6"/>
  <w16cid:commentId w16cid:paraId="5E0CAAC3" w16cid:durableId="0B568FEF"/>
  <w16cid:commentId w16cid:paraId="220E593C" w16cid:durableId="1297AAA8"/>
  <w16cid:commentId w16cid:paraId="6648D72E" w16cid:durableId="51C0B932"/>
  <w16cid:commentId w16cid:paraId="5EE74032" w16cid:durableId="6423D603"/>
  <w16cid:commentId w16cid:paraId="46E9F3B1" w16cid:durableId="58131B02"/>
  <w16cid:commentId w16cid:paraId="5576E594" w16cid:durableId="711DC2DB"/>
  <w16cid:commentId w16cid:paraId="059DA25B" w16cid:durableId="497B164D"/>
  <w16cid:commentId w16cid:paraId="6FEF7723" w16cid:durableId="49C3FA1C"/>
  <w16cid:commentId w16cid:paraId="1A4D03C7" w16cid:durableId="303D19A6"/>
  <w16cid:commentId w16cid:paraId="3F9AE1DF" w16cid:durableId="159F697C"/>
  <w16cid:commentId w16cid:paraId="62CF6B32" w16cid:durableId="459D728A"/>
  <w16cid:commentId w16cid:paraId="41639D9D" w16cid:durableId="48F8B44B"/>
  <w16cid:commentId w16cid:paraId="4244A000" w16cid:durableId="383D0620"/>
  <w16cid:commentId w16cid:paraId="5333A965" w16cid:durableId="20191EA6"/>
  <w16cid:commentId w16cid:paraId="7104192A" w16cid:durableId="111A2F5A"/>
  <w16cid:commentId w16cid:paraId="2AE4EF8E" w16cid:durableId="4639D943"/>
  <w16cid:commentId w16cid:paraId="247F766C" w16cid:durableId="55582CC3"/>
  <w16cid:commentId w16cid:paraId="5B7E4F59" w16cid:durableId="479251B7"/>
  <w16cid:commentId w16cid:paraId="558ADEFC" w16cid:durableId="5A1CE354"/>
  <w16cid:commentId w16cid:paraId="1AE01724" w16cid:durableId="0B961024"/>
  <w16cid:commentId w16cid:paraId="5284E02E" w16cid:durableId="002432DF"/>
  <w16cid:commentId w16cid:paraId="1B347CAF" w16cid:durableId="698C3808"/>
  <w16cid:commentId w16cid:paraId="1A33449A" w16cid:durableId="7B9132E7"/>
  <w16cid:commentId w16cid:paraId="2BEE6DFD" w16cid:durableId="4C7FFB70"/>
  <w16cid:commentId w16cid:paraId="232BC4AA" w16cid:durableId="156EF4A2"/>
  <w16cid:commentId w16cid:paraId="7BF4067F" w16cid:durableId="7386616C"/>
  <w16cid:commentId w16cid:paraId="4E4BC41B" w16cid:durableId="3EE3815C"/>
  <w16cid:commentId w16cid:paraId="63EF15F9" w16cid:durableId="71781CB0"/>
  <w16cid:commentId w16cid:paraId="3BB209A8" w16cid:durableId="37E0DCDA"/>
  <w16cid:commentId w16cid:paraId="3DB48F87" w16cid:durableId="61C887B7"/>
  <w16cid:commentId w16cid:paraId="4FF6C8A1" w16cid:durableId="32F68100"/>
  <w16cid:commentId w16cid:paraId="572AF962" w16cid:durableId="44A2BA41"/>
  <w16cid:commentId w16cid:paraId="6CB676D7" w16cid:durableId="654C97F5"/>
  <w16cid:commentId w16cid:paraId="19C8C7DE" w16cid:durableId="608DCC16"/>
  <w16cid:commentId w16cid:paraId="613213ED" w16cid:durableId="1A57C13B"/>
  <w16cid:commentId w16cid:paraId="1822F976" w16cid:durableId="2085D7C7"/>
  <w16cid:commentId w16cid:paraId="73709C6B" w16cid:durableId="1500C52E"/>
  <w16cid:commentId w16cid:paraId="0A558B74" w16cid:durableId="6B338301"/>
  <w16cid:commentId w16cid:paraId="091B5AAD" w16cid:durableId="7436FA9E"/>
  <w16cid:commentId w16cid:paraId="7089DFE0" w16cid:durableId="7835C7A2"/>
  <w16cid:commentId w16cid:paraId="559E9A56" w16cid:durableId="7C2E2EFC"/>
  <w16cid:commentId w16cid:paraId="7C8C938F" w16cid:durableId="3BF31EB9"/>
  <w16cid:commentId w16cid:paraId="16C73DA5" w16cid:durableId="181C91EC"/>
  <w16cid:commentId w16cid:paraId="2E3DBBE8" w16cid:durableId="57F8110A"/>
  <w16cid:commentId w16cid:paraId="157B2519" w16cid:durableId="084721E1"/>
  <w16cid:commentId w16cid:paraId="5B544CC9" w16cid:durableId="71795987"/>
  <w16cid:commentId w16cid:paraId="37F60F22" w16cid:durableId="3080B5D5"/>
  <w16cid:commentId w16cid:paraId="3AAB4EEA" w16cid:durableId="3AA8BF0F"/>
  <w16cid:commentId w16cid:paraId="7A12ABB9" w16cid:durableId="6FA15FC9"/>
  <w16cid:commentId w16cid:paraId="0B0D2365" w16cid:durableId="102A61E8"/>
  <w16cid:commentId w16cid:paraId="1A9D3C11" w16cid:durableId="48577512"/>
  <w16cid:commentId w16cid:paraId="71839DAE" w16cid:durableId="4B20BA19"/>
  <w16cid:commentId w16cid:paraId="66C4ECBF" w16cid:durableId="53519E68"/>
  <w16cid:commentId w16cid:paraId="59C8F072" w16cid:durableId="5C2687EA"/>
  <w16cid:commentId w16cid:paraId="2788E4AD" w16cid:durableId="20386E40"/>
  <w16cid:commentId w16cid:paraId="774C8321" w16cid:durableId="5C3A8BAB"/>
  <w16cid:commentId w16cid:paraId="3A79B259" w16cid:durableId="1BE05A08"/>
  <w16cid:commentId w16cid:paraId="739B6532" w16cid:durableId="566343C4"/>
  <w16cid:commentId w16cid:paraId="015ECF2C" w16cid:durableId="0A800B19"/>
  <w16cid:commentId w16cid:paraId="120F12C5" w16cid:durableId="455FB1E0"/>
  <w16cid:commentId w16cid:paraId="7AB27039" w16cid:durableId="6A5DA401"/>
  <w16cid:commentId w16cid:paraId="38EBEA92" w16cid:durableId="6048E36E"/>
  <w16cid:commentId w16cid:paraId="3106C7DE" w16cid:durableId="0705FE8B"/>
  <w16cid:commentId w16cid:paraId="68F31D05" w16cid:durableId="43018F60"/>
  <w16cid:commentId w16cid:paraId="4BFED790" w16cid:durableId="492BCD0C"/>
  <w16cid:commentId w16cid:paraId="7133A4DC" w16cid:durableId="1AED503D"/>
  <w16cid:commentId w16cid:paraId="7360ECF5" w16cid:durableId="7A00831A"/>
  <w16cid:commentId w16cid:paraId="215D96FE" w16cid:durableId="5CDB6B1B"/>
  <w16cid:commentId w16cid:paraId="3B02BD2C" w16cid:durableId="37C746EF"/>
  <w16cid:commentId w16cid:paraId="36E66137" w16cid:durableId="2708A2AA"/>
  <w16cid:commentId w16cid:paraId="1A249902" w16cid:durableId="6E5F03AD"/>
  <w16cid:commentId w16cid:paraId="65CAA448" w16cid:durableId="1FE91FF4"/>
  <w16cid:commentId w16cid:paraId="67BE85FF" w16cid:durableId="3C56FC2F"/>
  <w16cid:commentId w16cid:paraId="4A34098A" w16cid:durableId="78C388A2"/>
  <w16cid:commentId w16cid:paraId="25FB341D" w16cid:durableId="66F9B748"/>
  <w16cid:commentId w16cid:paraId="32F52849" w16cid:durableId="24ED0929"/>
  <w16cid:commentId w16cid:paraId="2D283C0B" w16cid:durableId="1CBE601A"/>
  <w16cid:commentId w16cid:paraId="2E573754" w16cid:durableId="0054823A"/>
  <w16cid:commentId w16cid:paraId="2643242D" w16cid:durableId="5FCBD621"/>
  <w16cid:commentId w16cid:paraId="151863C5" w16cid:durableId="4FFC7C91"/>
  <w16cid:commentId w16cid:paraId="0D8D7573" w16cid:durableId="07517FF1"/>
  <w16cid:commentId w16cid:paraId="7E447AAB" w16cid:durableId="24365879"/>
  <w16cid:commentId w16cid:paraId="31736670" w16cid:durableId="02929AE0"/>
  <w16cid:commentId w16cid:paraId="75C02C15" w16cid:durableId="48E6010E"/>
  <w16cid:commentId w16cid:paraId="281CFD69" w16cid:durableId="2BD660B9"/>
  <w16cid:commentId w16cid:paraId="02BC3E0C" w16cid:durableId="7C808C2D"/>
  <w16cid:commentId w16cid:paraId="44FAC6B9" w16cid:durableId="1A165FBE"/>
  <w16cid:commentId w16cid:paraId="422DEEBC" w16cid:durableId="42BAA9B3"/>
  <w16cid:commentId w16cid:paraId="6F1CBF0F" w16cid:durableId="1A4821DA"/>
  <w16cid:commentId w16cid:paraId="000C9B9F" w16cid:durableId="0386F18A"/>
  <w16cid:commentId w16cid:paraId="74B4FD91" w16cid:durableId="61D68EB3"/>
  <w16cid:commentId w16cid:paraId="441E3D61" w16cid:durableId="1240653C"/>
  <w16cid:commentId w16cid:paraId="38D64420" w16cid:durableId="4F42997F"/>
  <w16cid:commentId w16cid:paraId="795FC84D" w16cid:durableId="7183B291"/>
  <w16cid:commentId w16cid:paraId="20F67D06" w16cid:durableId="79DB7CCF"/>
  <w16cid:commentId w16cid:paraId="284136FE" w16cid:durableId="064AB621"/>
  <w16cid:commentId w16cid:paraId="5F716A97" w16cid:durableId="2378320A"/>
  <w16cid:commentId w16cid:paraId="3857C298" w16cid:durableId="0A75283E"/>
  <w16cid:commentId w16cid:paraId="1B9D8E5B" w16cid:durableId="75679266"/>
  <w16cid:commentId w16cid:paraId="71D7AA96" w16cid:durableId="49302A19"/>
  <w16cid:commentId w16cid:paraId="72518F60" w16cid:durableId="235A6ED3"/>
  <w16cid:commentId w16cid:paraId="6BCFA572" w16cid:durableId="25831C06"/>
  <w16cid:commentId w16cid:paraId="2A1D8252" w16cid:durableId="1FE2E8B7"/>
  <w16cid:commentId w16cid:paraId="4BBF1DC3" w16cid:durableId="2247D5AD"/>
  <w16cid:commentId w16cid:paraId="5A1A654A" w16cid:durableId="6C0CF6E0"/>
  <w16cid:commentId w16cid:paraId="3BD474E9" w16cid:durableId="6A98BD0E"/>
  <w16cid:commentId w16cid:paraId="28A40B07" w16cid:durableId="44269333"/>
  <w16cid:commentId w16cid:paraId="408E0608" w16cid:durableId="2DD048DA"/>
  <w16cid:commentId w16cid:paraId="5882651A" w16cid:durableId="61C06D2C"/>
  <w16cid:commentId w16cid:paraId="131DD3AC" w16cid:durableId="24C5F4F2"/>
  <w16cid:commentId w16cid:paraId="2A36C300" w16cid:durableId="75248448"/>
  <w16cid:commentId w16cid:paraId="68BC9265" w16cid:durableId="11ADC0E9"/>
  <w16cid:commentId w16cid:paraId="532B7300" w16cid:durableId="386D797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1B0930F" w14:textId="77777777" w:rsidR="00FF7049" w:rsidRDefault="00FF7049" w:rsidP="00AF255A">
      <w:r>
        <w:separator/>
      </w:r>
    </w:p>
  </w:endnote>
  <w:endnote w:type="continuationSeparator" w:id="0">
    <w:p w14:paraId="5D544772" w14:textId="77777777" w:rsidR="00FF7049" w:rsidRDefault="00FF7049" w:rsidP="00AF255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Arial">
    <w:panose1 w:val="020B0604020202020204"/>
    <w:charset w:val="00"/>
    <w:family w:val="swiss"/>
    <w:pitch w:val="variable"/>
    <w:sig w:usb0="E0002AFF" w:usb1="C0007843" w:usb2="00000009" w:usb3="00000000" w:csb0="000001FF" w:csb1="00000000"/>
  </w:font>
  <w:font w:name="Lato">
    <w:panose1 w:val="020F0502020204030203"/>
    <w:charset w:val="00"/>
    <w:family w:val="swiss"/>
    <w:pitch w:val="variable"/>
    <w:sig w:usb0="E10002FF" w:usb1="5000ECFF" w:usb2="00000021" w:usb3="00000000" w:csb0="0000019F" w:csb1="00000000"/>
  </w:font>
  <w:font w:name="Courier-Bold">
    <w:altName w:val="Courier New"/>
    <w:panose1 w:val="020B0604020202020204"/>
    <w:charset w:val="00"/>
    <w:family w:val="modern"/>
    <w:notTrueType/>
    <w:pitch w:val="default"/>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B300EA4" w14:textId="77777777" w:rsidR="00FF7049" w:rsidRDefault="00FF7049" w:rsidP="00AF255A">
      <w:r>
        <w:separator/>
      </w:r>
    </w:p>
  </w:footnote>
  <w:footnote w:type="continuationSeparator" w:id="0">
    <w:p w14:paraId="324C5D0A" w14:textId="77777777" w:rsidR="00FF7049" w:rsidRDefault="00FF7049" w:rsidP="00AF255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760E0B"/>
    <w:multiLevelType w:val="hybridMultilevel"/>
    <w:tmpl w:val="A49A1A5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D60177A"/>
    <w:multiLevelType w:val="hybridMultilevel"/>
    <w:tmpl w:val="CB66A1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758868929">
    <w:abstractNumId w:val="1"/>
  </w:num>
  <w:num w:numId="2" w16cid:durableId="1280256519">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Stenglein,Mark">
    <w15:presenceInfo w15:providerId="AD" w15:userId="S::mdstengl@colostate.edu::803dea41-9075-4a00-8784-3499d53c05d7"/>
  </w15:person>
  <w15:person w15:author="Keene-Snickers,Lexi">
    <w15:presenceInfo w15:providerId="AD" w15:userId="S::akeene@colostate.edu::3bd229c1-2371-4f60-90c8-491aa26b73d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66"/>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2179E"/>
    <w:rsid w:val="00006799"/>
    <w:rsid w:val="0003486B"/>
    <w:rsid w:val="00042473"/>
    <w:rsid w:val="0004557F"/>
    <w:rsid w:val="00051E58"/>
    <w:rsid w:val="000553EB"/>
    <w:rsid w:val="0006275F"/>
    <w:rsid w:val="0006449A"/>
    <w:rsid w:val="00065CFD"/>
    <w:rsid w:val="000709C9"/>
    <w:rsid w:val="00076A67"/>
    <w:rsid w:val="00081385"/>
    <w:rsid w:val="00084AF9"/>
    <w:rsid w:val="0009058D"/>
    <w:rsid w:val="00095341"/>
    <w:rsid w:val="00097DB2"/>
    <w:rsid w:val="000A21E9"/>
    <w:rsid w:val="000A2B81"/>
    <w:rsid w:val="000B1DE0"/>
    <w:rsid w:val="000F4D25"/>
    <w:rsid w:val="000F6FD8"/>
    <w:rsid w:val="0010199A"/>
    <w:rsid w:val="001055B7"/>
    <w:rsid w:val="00111BAA"/>
    <w:rsid w:val="001240C5"/>
    <w:rsid w:val="001372C9"/>
    <w:rsid w:val="001420AC"/>
    <w:rsid w:val="00142E50"/>
    <w:rsid w:val="00147646"/>
    <w:rsid w:val="00151991"/>
    <w:rsid w:val="00156F6E"/>
    <w:rsid w:val="00162D09"/>
    <w:rsid w:val="00164E26"/>
    <w:rsid w:val="00167261"/>
    <w:rsid w:val="001726F4"/>
    <w:rsid w:val="001758BA"/>
    <w:rsid w:val="00180311"/>
    <w:rsid w:val="0019112A"/>
    <w:rsid w:val="00192F0F"/>
    <w:rsid w:val="001B3F09"/>
    <w:rsid w:val="001B7C01"/>
    <w:rsid w:val="001C3E85"/>
    <w:rsid w:val="001C6C7F"/>
    <w:rsid w:val="001D155E"/>
    <w:rsid w:val="001D223E"/>
    <w:rsid w:val="001D49F1"/>
    <w:rsid w:val="001D5C8A"/>
    <w:rsid w:val="001E67AB"/>
    <w:rsid w:val="001F6FB9"/>
    <w:rsid w:val="002044CA"/>
    <w:rsid w:val="00216F2A"/>
    <w:rsid w:val="00220A71"/>
    <w:rsid w:val="00226EB6"/>
    <w:rsid w:val="00235A87"/>
    <w:rsid w:val="002474A2"/>
    <w:rsid w:val="00252CCE"/>
    <w:rsid w:val="00255235"/>
    <w:rsid w:val="0025648D"/>
    <w:rsid w:val="0025706B"/>
    <w:rsid w:val="00282423"/>
    <w:rsid w:val="00283E7C"/>
    <w:rsid w:val="00290D9B"/>
    <w:rsid w:val="00290FAD"/>
    <w:rsid w:val="002A1C6B"/>
    <w:rsid w:val="002A505C"/>
    <w:rsid w:val="002B0B6D"/>
    <w:rsid w:val="002B1A7D"/>
    <w:rsid w:val="002C19AC"/>
    <w:rsid w:val="002C62BF"/>
    <w:rsid w:val="002C6D73"/>
    <w:rsid w:val="002D5910"/>
    <w:rsid w:val="002E1444"/>
    <w:rsid w:val="002E5ED6"/>
    <w:rsid w:val="002F309F"/>
    <w:rsid w:val="002F408C"/>
    <w:rsid w:val="00322067"/>
    <w:rsid w:val="00323D5B"/>
    <w:rsid w:val="003449BB"/>
    <w:rsid w:val="00350CA3"/>
    <w:rsid w:val="00351921"/>
    <w:rsid w:val="0035280A"/>
    <w:rsid w:val="00355883"/>
    <w:rsid w:val="00367C7B"/>
    <w:rsid w:val="0037441D"/>
    <w:rsid w:val="003751F7"/>
    <w:rsid w:val="00381EA9"/>
    <w:rsid w:val="003901C3"/>
    <w:rsid w:val="0039093A"/>
    <w:rsid w:val="003A1006"/>
    <w:rsid w:val="003A1098"/>
    <w:rsid w:val="003A451F"/>
    <w:rsid w:val="003B003F"/>
    <w:rsid w:val="003B6010"/>
    <w:rsid w:val="003C3055"/>
    <w:rsid w:val="003E3973"/>
    <w:rsid w:val="003E7DAD"/>
    <w:rsid w:val="003F10E5"/>
    <w:rsid w:val="003F43F0"/>
    <w:rsid w:val="004028E5"/>
    <w:rsid w:val="004079E7"/>
    <w:rsid w:val="00407CF4"/>
    <w:rsid w:val="00421739"/>
    <w:rsid w:val="004271E5"/>
    <w:rsid w:val="00442191"/>
    <w:rsid w:val="00456285"/>
    <w:rsid w:val="004604B9"/>
    <w:rsid w:val="00465DCD"/>
    <w:rsid w:val="00466030"/>
    <w:rsid w:val="00467563"/>
    <w:rsid w:val="00482493"/>
    <w:rsid w:val="004B18B0"/>
    <w:rsid w:val="004B1DE5"/>
    <w:rsid w:val="004C29FD"/>
    <w:rsid w:val="004C7DE3"/>
    <w:rsid w:val="004D41B2"/>
    <w:rsid w:val="004D731C"/>
    <w:rsid w:val="004E6A1E"/>
    <w:rsid w:val="004F6C7E"/>
    <w:rsid w:val="00505B87"/>
    <w:rsid w:val="00510902"/>
    <w:rsid w:val="00511D11"/>
    <w:rsid w:val="00514F70"/>
    <w:rsid w:val="005246B1"/>
    <w:rsid w:val="00524DAF"/>
    <w:rsid w:val="00525921"/>
    <w:rsid w:val="00533DDA"/>
    <w:rsid w:val="00552117"/>
    <w:rsid w:val="0056426F"/>
    <w:rsid w:val="0058074F"/>
    <w:rsid w:val="005817AD"/>
    <w:rsid w:val="00590A12"/>
    <w:rsid w:val="00591612"/>
    <w:rsid w:val="00592984"/>
    <w:rsid w:val="005A306E"/>
    <w:rsid w:val="005A32C1"/>
    <w:rsid w:val="005B26F3"/>
    <w:rsid w:val="005B2FB6"/>
    <w:rsid w:val="005C4C2E"/>
    <w:rsid w:val="005C4CE8"/>
    <w:rsid w:val="005D571B"/>
    <w:rsid w:val="005D5E35"/>
    <w:rsid w:val="005E05A5"/>
    <w:rsid w:val="005E4EFB"/>
    <w:rsid w:val="005F153F"/>
    <w:rsid w:val="00602B22"/>
    <w:rsid w:val="00603970"/>
    <w:rsid w:val="006075CF"/>
    <w:rsid w:val="00610960"/>
    <w:rsid w:val="00613746"/>
    <w:rsid w:val="00616CBF"/>
    <w:rsid w:val="006222BE"/>
    <w:rsid w:val="00631ADB"/>
    <w:rsid w:val="006363E1"/>
    <w:rsid w:val="006413C2"/>
    <w:rsid w:val="00641623"/>
    <w:rsid w:val="006444BA"/>
    <w:rsid w:val="006558CD"/>
    <w:rsid w:val="006603B1"/>
    <w:rsid w:val="00663522"/>
    <w:rsid w:val="006661BC"/>
    <w:rsid w:val="00673029"/>
    <w:rsid w:val="006778E7"/>
    <w:rsid w:val="00690C85"/>
    <w:rsid w:val="006B127D"/>
    <w:rsid w:val="006B20E3"/>
    <w:rsid w:val="006B3066"/>
    <w:rsid w:val="006B3DE7"/>
    <w:rsid w:val="006C48B4"/>
    <w:rsid w:val="006C74D5"/>
    <w:rsid w:val="006D3151"/>
    <w:rsid w:val="006E1B2C"/>
    <w:rsid w:val="007110EB"/>
    <w:rsid w:val="007248B7"/>
    <w:rsid w:val="007273AE"/>
    <w:rsid w:val="00730FBC"/>
    <w:rsid w:val="0073509A"/>
    <w:rsid w:val="007375C8"/>
    <w:rsid w:val="007609BB"/>
    <w:rsid w:val="00763D4F"/>
    <w:rsid w:val="00773A92"/>
    <w:rsid w:val="00781290"/>
    <w:rsid w:val="00783917"/>
    <w:rsid w:val="00786908"/>
    <w:rsid w:val="00792BC0"/>
    <w:rsid w:val="007A06D0"/>
    <w:rsid w:val="007A59F0"/>
    <w:rsid w:val="007B249E"/>
    <w:rsid w:val="007C2904"/>
    <w:rsid w:val="007C35CB"/>
    <w:rsid w:val="007C5AA4"/>
    <w:rsid w:val="007F068E"/>
    <w:rsid w:val="007F5675"/>
    <w:rsid w:val="00812026"/>
    <w:rsid w:val="00815B6F"/>
    <w:rsid w:val="00816656"/>
    <w:rsid w:val="008246BA"/>
    <w:rsid w:val="0083169E"/>
    <w:rsid w:val="00834C74"/>
    <w:rsid w:val="00834D66"/>
    <w:rsid w:val="008354C7"/>
    <w:rsid w:val="00840F4E"/>
    <w:rsid w:val="00841F55"/>
    <w:rsid w:val="008506FD"/>
    <w:rsid w:val="0085164F"/>
    <w:rsid w:val="008603AA"/>
    <w:rsid w:val="008611DA"/>
    <w:rsid w:val="0087335A"/>
    <w:rsid w:val="008747AD"/>
    <w:rsid w:val="00884204"/>
    <w:rsid w:val="00886675"/>
    <w:rsid w:val="00897CD3"/>
    <w:rsid w:val="00897E5E"/>
    <w:rsid w:val="00897EBE"/>
    <w:rsid w:val="008A1463"/>
    <w:rsid w:val="008A4991"/>
    <w:rsid w:val="008A791C"/>
    <w:rsid w:val="008B57C6"/>
    <w:rsid w:val="008C1550"/>
    <w:rsid w:val="008E38EA"/>
    <w:rsid w:val="008E7E2D"/>
    <w:rsid w:val="008F3479"/>
    <w:rsid w:val="008F3850"/>
    <w:rsid w:val="008F7551"/>
    <w:rsid w:val="008F7E5E"/>
    <w:rsid w:val="00901811"/>
    <w:rsid w:val="00903679"/>
    <w:rsid w:val="00905940"/>
    <w:rsid w:val="0091520E"/>
    <w:rsid w:val="00922ED0"/>
    <w:rsid w:val="0094106B"/>
    <w:rsid w:val="009460C0"/>
    <w:rsid w:val="00962FA9"/>
    <w:rsid w:val="00971DFF"/>
    <w:rsid w:val="009844B3"/>
    <w:rsid w:val="0099257B"/>
    <w:rsid w:val="009974D6"/>
    <w:rsid w:val="009A0C07"/>
    <w:rsid w:val="009A5B7B"/>
    <w:rsid w:val="009B1B6E"/>
    <w:rsid w:val="009B2467"/>
    <w:rsid w:val="009B37AF"/>
    <w:rsid w:val="009D5865"/>
    <w:rsid w:val="009E46CA"/>
    <w:rsid w:val="009F08D9"/>
    <w:rsid w:val="009F41DD"/>
    <w:rsid w:val="00A01501"/>
    <w:rsid w:val="00A05B66"/>
    <w:rsid w:val="00A11028"/>
    <w:rsid w:val="00A166B0"/>
    <w:rsid w:val="00A34120"/>
    <w:rsid w:val="00A34AD4"/>
    <w:rsid w:val="00A53FD5"/>
    <w:rsid w:val="00A559EE"/>
    <w:rsid w:val="00A55EC4"/>
    <w:rsid w:val="00A65515"/>
    <w:rsid w:val="00A85606"/>
    <w:rsid w:val="00AB7EF8"/>
    <w:rsid w:val="00AB7F11"/>
    <w:rsid w:val="00AC567E"/>
    <w:rsid w:val="00AC67B9"/>
    <w:rsid w:val="00AC7862"/>
    <w:rsid w:val="00AC7B5F"/>
    <w:rsid w:val="00AC7C5F"/>
    <w:rsid w:val="00AD1B42"/>
    <w:rsid w:val="00AE230E"/>
    <w:rsid w:val="00AF1E98"/>
    <w:rsid w:val="00AF255A"/>
    <w:rsid w:val="00AF369B"/>
    <w:rsid w:val="00AF5B12"/>
    <w:rsid w:val="00AF5DEF"/>
    <w:rsid w:val="00B06817"/>
    <w:rsid w:val="00B258ED"/>
    <w:rsid w:val="00B32DED"/>
    <w:rsid w:val="00B557DF"/>
    <w:rsid w:val="00B5591D"/>
    <w:rsid w:val="00B56963"/>
    <w:rsid w:val="00B65FDD"/>
    <w:rsid w:val="00B71B44"/>
    <w:rsid w:val="00B7245C"/>
    <w:rsid w:val="00B748DE"/>
    <w:rsid w:val="00B84B39"/>
    <w:rsid w:val="00B97576"/>
    <w:rsid w:val="00BA0FCB"/>
    <w:rsid w:val="00BA311C"/>
    <w:rsid w:val="00BB287D"/>
    <w:rsid w:val="00BB2E9F"/>
    <w:rsid w:val="00BB37A8"/>
    <w:rsid w:val="00BB699E"/>
    <w:rsid w:val="00BB73AD"/>
    <w:rsid w:val="00BC1F7B"/>
    <w:rsid w:val="00BC651E"/>
    <w:rsid w:val="00BE0C36"/>
    <w:rsid w:val="00BE1ECB"/>
    <w:rsid w:val="00BF2330"/>
    <w:rsid w:val="00C06870"/>
    <w:rsid w:val="00C06CAD"/>
    <w:rsid w:val="00C12B9A"/>
    <w:rsid w:val="00C2562B"/>
    <w:rsid w:val="00C27B4E"/>
    <w:rsid w:val="00C311F6"/>
    <w:rsid w:val="00C35D34"/>
    <w:rsid w:val="00C36425"/>
    <w:rsid w:val="00C37458"/>
    <w:rsid w:val="00C53DA1"/>
    <w:rsid w:val="00C54960"/>
    <w:rsid w:val="00C565AE"/>
    <w:rsid w:val="00C56D4D"/>
    <w:rsid w:val="00C757FB"/>
    <w:rsid w:val="00C75C6A"/>
    <w:rsid w:val="00C80F67"/>
    <w:rsid w:val="00C87F32"/>
    <w:rsid w:val="00C93FDC"/>
    <w:rsid w:val="00CA35E2"/>
    <w:rsid w:val="00CA5B6A"/>
    <w:rsid w:val="00CA7501"/>
    <w:rsid w:val="00CA7EB5"/>
    <w:rsid w:val="00CB71FE"/>
    <w:rsid w:val="00CC0C29"/>
    <w:rsid w:val="00CC51AE"/>
    <w:rsid w:val="00CC6D98"/>
    <w:rsid w:val="00CD3813"/>
    <w:rsid w:val="00CE018B"/>
    <w:rsid w:val="00CF303A"/>
    <w:rsid w:val="00D07358"/>
    <w:rsid w:val="00D077DA"/>
    <w:rsid w:val="00D11775"/>
    <w:rsid w:val="00D165E2"/>
    <w:rsid w:val="00D2179E"/>
    <w:rsid w:val="00D33005"/>
    <w:rsid w:val="00D4631F"/>
    <w:rsid w:val="00D467A1"/>
    <w:rsid w:val="00D6686D"/>
    <w:rsid w:val="00D66EA5"/>
    <w:rsid w:val="00D80A7D"/>
    <w:rsid w:val="00D86FE9"/>
    <w:rsid w:val="00DA4E1F"/>
    <w:rsid w:val="00DB6CA4"/>
    <w:rsid w:val="00DC1005"/>
    <w:rsid w:val="00DC78CB"/>
    <w:rsid w:val="00DD06C2"/>
    <w:rsid w:val="00DD2270"/>
    <w:rsid w:val="00DD515E"/>
    <w:rsid w:val="00DD52CF"/>
    <w:rsid w:val="00DF15F8"/>
    <w:rsid w:val="00DF6073"/>
    <w:rsid w:val="00DF6183"/>
    <w:rsid w:val="00E026FB"/>
    <w:rsid w:val="00E1543A"/>
    <w:rsid w:val="00E22DA7"/>
    <w:rsid w:val="00E30AF2"/>
    <w:rsid w:val="00E41F25"/>
    <w:rsid w:val="00E47FDA"/>
    <w:rsid w:val="00E57B47"/>
    <w:rsid w:val="00E600FC"/>
    <w:rsid w:val="00E731A6"/>
    <w:rsid w:val="00E860EA"/>
    <w:rsid w:val="00E908D1"/>
    <w:rsid w:val="00E9385E"/>
    <w:rsid w:val="00E96824"/>
    <w:rsid w:val="00EA1824"/>
    <w:rsid w:val="00EB0CB7"/>
    <w:rsid w:val="00EC36E5"/>
    <w:rsid w:val="00EC5FA5"/>
    <w:rsid w:val="00EE2E99"/>
    <w:rsid w:val="00EE772B"/>
    <w:rsid w:val="00F073D8"/>
    <w:rsid w:val="00F14D4B"/>
    <w:rsid w:val="00F16F5F"/>
    <w:rsid w:val="00F1757E"/>
    <w:rsid w:val="00F256BB"/>
    <w:rsid w:val="00F40042"/>
    <w:rsid w:val="00F40749"/>
    <w:rsid w:val="00F40848"/>
    <w:rsid w:val="00F4410E"/>
    <w:rsid w:val="00F444F7"/>
    <w:rsid w:val="00F53FC5"/>
    <w:rsid w:val="00F54D39"/>
    <w:rsid w:val="00F7053F"/>
    <w:rsid w:val="00F766FE"/>
    <w:rsid w:val="00F8253D"/>
    <w:rsid w:val="00F87B84"/>
    <w:rsid w:val="00F9359D"/>
    <w:rsid w:val="00F944DD"/>
    <w:rsid w:val="00FC4547"/>
    <w:rsid w:val="00FD68DF"/>
    <w:rsid w:val="00FD6966"/>
    <w:rsid w:val="00FE2718"/>
    <w:rsid w:val="00FE319C"/>
    <w:rsid w:val="00FF7049"/>
    <w:rsid w:val="00FF7B6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4816BA"/>
  <w15:chartTrackingRefBased/>
  <w15:docId w15:val="{841DB981-39D1-3C40-B91B-DD0D9CD7F7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2179E"/>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D2179E"/>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D2179E"/>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D2179E"/>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D2179E"/>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D2179E"/>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2179E"/>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2179E"/>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2179E"/>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2179E"/>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D2179E"/>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D2179E"/>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D2179E"/>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D2179E"/>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D2179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2179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2179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2179E"/>
    <w:rPr>
      <w:rFonts w:eastAsiaTheme="majorEastAsia" w:cstheme="majorBidi"/>
      <w:color w:val="272727" w:themeColor="text1" w:themeTint="D8"/>
    </w:rPr>
  </w:style>
  <w:style w:type="paragraph" w:styleId="Title">
    <w:name w:val="Title"/>
    <w:basedOn w:val="Normal"/>
    <w:next w:val="Normal"/>
    <w:link w:val="TitleChar"/>
    <w:uiPriority w:val="10"/>
    <w:qFormat/>
    <w:rsid w:val="00D2179E"/>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2179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2179E"/>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2179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2179E"/>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D2179E"/>
    <w:rPr>
      <w:i/>
      <w:iCs/>
      <w:color w:val="404040" w:themeColor="text1" w:themeTint="BF"/>
    </w:rPr>
  </w:style>
  <w:style w:type="paragraph" w:styleId="ListParagraph">
    <w:name w:val="List Paragraph"/>
    <w:basedOn w:val="Normal"/>
    <w:uiPriority w:val="34"/>
    <w:qFormat/>
    <w:rsid w:val="00D2179E"/>
    <w:pPr>
      <w:ind w:left="720"/>
      <w:contextualSpacing/>
    </w:pPr>
  </w:style>
  <w:style w:type="character" w:styleId="IntenseEmphasis">
    <w:name w:val="Intense Emphasis"/>
    <w:basedOn w:val="DefaultParagraphFont"/>
    <w:uiPriority w:val="21"/>
    <w:qFormat/>
    <w:rsid w:val="00D2179E"/>
    <w:rPr>
      <w:i/>
      <w:iCs/>
      <w:color w:val="0F4761" w:themeColor="accent1" w:themeShade="BF"/>
    </w:rPr>
  </w:style>
  <w:style w:type="paragraph" w:styleId="IntenseQuote">
    <w:name w:val="Intense Quote"/>
    <w:basedOn w:val="Normal"/>
    <w:next w:val="Normal"/>
    <w:link w:val="IntenseQuoteChar"/>
    <w:uiPriority w:val="30"/>
    <w:qFormat/>
    <w:rsid w:val="00D2179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D2179E"/>
    <w:rPr>
      <w:i/>
      <w:iCs/>
      <w:color w:val="0F4761" w:themeColor="accent1" w:themeShade="BF"/>
    </w:rPr>
  </w:style>
  <w:style w:type="character" w:styleId="IntenseReference">
    <w:name w:val="Intense Reference"/>
    <w:basedOn w:val="DefaultParagraphFont"/>
    <w:uiPriority w:val="32"/>
    <w:qFormat/>
    <w:rsid w:val="00D2179E"/>
    <w:rPr>
      <w:b/>
      <w:bCs/>
      <w:smallCaps/>
      <w:color w:val="0F4761" w:themeColor="accent1" w:themeShade="BF"/>
      <w:spacing w:val="5"/>
    </w:rPr>
  </w:style>
  <w:style w:type="table" w:styleId="TableGrid">
    <w:name w:val="Table Grid"/>
    <w:basedOn w:val="TableNormal"/>
    <w:uiPriority w:val="39"/>
    <w:rsid w:val="00CE018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B65FDD"/>
    <w:rPr>
      <w:color w:val="467886" w:themeColor="hyperlink"/>
      <w:u w:val="single"/>
    </w:rPr>
  </w:style>
  <w:style w:type="character" w:styleId="UnresolvedMention">
    <w:name w:val="Unresolved Mention"/>
    <w:basedOn w:val="DefaultParagraphFont"/>
    <w:uiPriority w:val="99"/>
    <w:semiHidden/>
    <w:unhideWhenUsed/>
    <w:rsid w:val="00B65FDD"/>
    <w:rPr>
      <w:color w:val="605E5C"/>
      <w:shd w:val="clear" w:color="auto" w:fill="E1DFDD"/>
    </w:rPr>
  </w:style>
  <w:style w:type="character" w:styleId="LineNumber">
    <w:name w:val="line number"/>
    <w:basedOn w:val="DefaultParagraphFont"/>
    <w:uiPriority w:val="99"/>
    <w:unhideWhenUsed/>
    <w:rsid w:val="00641623"/>
  </w:style>
  <w:style w:type="paragraph" w:customStyle="1" w:styleId="paragraph">
    <w:name w:val="paragraph"/>
    <w:basedOn w:val="Normal"/>
    <w:rsid w:val="00641623"/>
    <w:pPr>
      <w:spacing w:before="100" w:beforeAutospacing="1" w:after="100" w:afterAutospacing="1"/>
    </w:pPr>
    <w:rPr>
      <w:rFonts w:ascii="Times New Roman" w:eastAsia="Times New Roman" w:hAnsi="Times New Roman" w:cs="Times New Roman"/>
      <w:kern w:val="0"/>
      <w14:ligatures w14:val="none"/>
    </w:rPr>
  </w:style>
  <w:style w:type="character" w:customStyle="1" w:styleId="normaltextrun">
    <w:name w:val="normaltextrun"/>
    <w:basedOn w:val="DefaultParagraphFont"/>
    <w:rsid w:val="00641623"/>
  </w:style>
  <w:style w:type="character" w:customStyle="1" w:styleId="eop">
    <w:name w:val="eop"/>
    <w:basedOn w:val="DefaultParagraphFont"/>
    <w:rsid w:val="00641623"/>
  </w:style>
  <w:style w:type="character" w:styleId="PlaceholderText">
    <w:name w:val="Placeholder Text"/>
    <w:basedOn w:val="DefaultParagraphFont"/>
    <w:uiPriority w:val="99"/>
    <w:semiHidden/>
    <w:rsid w:val="006558CD"/>
    <w:rPr>
      <w:color w:val="666666"/>
    </w:rPr>
  </w:style>
  <w:style w:type="character" w:styleId="CommentReference">
    <w:name w:val="annotation reference"/>
    <w:basedOn w:val="DefaultParagraphFont"/>
    <w:uiPriority w:val="99"/>
    <w:semiHidden/>
    <w:unhideWhenUsed/>
    <w:rsid w:val="00BC1F7B"/>
    <w:rPr>
      <w:sz w:val="16"/>
      <w:szCs w:val="16"/>
    </w:rPr>
  </w:style>
  <w:style w:type="paragraph" w:styleId="CommentText">
    <w:name w:val="annotation text"/>
    <w:basedOn w:val="Normal"/>
    <w:link w:val="CommentTextChar"/>
    <w:uiPriority w:val="99"/>
    <w:semiHidden/>
    <w:unhideWhenUsed/>
    <w:rsid w:val="00BC1F7B"/>
    <w:rPr>
      <w:sz w:val="20"/>
      <w:szCs w:val="20"/>
    </w:rPr>
  </w:style>
  <w:style w:type="character" w:customStyle="1" w:styleId="CommentTextChar">
    <w:name w:val="Comment Text Char"/>
    <w:basedOn w:val="DefaultParagraphFont"/>
    <w:link w:val="CommentText"/>
    <w:uiPriority w:val="99"/>
    <w:semiHidden/>
    <w:rsid w:val="00BC1F7B"/>
    <w:rPr>
      <w:sz w:val="20"/>
      <w:szCs w:val="20"/>
    </w:rPr>
  </w:style>
  <w:style w:type="paragraph" w:styleId="CommentSubject">
    <w:name w:val="annotation subject"/>
    <w:basedOn w:val="CommentText"/>
    <w:next w:val="CommentText"/>
    <w:link w:val="CommentSubjectChar"/>
    <w:uiPriority w:val="99"/>
    <w:semiHidden/>
    <w:unhideWhenUsed/>
    <w:rsid w:val="00BC1F7B"/>
    <w:rPr>
      <w:b/>
      <w:bCs/>
    </w:rPr>
  </w:style>
  <w:style w:type="character" w:customStyle="1" w:styleId="CommentSubjectChar">
    <w:name w:val="Comment Subject Char"/>
    <w:basedOn w:val="CommentTextChar"/>
    <w:link w:val="CommentSubject"/>
    <w:uiPriority w:val="99"/>
    <w:semiHidden/>
    <w:rsid w:val="00BC1F7B"/>
    <w:rPr>
      <w:b/>
      <w:bCs/>
      <w:sz w:val="20"/>
      <w:szCs w:val="20"/>
    </w:rPr>
  </w:style>
  <w:style w:type="paragraph" w:styleId="Revision">
    <w:name w:val="Revision"/>
    <w:hidden/>
    <w:uiPriority w:val="99"/>
    <w:semiHidden/>
    <w:rsid w:val="006661BC"/>
  </w:style>
  <w:style w:type="paragraph" w:styleId="Header">
    <w:name w:val="header"/>
    <w:basedOn w:val="Normal"/>
    <w:link w:val="HeaderChar"/>
    <w:uiPriority w:val="99"/>
    <w:unhideWhenUsed/>
    <w:rsid w:val="00AF255A"/>
    <w:pPr>
      <w:tabs>
        <w:tab w:val="center" w:pos="4680"/>
        <w:tab w:val="right" w:pos="9360"/>
      </w:tabs>
    </w:pPr>
  </w:style>
  <w:style w:type="character" w:customStyle="1" w:styleId="HeaderChar">
    <w:name w:val="Header Char"/>
    <w:basedOn w:val="DefaultParagraphFont"/>
    <w:link w:val="Header"/>
    <w:uiPriority w:val="99"/>
    <w:rsid w:val="00AF255A"/>
  </w:style>
  <w:style w:type="paragraph" w:styleId="Footer">
    <w:name w:val="footer"/>
    <w:basedOn w:val="Normal"/>
    <w:link w:val="FooterChar"/>
    <w:uiPriority w:val="99"/>
    <w:unhideWhenUsed/>
    <w:rsid w:val="00AF255A"/>
    <w:pPr>
      <w:tabs>
        <w:tab w:val="center" w:pos="4680"/>
        <w:tab w:val="right" w:pos="9360"/>
      </w:tabs>
    </w:pPr>
  </w:style>
  <w:style w:type="character" w:customStyle="1" w:styleId="FooterChar">
    <w:name w:val="Footer Char"/>
    <w:basedOn w:val="DefaultParagraphFont"/>
    <w:link w:val="Footer"/>
    <w:uiPriority w:val="99"/>
    <w:rsid w:val="00AF255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9692970">
      <w:bodyDiv w:val="1"/>
      <w:marLeft w:val="0"/>
      <w:marRight w:val="0"/>
      <w:marTop w:val="0"/>
      <w:marBottom w:val="0"/>
      <w:divBdr>
        <w:top w:val="none" w:sz="0" w:space="0" w:color="auto"/>
        <w:left w:val="none" w:sz="0" w:space="0" w:color="auto"/>
        <w:bottom w:val="none" w:sz="0" w:space="0" w:color="auto"/>
        <w:right w:val="none" w:sz="0" w:space="0" w:color="auto"/>
      </w:divBdr>
      <w:divsChild>
        <w:div w:id="821308773">
          <w:marLeft w:val="640"/>
          <w:marRight w:val="0"/>
          <w:marTop w:val="0"/>
          <w:marBottom w:val="0"/>
          <w:divBdr>
            <w:top w:val="none" w:sz="0" w:space="0" w:color="auto"/>
            <w:left w:val="none" w:sz="0" w:space="0" w:color="auto"/>
            <w:bottom w:val="none" w:sz="0" w:space="0" w:color="auto"/>
            <w:right w:val="none" w:sz="0" w:space="0" w:color="auto"/>
          </w:divBdr>
        </w:div>
        <w:div w:id="851650319">
          <w:marLeft w:val="640"/>
          <w:marRight w:val="0"/>
          <w:marTop w:val="0"/>
          <w:marBottom w:val="0"/>
          <w:divBdr>
            <w:top w:val="none" w:sz="0" w:space="0" w:color="auto"/>
            <w:left w:val="none" w:sz="0" w:space="0" w:color="auto"/>
            <w:bottom w:val="none" w:sz="0" w:space="0" w:color="auto"/>
            <w:right w:val="none" w:sz="0" w:space="0" w:color="auto"/>
          </w:divBdr>
        </w:div>
        <w:div w:id="1387142658">
          <w:marLeft w:val="640"/>
          <w:marRight w:val="0"/>
          <w:marTop w:val="0"/>
          <w:marBottom w:val="0"/>
          <w:divBdr>
            <w:top w:val="none" w:sz="0" w:space="0" w:color="auto"/>
            <w:left w:val="none" w:sz="0" w:space="0" w:color="auto"/>
            <w:bottom w:val="none" w:sz="0" w:space="0" w:color="auto"/>
            <w:right w:val="none" w:sz="0" w:space="0" w:color="auto"/>
          </w:divBdr>
        </w:div>
        <w:div w:id="1053506139">
          <w:marLeft w:val="640"/>
          <w:marRight w:val="0"/>
          <w:marTop w:val="0"/>
          <w:marBottom w:val="0"/>
          <w:divBdr>
            <w:top w:val="none" w:sz="0" w:space="0" w:color="auto"/>
            <w:left w:val="none" w:sz="0" w:space="0" w:color="auto"/>
            <w:bottom w:val="none" w:sz="0" w:space="0" w:color="auto"/>
            <w:right w:val="none" w:sz="0" w:space="0" w:color="auto"/>
          </w:divBdr>
        </w:div>
        <w:div w:id="383800745">
          <w:marLeft w:val="640"/>
          <w:marRight w:val="0"/>
          <w:marTop w:val="0"/>
          <w:marBottom w:val="0"/>
          <w:divBdr>
            <w:top w:val="none" w:sz="0" w:space="0" w:color="auto"/>
            <w:left w:val="none" w:sz="0" w:space="0" w:color="auto"/>
            <w:bottom w:val="none" w:sz="0" w:space="0" w:color="auto"/>
            <w:right w:val="none" w:sz="0" w:space="0" w:color="auto"/>
          </w:divBdr>
        </w:div>
        <w:div w:id="1830050813">
          <w:marLeft w:val="640"/>
          <w:marRight w:val="0"/>
          <w:marTop w:val="0"/>
          <w:marBottom w:val="0"/>
          <w:divBdr>
            <w:top w:val="none" w:sz="0" w:space="0" w:color="auto"/>
            <w:left w:val="none" w:sz="0" w:space="0" w:color="auto"/>
            <w:bottom w:val="none" w:sz="0" w:space="0" w:color="auto"/>
            <w:right w:val="none" w:sz="0" w:space="0" w:color="auto"/>
          </w:divBdr>
        </w:div>
        <w:div w:id="664864543">
          <w:marLeft w:val="640"/>
          <w:marRight w:val="0"/>
          <w:marTop w:val="0"/>
          <w:marBottom w:val="0"/>
          <w:divBdr>
            <w:top w:val="none" w:sz="0" w:space="0" w:color="auto"/>
            <w:left w:val="none" w:sz="0" w:space="0" w:color="auto"/>
            <w:bottom w:val="none" w:sz="0" w:space="0" w:color="auto"/>
            <w:right w:val="none" w:sz="0" w:space="0" w:color="auto"/>
          </w:divBdr>
        </w:div>
        <w:div w:id="1119563741">
          <w:marLeft w:val="640"/>
          <w:marRight w:val="0"/>
          <w:marTop w:val="0"/>
          <w:marBottom w:val="0"/>
          <w:divBdr>
            <w:top w:val="none" w:sz="0" w:space="0" w:color="auto"/>
            <w:left w:val="none" w:sz="0" w:space="0" w:color="auto"/>
            <w:bottom w:val="none" w:sz="0" w:space="0" w:color="auto"/>
            <w:right w:val="none" w:sz="0" w:space="0" w:color="auto"/>
          </w:divBdr>
        </w:div>
        <w:div w:id="1693342972">
          <w:marLeft w:val="640"/>
          <w:marRight w:val="0"/>
          <w:marTop w:val="0"/>
          <w:marBottom w:val="0"/>
          <w:divBdr>
            <w:top w:val="none" w:sz="0" w:space="0" w:color="auto"/>
            <w:left w:val="none" w:sz="0" w:space="0" w:color="auto"/>
            <w:bottom w:val="none" w:sz="0" w:space="0" w:color="auto"/>
            <w:right w:val="none" w:sz="0" w:space="0" w:color="auto"/>
          </w:divBdr>
        </w:div>
        <w:div w:id="324935190">
          <w:marLeft w:val="640"/>
          <w:marRight w:val="0"/>
          <w:marTop w:val="0"/>
          <w:marBottom w:val="0"/>
          <w:divBdr>
            <w:top w:val="none" w:sz="0" w:space="0" w:color="auto"/>
            <w:left w:val="none" w:sz="0" w:space="0" w:color="auto"/>
            <w:bottom w:val="none" w:sz="0" w:space="0" w:color="auto"/>
            <w:right w:val="none" w:sz="0" w:space="0" w:color="auto"/>
          </w:divBdr>
        </w:div>
        <w:div w:id="1761872979">
          <w:marLeft w:val="640"/>
          <w:marRight w:val="0"/>
          <w:marTop w:val="0"/>
          <w:marBottom w:val="0"/>
          <w:divBdr>
            <w:top w:val="none" w:sz="0" w:space="0" w:color="auto"/>
            <w:left w:val="none" w:sz="0" w:space="0" w:color="auto"/>
            <w:bottom w:val="none" w:sz="0" w:space="0" w:color="auto"/>
            <w:right w:val="none" w:sz="0" w:space="0" w:color="auto"/>
          </w:divBdr>
        </w:div>
        <w:div w:id="503715469">
          <w:marLeft w:val="640"/>
          <w:marRight w:val="0"/>
          <w:marTop w:val="0"/>
          <w:marBottom w:val="0"/>
          <w:divBdr>
            <w:top w:val="none" w:sz="0" w:space="0" w:color="auto"/>
            <w:left w:val="none" w:sz="0" w:space="0" w:color="auto"/>
            <w:bottom w:val="none" w:sz="0" w:space="0" w:color="auto"/>
            <w:right w:val="none" w:sz="0" w:space="0" w:color="auto"/>
          </w:divBdr>
        </w:div>
        <w:div w:id="587424667">
          <w:marLeft w:val="640"/>
          <w:marRight w:val="0"/>
          <w:marTop w:val="0"/>
          <w:marBottom w:val="0"/>
          <w:divBdr>
            <w:top w:val="none" w:sz="0" w:space="0" w:color="auto"/>
            <w:left w:val="none" w:sz="0" w:space="0" w:color="auto"/>
            <w:bottom w:val="none" w:sz="0" w:space="0" w:color="auto"/>
            <w:right w:val="none" w:sz="0" w:space="0" w:color="auto"/>
          </w:divBdr>
        </w:div>
        <w:div w:id="1434931955">
          <w:marLeft w:val="640"/>
          <w:marRight w:val="0"/>
          <w:marTop w:val="0"/>
          <w:marBottom w:val="0"/>
          <w:divBdr>
            <w:top w:val="none" w:sz="0" w:space="0" w:color="auto"/>
            <w:left w:val="none" w:sz="0" w:space="0" w:color="auto"/>
            <w:bottom w:val="none" w:sz="0" w:space="0" w:color="auto"/>
            <w:right w:val="none" w:sz="0" w:space="0" w:color="auto"/>
          </w:divBdr>
        </w:div>
        <w:div w:id="69931042">
          <w:marLeft w:val="640"/>
          <w:marRight w:val="0"/>
          <w:marTop w:val="0"/>
          <w:marBottom w:val="0"/>
          <w:divBdr>
            <w:top w:val="none" w:sz="0" w:space="0" w:color="auto"/>
            <w:left w:val="none" w:sz="0" w:space="0" w:color="auto"/>
            <w:bottom w:val="none" w:sz="0" w:space="0" w:color="auto"/>
            <w:right w:val="none" w:sz="0" w:space="0" w:color="auto"/>
          </w:divBdr>
        </w:div>
        <w:div w:id="243344018">
          <w:marLeft w:val="640"/>
          <w:marRight w:val="0"/>
          <w:marTop w:val="0"/>
          <w:marBottom w:val="0"/>
          <w:divBdr>
            <w:top w:val="none" w:sz="0" w:space="0" w:color="auto"/>
            <w:left w:val="none" w:sz="0" w:space="0" w:color="auto"/>
            <w:bottom w:val="none" w:sz="0" w:space="0" w:color="auto"/>
            <w:right w:val="none" w:sz="0" w:space="0" w:color="auto"/>
          </w:divBdr>
        </w:div>
        <w:div w:id="841286095">
          <w:marLeft w:val="640"/>
          <w:marRight w:val="0"/>
          <w:marTop w:val="0"/>
          <w:marBottom w:val="0"/>
          <w:divBdr>
            <w:top w:val="none" w:sz="0" w:space="0" w:color="auto"/>
            <w:left w:val="none" w:sz="0" w:space="0" w:color="auto"/>
            <w:bottom w:val="none" w:sz="0" w:space="0" w:color="auto"/>
            <w:right w:val="none" w:sz="0" w:space="0" w:color="auto"/>
          </w:divBdr>
        </w:div>
        <w:div w:id="1739547421">
          <w:marLeft w:val="640"/>
          <w:marRight w:val="0"/>
          <w:marTop w:val="0"/>
          <w:marBottom w:val="0"/>
          <w:divBdr>
            <w:top w:val="none" w:sz="0" w:space="0" w:color="auto"/>
            <w:left w:val="none" w:sz="0" w:space="0" w:color="auto"/>
            <w:bottom w:val="none" w:sz="0" w:space="0" w:color="auto"/>
            <w:right w:val="none" w:sz="0" w:space="0" w:color="auto"/>
          </w:divBdr>
        </w:div>
        <w:div w:id="1845827450">
          <w:marLeft w:val="640"/>
          <w:marRight w:val="0"/>
          <w:marTop w:val="0"/>
          <w:marBottom w:val="0"/>
          <w:divBdr>
            <w:top w:val="none" w:sz="0" w:space="0" w:color="auto"/>
            <w:left w:val="none" w:sz="0" w:space="0" w:color="auto"/>
            <w:bottom w:val="none" w:sz="0" w:space="0" w:color="auto"/>
            <w:right w:val="none" w:sz="0" w:space="0" w:color="auto"/>
          </w:divBdr>
        </w:div>
        <w:div w:id="750348713">
          <w:marLeft w:val="640"/>
          <w:marRight w:val="0"/>
          <w:marTop w:val="0"/>
          <w:marBottom w:val="0"/>
          <w:divBdr>
            <w:top w:val="none" w:sz="0" w:space="0" w:color="auto"/>
            <w:left w:val="none" w:sz="0" w:space="0" w:color="auto"/>
            <w:bottom w:val="none" w:sz="0" w:space="0" w:color="auto"/>
            <w:right w:val="none" w:sz="0" w:space="0" w:color="auto"/>
          </w:divBdr>
        </w:div>
        <w:div w:id="1847136697">
          <w:marLeft w:val="640"/>
          <w:marRight w:val="0"/>
          <w:marTop w:val="0"/>
          <w:marBottom w:val="0"/>
          <w:divBdr>
            <w:top w:val="none" w:sz="0" w:space="0" w:color="auto"/>
            <w:left w:val="none" w:sz="0" w:space="0" w:color="auto"/>
            <w:bottom w:val="none" w:sz="0" w:space="0" w:color="auto"/>
            <w:right w:val="none" w:sz="0" w:space="0" w:color="auto"/>
          </w:divBdr>
        </w:div>
        <w:div w:id="293948139">
          <w:marLeft w:val="640"/>
          <w:marRight w:val="0"/>
          <w:marTop w:val="0"/>
          <w:marBottom w:val="0"/>
          <w:divBdr>
            <w:top w:val="none" w:sz="0" w:space="0" w:color="auto"/>
            <w:left w:val="none" w:sz="0" w:space="0" w:color="auto"/>
            <w:bottom w:val="none" w:sz="0" w:space="0" w:color="auto"/>
            <w:right w:val="none" w:sz="0" w:space="0" w:color="auto"/>
          </w:divBdr>
        </w:div>
        <w:div w:id="947468976">
          <w:marLeft w:val="640"/>
          <w:marRight w:val="0"/>
          <w:marTop w:val="0"/>
          <w:marBottom w:val="0"/>
          <w:divBdr>
            <w:top w:val="none" w:sz="0" w:space="0" w:color="auto"/>
            <w:left w:val="none" w:sz="0" w:space="0" w:color="auto"/>
            <w:bottom w:val="none" w:sz="0" w:space="0" w:color="auto"/>
            <w:right w:val="none" w:sz="0" w:space="0" w:color="auto"/>
          </w:divBdr>
        </w:div>
        <w:div w:id="848372956">
          <w:marLeft w:val="640"/>
          <w:marRight w:val="0"/>
          <w:marTop w:val="0"/>
          <w:marBottom w:val="0"/>
          <w:divBdr>
            <w:top w:val="none" w:sz="0" w:space="0" w:color="auto"/>
            <w:left w:val="none" w:sz="0" w:space="0" w:color="auto"/>
            <w:bottom w:val="none" w:sz="0" w:space="0" w:color="auto"/>
            <w:right w:val="none" w:sz="0" w:space="0" w:color="auto"/>
          </w:divBdr>
        </w:div>
        <w:div w:id="883445121">
          <w:marLeft w:val="640"/>
          <w:marRight w:val="0"/>
          <w:marTop w:val="0"/>
          <w:marBottom w:val="0"/>
          <w:divBdr>
            <w:top w:val="none" w:sz="0" w:space="0" w:color="auto"/>
            <w:left w:val="none" w:sz="0" w:space="0" w:color="auto"/>
            <w:bottom w:val="none" w:sz="0" w:space="0" w:color="auto"/>
            <w:right w:val="none" w:sz="0" w:space="0" w:color="auto"/>
          </w:divBdr>
        </w:div>
        <w:div w:id="1046299412">
          <w:marLeft w:val="640"/>
          <w:marRight w:val="0"/>
          <w:marTop w:val="0"/>
          <w:marBottom w:val="0"/>
          <w:divBdr>
            <w:top w:val="none" w:sz="0" w:space="0" w:color="auto"/>
            <w:left w:val="none" w:sz="0" w:space="0" w:color="auto"/>
            <w:bottom w:val="none" w:sz="0" w:space="0" w:color="auto"/>
            <w:right w:val="none" w:sz="0" w:space="0" w:color="auto"/>
          </w:divBdr>
        </w:div>
        <w:div w:id="1883981181">
          <w:marLeft w:val="640"/>
          <w:marRight w:val="0"/>
          <w:marTop w:val="0"/>
          <w:marBottom w:val="0"/>
          <w:divBdr>
            <w:top w:val="none" w:sz="0" w:space="0" w:color="auto"/>
            <w:left w:val="none" w:sz="0" w:space="0" w:color="auto"/>
            <w:bottom w:val="none" w:sz="0" w:space="0" w:color="auto"/>
            <w:right w:val="none" w:sz="0" w:space="0" w:color="auto"/>
          </w:divBdr>
        </w:div>
        <w:div w:id="477185632">
          <w:marLeft w:val="640"/>
          <w:marRight w:val="0"/>
          <w:marTop w:val="0"/>
          <w:marBottom w:val="0"/>
          <w:divBdr>
            <w:top w:val="none" w:sz="0" w:space="0" w:color="auto"/>
            <w:left w:val="none" w:sz="0" w:space="0" w:color="auto"/>
            <w:bottom w:val="none" w:sz="0" w:space="0" w:color="auto"/>
            <w:right w:val="none" w:sz="0" w:space="0" w:color="auto"/>
          </w:divBdr>
        </w:div>
        <w:div w:id="145826876">
          <w:marLeft w:val="640"/>
          <w:marRight w:val="0"/>
          <w:marTop w:val="0"/>
          <w:marBottom w:val="0"/>
          <w:divBdr>
            <w:top w:val="none" w:sz="0" w:space="0" w:color="auto"/>
            <w:left w:val="none" w:sz="0" w:space="0" w:color="auto"/>
            <w:bottom w:val="none" w:sz="0" w:space="0" w:color="auto"/>
            <w:right w:val="none" w:sz="0" w:space="0" w:color="auto"/>
          </w:divBdr>
        </w:div>
        <w:div w:id="509762850">
          <w:marLeft w:val="640"/>
          <w:marRight w:val="0"/>
          <w:marTop w:val="0"/>
          <w:marBottom w:val="0"/>
          <w:divBdr>
            <w:top w:val="none" w:sz="0" w:space="0" w:color="auto"/>
            <w:left w:val="none" w:sz="0" w:space="0" w:color="auto"/>
            <w:bottom w:val="none" w:sz="0" w:space="0" w:color="auto"/>
            <w:right w:val="none" w:sz="0" w:space="0" w:color="auto"/>
          </w:divBdr>
        </w:div>
        <w:div w:id="38284709">
          <w:marLeft w:val="640"/>
          <w:marRight w:val="0"/>
          <w:marTop w:val="0"/>
          <w:marBottom w:val="0"/>
          <w:divBdr>
            <w:top w:val="none" w:sz="0" w:space="0" w:color="auto"/>
            <w:left w:val="none" w:sz="0" w:space="0" w:color="auto"/>
            <w:bottom w:val="none" w:sz="0" w:space="0" w:color="auto"/>
            <w:right w:val="none" w:sz="0" w:space="0" w:color="auto"/>
          </w:divBdr>
        </w:div>
        <w:div w:id="731121465">
          <w:marLeft w:val="640"/>
          <w:marRight w:val="0"/>
          <w:marTop w:val="0"/>
          <w:marBottom w:val="0"/>
          <w:divBdr>
            <w:top w:val="none" w:sz="0" w:space="0" w:color="auto"/>
            <w:left w:val="none" w:sz="0" w:space="0" w:color="auto"/>
            <w:bottom w:val="none" w:sz="0" w:space="0" w:color="auto"/>
            <w:right w:val="none" w:sz="0" w:space="0" w:color="auto"/>
          </w:divBdr>
        </w:div>
        <w:div w:id="202986143">
          <w:marLeft w:val="640"/>
          <w:marRight w:val="0"/>
          <w:marTop w:val="0"/>
          <w:marBottom w:val="0"/>
          <w:divBdr>
            <w:top w:val="none" w:sz="0" w:space="0" w:color="auto"/>
            <w:left w:val="none" w:sz="0" w:space="0" w:color="auto"/>
            <w:bottom w:val="none" w:sz="0" w:space="0" w:color="auto"/>
            <w:right w:val="none" w:sz="0" w:space="0" w:color="auto"/>
          </w:divBdr>
        </w:div>
        <w:div w:id="1162161244">
          <w:marLeft w:val="640"/>
          <w:marRight w:val="0"/>
          <w:marTop w:val="0"/>
          <w:marBottom w:val="0"/>
          <w:divBdr>
            <w:top w:val="none" w:sz="0" w:space="0" w:color="auto"/>
            <w:left w:val="none" w:sz="0" w:space="0" w:color="auto"/>
            <w:bottom w:val="none" w:sz="0" w:space="0" w:color="auto"/>
            <w:right w:val="none" w:sz="0" w:space="0" w:color="auto"/>
          </w:divBdr>
        </w:div>
        <w:div w:id="588201387">
          <w:marLeft w:val="640"/>
          <w:marRight w:val="0"/>
          <w:marTop w:val="0"/>
          <w:marBottom w:val="0"/>
          <w:divBdr>
            <w:top w:val="none" w:sz="0" w:space="0" w:color="auto"/>
            <w:left w:val="none" w:sz="0" w:space="0" w:color="auto"/>
            <w:bottom w:val="none" w:sz="0" w:space="0" w:color="auto"/>
            <w:right w:val="none" w:sz="0" w:space="0" w:color="auto"/>
          </w:divBdr>
        </w:div>
        <w:div w:id="694310242">
          <w:marLeft w:val="640"/>
          <w:marRight w:val="0"/>
          <w:marTop w:val="0"/>
          <w:marBottom w:val="0"/>
          <w:divBdr>
            <w:top w:val="none" w:sz="0" w:space="0" w:color="auto"/>
            <w:left w:val="none" w:sz="0" w:space="0" w:color="auto"/>
            <w:bottom w:val="none" w:sz="0" w:space="0" w:color="auto"/>
            <w:right w:val="none" w:sz="0" w:space="0" w:color="auto"/>
          </w:divBdr>
        </w:div>
        <w:div w:id="806237371">
          <w:marLeft w:val="640"/>
          <w:marRight w:val="0"/>
          <w:marTop w:val="0"/>
          <w:marBottom w:val="0"/>
          <w:divBdr>
            <w:top w:val="none" w:sz="0" w:space="0" w:color="auto"/>
            <w:left w:val="none" w:sz="0" w:space="0" w:color="auto"/>
            <w:bottom w:val="none" w:sz="0" w:space="0" w:color="auto"/>
            <w:right w:val="none" w:sz="0" w:space="0" w:color="auto"/>
          </w:divBdr>
        </w:div>
        <w:div w:id="590159293">
          <w:marLeft w:val="640"/>
          <w:marRight w:val="0"/>
          <w:marTop w:val="0"/>
          <w:marBottom w:val="0"/>
          <w:divBdr>
            <w:top w:val="none" w:sz="0" w:space="0" w:color="auto"/>
            <w:left w:val="none" w:sz="0" w:space="0" w:color="auto"/>
            <w:bottom w:val="none" w:sz="0" w:space="0" w:color="auto"/>
            <w:right w:val="none" w:sz="0" w:space="0" w:color="auto"/>
          </w:divBdr>
        </w:div>
        <w:div w:id="261764586">
          <w:marLeft w:val="640"/>
          <w:marRight w:val="0"/>
          <w:marTop w:val="0"/>
          <w:marBottom w:val="0"/>
          <w:divBdr>
            <w:top w:val="none" w:sz="0" w:space="0" w:color="auto"/>
            <w:left w:val="none" w:sz="0" w:space="0" w:color="auto"/>
            <w:bottom w:val="none" w:sz="0" w:space="0" w:color="auto"/>
            <w:right w:val="none" w:sz="0" w:space="0" w:color="auto"/>
          </w:divBdr>
        </w:div>
        <w:div w:id="384528156">
          <w:marLeft w:val="640"/>
          <w:marRight w:val="0"/>
          <w:marTop w:val="0"/>
          <w:marBottom w:val="0"/>
          <w:divBdr>
            <w:top w:val="none" w:sz="0" w:space="0" w:color="auto"/>
            <w:left w:val="none" w:sz="0" w:space="0" w:color="auto"/>
            <w:bottom w:val="none" w:sz="0" w:space="0" w:color="auto"/>
            <w:right w:val="none" w:sz="0" w:space="0" w:color="auto"/>
          </w:divBdr>
        </w:div>
        <w:div w:id="2009600522">
          <w:marLeft w:val="640"/>
          <w:marRight w:val="0"/>
          <w:marTop w:val="0"/>
          <w:marBottom w:val="0"/>
          <w:divBdr>
            <w:top w:val="none" w:sz="0" w:space="0" w:color="auto"/>
            <w:left w:val="none" w:sz="0" w:space="0" w:color="auto"/>
            <w:bottom w:val="none" w:sz="0" w:space="0" w:color="auto"/>
            <w:right w:val="none" w:sz="0" w:space="0" w:color="auto"/>
          </w:divBdr>
        </w:div>
        <w:div w:id="213738944">
          <w:marLeft w:val="640"/>
          <w:marRight w:val="0"/>
          <w:marTop w:val="0"/>
          <w:marBottom w:val="0"/>
          <w:divBdr>
            <w:top w:val="none" w:sz="0" w:space="0" w:color="auto"/>
            <w:left w:val="none" w:sz="0" w:space="0" w:color="auto"/>
            <w:bottom w:val="none" w:sz="0" w:space="0" w:color="auto"/>
            <w:right w:val="none" w:sz="0" w:space="0" w:color="auto"/>
          </w:divBdr>
        </w:div>
        <w:div w:id="1890409686">
          <w:marLeft w:val="640"/>
          <w:marRight w:val="0"/>
          <w:marTop w:val="0"/>
          <w:marBottom w:val="0"/>
          <w:divBdr>
            <w:top w:val="none" w:sz="0" w:space="0" w:color="auto"/>
            <w:left w:val="none" w:sz="0" w:space="0" w:color="auto"/>
            <w:bottom w:val="none" w:sz="0" w:space="0" w:color="auto"/>
            <w:right w:val="none" w:sz="0" w:space="0" w:color="auto"/>
          </w:divBdr>
        </w:div>
        <w:div w:id="120272700">
          <w:marLeft w:val="640"/>
          <w:marRight w:val="0"/>
          <w:marTop w:val="0"/>
          <w:marBottom w:val="0"/>
          <w:divBdr>
            <w:top w:val="none" w:sz="0" w:space="0" w:color="auto"/>
            <w:left w:val="none" w:sz="0" w:space="0" w:color="auto"/>
            <w:bottom w:val="none" w:sz="0" w:space="0" w:color="auto"/>
            <w:right w:val="none" w:sz="0" w:space="0" w:color="auto"/>
          </w:divBdr>
        </w:div>
        <w:div w:id="121772337">
          <w:marLeft w:val="640"/>
          <w:marRight w:val="0"/>
          <w:marTop w:val="0"/>
          <w:marBottom w:val="0"/>
          <w:divBdr>
            <w:top w:val="none" w:sz="0" w:space="0" w:color="auto"/>
            <w:left w:val="none" w:sz="0" w:space="0" w:color="auto"/>
            <w:bottom w:val="none" w:sz="0" w:space="0" w:color="auto"/>
            <w:right w:val="none" w:sz="0" w:space="0" w:color="auto"/>
          </w:divBdr>
        </w:div>
        <w:div w:id="771514697">
          <w:marLeft w:val="640"/>
          <w:marRight w:val="0"/>
          <w:marTop w:val="0"/>
          <w:marBottom w:val="0"/>
          <w:divBdr>
            <w:top w:val="none" w:sz="0" w:space="0" w:color="auto"/>
            <w:left w:val="none" w:sz="0" w:space="0" w:color="auto"/>
            <w:bottom w:val="none" w:sz="0" w:space="0" w:color="auto"/>
            <w:right w:val="none" w:sz="0" w:space="0" w:color="auto"/>
          </w:divBdr>
        </w:div>
        <w:div w:id="1429808548">
          <w:marLeft w:val="640"/>
          <w:marRight w:val="0"/>
          <w:marTop w:val="0"/>
          <w:marBottom w:val="0"/>
          <w:divBdr>
            <w:top w:val="none" w:sz="0" w:space="0" w:color="auto"/>
            <w:left w:val="none" w:sz="0" w:space="0" w:color="auto"/>
            <w:bottom w:val="none" w:sz="0" w:space="0" w:color="auto"/>
            <w:right w:val="none" w:sz="0" w:space="0" w:color="auto"/>
          </w:divBdr>
        </w:div>
        <w:div w:id="231351690">
          <w:marLeft w:val="640"/>
          <w:marRight w:val="0"/>
          <w:marTop w:val="0"/>
          <w:marBottom w:val="0"/>
          <w:divBdr>
            <w:top w:val="none" w:sz="0" w:space="0" w:color="auto"/>
            <w:left w:val="none" w:sz="0" w:space="0" w:color="auto"/>
            <w:bottom w:val="none" w:sz="0" w:space="0" w:color="auto"/>
            <w:right w:val="none" w:sz="0" w:space="0" w:color="auto"/>
          </w:divBdr>
        </w:div>
        <w:div w:id="584344263">
          <w:marLeft w:val="640"/>
          <w:marRight w:val="0"/>
          <w:marTop w:val="0"/>
          <w:marBottom w:val="0"/>
          <w:divBdr>
            <w:top w:val="none" w:sz="0" w:space="0" w:color="auto"/>
            <w:left w:val="none" w:sz="0" w:space="0" w:color="auto"/>
            <w:bottom w:val="none" w:sz="0" w:space="0" w:color="auto"/>
            <w:right w:val="none" w:sz="0" w:space="0" w:color="auto"/>
          </w:divBdr>
        </w:div>
        <w:div w:id="595329471">
          <w:marLeft w:val="640"/>
          <w:marRight w:val="0"/>
          <w:marTop w:val="0"/>
          <w:marBottom w:val="0"/>
          <w:divBdr>
            <w:top w:val="none" w:sz="0" w:space="0" w:color="auto"/>
            <w:left w:val="none" w:sz="0" w:space="0" w:color="auto"/>
            <w:bottom w:val="none" w:sz="0" w:space="0" w:color="auto"/>
            <w:right w:val="none" w:sz="0" w:space="0" w:color="auto"/>
          </w:divBdr>
        </w:div>
        <w:div w:id="735320291">
          <w:marLeft w:val="640"/>
          <w:marRight w:val="0"/>
          <w:marTop w:val="0"/>
          <w:marBottom w:val="0"/>
          <w:divBdr>
            <w:top w:val="none" w:sz="0" w:space="0" w:color="auto"/>
            <w:left w:val="none" w:sz="0" w:space="0" w:color="auto"/>
            <w:bottom w:val="none" w:sz="0" w:space="0" w:color="auto"/>
            <w:right w:val="none" w:sz="0" w:space="0" w:color="auto"/>
          </w:divBdr>
        </w:div>
        <w:div w:id="284965976">
          <w:marLeft w:val="640"/>
          <w:marRight w:val="0"/>
          <w:marTop w:val="0"/>
          <w:marBottom w:val="0"/>
          <w:divBdr>
            <w:top w:val="none" w:sz="0" w:space="0" w:color="auto"/>
            <w:left w:val="none" w:sz="0" w:space="0" w:color="auto"/>
            <w:bottom w:val="none" w:sz="0" w:space="0" w:color="auto"/>
            <w:right w:val="none" w:sz="0" w:space="0" w:color="auto"/>
          </w:divBdr>
        </w:div>
      </w:divsChild>
    </w:div>
    <w:div w:id="78068202">
      <w:bodyDiv w:val="1"/>
      <w:marLeft w:val="0"/>
      <w:marRight w:val="0"/>
      <w:marTop w:val="0"/>
      <w:marBottom w:val="0"/>
      <w:divBdr>
        <w:top w:val="none" w:sz="0" w:space="0" w:color="auto"/>
        <w:left w:val="none" w:sz="0" w:space="0" w:color="auto"/>
        <w:bottom w:val="none" w:sz="0" w:space="0" w:color="auto"/>
        <w:right w:val="none" w:sz="0" w:space="0" w:color="auto"/>
      </w:divBdr>
      <w:divsChild>
        <w:div w:id="1394430922">
          <w:marLeft w:val="640"/>
          <w:marRight w:val="0"/>
          <w:marTop w:val="0"/>
          <w:marBottom w:val="0"/>
          <w:divBdr>
            <w:top w:val="none" w:sz="0" w:space="0" w:color="auto"/>
            <w:left w:val="none" w:sz="0" w:space="0" w:color="auto"/>
            <w:bottom w:val="none" w:sz="0" w:space="0" w:color="auto"/>
            <w:right w:val="none" w:sz="0" w:space="0" w:color="auto"/>
          </w:divBdr>
        </w:div>
        <w:div w:id="1611157676">
          <w:marLeft w:val="640"/>
          <w:marRight w:val="0"/>
          <w:marTop w:val="0"/>
          <w:marBottom w:val="0"/>
          <w:divBdr>
            <w:top w:val="none" w:sz="0" w:space="0" w:color="auto"/>
            <w:left w:val="none" w:sz="0" w:space="0" w:color="auto"/>
            <w:bottom w:val="none" w:sz="0" w:space="0" w:color="auto"/>
            <w:right w:val="none" w:sz="0" w:space="0" w:color="auto"/>
          </w:divBdr>
        </w:div>
        <w:div w:id="1129205205">
          <w:marLeft w:val="640"/>
          <w:marRight w:val="0"/>
          <w:marTop w:val="0"/>
          <w:marBottom w:val="0"/>
          <w:divBdr>
            <w:top w:val="none" w:sz="0" w:space="0" w:color="auto"/>
            <w:left w:val="none" w:sz="0" w:space="0" w:color="auto"/>
            <w:bottom w:val="none" w:sz="0" w:space="0" w:color="auto"/>
            <w:right w:val="none" w:sz="0" w:space="0" w:color="auto"/>
          </w:divBdr>
        </w:div>
        <w:div w:id="1177428871">
          <w:marLeft w:val="640"/>
          <w:marRight w:val="0"/>
          <w:marTop w:val="0"/>
          <w:marBottom w:val="0"/>
          <w:divBdr>
            <w:top w:val="none" w:sz="0" w:space="0" w:color="auto"/>
            <w:left w:val="none" w:sz="0" w:space="0" w:color="auto"/>
            <w:bottom w:val="none" w:sz="0" w:space="0" w:color="auto"/>
            <w:right w:val="none" w:sz="0" w:space="0" w:color="auto"/>
          </w:divBdr>
        </w:div>
        <w:div w:id="1586838889">
          <w:marLeft w:val="640"/>
          <w:marRight w:val="0"/>
          <w:marTop w:val="0"/>
          <w:marBottom w:val="0"/>
          <w:divBdr>
            <w:top w:val="none" w:sz="0" w:space="0" w:color="auto"/>
            <w:left w:val="none" w:sz="0" w:space="0" w:color="auto"/>
            <w:bottom w:val="none" w:sz="0" w:space="0" w:color="auto"/>
            <w:right w:val="none" w:sz="0" w:space="0" w:color="auto"/>
          </w:divBdr>
        </w:div>
        <w:div w:id="1378161005">
          <w:marLeft w:val="640"/>
          <w:marRight w:val="0"/>
          <w:marTop w:val="0"/>
          <w:marBottom w:val="0"/>
          <w:divBdr>
            <w:top w:val="none" w:sz="0" w:space="0" w:color="auto"/>
            <w:left w:val="none" w:sz="0" w:space="0" w:color="auto"/>
            <w:bottom w:val="none" w:sz="0" w:space="0" w:color="auto"/>
            <w:right w:val="none" w:sz="0" w:space="0" w:color="auto"/>
          </w:divBdr>
        </w:div>
        <w:div w:id="209809393">
          <w:marLeft w:val="640"/>
          <w:marRight w:val="0"/>
          <w:marTop w:val="0"/>
          <w:marBottom w:val="0"/>
          <w:divBdr>
            <w:top w:val="none" w:sz="0" w:space="0" w:color="auto"/>
            <w:left w:val="none" w:sz="0" w:space="0" w:color="auto"/>
            <w:bottom w:val="none" w:sz="0" w:space="0" w:color="auto"/>
            <w:right w:val="none" w:sz="0" w:space="0" w:color="auto"/>
          </w:divBdr>
        </w:div>
        <w:div w:id="1194344505">
          <w:marLeft w:val="640"/>
          <w:marRight w:val="0"/>
          <w:marTop w:val="0"/>
          <w:marBottom w:val="0"/>
          <w:divBdr>
            <w:top w:val="none" w:sz="0" w:space="0" w:color="auto"/>
            <w:left w:val="none" w:sz="0" w:space="0" w:color="auto"/>
            <w:bottom w:val="none" w:sz="0" w:space="0" w:color="auto"/>
            <w:right w:val="none" w:sz="0" w:space="0" w:color="auto"/>
          </w:divBdr>
        </w:div>
        <w:div w:id="1314793439">
          <w:marLeft w:val="640"/>
          <w:marRight w:val="0"/>
          <w:marTop w:val="0"/>
          <w:marBottom w:val="0"/>
          <w:divBdr>
            <w:top w:val="none" w:sz="0" w:space="0" w:color="auto"/>
            <w:left w:val="none" w:sz="0" w:space="0" w:color="auto"/>
            <w:bottom w:val="none" w:sz="0" w:space="0" w:color="auto"/>
            <w:right w:val="none" w:sz="0" w:space="0" w:color="auto"/>
          </w:divBdr>
        </w:div>
        <w:div w:id="269975098">
          <w:marLeft w:val="640"/>
          <w:marRight w:val="0"/>
          <w:marTop w:val="0"/>
          <w:marBottom w:val="0"/>
          <w:divBdr>
            <w:top w:val="none" w:sz="0" w:space="0" w:color="auto"/>
            <w:left w:val="none" w:sz="0" w:space="0" w:color="auto"/>
            <w:bottom w:val="none" w:sz="0" w:space="0" w:color="auto"/>
            <w:right w:val="none" w:sz="0" w:space="0" w:color="auto"/>
          </w:divBdr>
        </w:div>
        <w:div w:id="1833909594">
          <w:marLeft w:val="640"/>
          <w:marRight w:val="0"/>
          <w:marTop w:val="0"/>
          <w:marBottom w:val="0"/>
          <w:divBdr>
            <w:top w:val="none" w:sz="0" w:space="0" w:color="auto"/>
            <w:left w:val="none" w:sz="0" w:space="0" w:color="auto"/>
            <w:bottom w:val="none" w:sz="0" w:space="0" w:color="auto"/>
            <w:right w:val="none" w:sz="0" w:space="0" w:color="auto"/>
          </w:divBdr>
        </w:div>
        <w:div w:id="1300763174">
          <w:marLeft w:val="640"/>
          <w:marRight w:val="0"/>
          <w:marTop w:val="0"/>
          <w:marBottom w:val="0"/>
          <w:divBdr>
            <w:top w:val="none" w:sz="0" w:space="0" w:color="auto"/>
            <w:left w:val="none" w:sz="0" w:space="0" w:color="auto"/>
            <w:bottom w:val="none" w:sz="0" w:space="0" w:color="auto"/>
            <w:right w:val="none" w:sz="0" w:space="0" w:color="auto"/>
          </w:divBdr>
        </w:div>
        <w:div w:id="800001398">
          <w:marLeft w:val="640"/>
          <w:marRight w:val="0"/>
          <w:marTop w:val="0"/>
          <w:marBottom w:val="0"/>
          <w:divBdr>
            <w:top w:val="none" w:sz="0" w:space="0" w:color="auto"/>
            <w:left w:val="none" w:sz="0" w:space="0" w:color="auto"/>
            <w:bottom w:val="none" w:sz="0" w:space="0" w:color="auto"/>
            <w:right w:val="none" w:sz="0" w:space="0" w:color="auto"/>
          </w:divBdr>
        </w:div>
        <w:div w:id="1731614163">
          <w:marLeft w:val="640"/>
          <w:marRight w:val="0"/>
          <w:marTop w:val="0"/>
          <w:marBottom w:val="0"/>
          <w:divBdr>
            <w:top w:val="none" w:sz="0" w:space="0" w:color="auto"/>
            <w:left w:val="none" w:sz="0" w:space="0" w:color="auto"/>
            <w:bottom w:val="none" w:sz="0" w:space="0" w:color="auto"/>
            <w:right w:val="none" w:sz="0" w:space="0" w:color="auto"/>
          </w:divBdr>
        </w:div>
        <w:div w:id="1955550712">
          <w:marLeft w:val="640"/>
          <w:marRight w:val="0"/>
          <w:marTop w:val="0"/>
          <w:marBottom w:val="0"/>
          <w:divBdr>
            <w:top w:val="none" w:sz="0" w:space="0" w:color="auto"/>
            <w:left w:val="none" w:sz="0" w:space="0" w:color="auto"/>
            <w:bottom w:val="none" w:sz="0" w:space="0" w:color="auto"/>
            <w:right w:val="none" w:sz="0" w:space="0" w:color="auto"/>
          </w:divBdr>
        </w:div>
        <w:div w:id="1608538364">
          <w:marLeft w:val="640"/>
          <w:marRight w:val="0"/>
          <w:marTop w:val="0"/>
          <w:marBottom w:val="0"/>
          <w:divBdr>
            <w:top w:val="none" w:sz="0" w:space="0" w:color="auto"/>
            <w:left w:val="none" w:sz="0" w:space="0" w:color="auto"/>
            <w:bottom w:val="none" w:sz="0" w:space="0" w:color="auto"/>
            <w:right w:val="none" w:sz="0" w:space="0" w:color="auto"/>
          </w:divBdr>
        </w:div>
        <w:div w:id="591665007">
          <w:marLeft w:val="640"/>
          <w:marRight w:val="0"/>
          <w:marTop w:val="0"/>
          <w:marBottom w:val="0"/>
          <w:divBdr>
            <w:top w:val="none" w:sz="0" w:space="0" w:color="auto"/>
            <w:left w:val="none" w:sz="0" w:space="0" w:color="auto"/>
            <w:bottom w:val="none" w:sz="0" w:space="0" w:color="auto"/>
            <w:right w:val="none" w:sz="0" w:space="0" w:color="auto"/>
          </w:divBdr>
        </w:div>
        <w:div w:id="54010900">
          <w:marLeft w:val="640"/>
          <w:marRight w:val="0"/>
          <w:marTop w:val="0"/>
          <w:marBottom w:val="0"/>
          <w:divBdr>
            <w:top w:val="none" w:sz="0" w:space="0" w:color="auto"/>
            <w:left w:val="none" w:sz="0" w:space="0" w:color="auto"/>
            <w:bottom w:val="none" w:sz="0" w:space="0" w:color="auto"/>
            <w:right w:val="none" w:sz="0" w:space="0" w:color="auto"/>
          </w:divBdr>
        </w:div>
        <w:div w:id="45421286">
          <w:marLeft w:val="640"/>
          <w:marRight w:val="0"/>
          <w:marTop w:val="0"/>
          <w:marBottom w:val="0"/>
          <w:divBdr>
            <w:top w:val="none" w:sz="0" w:space="0" w:color="auto"/>
            <w:left w:val="none" w:sz="0" w:space="0" w:color="auto"/>
            <w:bottom w:val="none" w:sz="0" w:space="0" w:color="auto"/>
            <w:right w:val="none" w:sz="0" w:space="0" w:color="auto"/>
          </w:divBdr>
        </w:div>
        <w:div w:id="2017073049">
          <w:marLeft w:val="640"/>
          <w:marRight w:val="0"/>
          <w:marTop w:val="0"/>
          <w:marBottom w:val="0"/>
          <w:divBdr>
            <w:top w:val="none" w:sz="0" w:space="0" w:color="auto"/>
            <w:left w:val="none" w:sz="0" w:space="0" w:color="auto"/>
            <w:bottom w:val="none" w:sz="0" w:space="0" w:color="auto"/>
            <w:right w:val="none" w:sz="0" w:space="0" w:color="auto"/>
          </w:divBdr>
        </w:div>
        <w:div w:id="1565606761">
          <w:marLeft w:val="640"/>
          <w:marRight w:val="0"/>
          <w:marTop w:val="0"/>
          <w:marBottom w:val="0"/>
          <w:divBdr>
            <w:top w:val="none" w:sz="0" w:space="0" w:color="auto"/>
            <w:left w:val="none" w:sz="0" w:space="0" w:color="auto"/>
            <w:bottom w:val="none" w:sz="0" w:space="0" w:color="auto"/>
            <w:right w:val="none" w:sz="0" w:space="0" w:color="auto"/>
          </w:divBdr>
        </w:div>
        <w:div w:id="1570967406">
          <w:marLeft w:val="640"/>
          <w:marRight w:val="0"/>
          <w:marTop w:val="0"/>
          <w:marBottom w:val="0"/>
          <w:divBdr>
            <w:top w:val="none" w:sz="0" w:space="0" w:color="auto"/>
            <w:left w:val="none" w:sz="0" w:space="0" w:color="auto"/>
            <w:bottom w:val="none" w:sz="0" w:space="0" w:color="auto"/>
            <w:right w:val="none" w:sz="0" w:space="0" w:color="auto"/>
          </w:divBdr>
        </w:div>
        <w:div w:id="784739629">
          <w:marLeft w:val="640"/>
          <w:marRight w:val="0"/>
          <w:marTop w:val="0"/>
          <w:marBottom w:val="0"/>
          <w:divBdr>
            <w:top w:val="none" w:sz="0" w:space="0" w:color="auto"/>
            <w:left w:val="none" w:sz="0" w:space="0" w:color="auto"/>
            <w:bottom w:val="none" w:sz="0" w:space="0" w:color="auto"/>
            <w:right w:val="none" w:sz="0" w:space="0" w:color="auto"/>
          </w:divBdr>
        </w:div>
        <w:div w:id="1807698398">
          <w:marLeft w:val="640"/>
          <w:marRight w:val="0"/>
          <w:marTop w:val="0"/>
          <w:marBottom w:val="0"/>
          <w:divBdr>
            <w:top w:val="none" w:sz="0" w:space="0" w:color="auto"/>
            <w:left w:val="none" w:sz="0" w:space="0" w:color="auto"/>
            <w:bottom w:val="none" w:sz="0" w:space="0" w:color="auto"/>
            <w:right w:val="none" w:sz="0" w:space="0" w:color="auto"/>
          </w:divBdr>
        </w:div>
        <w:div w:id="1674797338">
          <w:marLeft w:val="640"/>
          <w:marRight w:val="0"/>
          <w:marTop w:val="0"/>
          <w:marBottom w:val="0"/>
          <w:divBdr>
            <w:top w:val="none" w:sz="0" w:space="0" w:color="auto"/>
            <w:left w:val="none" w:sz="0" w:space="0" w:color="auto"/>
            <w:bottom w:val="none" w:sz="0" w:space="0" w:color="auto"/>
            <w:right w:val="none" w:sz="0" w:space="0" w:color="auto"/>
          </w:divBdr>
        </w:div>
        <w:div w:id="871305244">
          <w:marLeft w:val="640"/>
          <w:marRight w:val="0"/>
          <w:marTop w:val="0"/>
          <w:marBottom w:val="0"/>
          <w:divBdr>
            <w:top w:val="none" w:sz="0" w:space="0" w:color="auto"/>
            <w:left w:val="none" w:sz="0" w:space="0" w:color="auto"/>
            <w:bottom w:val="none" w:sz="0" w:space="0" w:color="auto"/>
            <w:right w:val="none" w:sz="0" w:space="0" w:color="auto"/>
          </w:divBdr>
        </w:div>
        <w:div w:id="994335881">
          <w:marLeft w:val="640"/>
          <w:marRight w:val="0"/>
          <w:marTop w:val="0"/>
          <w:marBottom w:val="0"/>
          <w:divBdr>
            <w:top w:val="none" w:sz="0" w:space="0" w:color="auto"/>
            <w:left w:val="none" w:sz="0" w:space="0" w:color="auto"/>
            <w:bottom w:val="none" w:sz="0" w:space="0" w:color="auto"/>
            <w:right w:val="none" w:sz="0" w:space="0" w:color="auto"/>
          </w:divBdr>
        </w:div>
        <w:div w:id="351761372">
          <w:marLeft w:val="640"/>
          <w:marRight w:val="0"/>
          <w:marTop w:val="0"/>
          <w:marBottom w:val="0"/>
          <w:divBdr>
            <w:top w:val="none" w:sz="0" w:space="0" w:color="auto"/>
            <w:left w:val="none" w:sz="0" w:space="0" w:color="auto"/>
            <w:bottom w:val="none" w:sz="0" w:space="0" w:color="auto"/>
            <w:right w:val="none" w:sz="0" w:space="0" w:color="auto"/>
          </w:divBdr>
        </w:div>
        <w:div w:id="1034959866">
          <w:marLeft w:val="640"/>
          <w:marRight w:val="0"/>
          <w:marTop w:val="0"/>
          <w:marBottom w:val="0"/>
          <w:divBdr>
            <w:top w:val="none" w:sz="0" w:space="0" w:color="auto"/>
            <w:left w:val="none" w:sz="0" w:space="0" w:color="auto"/>
            <w:bottom w:val="none" w:sz="0" w:space="0" w:color="auto"/>
            <w:right w:val="none" w:sz="0" w:space="0" w:color="auto"/>
          </w:divBdr>
        </w:div>
        <w:div w:id="157962845">
          <w:marLeft w:val="640"/>
          <w:marRight w:val="0"/>
          <w:marTop w:val="0"/>
          <w:marBottom w:val="0"/>
          <w:divBdr>
            <w:top w:val="none" w:sz="0" w:space="0" w:color="auto"/>
            <w:left w:val="none" w:sz="0" w:space="0" w:color="auto"/>
            <w:bottom w:val="none" w:sz="0" w:space="0" w:color="auto"/>
            <w:right w:val="none" w:sz="0" w:space="0" w:color="auto"/>
          </w:divBdr>
        </w:div>
        <w:div w:id="1368293312">
          <w:marLeft w:val="640"/>
          <w:marRight w:val="0"/>
          <w:marTop w:val="0"/>
          <w:marBottom w:val="0"/>
          <w:divBdr>
            <w:top w:val="none" w:sz="0" w:space="0" w:color="auto"/>
            <w:left w:val="none" w:sz="0" w:space="0" w:color="auto"/>
            <w:bottom w:val="none" w:sz="0" w:space="0" w:color="auto"/>
            <w:right w:val="none" w:sz="0" w:space="0" w:color="auto"/>
          </w:divBdr>
        </w:div>
        <w:div w:id="1560557344">
          <w:marLeft w:val="640"/>
          <w:marRight w:val="0"/>
          <w:marTop w:val="0"/>
          <w:marBottom w:val="0"/>
          <w:divBdr>
            <w:top w:val="none" w:sz="0" w:space="0" w:color="auto"/>
            <w:left w:val="none" w:sz="0" w:space="0" w:color="auto"/>
            <w:bottom w:val="none" w:sz="0" w:space="0" w:color="auto"/>
            <w:right w:val="none" w:sz="0" w:space="0" w:color="auto"/>
          </w:divBdr>
        </w:div>
        <w:div w:id="912162224">
          <w:marLeft w:val="640"/>
          <w:marRight w:val="0"/>
          <w:marTop w:val="0"/>
          <w:marBottom w:val="0"/>
          <w:divBdr>
            <w:top w:val="none" w:sz="0" w:space="0" w:color="auto"/>
            <w:left w:val="none" w:sz="0" w:space="0" w:color="auto"/>
            <w:bottom w:val="none" w:sz="0" w:space="0" w:color="auto"/>
            <w:right w:val="none" w:sz="0" w:space="0" w:color="auto"/>
          </w:divBdr>
        </w:div>
        <w:div w:id="52509924">
          <w:marLeft w:val="640"/>
          <w:marRight w:val="0"/>
          <w:marTop w:val="0"/>
          <w:marBottom w:val="0"/>
          <w:divBdr>
            <w:top w:val="none" w:sz="0" w:space="0" w:color="auto"/>
            <w:left w:val="none" w:sz="0" w:space="0" w:color="auto"/>
            <w:bottom w:val="none" w:sz="0" w:space="0" w:color="auto"/>
            <w:right w:val="none" w:sz="0" w:space="0" w:color="auto"/>
          </w:divBdr>
        </w:div>
        <w:div w:id="1315112078">
          <w:marLeft w:val="640"/>
          <w:marRight w:val="0"/>
          <w:marTop w:val="0"/>
          <w:marBottom w:val="0"/>
          <w:divBdr>
            <w:top w:val="none" w:sz="0" w:space="0" w:color="auto"/>
            <w:left w:val="none" w:sz="0" w:space="0" w:color="auto"/>
            <w:bottom w:val="none" w:sz="0" w:space="0" w:color="auto"/>
            <w:right w:val="none" w:sz="0" w:space="0" w:color="auto"/>
          </w:divBdr>
        </w:div>
        <w:div w:id="1317152701">
          <w:marLeft w:val="640"/>
          <w:marRight w:val="0"/>
          <w:marTop w:val="0"/>
          <w:marBottom w:val="0"/>
          <w:divBdr>
            <w:top w:val="none" w:sz="0" w:space="0" w:color="auto"/>
            <w:left w:val="none" w:sz="0" w:space="0" w:color="auto"/>
            <w:bottom w:val="none" w:sz="0" w:space="0" w:color="auto"/>
            <w:right w:val="none" w:sz="0" w:space="0" w:color="auto"/>
          </w:divBdr>
        </w:div>
        <w:div w:id="1246576701">
          <w:marLeft w:val="640"/>
          <w:marRight w:val="0"/>
          <w:marTop w:val="0"/>
          <w:marBottom w:val="0"/>
          <w:divBdr>
            <w:top w:val="none" w:sz="0" w:space="0" w:color="auto"/>
            <w:left w:val="none" w:sz="0" w:space="0" w:color="auto"/>
            <w:bottom w:val="none" w:sz="0" w:space="0" w:color="auto"/>
            <w:right w:val="none" w:sz="0" w:space="0" w:color="auto"/>
          </w:divBdr>
        </w:div>
        <w:div w:id="2015187455">
          <w:marLeft w:val="640"/>
          <w:marRight w:val="0"/>
          <w:marTop w:val="0"/>
          <w:marBottom w:val="0"/>
          <w:divBdr>
            <w:top w:val="none" w:sz="0" w:space="0" w:color="auto"/>
            <w:left w:val="none" w:sz="0" w:space="0" w:color="auto"/>
            <w:bottom w:val="none" w:sz="0" w:space="0" w:color="auto"/>
            <w:right w:val="none" w:sz="0" w:space="0" w:color="auto"/>
          </w:divBdr>
        </w:div>
        <w:div w:id="2118211506">
          <w:marLeft w:val="640"/>
          <w:marRight w:val="0"/>
          <w:marTop w:val="0"/>
          <w:marBottom w:val="0"/>
          <w:divBdr>
            <w:top w:val="none" w:sz="0" w:space="0" w:color="auto"/>
            <w:left w:val="none" w:sz="0" w:space="0" w:color="auto"/>
            <w:bottom w:val="none" w:sz="0" w:space="0" w:color="auto"/>
            <w:right w:val="none" w:sz="0" w:space="0" w:color="auto"/>
          </w:divBdr>
        </w:div>
        <w:div w:id="1719472877">
          <w:marLeft w:val="640"/>
          <w:marRight w:val="0"/>
          <w:marTop w:val="0"/>
          <w:marBottom w:val="0"/>
          <w:divBdr>
            <w:top w:val="none" w:sz="0" w:space="0" w:color="auto"/>
            <w:left w:val="none" w:sz="0" w:space="0" w:color="auto"/>
            <w:bottom w:val="none" w:sz="0" w:space="0" w:color="auto"/>
            <w:right w:val="none" w:sz="0" w:space="0" w:color="auto"/>
          </w:divBdr>
        </w:div>
        <w:div w:id="1758793943">
          <w:marLeft w:val="640"/>
          <w:marRight w:val="0"/>
          <w:marTop w:val="0"/>
          <w:marBottom w:val="0"/>
          <w:divBdr>
            <w:top w:val="none" w:sz="0" w:space="0" w:color="auto"/>
            <w:left w:val="none" w:sz="0" w:space="0" w:color="auto"/>
            <w:bottom w:val="none" w:sz="0" w:space="0" w:color="auto"/>
            <w:right w:val="none" w:sz="0" w:space="0" w:color="auto"/>
          </w:divBdr>
        </w:div>
        <w:div w:id="1244343026">
          <w:marLeft w:val="640"/>
          <w:marRight w:val="0"/>
          <w:marTop w:val="0"/>
          <w:marBottom w:val="0"/>
          <w:divBdr>
            <w:top w:val="none" w:sz="0" w:space="0" w:color="auto"/>
            <w:left w:val="none" w:sz="0" w:space="0" w:color="auto"/>
            <w:bottom w:val="none" w:sz="0" w:space="0" w:color="auto"/>
            <w:right w:val="none" w:sz="0" w:space="0" w:color="auto"/>
          </w:divBdr>
        </w:div>
        <w:div w:id="1789280490">
          <w:marLeft w:val="640"/>
          <w:marRight w:val="0"/>
          <w:marTop w:val="0"/>
          <w:marBottom w:val="0"/>
          <w:divBdr>
            <w:top w:val="none" w:sz="0" w:space="0" w:color="auto"/>
            <w:left w:val="none" w:sz="0" w:space="0" w:color="auto"/>
            <w:bottom w:val="none" w:sz="0" w:space="0" w:color="auto"/>
            <w:right w:val="none" w:sz="0" w:space="0" w:color="auto"/>
          </w:divBdr>
        </w:div>
      </w:divsChild>
    </w:div>
    <w:div w:id="79521979">
      <w:bodyDiv w:val="1"/>
      <w:marLeft w:val="0"/>
      <w:marRight w:val="0"/>
      <w:marTop w:val="0"/>
      <w:marBottom w:val="0"/>
      <w:divBdr>
        <w:top w:val="none" w:sz="0" w:space="0" w:color="auto"/>
        <w:left w:val="none" w:sz="0" w:space="0" w:color="auto"/>
        <w:bottom w:val="none" w:sz="0" w:space="0" w:color="auto"/>
        <w:right w:val="none" w:sz="0" w:space="0" w:color="auto"/>
      </w:divBdr>
      <w:divsChild>
        <w:div w:id="912737859">
          <w:marLeft w:val="640"/>
          <w:marRight w:val="0"/>
          <w:marTop w:val="0"/>
          <w:marBottom w:val="0"/>
          <w:divBdr>
            <w:top w:val="none" w:sz="0" w:space="0" w:color="auto"/>
            <w:left w:val="none" w:sz="0" w:space="0" w:color="auto"/>
            <w:bottom w:val="none" w:sz="0" w:space="0" w:color="auto"/>
            <w:right w:val="none" w:sz="0" w:space="0" w:color="auto"/>
          </w:divBdr>
        </w:div>
        <w:div w:id="1856849017">
          <w:marLeft w:val="640"/>
          <w:marRight w:val="0"/>
          <w:marTop w:val="0"/>
          <w:marBottom w:val="0"/>
          <w:divBdr>
            <w:top w:val="none" w:sz="0" w:space="0" w:color="auto"/>
            <w:left w:val="none" w:sz="0" w:space="0" w:color="auto"/>
            <w:bottom w:val="none" w:sz="0" w:space="0" w:color="auto"/>
            <w:right w:val="none" w:sz="0" w:space="0" w:color="auto"/>
          </w:divBdr>
        </w:div>
        <w:div w:id="531920003">
          <w:marLeft w:val="640"/>
          <w:marRight w:val="0"/>
          <w:marTop w:val="0"/>
          <w:marBottom w:val="0"/>
          <w:divBdr>
            <w:top w:val="none" w:sz="0" w:space="0" w:color="auto"/>
            <w:left w:val="none" w:sz="0" w:space="0" w:color="auto"/>
            <w:bottom w:val="none" w:sz="0" w:space="0" w:color="auto"/>
            <w:right w:val="none" w:sz="0" w:space="0" w:color="auto"/>
          </w:divBdr>
        </w:div>
        <w:div w:id="445276262">
          <w:marLeft w:val="640"/>
          <w:marRight w:val="0"/>
          <w:marTop w:val="0"/>
          <w:marBottom w:val="0"/>
          <w:divBdr>
            <w:top w:val="none" w:sz="0" w:space="0" w:color="auto"/>
            <w:left w:val="none" w:sz="0" w:space="0" w:color="auto"/>
            <w:bottom w:val="none" w:sz="0" w:space="0" w:color="auto"/>
            <w:right w:val="none" w:sz="0" w:space="0" w:color="auto"/>
          </w:divBdr>
        </w:div>
        <w:div w:id="986855258">
          <w:marLeft w:val="640"/>
          <w:marRight w:val="0"/>
          <w:marTop w:val="0"/>
          <w:marBottom w:val="0"/>
          <w:divBdr>
            <w:top w:val="none" w:sz="0" w:space="0" w:color="auto"/>
            <w:left w:val="none" w:sz="0" w:space="0" w:color="auto"/>
            <w:bottom w:val="none" w:sz="0" w:space="0" w:color="auto"/>
            <w:right w:val="none" w:sz="0" w:space="0" w:color="auto"/>
          </w:divBdr>
        </w:div>
        <w:div w:id="44918487">
          <w:marLeft w:val="640"/>
          <w:marRight w:val="0"/>
          <w:marTop w:val="0"/>
          <w:marBottom w:val="0"/>
          <w:divBdr>
            <w:top w:val="none" w:sz="0" w:space="0" w:color="auto"/>
            <w:left w:val="none" w:sz="0" w:space="0" w:color="auto"/>
            <w:bottom w:val="none" w:sz="0" w:space="0" w:color="auto"/>
            <w:right w:val="none" w:sz="0" w:space="0" w:color="auto"/>
          </w:divBdr>
        </w:div>
        <w:div w:id="357776098">
          <w:marLeft w:val="640"/>
          <w:marRight w:val="0"/>
          <w:marTop w:val="0"/>
          <w:marBottom w:val="0"/>
          <w:divBdr>
            <w:top w:val="none" w:sz="0" w:space="0" w:color="auto"/>
            <w:left w:val="none" w:sz="0" w:space="0" w:color="auto"/>
            <w:bottom w:val="none" w:sz="0" w:space="0" w:color="auto"/>
            <w:right w:val="none" w:sz="0" w:space="0" w:color="auto"/>
          </w:divBdr>
        </w:div>
        <w:div w:id="1263883040">
          <w:marLeft w:val="640"/>
          <w:marRight w:val="0"/>
          <w:marTop w:val="0"/>
          <w:marBottom w:val="0"/>
          <w:divBdr>
            <w:top w:val="none" w:sz="0" w:space="0" w:color="auto"/>
            <w:left w:val="none" w:sz="0" w:space="0" w:color="auto"/>
            <w:bottom w:val="none" w:sz="0" w:space="0" w:color="auto"/>
            <w:right w:val="none" w:sz="0" w:space="0" w:color="auto"/>
          </w:divBdr>
        </w:div>
        <w:div w:id="1842356121">
          <w:marLeft w:val="640"/>
          <w:marRight w:val="0"/>
          <w:marTop w:val="0"/>
          <w:marBottom w:val="0"/>
          <w:divBdr>
            <w:top w:val="none" w:sz="0" w:space="0" w:color="auto"/>
            <w:left w:val="none" w:sz="0" w:space="0" w:color="auto"/>
            <w:bottom w:val="none" w:sz="0" w:space="0" w:color="auto"/>
            <w:right w:val="none" w:sz="0" w:space="0" w:color="auto"/>
          </w:divBdr>
        </w:div>
        <w:div w:id="557471454">
          <w:marLeft w:val="640"/>
          <w:marRight w:val="0"/>
          <w:marTop w:val="0"/>
          <w:marBottom w:val="0"/>
          <w:divBdr>
            <w:top w:val="none" w:sz="0" w:space="0" w:color="auto"/>
            <w:left w:val="none" w:sz="0" w:space="0" w:color="auto"/>
            <w:bottom w:val="none" w:sz="0" w:space="0" w:color="auto"/>
            <w:right w:val="none" w:sz="0" w:space="0" w:color="auto"/>
          </w:divBdr>
        </w:div>
        <w:div w:id="785003893">
          <w:marLeft w:val="640"/>
          <w:marRight w:val="0"/>
          <w:marTop w:val="0"/>
          <w:marBottom w:val="0"/>
          <w:divBdr>
            <w:top w:val="none" w:sz="0" w:space="0" w:color="auto"/>
            <w:left w:val="none" w:sz="0" w:space="0" w:color="auto"/>
            <w:bottom w:val="none" w:sz="0" w:space="0" w:color="auto"/>
            <w:right w:val="none" w:sz="0" w:space="0" w:color="auto"/>
          </w:divBdr>
        </w:div>
        <w:div w:id="1246454888">
          <w:marLeft w:val="640"/>
          <w:marRight w:val="0"/>
          <w:marTop w:val="0"/>
          <w:marBottom w:val="0"/>
          <w:divBdr>
            <w:top w:val="none" w:sz="0" w:space="0" w:color="auto"/>
            <w:left w:val="none" w:sz="0" w:space="0" w:color="auto"/>
            <w:bottom w:val="none" w:sz="0" w:space="0" w:color="auto"/>
            <w:right w:val="none" w:sz="0" w:space="0" w:color="auto"/>
          </w:divBdr>
        </w:div>
        <w:div w:id="1447970064">
          <w:marLeft w:val="640"/>
          <w:marRight w:val="0"/>
          <w:marTop w:val="0"/>
          <w:marBottom w:val="0"/>
          <w:divBdr>
            <w:top w:val="none" w:sz="0" w:space="0" w:color="auto"/>
            <w:left w:val="none" w:sz="0" w:space="0" w:color="auto"/>
            <w:bottom w:val="none" w:sz="0" w:space="0" w:color="auto"/>
            <w:right w:val="none" w:sz="0" w:space="0" w:color="auto"/>
          </w:divBdr>
        </w:div>
        <w:div w:id="562568889">
          <w:marLeft w:val="640"/>
          <w:marRight w:val="0"/>
          <w:marTop w:val="0"/>
          <w:marBottom w:val="0"/>
          <w:divBdr>
            <w:top w:val="none" w:sz="0" w:space="0" w:color="auto"/>
            <w:left w:val="none" w:sz="0" w:space="0" w:color="auto"/>
            <w:bottom w:val="none" w:sz="0" w:space="0" w:color="auto"/>
            <w:right w:val="none" w:sz="0" w:space="0" w:color="auto"/>
          </w:divBdr>
        </w:div>
        <w:div w:id="596449679">
          <w:marLeft w:val="640"/>
          <w:marRight w:val="0"/>
          <w:marTop w:val="0"/>
          <w:marBottom w:val="0"/>
          <w:divBdr>
            <w:top w:val="none" w:sz="0" w:space="0" w:color="auto"/>
            <w:left w:val="none" w:sz="0" w:space="0" w:color="auto"/>
            <w:bottom w:val="none" w:sz="0" w:space="0" w:color="auto"/>
            <w:right w:val="none" w:sz="0" w:space="0" w:color="auto"/>
          </w:divBdr>
        </w:div>
        <w:div w:id="315382034">
          <w:marLeft w:val="640"/>
          <w:marRight w:val="0"/>
          <w:marTop w:val="0"/>
          <w:marBottom w:val="0"/>
          <w:divBdr>
            <w:top w:val="none" w:sz="0" w:space="0" w:color="auto"/>
            <w:left w:val="none" w:sz="0" w:space="0" w:color="auto"/>
            <w:bottom w:val="none" w:sz="0" w:space="0" w:color="auto"/>
            <w:right w:val="none" w:sz="0" w:space="0" w:color="auto"/>
          </w:divBdr>
        </w:div>
        <w:div w:id="814569581">
          <w:marLeft w:val="640"/>
          <w:marRight w:val="0"/>
          <w:marTop w:val="0"/>
          <w:marBottom w:val="0"/>
          <w:divBdr>
            <w:top w:val="none" w:sz="0" w:space="0" w:color="auto"/>
            <w:left w:val="none" w:sz="0" w:space="0" w:color="auto"/>
            <w:bottom w:val="none" w:sz="0" w:space="0" w:color="auto"/>
            <w:right w:val="none" w:sz="0" w:space="0" w:color="auto"/>
          </w:divBdr>
        </w:div>
        <w:div w:id="242571520">
          <w:marLeft w:val="640"/>
          <w:marRight w:val="0"/>
          <w:marTop w:val="0"/>
          <w:marBottom w:val="0"/>
          <w:divBdr>
            <w:top w:val="none" w:sz="0" w:space="0" w:color="auto"/>
            <w:left w:val="none" w:sz="0" w:space="0" w:color="auto"/>
            <w:bottom w:val="none" w:sz="0" w:space="0" w:color="auto"/>
            <w:right w:val="none" w:sz="0" w:space="0" w:color="auto"/>
          </w:divBdr>
        </w:div>
        <w:div w:id="939608429">
          <w:marLeft w:val="640"/>
          <w:marRight w:val="0"/>
          <w:marTop w:val="0"/>
          <w:marBottom w:val="0"/>
          <w:divBdr>
            <w:top w:val="none" w:sz="0" w:space="0" w:color="auto"/>
            <w:left w:val="none" w:sz="0" w:space="0" w:color="auto"/>
            <w:bottom w:val="none" w:sz="0" w:space="0" w:color="auto"/>
            <w:right w:val="none" w:sz="0" w:space="0" w:color="auto"/>
          </w:divBdr>
        </w:div>
        <w:div w:id="1236092480">
          <w:marLeft w:val="640"/>
          <w:marRight w:val="0"/>
          <w:marTop w:val="0"/>
          <w:marBottom w:val="0"/>
          <w:divBdr>
            <w:top w:val="none" w:sz="0" w:space="0" w:color="auto"/>
            <w:left w:val="none" w:sz="0" w:space="0" w:color="auto"/>
            <w:bottom w:val="none" w:sz="0" w:space="0" w:color="auto"/>
            <w:right w:val="none" w:sz="0" w:space="0" w:color="auto"/>
          </w:divBdr>
        </w:div>
        <w:div w:id="299237748">
          <w:marLeft w:val="640"/>
          <w:marRight w:val="0"/>
          <w:marTop w:val="0"/>
          <w:marBottom w:val="0"/>
          <w:divBdr>
            <w:top w:val="none" w:sz="0" w:space="0" w:color="auto"/>
            <w:left w:val="none" w:sz="0" w:space="0" w:color="auto"/>
            <w:bottom w:val="none" w:sz="0" w:space="0" w:color="auto"/>
            <w:right w:val="none" w:sz="0" w:space="0" w:color="auto"/>
          </w:divBdr>
        </w:div>
        <w:div w:id="1047027525">
          <w:marLeft w:val="640"/>
          <w:marRight w:val="0"/>
          <w:marTop w:val="0"/>
          <w:marBottom w:val="0"/>
          <w:divBdr>
            <w:top w:val="none" w:sz="0" w:space="0" w:color="auto"/>
            <w:left w:val="none" w:sz="0" w:space="0" w:color="auto"/>
            <w:bottom w:val="none" w:sz="0" w:space="0" w:color="auto"/>
            <w:right w:val="none" w:sz="0" w:space="0" w:color="auto"/>
          </w:divBdr>
        </w:div>
        <w:div w:id="1831628994">
          <w:marLeft w:val="640"/>
          <w:marRight w:val="0"/>
          <w:marTop w:val="0"/>
          <w:marBottom w:val="0"/>
          <w:divBdr>
            <w:top w:val="none" w:sz="0" w:space="0" w:color="auto"/>
            <w:left w:val="none" w:sz="0" w:space="0" w:color="auto"/>
            <w:bottom w:val="none" w:sz="0" w:space="0" w:color="auto"/>
            <w:right w:val="none" w:sz="0" w:space="0" w:color="auto"/>
          </w:divBdr>
        </w:div>
        <w:div w:id="1946764130">
          <w:marLeft w:val="640"/>
          <w:marRight w:val="0"/>
          <w:marTop w:val="0"/>
          <w:marBottom w:val="0"/>
          <w:divBdr>
            <w:top w:val="none" w:sz="0" w:space="0" w:color="auto"/>
            <w:left w:val="none" w:sz="0" w:space="0" w:color="auto"/>
            <w:bottom w:val="none" w:sz="0" w:space="0" w:color="auto"/>
            <w:right w:val="none" w:sz="0" w:space="0" w:color="auto"/>
          </w:divBdr>
        </w:div>
        <w:div w:id="1479110555">
          <w:marLeft w:val="640"/>
          <w:marRight w:val="0"/>
          <w:marTop w:val="0"/>
          <w:marBottom w:val="0"/>
          <w:divBdr>
            <w:top w:val="none" w:sz="0" w:space="0" w:color="auto"/>
            <w:left w:val="none" w:sz="0" w:space="0" w:color="auto"/>
            <w:bottom w:val="none" w:sz="0" w:space="0" w:color="auto"/>
            <w:right w:val="none" w:sz="0" w:space="0" w:color="auto"/>
          </w:divBdr>
        </w:div>
        <w:div w:id="901793711">
          <w:marLeft w:val="640"/>
          <w:marRight w:val="0"/>
          <w:marTop w:val="0"/>
          <w:marBottom w:val="0"/>
          <w:divBdr>
            <w:top w:val="none" w:sz="0" w:space="0" w:color="auto"/>
            <w:left w:val="none" w:sz="0" w:space="0" w:color="auto"/>
            <w:bottom w:val="none" w:sz="0" w:space="0" w:color="auto"/>
            <w:right w:val="none" w:sz="0" w:space="0" w:color="auto"/>
          </w:divBdr>
        </w:div>
        <w:div w:id="173618917">
          <w:marLeft w:val="640"/>
          <w:marRight w:val="0"/>
          <w:marTop w:val="0"/>
          <w:marBottom w:val="0"/>
          <w:divBdr>
            <w:top w:val="none" w:sz="0" w:space="0" w:color="auto"/>
            <w:left w:val="none" w:sz="0" w:space="0" w:color="auto"/>
            <w:bottom w:val="none" w:sz="0" w:space="0" w:color="auto"/>
            <w:right w:val="none" w:sz="0" w:space="0" w:color="auto"/>
          </w:divBdr>
        </w:div>
        <w:div w:id="135340607">
          <w:marLeft w:val="640"/>
          <w:marRight w:val="0"/>
          <w:marTop w:val="0"/>
          <w:marBottom w:val="0"/>
          <w:divBdr>
            <w:top w:val="none" w:sz="0" w:space="0" w:color="auto"/>
            <w:left w:val="none" w:sz="0" w:space="0" w:color="auto"/>
            <w:bottom w:val="none" w:sz="0" w:space="0" w:color="auto"/>
            <w:right w:val="none" w:sz="0" w:space="0" w:color="auto"/>
          </w:divBdr>
        </w:div>
        <w:div w:id="1854805218">
          <w:marLeft w:val="640"/>
          <w:marRight w:val="0"/>
          <w:marTop w:val="0"/>
          <w:marBottom w:val="0"/>
          <w:divBdr>
            <w:top w:val="none" w:sz="0" w:space="0" w:color="auto"/>
            <w:left w:val="none" w:sz="0" w:space="0" w:color="auto"/>
            <w:bottom w:val="none" w:sz="0" w:space="0" w:color="auto"/>
            <w:right w:val="none" w:sz="0" w:space="0" w:color="auto"/>
          </w:divBdr>
        </w:div>
        <w:div w:id="1307274365">
          <w:marLeft w:val="640"/>
          <w:marRight w:val="0"/>
          <w:marTop w:val="0"/>
          <w:marBottom w:val="0"/>
          <w:divBdr>
            <w:top w:val="none" w:sz="0" w:space="0" w:color="auto"/>
            <w:left w:val="none" w:sz="0" w:space="0" w:color="auto"/>
            <w:bottom w:val="none" w:sz="0" w:space="0" w:color="auto"/>
            <w:right w:val="none" w:sz="0" w:space="0" w:color="auto"/>
          </w:divBdr>
        </w:div>
        <w:div w:id="448865058">
          <w:marLeft w:val="640"/>
          <w:marRight w:val="0"/>
          <w:marTop w:val="0"/>
          <w:marBottom w:val="0"/>
          <w:divBdr>
            <w:top w:val="none" w:sz="0" w:space="0" w:color="auto"/>
            <w:left w:val="none" w:sz="0" w:space="0" w:color="auto"/>
            <w:bottom w:val="none" w:sz="0" w:space="0" w:color="auto"/>
            <w:right w:val="none" w:sz="0" w:space="0" w:color="auto"/>
          </w:divBdr>
        </w:div>
        <w:div w:id="334039302">
          <w:marLeft w:val="640"/>
          <w:marRight w:val="0"/>
          <w:marTop w:val="0"/>
          <w:marBottom w:val="0"/>
          <w:divBdr>
            <w:top w:val="none" w:sz="0" w:space="0" w:color="auto"/>
            <w:left w:val="none" w:sz="0" w:space="0" w:color="auto"/>
            <w:bottom w:val="none" w:sz="0" w:space="0" w:color="auto"/>
            <w:right w:val="none" w:sz="0" w:space="0" w:color="auto"/>
          </w:divBdr>
        </w:div>
        <w:div w:id="2098165498">
          <w:marLeft w:val="640"/>
          <w:marRight w:val="0"/>
          <w:marTop w:val="0"/>
          <w:marBottom w:val="0"/>
          <w:divBdr>
            <w:top w:val="none" w:sz="0" w:space="0" w:color="auto"/>
            <w:left w:val="none" w:sz="0" w:space="0" w:color="auto"/>
            <w:bottom w:val="none" w:sz="0" w:space="0" w:color="auto"/>
            <w:right w:val="none" w:sz="0" w:space="0" w:color="auto"/>
          </w:divBdr>
        </w:div>
        <w:div w:id="97531064">
          <w:marLeft w:val="640"/>
          <w:marRight w:val="0"/>
          <w:marTop w:val="0"/>
          <w:marBottom w:val="0"/>
          <w:divBdr>
            <w:top w:val="none" w:sz="0" w:space="0" w:color="auto"/>
            <w:left w:val="none" w:sz="0" w:space="0" w:color="auto"/>
            <w:bottom w:val="none" w:sz="0" w:space="0" w:color="auto"/>
            <w:right w:val="none" w:sz="0" w:space="0" w:color="auto"/>
          </w:divBdr>
        </w:div>
        <w:div w:id="1251038241">
          <w:marLeft w:val="640"/>
          <w:marRight w:val="0"/>
          <w:marTop w:val="0"/>
          <w:marBottom w:val="0"/>
          <w:divBdr>
            <w:top w:val="none" w:sz="0" w:space="0" w:color="auto"/>
            <w:left w:val="none" w:sz="0" w:space="0" w:color="auto"/>
            <w:bottom w:val="none" w:sz="0" w:space="0" w:color="auto"/>
            <w:right w:val="none" w:sz="0" w:space="0" w:color="auto"/>
          </w:divBdr>
        </w:div>
        <w:div w:id="868448593">
          <w:marLeft w:val="640"/>
          <w:marRight w:val="0"/>
          <w:marTop w:val="0"/>
          <w:marBottom w:val="0"/>
          <w:divBdr>
            <w:top w:val="none" w:sz="0" w:space="0" w:color="auto"/>
            <w:left w:val="none" w:sz="0" w:space="0" w:color="auto"/>
            <w:bottom w:val="none" w:sz="0" w:space="0" w:color="auto"/>
            <w:right w:val="none" w:sz="0" w:space="0" w:color="auto"/>
          </w:divBdr>
        </w:div>
        <w:div w:id="429358418">
          <w:marLeft w:val="640"/>
          <w:marRight w:val="0"/>
          <w:marTop w:val="0"/>
          <w:marBottom w:val="0"/>
          <w:divBdr>
            <w:top w:val="none" w:sz="0" w:space="0" w:color="auto"/>
            <w:left w:val="none" w:sz="0" w:space="0" w:color="auto"/>
            <w:bottom w:val="none" w:sz="0" w:space="0" w:color="auto"/>
            <w:right w:val="none" w:sz="0" w:space="0" w:color="auto"/>
          </w:divBdr>
        </w:div>
        <w:div w:id="1308785481">
          <w:marLeft w:val="640"/>
          <w:marRight w:val="0"/>
          <w:marTop w:val="0"/>
          <w:marBottom w:val="0"/>
          <w:divBdr>
            <w:top w:val="none" w:sz="0" w:space="0" w:color="auto"/>
            <w:left w:val="none" w:sz="0" w:space="0" w:color="auto"/>
            <w:bottom w:val="none" w:sz="0" w:space="0" w:color="auto"/>
            <w:right w:val="none" w:sz="0" w:space="0" w:color="auto"/>
          </w:divBdr>
        </w:div>
        <w:div w:id="696585680">
          <w:marLeft w:val="640"/>
          <w:marRight w:val="0"/>
          <w:marTop w:val="0"/>
          <w:marBottom w:val="0"/>
          <w:divBdr>
            <w:top w:val="none" w:sz="0" w:space="0" w:color="auto"/>
            <w:left w:val="none" w:sz="0" w:space="0" w:color="auto"/>
            <w:bottom w:val="none" w:sz="0" w:space="0" w:color="auto"/>
            <w:right w:val="none" w:sz="0" w:space="0" w:color="auto"/>
          </w:divBdr>
        </w:div>
        <w:div w:id="311064317">
          <w:marLeft w:val="640"/>
          <w:marRight w:val="0"/>
          <w:marTop w:val="0"/>
          <w:marBottom w:val="0"/>
          <w:divBdr>
            <w:top w:val="none" w:sz="0" w:space="0" w:color="auto"/>
            <w:left w:val="none" w:sz="0" w:space="0" w:color="auto"/>
            <w:bottom w:val="none" w:sz="0" w:space="0" w:color="auto"/>
            <w:right w:val="none" w:sz="0" w:space="0" w:color="auto"/>
          </w:divBdr>
        </w:div>
        <w:div w:id="562181098">
          <w:marLeft w:val="640"/>
          <w:marRight w:val="0"/>
          <w:marTop w:val="0"/>
          <w:marBottom w:val="0"/>
          <w:divBdr>
            <w:top w:val="none" w:sz="0" w:space="0" w:color="auto"/>
            <w:left w:val="none" w:sz="0" w:space="0" w:color="auto"/>
            <w:bottom w:val="none" w:sz="0" w:space="0" w:color="auto"/>
            <w:right w:val="none" w:sz="0" w:space="0" w:color="auto"/>
          </w:divBdr>
        </w:div>
        <w:div w:id="2000576188">
          <w:marLeft w:val="640"/>
          <w:marRight w:val="0"/>
          <w:marTop w:val="0"/>
          <w:marBottom w:val="0"/>
          <w:divBdr>
            <w:top w:val="none" w:sz="0" w:space="0" w:color="auto"/>
            <w:left w:val="none" w:sz="0" w:space="0" w:color="auto"/>
            <w:bottom w:val="none" w:sz="0" w:space="0" w:color="auto"/>
            <w:right w:val="none" w:sz="0" w:space="0" w:color="auto"/>
          </w:divBdr>
        </w:div>
        <w:div w:id="1660844687">
          <w:marLeft w:val="640"/>
          <w:marRight w:val="0"/>
          <w:marTop w:val="0"/>
          <w:marBottom w:val="0"/>
          <w:divBdr>
            <w:top w:val="none" w:sz="0" w:space="0" w:color="auto"/>
            <w:left w:val="none" w:sz="0" w:space="0" w:color="auto"/>
            <w:bottom w:val="none" w:sz="0" w:space="0" w:color="auto"/>
            <w:right w:val="none" w:sz="0" w:space="0" w:color="auto"/>
          </w:divBdr>
        </w:div>
      </w:divsChild>
    </w:div>
    <w:div w:id="81143089">
      <w:bodyDiv w:val="1"/>
      <w:marLeft w:val="0"/>
      <w:marRight w:val="0"/>
      <w:marTop w:val="0"/>
      <w:marBottom w:val="0"/>
      <w:divBdr>
        <w:top w:val="none" w:sz="0" w:space="0" w:color="auto"/>
        <w:left w:val="none" w:sz="0" w:space="0" w:color="auto"/>
        <w:bottom w:val="none" w:sz="0" w:space="0" w:color="auto"/>
        <w:right w:val="none" w:sz="0" w:space="0" w:color="auto"/>
      </w:divBdr>
      <w:divsChild>
        <w:div w:id="1472595708">
          <w:marLeft w:val="640"/>
          <w:marRight w:val="0"/>
          <w:marTop w:val="0"/>
          <w:marBottom w:val="0"/>
          <w:divBdr>
            <w:top w:val="none" w:sz="0" w:space="0" w:color="auto"/>
            <w:left w:val="none" w:sz="0" w:space="0" w:color="auto"/>
            <w:bottom w:val="none" w:sz="0" w:space="0" w:color="auto"/>
            <w:right w:val="none" w:sz="0" w:space="0" w:color="auto"/>
          </w:divBdr>
        </w:div>
        <w:div w:id="845093902">
          <w:marLeft w:val="640"/>
          <w:marRight w:val="0"/>
          <w:marTop w:val="0"/>
          <w:marBottom w:val="0"/>
          <w:divBdr>
            <w:top w:val="none" w:sz="0" w:space="0" w:color="auto"/>
            <w:left w:val="none" w:sz="0" w:space="0" w:color="auto"/>
            <w:bottom w:val="none" w:sz="0" w:space="0" w:color="auto"/>
            <w:right w:val="none" w:sz="0" w:space="0" w:color="auto"/>
          </w:divBdr>
        </w:div>
        <w:div w:id="771243759">
          <w:marLeft w:val="640"/>
          <w:marRight w:val="0"/>
          <w:marTop w:val="0"/>
          <w:marBottom w:val="0"/>
          <w:divBdr>
            <w:top w:val="none" w:sz="0" w:space="0" w:color="auto"/>
            <w:left w:val="none" w:sz="0" w:space="0" w:color="auto"/>
            <w:bottom w:val="none" w:sz="0" w:space="0" w:color="auto"/>
            <w:right w:val="none" w:sz="0" w:space="0" w:color="auto"/>
          </w:divBdr>
        </w:div>
        <w:div w:id="606474164">
          <w:marLeft w:val="640"/>
          <w:marRight w:val="0"/>
          <w:marTop w:val="0"/>
          <w:marBottom w:val="0"/>
          <w:divBdr>
            <w:top w:val="none" w:sz="0" w:space="0" w:color="auto"/>
            <w:left w:val="none" w:sz="0" w:space="0" w:color="auto"/>
            <w:bottom w:val="none" w:sz="0" w:space="0" w:color="auto"/>
            <w:right w:val="none" w:sz="0" w:space="0" w:color="auto"/>
          </w:divBdr>
        </w:div>
        <w:div w:id="307325889">
          <w:marLeft w:val="640"/>
          <w:marRight w:val="0"/>
          <w:marTop w:val="0"/>
          <w:marBottom w:val="0"/>
          <w:divBdr>
            <w:top w:val="none" w:sz="0" w:space="0" w:color="auto"/>
            <w:left w:val="none" w:sz="0" w:space="0" w:color="auto"/>
            <w:bottom w:val="none" w:sz="0" w:space="0" w:color="auto"/>
            <w:right w:val="none" w:sz="0" w:space="0" w:color="auto"/>
          </w:divBdr>
        </w:div>
        <w:div w:id="331031639">
          <w:marLeft w:val="640"/>
          <w:marRight w:val="0"/>
          <w:marTop w:val="0"/>
          <w:marBottom w:val="0"/>
          <w:divBdr>
            <w:top w:val="none" w:sz="0" w:space="0" w:color="auto"/>
            <w:left w:val="none" w:sz="0" w:space="0" w:color="auto"/>
            <w:bottom w:val="none" w:sz="0" w:space="0" w:color="auto"/>
            <w:right w:val="none" w:sz="0" w:space="0" w:color="auto"/>
          </w:divBdr>
        </w:div>
        <w:div w:id="1706910051">
          <w:marLeft w:val="640"/>
          <w:marRight w:val="0"/>
          <w:marTop w:val="0"/>
          <w:marBottom w:val="0"/>
          <w:divBdr>
            <w:top w:val="none" w:sz="0" w:space="0" w:color="auto"/>
            <w:left w:val="none" w:sz="0" w:space="0" w:color="auto"/>
            <w:bottom w:val="none" w:sz="0" w:space="0" w:color="auto"/>
            <w:right w:val="none" w:sz="0" w:space="0" w:color="auto"/>
          </w:divBdr>
        </w:div>
        <w:div w:id="837382016">
          <w:marLeft w:val="640"/>
          <w:marRight w:val="0"/>
          <w:marTop w:val="0"/>
          <w:marBottom w:val="0"/>
          <w:divBdr>
            <w:top w:val="none" w:sz="0" w:space="0" w:color="auto"/>
            <w:left w:val="none" w:sz="0" w:space="0" w:color="auto"/>
            <w:bottom w:val="none" w:sz="0" w:space="0" w:color="auto"/>
            <w:right w:val="none" w:sz="0" w:space="0" w:color="auto"/>
          </w:divBdr>
        </w:div>
        <w:div w:id="1391922043">
          <w:marLeft w:val="640"/>
          <w:marRight w:val="0"/>
          <w:marTop w:val="0"/>
          <w:marBottom w:val="0"/>
          <w:divBdr>
            <w:top w:val="none" w:sz="0" w:space="0" w:color="auto"/>
            <w:left w:val="none" w:sz="0" w:space="0" w:color="auto"/>
            <w:bottom w:val="none" w:sz="0" w:space="0" w:color="auto"/>
            <w:right w:val="none" w:sz="0" w:space="0" w:color="auto"/>
          </w:divBdr>
        </w:div>
        <w:div w:id="130296143">
          <w:marLeft w:val="640"/>
          <w:marRight w:val="0"/>
          <w:marTop w:val="0"/>
          <w:marBottom w:val="0"/>
          <w:divBdr>
            <w:top w:val="none" w:sz="0" w:space="0" w:color="auto"/>
            <w:left w:val="none" w:sz="0" w:space="0" w:color="auto"/>
            <w:bottom w:val="none" w:sz="0" w:space="0" w:color="auto"/>
            <w:right w:val="none" w:sz="0" w:space="0" w:color="auto"/>
          </w:divBdr>
        </w:div>
        <w:div w:id="415248061">
          <w:marLeft w:val="640"/>
          <w:marRight w:val="0"/>
          <w:marTop w:val="0"/>
          <w:marBottom w:val="0"/>
          <w:divBdr>
            <w:top w:val="none" w:sz="0" w:space="0" w:color="auto"/>
            <w:left w:val="none" w:sz="0" w:space="0" w:color="auto"/>
            <w:bottom w:val="none" w:sz="0" w:space="0" w:color="auto"/>
            <w:right w:val="none" w:sz="0" w:space="0" w:color="auto"/>
          </w:divBdr>
        </w:div>
        <w:div w:id="1741631723">
          <w:marLeft w:val="640"/>
          <w:marRight w:val="0"/>
          <w:marTop w:val="0"/>
          <w:marBottom w:val="0"/>
          <w:divBdr>
            <w:top w:val="none" w:sz="0" w:space="0" w:color="auto"/>
            <w:left w:val="none" w:sz="0" w:space="0" w:color="auto"/>
            <w:bottom w:val="none" w:sz="0" w:space="0" w:color="auto"/>
            <w:right w:val="none" w:sz="0" w:space="0" w:color="auto"/>
          </w:divBdr>
        </w:div>
        <w:div w:id="1563254181">
          <w:marLeft w:val="640"/>
          <w:marRight w:val="0"/>
          <w:marTop w:val="0"/>
          <w:marBottom w:val="0"/>
          <w:divBdr>
            <w:top w:val="none" w:sz="0" w:space="0" w:color="auto"/>
            <w:left w:val="none" w:sz="0" w:space="0" w:color="auto"/>
            <w:bottom w:val="none" w:sz="0" w:space="0" w:color="auto"/>
            <w:right w:val="none" w:sz="0" w:space="0" w:color="auto"/>
          </w:divBdr>
        </w:div>
        <w:div w:id="2015643308">
          <w:marLeft w:val="640"/>
          <w:marRight w:val="0"/>
          <w:marTop w:val="0"/>
          <w:marBottom w:val="0"/>
          <w:divBdr>
            <w:top w:val="none" w:sz="0" w:space="0" w:color="auto"/>
            <w:left w:val="none" w:sz="0" w:space="0" w:color="auto"/>
            <w:bottom w:val="none" w:sz="0" w:space="0" w:color="auto"/>
            <w:right w:val="none" w:sz="0" w:space="0" w:color="auto"/>
          </w:divBdr>
        </w:div>
        <w:div w:id="877738630">
          <w:marLeft w:val="640"/>
          <w:marRight w:val="0"/>
          <w:marTop w:val="0"/>
          <w:marBottom w:val="0"/>
          <w:divBdr>
            <w:top w:val="none" w:sz="0" w:space="0" w:color="auto"/>
            <w:left w:val="none" w:sz="0" w:space="0" w:color="auto"/>
            <w:bottom w:val="none" w:sz="0" w:space="0" w:color="auto"/>
            <w:right w:val="none" w:sz="0" w:space="0" w:color="auto"/>
          </w:divBdr>
        </w:div>
        <w:div w:id="1144736338">
          <w:marLeft w:val="640"/>
          <w:marRight w:val="0"/>
          <w:marTop w:val="0"/>
          <w:marBottom w:val="0"/>
          <w:divBdr>
            <w:top w:val="none" w:sz="0" w:space="0" w:color="auto"/>
            <w:left w:val="none" w:sz="0" w:space="0" w:color="auto"/>
            <w:bottom w:val="none" w:sz="0" w:space="0" w:color="auto"/>
            <w:right w:val="none" w:sz="0" w:space="0" w:color="auto"/>
          </w:divBdr>
        </w:div>
        <w:div w:id="66264845">
          <w:marLeft w:val="640"/>
          <w:marRight w:val="0"/>
          <w:marTop w:val="0"/>
          <w:marBottom w:val="0"/>
          <w:divBdr>
            <w:top w:val="none" w:sz="0" w:space="0" w:color="auto"/>
            <w:left w:val="none" w:sz="0" w:space="0" w:color="auto"/>
            <w:bottom w:val="none" w:sz="0" w:space="0" w:color="auto"/>
            <w:right w:val="none" w:sz="0" w:space="0" w:color="auto"/>
          </w:divBdr>
        </w:div>
        <w:div w:id="222494819">
          <w:marLeft w:val="640"/>
          <w:marRight w:val="0"/>
          <w:marTop w:val="0"/>
          <w:marBottom w:val="0"/>
          <w:divBdr>
            <w:top w:val="none" w:sz="0" w:space="0" w:color="auto"/>
            <w:left w:val="none" w:sz="0" w:space="0" w:color="auto"/>
            <w:bottom w:val="none" w:sz="0" w:space="0" w:color="auto"/>
            <w:right w:val="none" w:sz="0" w:space="0" w:color="auto"/>
          </w:divBdr>
        </w:div>
        <w:div w:id="618874616">
          <w:marLeft w:val="640"/>
          <w:marRight w:val="0"/>
          <w:marTop w:val="0"/>
          <w:marBottom w:val="0"/>
          <w:divBdr>
            <w:top w:val="none" w:sz="0" w:space="0" w:color="auto"/>
            <w:left w:val="none" w:sz="0" w:space="0" w:color="auto"/>
            <w:bottom w:val="none" w:sz="0" w:space="0" w:color="auto"/>
            <w:right w:val="none" w:sz="0" w:space="0" w:color="auto"/>
          </w:divBdr>
        </w:div>
        <w:div w:id="1676882918">
          <w:marLeft w:val="640"/>
          <w:marRight w:val="0"/>
          <w:marTop w:val="0"/>
          <w:marBottom w:val="0"/>
          <w:divBdr>
            <w:top w:val="none" w:sz="0" w:space="0" w:color="auto"/>
            <w:left w:val="none" w:sz="0" w:space="0" w:color="auto"/>
            <w:bottom w:val="none" w:sz="0" w:space="0" w:color="auto"/>
            <w:right w:val="none" w:sz="0" w:space="0" w:color="auto"/>
          </w:divBdr>
        </w:div>
        <w:div w:id="1360204036">
          <w:marLeft w:val="640"/>
          <w:marRight w:val="0"/>
          <w:marTop w:val="0"/>
          <w:marBottom w:val="0"/>
          <w:divBdr>
            <w:top w:val="none" w:sz="0" w:space="0" w:color="auto"/>
            <w:left w:val="none" w:sz="0" w:space="0" w:color="auto"/>
            <w:bottom w:val="none" w:sz="0" w:space="0" w:color="auto"/>
            <w:right w:val="none" w:sz="0" w:space="0" w:color="auto"/>
          </w:divBdr>
        </w:div>
        <w:div w:id="1175073735">
          <w:marLeft w:val="640"/>
          <w:marRight w:val="0"/>
          <w:marTop w:val="0"/>
          <w:marBottom w:val="0"/>
          <w:divBdr>
            <w:top w:val="none" w:sz="0" w:space="0" w:color="auto"/>
            <w:left w:val="none" w:sz="0" w:space="0" w:color="auto"/>
            <w:bottom w:val="none" w:sz="0" w:space="0" w:color="auto"/>
            <w:right w:val="none" w:sz="0" w:space="0" w:color="auto"/>
          </w:divBdr>
        </w:div>
        <w:div w:id="707487766">
          <w:marLeft w:val="640"/>
          <w:marRight w:val="0"/>
          <w:marTop w:val="0"/>
          <w:marBottom w:val="0"/>
          <w:divBdr>
            <w:top w:val="none" w:sz="0" w:space="0" w:color="auto"/>
            <w:left w:val="none" w:sz="0" w:space="0" w:color="auto"/>
            <w:bottom w:val="none" w:sz="0" w:space="0" w:color="auto"/>
            <w:right w:val="none" w:sz="0" w:space="0" w:color="auto"/>
          </w:divBdr>
        </w:div>
        <w:div w:id="1949119360">
          <w:marLeft w:val="640"/>
          <w:marRight w:val="0"/>
          <w:marTop w:val="0"/>
          <w:marBottom w:val="0"/>
          <w:divBdr>
            <w:top w:val="none" w:sz="0" w:space="0" w:color="auto"/>
            <w:left w:val="none" w:sz="0" w:space="0" w:color="auto"/>
            <w:bottom w:val="none" w:sz="0" w:space="0" w:color="auto"/>
            <w:right w:val="none" w:sz="0" w:space="0" w:color="auto"/>
          </w:divBdr>
        </w:div>
        <w:div w:id="649480688">
          <w:marLeft w:val="640"/>
          <w:marRight w:val="0"/>
          <w:marTop w:val="0"/>
          <w:marBottom w:val="0"/>
          <w:divBdr>
            <w:top w:val="none" w:sz="0" w:space="0" w:color="auto"/>
            <w:left w:val="none" w:sz="0" w:space="0" w:color="auto"/>
            <w:bottom w:val="none" w:sz="0" w:space="0" w:color="auto"/>
            <w:right w:val="none" w:sz="0" w:space="0" w:color="auto"/>
          </w:divBdr>
        </w:div>
        <w:div w:id="1628387074">
          <w:marLeft w:val="640"/>
          <w:marRight w:val="0"/>
          <w:marTop w:val="0"/>
          <w:marBottom w:val="0"/>
          <w:divBdr>
            <w:top w:val="none" w:sz="0" w:space="0" w:color="auto"/>
            <w:left w:val="none" w:sz="0" w:space="0" w:color="auto"/>
            <w:bottom w:val="none" w:sz="0" w:space="0" w:color="auto"/>
            <w:right w:val="none" w:sz="0" w:space="0" w:color="auto"/>
          </w:divBdr>
        </w:div>
        <w:div w:id="736974418">
          <w:marLeft w:val="640"/>
          <w:marRight w:val="0"/>
          <w:marTop w:val="0"/>
          <w:marBottom w:val="0"/>
          <w:divBdr>
            <w:top w:val="none" w:sz="0" w:space="0" w:color="auto"/>
            <w:left w:val="none" w:sz="0" w:space="0" w:color="auto"/>
            <w:bottom w:val="none" w:sz="0" w:space="0" w:color="auto"/>
            <w:right w:val="none" w:sz="0" w:space="0" w:color="auto"/>
          </w:divBdr>
        </w:div>
        <w:div w:id="131408857">
          <w:marLeft w:val="640"/>
          <w:marRight w:val="0"/>
          <w:marTop w:val="0"/>
          <w:marBottom w:val="0"/>
          <w:divBdr>
            <w:top w:val="none" w:sz="0" w:space="0" w:color="auto"/>
            <w:left w:val="none" w:sz="0" w:space="0" w:color="auto"/>
            <w:bottom w:val="none" w:sz="0" w:space="0" w:color="auto"/>
            <w:right w:val="none" w:sz="0" w:space="0" w:color="auto"/>
          </w:divBdr>
        </w:div>
        <w:div w:id="751124776">
          <w:marLeft w:val="640"/>
          <w:marRight w:val="0"/>
          <w:marTop w:val="0"/>
          <w:marBottom w:val="0"/>
          <w:divBdr>
            <w:top w:val="none" w:sz="0" w:space="0" w:color="auto"/>
            <w:left w:val="none" w:sz="0" w:space="0" w:color="auto"/>
            <w:bottom w:val="none" w:sz="0" w:space="0" w:color="auto"/>
            <w:right w:val="none" w:sz="0" w:space="0" w:color="auto"/>
          </w:divBdr>
        </w:div>
        <w:div w:id="1563105084">
          <w:marLeft w:val="640"/>
          <w:marRight w:val="0"/>
          <w:marTop w:val="0"/>
          <w:marBottom w:val="0"/>
          <w:divBdr>
            <w:top w:val="none" w:sz="0" w:space="0" w:color="auto"/>
            <w:left w:val="none" w:sz="0" w:space="0" w:color="auto"/>
            <w:bottom w:val="none" w:sz="0" w:space="0" w:color="auto"/>
            <w:right w:val="none" w:sz="0" w:space="0" w:color="auto"/>
          </w:divBdr>
        </w:div>
        <w:div w:id="295843024">
          <w:marLeft w:val="640"/>
          <w:marRight w:val="0"/>
          <w:marTop w:val="0"/>
          <w:marBottom w:val="0"/>
          <w:divBdr>
            <w:top w:val="none" w:sz="0" w:space="0" w:color="auto"/>
            <w:left w:val="none" w:sz="0" w:space="0" w:color="auto"/>
            <w:bottom w:val="none" w:sz="0" w:space="0" w:color="auto"/>
            <w:right w:val="none" w:sz="0" w:space="0" w:color="auto"/>
          </w:divBdr>
        </w:div>
        <w:div w:id="2109884965">
          <w:marLeft w:val="640"/>
          <w:marRight w:val="0"/>
          <w:marTop w:val="0"/>
          <w:marBottom w:val="0"/>
          <w:divBdr>
            <w:top w:val="none" w:sz="0" w:space="0" w:color="auto"/>
            <w:left w:val="none" w:sz="0" w:space="0" w:color="auto"/>
            <w:bottom w:val="none" w:sz="0" w:space="0" w:color="auto"/>
            <w:right w:val="none" w:sz="0" w:space="0" w:color="auto"/>
          </w:divBdr>
        </w:div>
        <w:div w:id="919631214">
          <w:marLeft w:val="640"/>
          <w:marRight w:val="0"/>
          <w:marTop w:val="0"/>
          <w:marBottom w:val="0"/>
          <w:divBdr>
            <w:top w:val="none" w:sz="0" w:space="0" w:color="auto"/>
            <w:left w:val="none" w:sz="0" w:space="0" w:color="auto"/>
            <w:bottom w:val="none" w:sz="0" w:space="0" w:color="auto"/>
            <w:right w:val="none" w:sz="0" w:space="0" w:color="auto"/>
          </w:divBdr>
        </w:div>
        <w:div w:id="1571690240">
          <w:marLeft w:val="640"/>
          <w:marRight w:val="0"/>
          <w:marTop w:val="0"/>
          <w:marBottom w:val="0"/>
          <w:divBdr>
            <w:top w:val="none" w:sz="0" w:space="0" w:color="auto"/>
            <w:left w:val="none" w:sz="0" w:space="0" w:color="auto"/>
            <w:bottom w:val="none" w:sz="0" w:space="0" w:color="auto"/>
            <w:right w:val="none" w:sz="0" w:space="0" w:color="auto"/>
          </w:divBdr>
        </w:div>
        <w:div w:id="1142119851">
          <w:marLeft w:val="640"/>
          <w:marRight w:val="0"/>
          <w:marTop w:val="0"/>
          <w:marBottom w:val="0"/>
          <w:divBdr>
            <w:top w:val="none" w:sz="0" w:space="0" w:color="auto"/>
            <w:left w:val="none" w:sz="0" w:space="0" w:color="auto"/>
            <w:bottom w:val="none" w:sz="0" w:space="0" w:color="auto"/>
            <w:right w:val="none" w:sz="0" w:space="0" w:color="auto"/>
          </w:divBdr>
        </w:div>
        <w:div w:id="616302867">
          <w:marLeft w:val="640"/>
          <w:marRight w:val="0"/>
          <w:marTop w:val="0"/>
          <w:marBottom w:val="0"/>
          <w:divBdr>
            <w:top w:val="none" w:sz="0" w:space="0" w:color="auto"/>
            <w:left w:val="none" w:sz="0" w:space="0" w:color="auto"/>
            <w:bottom w:val="none" w:sz="0" w:space="0" w:color="auto"/>
            <w:right w:val="none" w:sz="0" w:space="0" w:color="auto"/>
          </w:divBdr>
        </w:div>
        <w:div w:id="786048472">
          <w:marLeft w:val="640"/>
          <w:marRight w:val="0"/>
          <w:marTop w:val="0"/>
          <w:marBottom w:val="0"/>
          <w:divBdr>
            <w:top w:val="none" w:sz="0" w:space="0" w:color="auto"/>
            <w:left w:val="none" w:sz="0" w:space="0" w:color="auto"/>
            <w:bottom w:val="none" w:sz="0" w:space="0" w:color="auto"/>
            <w:right w:val="none" w:sz="0" w:space="0" w:color="auto"/>
          </w:divBdr>
        </w:div>
        <w:div w:id="1465658599">
          <w:marLeft w:val="640"/>
          <w:marRight w:val="0"/>
          <w:marTop w:val="0"/>
          <w:marBottom w:val="0"/>
          <w:divBdr>
            <w:top w:val="none" w:sz="0" w:space="0" w:color="auto"/>
            <w:left w:val="none" w:sz="0" w:space="0" w:color="auto"/>
            <w:bottom w:val="none" w:sz="0" w:space="0" w:color="auto"/>
            <w:right w:val="none" w:sz="0" w:space="0" w:color="auto"/>
          </w:divBdr>
        </w:div>
        <w:div w:id="263880594">
          <w:marLeft w:val="640"/>
          <w:marRight w:val="0"/>
          <w:marTop w:val="0"/>
          <w:marBottom w:val="0"/>
          <w:divBdr>
            <w:top w:val="none" w:sz="0" w:space="0" w:color="auto"/>
            <w:left w:val="none" w:sz="0" w:space="0" w:color="auto"/>
            <w:bottom w:val="none" w:sz="0" w:space="0" w:color="auto"/>
            <w:right w:val="none" w:sz="0" w:space="0" w:color="auto"/>
          </w:divBdr>
        </w:div>
        <w:div w:id="1744522388">
          <w:marLeft w:val="640"/>
          <w:marRight w:val="0"/>
          <w:marTop w:val="0"/>
          <w:marBottom w:val="0"/>
          <w:divBdr>
            <w:top w:val="none" w:sz="0" w:space="0" w:color="auto"/>
            <w:left w:val="none" w:sz="0" w:space="0" w:color="auto"/>
            <w:bottom w:val="none" w:sz="0" w:space="0" w:color="auto"/>
            <w:right w:val="none" w:sz="0" w:space="0" w:color="auto"/>
          </w:divBdr>
        </w:div>
      </w:divsChild>
    </w:div>
    <w:div w:id="115410491">
      <w:bodyDiv w:val="1"/>
      <w:marLeft w:val="0"/>
      <w:marRight w:val="0"/>
      <w:marTop w:val="0"/>
      <w:marBottom w:val="0"/>
      <w:divBdr>
        <w:top w:val="none" w:sz="0" w:space="0" w:color="auto"/>
        <w:left w:val="none" w:sz="0" w:space="0" w:color="auto"/>
        <w:bottom w:val="none" w:sz="0" w:space="0" w:color="auto"/>
        <w:right w:val="none" w:sz="0" w:space="0" w:color="auto"/>
      </w:divBdr>
      <w:divsChild>
        <w:div w:id="551769278">
          <w:marLeft w:val="640"/>
          <w:marRight w:val="0"/>
          <w:marTop w:val="0"/>
          <w:marBottom w:val="0"/>
          <w:divBdr>
            <w:top w:val="none" w:sz="0" w:space="0" w:color="auto"/>
            <w:left w:val="none" w:sz="0" w:space="0" w:color="auto"/>
            <w:bottom w:val="none" w:sz="0" w:space="0" w:color="auto"/>
            <w:right w:val="none" w:sz="0" w:space="0" w:color="auto"/>
          </w:divBdr>
        </w:div>
        <w:div w:id="1079206771">
          <w:marLeft w:val="640"/>
          <w:marRight w:val="0"/>
          <w:marTop w:val="0"/>
          <w:marBottom w:val="0"/>
          <w:divBdr>
            <w:top w:val="none" w:sz="0" w:space="0" w:color="auto"/>
            <w:left w:val="none" w:sz="0" w:space="0" w:color="auto"/>
            <w:bottom w:val="none" w:sz="0" w:space="0" w:color="auto"/>
            <w:right w:val="none" w:sz="0" w:space="0" w:color="auto"/>
          </w:divBdr>
        </w:div>
        <w:div w:id="1451314711">
          <w:marLeft w:val="640"/>
          <w:marRight w:val="0"/>
          <w:marTop w:val="0"/>
          <w:marBottom w:val="0"/>
          <w:divBdr>
            <w:top w:val="none" w:sz="0" w:space="0" w:color="auto"/>
            <w:left w:val="none" w:sz="0" w:space="0" w:color="auto"/>
            <w:bottom w:val="none" w:sz="0" w:space="0" w:color="auto"/>
            <w:right w:val="none" w:sz="0" w:space="0" w:color="auto"/>
          </w:divBdr>
        </w:div>
        <w:div w:id="1657566085">
          <w:marLeft w:val="640"/>
          <w:marRight w:val="0"/>
          <w:marTop w:val="0"/>
          <w:marBottom w:val="0"/>
          <w:divBdr>
            <w:top w:val="none" w:sz="0" w:space="0" w:color="auto"/>
            <w:left w:val="none" w:sz="0" w:space="0" w:color="auto"/>
            <w:bottom w:val="none" w:sz="0" w:space="0" w:color="auto"/>
            <w:right w:val="none" w:sz="0" w:space="0" w:color="auto"/>
          </w:divBdr>
        </w:div>
        <w:div w:id="1317801191">
          <w:marLeft w:val="640"/>
          <w:marRight w:val="0"/>
          <w:marTop w:val="0"/>
          <w:marBottom w:val="0"/>
          <w:divBdr>
            <w:top w:val="none" w:sz="0" w:space="0" w:color="auto"/>
            <w:left w:val="none" w:sz="0" w:space="0" w:color="auto"/>
            <w:bottom w:val="none" w:sz="0" w:space="0" w:color="auto"/>
            <w:right w:val="none" w:sz="0" w:space="0" w:color="auto"/>
          </w:divBdr>
        </w:div>
        <w:div w:id="424112959">
          <w:marLeft w:val="640"/>
          <w:marRight w:val="0"/>
          <w:marTop w:val="0"/>
          <w:marBottom w:val="0"/>
          <w:divBdr>
            <w:top w:val="none" w:sz="0" w:space="0" w:color="auto"/>
            <w:left w:val="none" w:sz="0" w:space="0" w:color="auto"/>
            <w:bottom w:val="none" w:sz="0" w:space="0" w:color="auto"/>
            <w:right w:val="none" w:sz="0" w:space="0" w:color="auto"/>
          </w:divBdr>
        </w:div>
        <w:div w:id="924996607">
          <w:marLeft w:val="640"/>
          <w:marRight w:val="0"/>
          <w:marTop w:val="0"/>
          <w:marBottom w:val="0"/>
          <w:divBdr>
            <w:top w:val="none" w:sz="0" w:space="0" w:color="auto"/>
            <w:left w:val="none" w:sz="0" w:space="0" w:color="auto"/>
            <w:bottom w:val="none" w:sz="0" w:space="0" w:color="auto"/>
            <w:right w:val="none" w:sz="0" w:space="0" w:color="auto"/>
          </w:divBdr>
        </w:div>
        <w:div w:id="1691642607">
          <w:marLeft w:val="640"/>
          <w:marRight w:val="0"/>
          <w:marTop w:val="0"/>
          <w:marBottom w:val="0"/>
          <w:divBdr>
            <w:top w:val="none" w:sz="0" w:space="0" w:color="auto"/>
            <w:left w:val="none" w:sz="0" w:space="0" w:color="auto"/>
            <w:bottom w:val="none" w:sz="0" w:space="0" w:color="auto"/>
            <w:right w:val="none" w:sz="0" w:space="0" w:color="auto"/>
          </w:divBdr>
        </w:div>
        <w:div w:id="2099328255">
          <w:marLeft w:val="640"/>
          <w:marRight w:val="0"/>
          <w:marTop w:val="0"/>
          <w:marBottom w:val="0"/>
          <w:divBdr>
            <w:top w:val="none" w:sz="0" w:space="0" w:color="auto"/>
            <w:left w:val="none" w:sz="0" w:space="0" w:color="auto"/>
            <w:bottom w:val="none" w:sz="0" w:space="0" w:color="auto"/>
            <w:right w:val="none" w:sz="0" w:space="0" w:color="auto"/>
          </w:divBdr>
        </w:div>
        <w:div w:id="815685988">
          <w:marLeft w:val="640"/>
          <w:marRight w:val="0"/>
          <w:marTop w:val="0"/>
          <w:marBottom w:val="0"/>
          <w:divBdr>
            <w:top w:val="none" w:sz="0" w:space="0" w:color="auto"/>
            <w:left w:val="none" w:sz="0" w:space="0" w:color="auto"/>
            <w:bottom w:val="none" w:sz="0" w:space="0" w:color="auto"/>
            <w:right w:val="none" w:sz="0" w:space="0" w:color="auto"/>
          </w:divBdr>
        </w:div>
        <w:div w:id="148257686">
          <w:marLeft w:val="640"/>
          <w:marRight w:val="0"/>
          <w:marTop w:val="0"/>
          <w:marBottom w:val="0"/>
          <w:divBdr>
            <w:top w:val="none" w:sz="0" w:space="0" w:color="auto"/>
            <w:left w:val="none" w:sz="0" w:space="0" w:color="auto"/>
            <w:bottom w:val="none" w:sz="0" w:space="0" w:color="auto"/>
            <w:right w:val="none" w:sz="0" w:space="0" w:color="auto"/>
          </w:divBdr>
        </w:div>
        <w:div w:id="1339381324">
          <w:marLeft w:val="640"/>
          <w:marRight w:val="0"/>
          <w:marTop w:val="0"/>
          <w:marBottom w:val="0"/>
          <w:divBdr>
            <w:top w:val="none" w:sz="0" w:space="0" w:color="auto"/>
            <w:left w:val="none" w:sz="0" w:space="0" w:color="auto"/>
            <w:bottom w:val="none" w:sz="0" w:space="0" w:color="auto"/>
            <w:right w:val="none" w:sz="0" w:space="0" w:color="auto"/>
          </w:divBdr>
        </w:div>
        <w:div w:id="1740709505">
          <w:marLeft w:val="640"/>
          <w:marRight w:val="0"/>
          <w:marTop w:val="0"/>
          <w:marBottom w:val="0"/>
          <w:divBdr>
            <w:top w:val="none" w:sz="0" w:space="0" w:color="auto"/>
            <w:left w:val="none" w:sz="0" w:space="0" w:color="auto"/>
            <w:bottom w:val="none" w:sz="0" w:space="0" w:color="auto"/>
            <w:right w:val="none" w:sz="0" w:space="0" w:color="auto"/>
          </w:divBdr>
        </w:div>
        <w:div w:id="1157456669">
          <w:marLeft w:val="640"/>
          <w:marRight w:val="0"/>
          <w:marTop w:val="0"/>
          <w:marBottom w:val="0"/>
          <w:divBdr>
            <w:top w:val="none" w:sz="0" w:space="0" w:color="auto"/>
            <w:left w:val="none" w:sz="0" w:space="0" w:color="auto"/>
            <w:bottom w:val="none" w:sz="0" w:space="0" w:color="auto"/>
            <w:right w:val="none" w:sz="0" w:space="0" w:color="auto"/>
          </w:divBdr>
        </w:div>
        <w:div w:id="681055200">
          <w:marLeft w:val="640"/>
          <w:marRight w:val="0"/>
          <w:marTop w:val="0"/>
          <w:marBottom w:val="0"/>
          <w:divBdr>
            <w:top w:val="none" w:sz="0" w:space="0" w:color="auto"/>
            <w:left w:val="none" w:sz="0" w:space="0" w:color="auto"/>
            <w:bottom w:val="none" w:sz="0" w:space="0" w:color="auto"/>
            <w:right w:val="none" w:sz="0" w:space="0" w:color="auto"/>
          </w:divBdr>
        </w:div>
        <w:div w:id="672487107">
          <w:marLeft w:val="640"/>
          <w:marRight w:val="0"/>
          <w:marTop w:val="0"/>
          <w:marBottom w:val="0"/>
          <w:divBdr>
            <w:top w:val="none" w:sz="0" w:space="0" w:color="auto"/>
            <w:left w:val="none" w:sz="0" w:space="0" w:color="auto"/>
            <w:bottom w:val="none" w:sz="0" w:space="0" w:color="auto"/>
            <w:right w:val="none" w:sz="0" w:space="0" w:color="auto"/>
          </w:divBdr>
        </w:div>
        <w:div w:id="546381099">
          <w:marLeft w:val="640"/>
          <w:marRight w:val="0"/>
          <w:marTop w:val="0"/>
          <w:marBottom w:val="0"/>
          <w:divBdr>
            <w:top w:val="none" w:sz="0" w:space="0" w:color="auto"/>
            <w:left w:val="none" w:sz="0" w:space="0" w:color="auto"/>
            <w:bottom w:val="none" w:sz="0" w:space="0" w:color="auto"/>
            <w:right w:val="none" w:sz="0" w:space="0" w:color="auto"/>
          </w:divBdr>
        </w:div>
        <w:div w:id="833685499">
          <w:marLeft w:val="640"/>
          <w:marRight w:val="0"/>
          <w:marTop w:val="0"/>
          <w:marBottom w:val="0"/>
          <w:divBdr>
            <w:top w:val="none" w:sz="0" w:space="0" w:color="auto"/>
            <w:left w:val="none" w:sz="0" w:space="0" w:color="auto"/>
            <w:bottom w:val="none" w:sz="0" w:space="0" w:color="auto"/>
            <w:right w:val="none" w:sz="0" w:space="0" w:color="auto"/>
          </w:divBdr>
        </w:div>
        <w:div w:id="655181326">
          <w:marLeft w:val="640"/>
          <w:marRight w:val="0"/>
          <w:marTop w:val="0"/>
          <w:marBottom w:val="0"/>
          <w:divBdr>
            <w:top w:val="none" w:sz="0" w:space="0" w:color="auto"/>
            <w:left w:val="none" w:sz="0" w:space="0" w:color="auto"/>
            <w:bottom w:val="none" w:sz="0" w:space="0" w:color="auto"/>
            <w:right w:val="none" w:sz="0" w:space="0" w:color="auto"/>
          </w:divBdr>
        </w:div>
        <w:div w:id="1112945079">
          <w:marLeft w:val="640"/>
          <w:marRight w:val="0"/>
          <w:marTop w:val="0"/>
          <w:marBottom w:val="0"/>
          <w:divBdr>
            <w:top w:val="none" w:sz="0" w:space="0" w:color="auto"/>
            <w:left w:val="none" w:sz="0" w:space="0" w:color="auto"/>
            <w:bottom w:val="none" w:sz="0" w:space="0" w:color="auto"/>
            <w:right w:val="none" w:sz="0" w:space="0" w:color="auto"/>
          </w:divBdr>
        </w:div>
        <w:div w:id="1957175696">
          <w:marLeft w:val="640"/>
          <w:marRight w:val="0"/>
          <w:marTop w:val="0"/>
          <w:marBottom w:val="0"/>
          <w:divBdr>
            <w:top w:val="none" w:sz="0" w:space="0" w:color="auto"/>
            <w:left w:val="none" w:sz="0" w:space="0" w:color="auto"/>
            <w:bottom w:val="none" w:sz="0" w:space="0" w:color="auto"/>
            <w:right w:val="none" w:sz="0" w:space="0" w:color="auto"/>
          </w:divBdr>
        </w:div>
        <w:div w:id="1741488210">
          <w:marLeft w:val="640"/>
          <w:marRight w:val="0"/>
          <w:marTop w:val="0"/>
          <w:marBottom w:val="0"/>
          <w:divBdr>
            <w:top w:val="none" w:sz="0" w:space="0" w:color="auto"/>
            <w:left w:val="none" w:sz="0" w:space="0" w:color="auto"/>
            <w:bottom w:val="none" w:sz="0" w:space="0" w:color="auto"/>
            <w:right w:val="none" w:sz="0" w:space="0" w:color="auto"/>
          </w:divBdr>
        </w:div>
        <w:div w:id="996304783">
          <w:marLeft w:val="640"/>
          <w:marRight w:val="0"/>
          <w:marTop w:val="0"/>
          <w:marBottom w:val="0"/>
          <w:divBdr>
            <w:top w:val="none" w:sz="0" w:space="0" w:color="auto"/>
            <w:left w:val="none" w:sz="0" w:space="0" w:color="auto"/>
            <w:bottom w:val="none" w:sz="0" w:space="0" w:color="auto"/>
            <w:right w:val="none" w:sz="0" w:space="0" w:color="auto"/>
          </w:divBdr>
        </w:div>
        <w:div w:id="1281837101">
          <w:marLeft w:val="640"/>
          <w:marRight w:val="0"/>
          <w:marTop w:val="0"/>
          <w:marBottom w:val="0"/>
          <w:divBdr>
            <w:top w:val="none" w:sz="0" w:space="0" w:color="auto"/>
            <w:left w:val="none" w:sz="0" w:space="0" w:color="auto"/>
            <w:bottom w:val="none" w:sz="0" w:space="0" w:color="auto"/>
            <w:right w:val="none" w:sz="0" w:space="0" w:color="auto"/>
          </w:divBdr>
        </w:div>
        <w:div w:id="553390639">
          <w:marLeft w:val="640"/>
          <w:marRight w:val="0"/>
          <w:marTop w:val="0"/>
          <w:marBottom w:val="0"/>
          <w:divBdr>
            <w:top w:val="none" w:sz="0" w:space="0" w:color="auto"/>
            <w:left w:val="none" w:sz="0" w:space="0" w:color="auto"/>
            <w:bottom w:val="none" w:sz="0" w:space="0" w:color="auto"/>
            <w:right w:val="none" w:sz="0" w:space="0" w:color="auto"/>
          </w:divBdr>
        </w:div>
        <w:div w:id="1676956479">
          <w:marLeft w:val="640"/>
          <w:marRight w:val="0"/>
          <w:marTop w:val="0"/>
          <w:marBottom w:val="0"/>
          <w:divBdr>
            <w:top w:val="none" w:sz="0" w:space="0" w:color="auto"/>
            <w:left w:val="none" w:sz="0" w:space="0" w:color="auto"/>
            <w:bottom w:val="none" w:sz="0" w:space="0" w:color="auto"/>
            <w:right w:val="none" w:sz="0" w:space="0" w:color="auto"/>
          </w:divBdr>
        </w:div>
        <w:div w:id="1491286961">
          <w:marLeft w:val="640"/>
          <w:marRight w:val="0"/>
          <w:marTop w:val="0"/>
          <w:marBottom w:val="0"/>
          <w:divBdr>
            <w:top w:val="none" w:sz="0" w:space="0" w:color="auto"/>
            <w:left w:val="none" w:sz="0" w:space="0" w:color="auto"/>
            <w:bottom w:val="none" w:sz="0" w:space="0" w:color="auto"/>
            <w:right w:val="none" w:sz="0" w:space="0" w:color="auto"/>
          </w:divBdr>
        </w:div>
      </w:divsChild>
    </w:div>
    <w:div w:id="115875764">
      <w:bodyDiv w:val="1"/>
      <w:marLeft w:val="0"/>
      <w:marRight w:val="0"/>
      <w:marTop w:val="0"/>
      <w:marBottom w:val="0"/>
      <w:divBdr>
        <w:top w:val="none" w:sz="0" w:space="0" w:color="auto"/>
        <w:left w:val="none" w:sz="0" w:space="0" w:color="auto"/>
        <w:bottom w:val="none" w:sz="0" w:space="0" w:color="auto"/>
        <w:right w:val="none" w:sz="0" w:space="0" w:color="auto"/>
      </w:divBdr>
      <w:divsChild>
        <w:div w:id="857894289">
          <w:marLeft w:val="640"/>
          <w:marRight w:val="0"/>
          <w:marTop w:val="0"/>
          <w:marBottom w:val="0"/>
          <w:divBdr>
            <w:top w:val="none" w:sz="0" w:space="0" w:color="auto"/>
            <w:left w:val="none" w:sz="0" w:space="0" w:color="auto"/>
            <w:bottom w:val="none" w:sz="0" w:space="0" w:color="auto"/>
            <w:right w:val="none" w:sz="0" w:space="0" w:color="auto"/>
          </w:divBdr>
        </w:div>
        <w:div w:id="1850287315">
          <w:marLeft w:val="640"/>
          <w:marRight w:val="0"/>
          <w:marTop w:val="0"/>
          <w:marBottom w:val="0"/>
          <w:divBdr>
            <w:top w:val="none" w:sz="0" w:space="0" w:color="auto"/>
            <w:left w:val="none" w:sz="0" w:space="0" w:color="auto"/>
            <w:bottom w:val="none" w:sz="0" w:space="0" w:color="auto"/>
            <w:right w:val="none" w:sz="0" w:space="0" w:color="auto"/>
          </w:divBdr>
        </w:div>
        <w:div w:id="2122069785">
          <w:marLeft w:val="640"/>
          <w:marRight w:val="0"/>
          <w:marTop w:val="0"/>
          <w:marBottom w:val="0"/>
          <w:divBdr>
            <w:top w:val="none" w:sz="0" w:space="0" w:color="auto"/>
            <w:left w:val="none" w:sz="0" w:space="0" w:color="auto"/>
            <w:bottom w:val="none" w:sz="0" w:space="0" w:color="auto"/>
            <w:right w:val="none" w:sz="0" w:space="0" w:color="auto"/>
          </w:divBdr>
        </w:div>
        <w:div w:id="816843137">
          <w:marLeft w:val="640"/>
          <w:marRight w:val="0"/>
          <w:marTop w:val="0"/>
          <w:marBottom w:val="0"/>
          <w:divBdr>
            <w:top w:val="none" w:sz="0" w:space="0" w:color="auto"/>
            <w:left w:val="none" w:sz="0" w:space="0" w:color="auto"/>
            <w:bottom w:val="none" w:sz="0" w:space="0" w:color="auto"/>
            <w:right w:val="none" w:sz="0" w:space="0" w:color="auto"/>
          </w:divBdr>
        </w:div>
        <w:div w:id="1262372337">
          <w:marLeft w:val="640"/>
          <w:marRight w:val="0"/>
          <w:marTop w:val="0"/>
          <w:marBottom w:val="0"/>
          <w:divBdr>
            <w:top w:val="none" w:sz="0" w:space="0" w:color="auto"/>
            <w:left w:val="none" w:sz="0" w:space="0" w:color="auto"/>
            <w:bottom w:val="none" w:sz="0" w:space="0" w:color="auto"/>
            <w:right w:val="none" w:sz="0" w:space="0" w:color="auto"/>
          </w:divBdr>
        </w:div>
        <w:div w:id="604701550">
          <w:marLeft w:val="640"/>
          <w:marRight w:val="0"/>
          <w:marTop w:val="0"/>
          <w:marBottom w:val="0"/>
          <w:divBdr>
            <w:top w:val="none" w:sz="0" w:space="0" w:color="auto"/>
            <w:left w:val="none" w:sz="0" w:space="0" w:color="auto"/>
            <w:bottom w:val="none" w:sz="0" w:space="0" w:color="auto"/>
            <w:right w:val="none" w:sz="0" w:space="0" w:color="auto"/>
          </w:divBdr>
        </w:div>
        <w:div w:id="218443638">
          <w:marLeft w:val="640"/>
          <w:marRight w:val="0"/>
          <w:marTop w:val="0"/>
          <w:marBottom w:val="0"/>
          <w:divBdr>
            <w:top w:val="none" w:sz="0" w:space="0" w:color="auto"/>
            <w:left w:val="none" w:sz="0" w:space="0" w:color="auto"/>
            <w:bottom w:val="none" w:sz="0" w:space="0" w:color="auto"/>
            <w:right w:val="none" w:sz="0" w:space="0" w:color="auto"/>
          </w:divBdr>
        </w:div>
        <w:div w:id="1068191166">
          <w:marLeft w:val="640"/>
          <w:marRight w:val="0"/>
          <w:marTop w:val="0"/>
          <w:marBottom w:val="0"/>
          <w:divBdr>
            <w:top w:val="none" w:sz="0" w:space="0" w:color="auto"/>
            <w:left w:val="none" w:sz="0" w:space="0" w:color="auto"/>
            <w:bottom w:val="none" w:sz="0" w:space="0" w:color="auto"/>
            <w:right w:val="none" w:sz="0" w:space="0" w:color="auto"/>
          </w:divBdr>
        </w:div>
        <w:div w:id="668679126">
          <w:marLeft w:val="640"/>
          <w:marRight w:val="0"/>
          <w:marTop w:val="0"/>
          <w:marBottom w:val="0"/>
          <w:divBdr>
            <w:top w:val="none" w:sz="0" w:space="0" w:color="auto"/>
            <w:left w:val="none" w:sz="0" w:space="0" w:color="auto"/>
            <w:bottom w:val="none" w:sz="0" w:space="0" w:color="auto"/>
            <w:right w:val="none" w:sz="0" w:space="0" w:color="auto"/>
          </w:divBdr>
        </w:div>
        <w:div w:id="1677145947">
          <w:marLeft w:val="640"/>
          <w:marRight w:val="0"/>
          <w:marTop w:val="0"/>
          <w:marBottom w:val="0"/>
          <w:divBdr>
            <w:top w:val="none" w:sz="0" w:space="0" w:color="auto"/>
            <w:left w:val="none" w:sz="0" w:space="0" w:color="auto"/>
            <w:bottom w:val="none" w:sz="0" w:space="0" w:color="auto"/>
            <w:right w:val="none" w:sz="0" w:space="0" w:color="auto"/>
          </w:divBdr>
        </w:div>
        <w:div w:id="985352911">
          <w:marLeft w:val="640"/>
          <w:marRight w:val="0"/>
          <w:marTop w:val="0"/>
          <w:marBottom w:val="0"/>
          <w:divBdr>
            <w:top w:val="none" w:sz="0" w:space="0" w:color="auto"/>
            <w:left w:val="none" w:sz="0" w:space="0" w:color="auto"/>
            <w:bottom w:val="none" w:sz="0" w:space="0" w:color="auto"/>
            <w:right w:val="none" w:sz="0" w:space="0" w:color="auto"/>
          </w:divBdr>
        </w:div>
        <w:div w:id="964847871">
          <w:marLeft w:val="640"/>
          <w:marRight w:val="0"/>
          <w:marTop w:val="0"/>
          <w:marBottom w:val="0"/>
          <w:divBdr>
            <w:top w:val="none" w:sz="0" w:space="0" w:color="auto"/>
            <w:left w:val="none" w:sz="0" w:space="0" w:color="auto"/>
            <w:bottom w:val="none" w:sz="0" w:space="0" w:color="auto"/>
            <w:right w:val="none" w:sz="0" w:space="0" w:color="auto"/>
          </w:divBdr>
        </w:div>
        <w:div w:id="1134106961">
          <w:marLeft w:val="640"/>
          <w:marRight w:val="0"/>
          <w:marTop w:val="0"/>
          <w:marBottom w:val="0"/>
          <w:divBdr>
            <w:top w:val="none" w:sz="0" w:space="0" w:color="auto"/>
            <w:left w:val="none" w:sz="0" w:space="0" w:color="auto"/>
            <w:bottom w:val="none" w:sz="0" w:space="0" w:color="auto"/>
            <w:right w:val="none" w:sz="0" w:space="0" w:color="auto"/>
          </w:divBdr>
        </w:div>
        <w:div w:id="1052465602">
          <w:marLeft w:val="640"/>
          <w:marRight w:val="0"/>
          <w:marTop w:val="0"/>
          <w:marBottom w:val="0"/>
          <w:divBdr>
            <w:top w:val="none" w:sz="0" w:space="0" w:color="auto"/>
            <w:left w:val="none" w:sz="0" w:space="0" w:color="auto"/>
            <w:bottom w:val="none" w:sz="0" w:space="0" w:color="auto"/>
            <w:right w:val="none" w:sz="0" w:space="0" w:color="auto"/>
          </w:divBdr>
        </w:div>
        <w:div w:id="30149316">
          <w:marLeft w:val="640"/>
          <w:marRight w:val="0"/>
          <w:marTop w:val="0"/>
          <w:marBottom w:val="0"/>
          <w:divBdr>
            <w:top w:val="none" w:sz="0" w:space="0" w:color="auto"/>
            <w:left w:val="none" w:sz="0" w:space="0" w:color="auto"/>
            <w:bottom w:val="none" w:sz="0" w:space="0" w:color="auto"/>
            <w:right w:val="none" w:sz="0" w:space="0" w:color="auto"/>
          </w:divBdr>
        </w:div>
        <w:div w:id="49619706">
          <w:marLeft w:val="640"/>
          <w:marRight w:val="0"/>
          <w:marTop w:val="0"/>
          <w:marBottom w:val="0"/>
          <w:divBdr>
            <w:top w:val="none" w:sz="0" w:space="0" w:color="auto"/>
            <w:left w:val="none" w:sz="0" w:space="0" w:color="auto"/>
            <w:bottom w:val="none" w:sz="0" w:space="0" w:color="auto"/>
            <w:right w:val="none" w:sz="0" w:space="0" w:color="auto"/>
          </w:divBdr>
        </w:div>
        <w:div w:id="1720595678">
          <w:marLeft w:val="640"/>
          <w:marRight w:val="0"/>
          <w:marTop w:val="0"/>
          <w:marBottom w:val="0"/>
          <w:divBdr>
            <w:top w:val="none" w:sz="0" w:space="0" w:color="auto"/>
            <w:left w:val="none" w:sz="0" w:space="0" w:color="auto"/>
            <w:bottom w:val="none" w:sz="0" w:space="0" w:color="auto"/>
            <w:right w:val="none" w:sz="0" w:space="0" w:color="auto"/>
          </w:divBdr>
        </w:div>
        <w:div w:id="813067949">
          <w:marLeft w:val="640"/>
          <w:marRight w:val="0"/>
          <w:marTop w:val="0"/>
          <w:marBottom w:val="0"/>
          <w:divBdr>
            <w:top w:val="none" w:sz="0" w:space="0" w:color="auto"/>
            <w:left w:val="none" w:sz="0" w:space="0" w:color="auto"/>
            <w:bottom w:val="none" w:sz="0" w:space="0" w:color="auto"/>
            <w:right w:val="none" w:sz="0" w:space="0" w:color="auto"/>
          </w:divBdr>
        </w:div>
        <w:div w:id="1675113131">
          <w:marLeft w:val="640"/>
          <w:marRight w:val="0"/>
          <w:marTop w:val="0"/>
          <w:marBottom w:val="0"/>
          <w:divBdr>
            <w:top w:val="none" w:sz="0" w:space="0" w:color="auto"/>
            <w:left w:val="none" w:sz="0" w:space="0" w:color="auto"/>
            <w:bottom w:val="none" w:sz="0" w:space="0" w:color="auto"/>
            <w:right w:val="none" w:sz="0" w:space="0" w:color="auto"/>
          </w:divBdr>
        </w:div>
        <w:div w:id="1602420879">
          <w:marLeft w:val="640"/>
          <w:marRight w:val="0"/>
          <w:marTop w:val="0"/>
          <w:marBottom w:val="0"/>
          <w:divBdr>
            <w:top w:val="none" w:sz="0" w:space="0" w:color="auto"/>
            <w:left w:val="none" w:sz="0" w:space="0" w:color="auto"/>
            <w:bottom w:val="none" w:sz="0" w:space="0" w:color="auto"/>
            <w:right w:val="none" w:sz="0" w:space="0" w:color="auto"/>
          </w:divBdr>
        </w:div>
        <w:div w:id="698357290">
          <w:marLeft w:val="640"/>
          <w:marRight w:val="0"/>
          <w:marTop w:val="0"/>
          <w:marBottom w:val="0"/>
          <w:divBdr>
            <w:top w:val="none" w:sz="0" w:space="0" w:color="auto"/>
            <w:left w:val="none" w:sz="0" w:space="0" w:color="auto"/>
            <w:bottom w:val="none" w:sz="0" w:space="0" w:color="auto"/>
            <w:right w:val="none" w:sz="0" w:space="0" w:color="auto"/>
          </w:divBdr>
        </w:div>
        <w:div w:id="107890701">
          <w:marLeft w:val="640"/>
          <w:marRight w:val="0"/>
          <w:marTop w:val="0"/>
          <w:marBottom w:val="0"/>
          <w:divBdr>
            <w:top w:val="none" w:sz="0" w:space="0" w:color="auto"/>
            <w:left w:val="none" w:sz="0" w:space="0" w:color="auto"/>
            <w:bottom w:val="none" w:sz="0" w:space="0" w:color="auto"/>
            <w:right w:val="none" w:sz="0" w:space="0" w:color="auto"/>
          </w:divBdr>
        </w:div>
        <w:div w:id="1359624134">
          <w:marLeft w:val="640"/>
          <w:marRight w:val="0"/>
          <w:marTop w:val="0"/>
          <w:marBottom w:val="0"/>
          <w:divBdr>
            <w:top w:val="none" w:sz="0" w:space="0" w:color="auto"/>
            <w:left w:val="none" w:sz="0" w:space="0" w:color="auto"/>
            <w:bottom w:val="none" w:sz="0" w:space="0" w:color="auto"/>
            <w:right w:val="none" w:sz="0" w:space="0" w:color="auto"/>
          </w:divBdr>
        </w:div>
        <w:div w:id="2094862043">
          <w:marLeft w:val="640"/>
          <w:marRight w:val="0"/>
          <w:marTop w:val="0"/>
          <w:marBottom w:val="0"/>
          <w:divBdr>
            <w:top w:val="none" w:sz="0" w:space="0" w:color="auto"/>
            <w:left w:val="none" w:sz="0" w:space="0" w:color="auto"/>
            <w:bottom w:val="none" w:sz="0" w:space="0" w:color="auto"/>
            <w:right w:val="none" w:sz="0" w:space="0" w:color="auto"/>
          </w:divBdr>
        </w:div>
        <w:div w:id="325868395">
          <w:marLeft w:val="640"/>
          <w:marRight w:val="0"/>
          <w:marTop w:val="0"/>
          <w:marBottom w:val="0"/>
          <w:divBdr>
            <w:top w:val="none" w:sz="0" w:space="0" w:color="auto"/>
            <w:left w:val="none" w:sz="0" w:space="0" w:color="auto"/>
            <w:bottom w:val="none" w:sz="0" w:space="0" w:color="auto"/>
            <w:right w:val="none" w:sz="0" w:space="0" w:color="auto"/>
          </w:divBdr>
        </w:div>
        <w:div w:id="1655059305">
          <w:marLeft w:val="640"/>
          <w:marRight w:val="0"/>
          <w:marTop w:val="0"/>
          <w:marBottom w:val="0"/>
          <w:divBdr>
            <w:top w:val="none" w:sz="0" w:space="0" w:color="auto"/>
            <w:left w:val="none" w:sz="0" w:space="0" w:color="auto"/>
            <w:bottom w:val="none" w:sz="0" w:space="0" w:color="auto"/>
            <w:right w:val="none" w:sz="0" w:space="0" w:color="auto"/>
          </w:divBdr>
        </w:div>
        <w:div w:id="1135609709">
          <w:marLeft w:val="640"/>
          <w:marRight w:val="0"/>
          <w:marTop w:val="0"/>
          <w:marBottom w:val="0"/>
          <w:divBdr>
            <w:top w:val="none" w:sz="0" w:space="0" w:color="auto"/>
            <w:left w:val="none" w:sz="0" w:space="0" w:color="auto"/>
            <w:bottom w:val="none" w:sz="0" w:space="0" w:color="auto"/>
            <w:right w:val="none" w:sz="0" w:space="0" w:color="auto"/>
          </w:divBdr>
        </w:div>
        <w:div w:id="1336805561">
          <w:marLeft w:val="640"/>
          <w:marRight w:val="0"/>
          <w:marTop w:val="0"/>
          <w:marBottom w:val="0"/>
          <w:divBdr>
            <w:top w:val="none" w:sz="0" w:space="0" w:color="auto"/>
            <w:left w:val="none" w:sz="0" w:space="0" w:color="auto"/>
            <w:bottom w:val="none" w:sz="0" w:space="0" w:color="auto"/>
            <w:right w:val="none" w:sz="0" w:space="0" w:color="auto"/>
          </w:divBdr>
        </w:div>
        <w:div w:id="1698310578">
          <w:marLeft w:val="640"/>
          <w:marRight w:val="0"/>
          <w:marTop w:val="0"/>
          <w:marBottom w:val="0"/>
          <w:divBdr>
            <w:top w:val="none" w:sz="0" w:space="0" w:color="auto"/>
            <w:left w:val="none" w:sz="0" w:space="0" w:color="auto"/>
            <w:bottom w:val="none" w:sz="0" w:space="0" w:color="auto"/>
            <w:right w:val="none" w:sz="0" w:space="0" w:color="auto"/>
          </w:divBdr>
        </w:div>
        <w:div w:id="1673799095">
          <w:marLeft w:val="640"/>
          <w:marRight w:val="0"/>
          <w:marTop w:val="0"/>
          <w:marBottom w:val="0"/>
          <w:divBdr>
            <w:top w:val="none" w:sz="0" w:space="0" w:color="auto"/>
            <w:left w:val="none" w:sz="0" w:space="0" w:color="auto"/>
            <w:bottom w:val="none" w:sz="0" w:space="0" w:color="auto"/>
            <w:right w:val="none" w:sz="0" w:space="0" w:color="auto"/>
          </w:divBdr>
        </w:div>
        <w:div w:id="657539522">
          <w:marLeft w:val="640"/>
          <w:marRight w:val="0"/>
          <w:marTop w:val="0"/>
          <w:marBottom w:val="0"/>
          <w:divBdr>
            <w:top w:val="none" w:sz="0" w:space="0" w:color="auto"/>
            <w:left w:val="none" w:sz="0" w:space="0" w:color="auto"/>
            <w:bottom w:val="none" w:sz="0" w:space="0" w:color="auto"/>
            <w:right w:val="none" w:sz="0" w:space="0" w:color="auto"/>
          </w:divBdr>
        </w:div>
        <w:div w:id="1254047178">
          <w:marLeft w:val="640"/>
          <w:marRight w:val="0"/>
          <w:marTop w:val="0"/>
          <w:marBottom w:val="0"/>
          <w:divBdr>
            <w:top w:val="none" w:sz="0" w:space="0" w:color="auto"/>
            <w:left w:val="none" w:sz="0" w:space="0" w:color="auto"/>
            <w:bottom w:val="none" w:sz="0" w:space="0" w:color="auto"/>
            <w:right w:val="none" w:sz="0" w:space="0" w:color="auto"/>
          </w:divBdr>
        </w:div>
        <w:div w:id="438914572">
          <w:marLeft w:val="640"/>
          <w:marRight w:val="0"/>
          <w:marTop w:val="0"/>
          <w:marBottom w:val="0"/>
          <w:divBdr>
            <w:top w:val="none" w:sz="0" w:space="0" w:color="auto"/>
            <w:left w:val="none" w:sz="0" w:space="0" w:color="auto"/>
            <w:bottom w:val="none" w:sz="0" w:space="0" w:color="auto"/>
            <w:right w:val="none" w:sz="0" w:space="0" w:color="auto"/>
          </w:divBdr>
        </w:div>
        <w:div w:id="193422587">
          <w:marLeft w:val="640"/>
          <w:marRight w:val="0"/>
          <w:marTop w:val="0"/>
          <w:marBottom w:val="0"/>
          <w:divBdr>
            <w:top w:val="none" w:sz="0" w:space="0" w:color="auto"/>
            <w:left w:val="none" w:sz="0" w:space="0" w:color="auto"/>
            <w:bottom w:val="none" w:sz="0" w:space="0" w:color="auto"/>
            <w:right w:val="none" w:sz="0" w:space="0" w:color="auto"/>
          </w:divBdr>
        </w:div>
        <w:div w:id="1286890961">
          <w:marLeft w:val="640"/>
          <w:marRight w:val="0"/>
          <w:marTop w:val="0"/>
          <w:marBottom w:val="0"/>
          <w:divBdr>
            <w:top w:val="none" w:sz="0" w:space="0" w:color="auto"/>
            <w:left w:val="none" w:sz="0" w:space="0" w:color="auto"/>
            <w:bottom w:val="none" w:sz="0" w:space="0" w:color="auto"/>
            <w:right w:val="none" w:sz="0" w:space="0" w:color="auto"/>
          </w:divBdr>
        </w:div>
        <w:div w:id="1693800549">
          <w:marLeft w:val="640"/>
          <w:marRight w:val="0"/>
          <w:marTop w:val="0"/>
          <w:marBottom w:val="0"/>
          <w:divBdr>
            <w:top w:val="none" w:sz="0" w:space="0" w:color="auto"/>
            <w:left w:val="none" w:sz="0" w:space="0" w:color="auto"/>
            <w:bottom w:val="none" w:sz="0" w:space="0" w:color="auto"/>
            <w:right w:val="none" w:sz="0" w:space="0" w:color="auto"/>
          </w:divBdr>
        </w:div>
        <w:div w:id="1803501309">
          <w:marLeft w:val="640"/>
          <w:marRight w:val="0"/>
          <w:marTop w:val="0"/>
          <w:marBottom w:val="0"/>
          <w:divBdr>
            <w:top w:val="none" w:sz="0" w:space="0" w:color="auto"/>
            <w:left w:val="none" w:sz="0" w:space="0" w:color="auto"/>
            <w:bottom w:val="none" w:sz="0" w:space="0" w:color="auto"/>
            <w:right w:val="none" w:sz="0" w:space="0" w:color="auto"/>
          </w:divBdr>
        </w:div>
        <w:div w:id="2118941617">
          <w:marLeft w:val="640"/>
          <w:marRight w:val="0"/>
          <w:marTop w:val="0"/>
          <w:marBottom w:val="0"/>
          <w:divBdr>
            <w:top w:val="none" w:sz="0" w:space="0" w:color="auto"/>
            <w:left w:val="none" w:sz="0" w:space="0" w:color="auto"/>
            <w:bottom w:val="none" w:sz="0" w:space="0" w:color="auto"/>
            <w:right w:val="none" w:sz="0" w:space="0" w:color="auto"/>
          </w:divBdr>
        </w:div>
        <w:div w:id="1567689583">
          <w:marLeft w:val="640"/>
          <w:marRight w:val="0"/>
          <w:marTop w:val="0"/>
          <w:marBottom w:val="0"/>
          <w:divBdr>
            <w:top w:val="none" w:sz="0" w:space="0" w:color="auto"/>
            <w:left w:val="none" w:sz="0" w:space="0" w:color="auto"/>
            <w:bottom w:val="none" w:sz="0" w:space="0" w:color="auto"/>
            <w:right w:val="none" w:sz="0" w:space="0" w:color="auto"/>
          </w:divBdr>
        </w:div>
        <w:div w:id="696007416">
          <w:marLeft w:val="640"/>
          <w:marRight w:val="0"/>
          <w:marTop w:val="0"/>
          <w:marBottom w:val="0"/>
          <w:divBdr>
            <w:top w:val="none" w:sz="0" w:space="0" w:color="auto"/>
            <w:left w:val="none" w:sz="0" w:space="0" w:color="auto"/>
            <w:bottom w:val="none" w:sz="0" w:space="0" w:color="auto"/>
            <w:right w:val="none" w:sz="0" w:space="0" w:color="auto"/>
          </w:divBdr>
        </w:div>
        <w:div w:id="1532375865">
          <w:marLeft w:val="640"/>
          <w:marRight w:val="0"/>
          <w:marTop w:val="0"/>
          <w:marBottom w:val="0"/>
          <w:divBdr>
            <w:top w:val="none" w:sz="0" w:space="0" w:color="auto"/>
            <w:left w:val="none" w:sz="0" w:space="0" w:color="auto"/>
            <w:bottom w:val="none" w:sz="0" w:space="0" w:color="auto"/>
            <w:right w:val="none" w:sz="0" w:space="0" w:color="auto"/>
          </w:divBdr>
        </w:div>
        <w:div w:id="912668635">
          <w:marLeft w:val="640"/>
          <w:marRight w:val="0"/>
          <w:marTop w:val="0"/>
          <w:marBottom w:val="0"/>
          <w:divBdr>
            <w:top w:val="none" w:sz="0" w:space="0" w:color="auto"/>
            <w:left w:val="none" w:sz="0" w:space="0" w:color="auto"/>
            <w:bottom w:val="none" w:sz="0" w:space="0" w:color="auto"/>
            <w:right w:val="none" w:sz="0" w:space="0" w:color="auto"/>
          </w:divBdr>
        </w:div>
        <w:div w:id="449589044">
          <w:marLeft w:val="640"/>
          <w:marRight w:val="0"/>
          <w:marTop w:val="0"/>
          <w:marBottom w:val="0"/>
          <w:divBdr>
            <w:top w:val="none" w:sz="0" w:space="0" w:color="auto"/>
            <w:left w:val="none" w:sz="0" w:space="0" w:color="auto"/>
            <w:bottom w:val="none" w:sz="0" w:space="0" w:color="auto"/>
            <w:right w:val="none" w:sz="0" w:space="0" w:color="auto"/>
          </w:divBdr>
        </w:div>
      </w:divsChild>
    </w:div>
    <w:div w:id="145903075">
      <w:bodyDiv w:val="1"/>
      <w:marLeft w:val="0"/>
      <w:marRight w:val="0"/>
      <w:marTop w:val="0"/>
      <w:marBottom w:val="0"/>
      <w:divBdr>
        <w:top w:val="none" w:sz="0" w:space="0" w:color="auto"/>
        <w:left w:val="none" w:sz="0" w:space="0" w:color="auto"/>
        <w:bottom w:val="none" w:sz="0" w:space="0" w:color="auto"/>
        <w:right w:val="none" w:sz="0" w:space="0" w:color="auto"/>
      </w:divBdr>
      <w:divsChild>
        <w:div w:id="25915965">
          <w:marLeft w:val="640"/>
          <w:marRight w:val="0"/>
          <w:marTop w:val="0"/>
          <w:marBottom w:val="0"/>
          <w:divBdr>
            <w:top w:val="none" w:sz="0" w:space="0" w:color="auto"/>
            <w:left w:val="none" w:sz="0" w:space="0" w:color="auto"/>
            <w:bottom w:val="none" w:sz="0" w:space="0" w:color="auto"/>
            <w:right w:val="none" w:sz="0" w:space="0" w:color="auto"/>
          </w:divBdr>
        </w:div>
        <w:div w:id="1130170202">
          <w:marLeft w:val="640"/>
          <w:marRight w:val="0"/>
          <w:marTop w:val="0"/>
          <w:marBottom w:val="0"/>
          <w:divBdr>
            <w:top w:val="none" w:sz="0" w:space="0" w:color="auto"/>
            <w:left w:val="none" w:sz="0" w:space="0" w:color="auto"/>
            <w:bottom w:val="none" w:sz="0" w:space="0" w:color="auto"/>
            <w:right w:val="none" w:sz="0" w:space="0" w:color="auto"/>
          </w:divBdr>
        </w:div>
        <w:div w:id="1117532130">
          <w:marLeft w:val="640"/>
          <w:marRight w:val="0"/>
          <w:marTop w:val="0"/>
          <w:marBottom w:val="0"/>
          <w:divBdr>
            <w:top w:val="none" w:sz="0" w:space="0" w:color="auto"/>
            <w:left w:val="none" w:sz="0" w:space="0" w:color="auto"/>
            <w:bottom w:val="none" w:sz="0" w:space="0" w:color="auto"/>
            <w:right w:val="none" w:sz="0" w:space="0" w:color="auto"/>
          </w:divBdr>
        </w:div>
        <w:div w:id="884097996">
          <w:marLeft w:val="640"/>
          <w:marRight w:val="0"/>
          <w:marTop w:val="0"/>
          <w:marBottom w:val="0"/>
          <w:divBdr>
            <w:top w:val="none" w:sz="0" w:space="0" w:color="auto"/>
            <w:left w:val="none" w:sz="0" w:space="0" w:color="auto"/>
            <w:bottom w:val="none" w:sz="0" w:space="0" w:color="auto"/>
            <w:right w:val="none" w:sz="0" w:space="0" w:color="auto"/>
          </w:divBdr>
        </w:div>
        <w:div w:id="515652277">
          <w:marLeft w:val="640"/>
          <w:marRight w:val="0"/>
          <w:marTop w:val="0"/>
          <w:marBottom w:val="0"/>
          <w:divBdr>
            <w:top w:val="none" w:sz="0" w:space="0" w:color="auto"/>
            <w:left w:val="none" w:sz="0" w:space="0" w:color="auto"/>
            <w:bottom w:val="none" w:sz="0" w:space="0" w:color="auto"/>
            <w:right w:val="none" w:sz="0" w:space="0" w:color="auto"/>
          </w:divBdr>
        </w:div>
        <w:div w:id="1724135977">
          <w:marLeft w:val="640"/>
          <w:marRight w:val="0"/>
          <w:marTop w:val="0"/>
          <w:marBottom w:val="0"/>
          <w:divBdr>
            <w:top w:val="none" w:sz="0" w:space="0" w:color="auto"/>
            <w:left w:val="none" w:sz="0" w:space="0" w:color="auto"/>
            <w:bottom w:val="none" w:sz="0" w:space="0" w:color="auto"/>
            <w:right w:val="none" w:sz="0" w:space="0" w:color="auto"/>
          </w:divBdr>
        </w:div>
        <w:div w:id="111634357">
          <w:marLeft w:val="640"/>
          <w:marRight w:val="0"/>
          <w:marTop w:val="0"/>
          <w:marBottom w:val="0"/>
          <w:divBdr>
            <w:top w:val="none" w:sz="0" w:space="0" w:color="auto"/>
            <w:left w:val="none" w:sz="0" w:space="0" w:color="auto"/>
            <w:bottom w:val="none" w:sz="0" w:space="0" w:color="auto"/>
            <w:right w:val="none" w:sz="0" w:space="0" w:color="auto"/>
          </w:divBdr>
        </w:div>
        <w:div w:id="515577247">
          <w:marLeft w:val="640"/>
          <w:marRight w:val="0"/>
          <w:marTop w:val="0"/>
          <w:marBottom w:val="0"/>
          <w:divBdr>
            <w:top w:val="none" w:sz="0" w:space="0" w:color="auto"/>
            <w:left w:val="none" w:sz="0" w:space="0" w:color="auto"/>
            <w:bottom w:val="none" w:sz="0" w:space="0" w:color="auto"/>
            <w:right w:val="none" w:sz="0" w:space="0" w:color="auto"/>
          </w:divBdr>
        </w:div>
        <w:div w:id="1267695247">
          <w:marLeft w:val="640"/>
          <w:marRight w:val="0"/>
          <w:marTop w:val="0"/>
          <w:marBottom w:val="0"/>
          <w:divBdr>
            <w:top w:val="none" w:sz="0" w:space="0" w:color="auto"/>
            <w:left w:val="none" w:sz="0" w:space="0" w:color="auto"/>
            <w:bottom w:val="none" w:sz="0" w:space="0" w:color="auto"/>
            <w:right w:val="none" w:sz="0" w:space="0" w:color="auto"/>
          </w:divBdr>
        </w:div>
        <w:div w:id="1527982131">
          <w:marLeft w:val="640"/>
          <w:marRight w:val="0"/>
          <w:marTop w:val="0"/>
          <w:marBottom w:val="0"/>
          <w:divBdr>
            <w:top w:val="none" w:sz="0" w:space="0" w:color="auto"/>
            <w:left w:val="none" w:sz="0" w:space="0" w:color="auto"/>
            <w:bottom w:val="none" w:sz="0" w:space="0" w:color="auto"/>
            <w:right w:val="none" w:sz="0" w:space="0" w:color="auto"/>
          </w:divBdr>
        </w:div>
        <w:div w:id="1009912884">
          <w:marLeft w:val="640"/>
          <w:marRight w:val="0"/>
          <w:marTop w:val="0"/>
          <w:marBottom w:val="0"/>
          <w:divBdr>
            <w:top w:val="none" w:sz="0" w:space="0" w:color="auto"/>
            <w:left w:val="none" w:sz="0" w:space="0" w:color="auto"/>
            <w:bottom w:val="none" w:sz="0" w:space="0" w:color="auto"/>
            <w:right w:val="none" w:sz="0" w:space="0" w:color="auto"/>
          </w:divBdr>
        </w:div>
        <w:div w:id="543562236">
          <w:marLeft w:val="640"/>
          <w:marRight w:val="0"/>
          <w:marTop w:val="0"/>
          <w:marBottom w:val="0"/>
          <w:divBdr>
            <w:top w:val="none" w:sz="0" w:space="0" w:color="auto"/>
            <w:left w:val="none" w:sz="0" w:space="0" w:color="auto"/>
            <w:bottom w:val="none" w:sz="0" w:space="0" w:color="auto"/>
            <w:right w:val="none" w:sz="0" w:space="0" w:color="auto"/>
          </w:divBdr>
        </w:div>
        <w:div w:id="496194214">
          <w:marLeft w:val="640"/>
          <w:marRight w:val="0"/>
          <w:marTop w:val="0"/>
          <w:marBottom w:val="0"/>
          <w:divBdr>
            <w:top w:val="none" w:sz="0" w:space="0" w:color="auto"/>
            <w:left w:val="none" w:sz="0" w:space="0" w:color="auto"/>
            <w:bottom w:val="none" w:sz="0" w:space="0" w:color="auto"/>
            <w:right w:val="none" w:sz="0" w:space="0" w:color="auto"/>
          </w:divBdr>
        </w:div>
        <w:div w:id="471606560">
          <w:marLeft w:val="640"/>
          <w:marRight w:val="0"/>
          <w:marTop w:val="0"/>
          <w:marBottom w:val="0"/>
          <w:divBdr>
            <w:top w:val="none" w:sz="0" w:space="0" w:color="auto"/>
            <w:left w:val="none" w:sz="0" w:space="0" w:color="auto"/>
            <w:bottom w:val="none" w:sz="0" w:space="0" w:color="auto"/>
            <w:right w:val="none" w:sz="0" w:space="0" w:color="auto"/>
          </w:divBdr>
        </w:div>
        <w:div w:id="1308626005">
          <w:marLeft w:val="640"/>
          <w:marRight w:val="0"/>
          <w:marTop w:val="0"/>
          <w:marBottom w:val="0"/>
          <w:divBdr>
            <w:top w:val="none" w:sz="0" w:space="0" w:color="auto"/>
            <w:left w:val="none" w:sz="0" w:space="0" w:color="auto"/>
            <w:bottom w:val="none" w:sz="0" w:space="0" w:color="auto"/>
            <w:right w:val="none" w:sz="0" w:space="0" w:color="auto"/>
          </w:divBdr>
        </w:div>
        <w:div w:id="40372025">
          <w:marLeft w:val="640"/>
          <w:marRight w:val="0"/>
          <w:marTop w:val="0"/>
          <w:marBottom w:val="0"/>
          <w:divBdr>
            <w:top w:val="none" w:sz="0" w:space="0" w:color="auto"/>
            <w:left w:val="none" w:sz="0" w:space="0" w:color="auto"/>
            <w:bottom w:val="none" w:sz="0" w:space="0" w:color="auto"/>
            <w:right w:val="none" w:sz="0" w:space="0" w:color="auto"/>
          </w:divBdr>
        </w:div>
        <w:div w:id="1140999473">
          <w:marLeft w:val="640"/>
          <w:marRight w:val="0"/>
          <w:marTop w:val="0"/>
          <w:marBottom w:val="0"/>
          <w:divBdr>
            <w:top w:val="none" w:sz="0" w:space="0" w:color="auto"/>
            <w:left w:val="none" w:sz="0" w:space="0" w:color="auto"/>
            <w:bottom w:val="none" w:sz="0" w:space="0" w:color="auto"/>
            <w:right w:val="none" w:sz="0" w:space="0" w:color="auto"/>
          </w:divBdr>
        </w:div>
        <w:div w:id="225840409">
          <w:marLeft w:val="640"/>
          <w:marRight w:val="0"/>
          <w:marTop w:val="0"/>
          <w:marBottom w:val="0"/>
          <w:divBdr>
            <w:top w:val="none" w:sz="0" w:space="0" w:color="auto"/>
            <w:left w:val="none" w:sz="0" w:space="0" w:color="auto"/>
            <w:bottom w:val="none" w:sz="0" w:space="0" w:color="auto"/>
            <w:right w:val="none" w:sz="0" w:space="0" w:color="auto"/>
          </w:divBdr>
        </w:div>
        <w:div w:id="248466943">
          <w:marLeft w:val="640"/>
          <w:marRight w:val="0"/>
          <w:marTop w:val="0"/>
          <w:marBottom w:val="0"/>
          <w:divBdr>
            <w:top w:val="none" w:sz="0" w:space="0" w:color="auto"/>
            <w:left w:val="none" w:sz="0" w:space="0" w:color="auto"/>
            <w:bottom w:val="none" w:sz="0" w:space="0" w:color="auto"/>
            <w:right w:val="none" w:sz="0" w:space="0" w:color="auto"/>
          </w:divBdr>
        </w:div>
        <w:div w:id="2097550153">
          <w:marLeft w:val="640"/>
          <w:marRight w:val="0"/>
          <w:marTop w:val="0"/>
          <w:marBottom w:val="0"/>
          <w:divBdr>
            <w:top w:val="none" w:sz="0" w:space="0" w:color="auto"/>
            <w:left w:val="none" w:sz="0" w:space="0" w:color="auto"/>
            <w:bottom w:val="none" w:sz="0" w:space="0" w:color="auto"/>
            <w:right w:val="none" w:sz="0" w:space="0" w:color="auto"/>
          </w:divBdr>
        </w:div>
        <w:div w:id="640622799">
          <w:marLeft w:val="640"/>
          <w:marRight w:val="0"/>
          <w:marTop w:val="0"/>
          <w:marBottom w:val="0"/>
          <w:divBdr>
            <w:top w:val="none" w:sz="0" w:space="0" w:color="auto"/>
            <w:left w:val="none" w:sz="0" w:space="0" w:color="auto"/>
            <w:bottom w:val="none" w:sz="0" w:space="0" w:color="auto"/>
            <w:right w:val="none" w:sz="0" w:space="0" w:color="auto"/>
          </w:divBdr>
        </w:div>
        <w:div w:id="1381856760">
          <w:marLeft w:val="640"/>
          <w:marRight w:val="0"/>
          <w:marTop w:val="0"/>
          <w:marBottom w:val="0"/>
          <w:divBdr>
            <w:top w:val="none" w:sz="0" w:space="0" w:color="auto"/>
            <w:left w:val="none" w:sz="0" w:space="0" w:color="auto"/>
            <w:bottom w:val="none" w:sz="0" w:space="0" w:color="auto"/>
            <w:right w:val="none" w:sz="0" w:space="0" w:color="auto"/>
          </w:divBdr>
        </w:div>
        <w:div w:id="1274478698">
          <w:marLeft w:val="640"/>
          <w:marRight w:val="0"/>
          <w:marTop w:val="0"/>
          <w:marBottom w:val="0"/>
          <w:divBdr>
            <w:top w:val="none" w:sz="0" w:space="0" w:color="auto"/>
            <w:left w:val="none" w:sz="0" w:space="0" w:color="auto"/>
            <w:bottom w:val="none" w:sz="0" w:space="0" w:color="auto"/>
            <w:right w:val="none" w:sz="0" w:space="0" w:color="auto"/>
          </w:divBdr>
        </w:div>
        <w:div w:id="1732843774">
          <w:marLeft w:val="640"/>
          <w:marRight w:val="0"/>
          <w:marTop w:val="0"/>
          <w:marBottom w:val="0"/>
          <w:divBdr>
            <w:top w:val="none" w:sz="0" w:space="0" w:color="auto"/>
            <w:left w:val="none" w:sz="0" w:space="0" w:color="auto"/>
            <w:bottom w:val="none" w:sz="0" w:space="0" w:color="auto"/>
            <w:right w:val="none" w:sz="0" w:space="0" w:color="auto"/>
          </w:divBdr>
        </w:div>
        <w:div w:id="983197418">
          <w:marLeft w:val="640"/>
          <w:marRight w:val="0"/>
          <w:marTop w:val="0"/>
          <w:marBottom w:val="0"/>
          <w:divBdr>
            <w:top w:val="none" w:sz="0" w:space="0" w:color="auto"/>
            <w:left w:val="none" w:sz="0" w:space="0" w:color="auto"/>
            <w:bottom w:val="none" w:sz="0" w:space="0" w:color="auto"/>
            <w:right w:val="none" w:sz="0" w:space="0" w:color="auto"/>
          </w:divBdr>
        </w:div>
        <w:div w:id="1969119899">
          <w:marLeft w:val="640"/>
          <w:marRight w:val="0"/>
          <w:marTop w:val="0"/>
          <w:marBottom w:val="0"/>
          <w:divBdr>
            <w:top w:val="none" w:sz="0" w:space="0" w:color="auto"/>
            <w:left w:val="none" w:sz="0" w:space="0" w:color="auto"/>
            <w:bottom w:val="none" w:sz="0" w:space="0" w:color="auto"/>
            <w:right w:val="none" w:sz="0" w:space="0" w:color="auto"/>
          </w:divBdr>
        </w:div>
        <w:div w:id="1453935798">
          <w:marLeft w:val="640"/>
          <w:marRight w:val="0"/>
          <w:marTop w:val="0"/>
          <w:marBottom w:val="0"/>
          <w:divBdr>
            <w:top w:val="none" w:sz="0" w:space="0" w:color="auto"/>
            <w:left w:val="none" w:sz="0" w:space="0" w:color="auto"/>
            <w:bottom w:val="none" w:sz="0" w:space="0" w:color="auto"/>
            <w:right w:val="none" w:sz="0" w:space="0" w:color="auto"/>
          </w:divBdr>
        </w:div>
        <w:div w:id="1344361066">
          <w:marLeft w:val="640"/>
          <w:marRight w:val="0"/>
          <w:marTop w:val="0"/>
          <w:marBottom w:val="0"/>
          <w:divBdr>
            <w:top w:val="none" w:sz="0" w:space="0" w:color="auto"/>
            <w:left w:val="none" w:sz="0" w:space="0" w:color="auto"/>
            <w:bottom w:val="none" w:sz="0" w:space="0" w:color="auto"/>
            <w:right w:val="none" w:sz="0" w:space="0" w:color="auto"/>
          </w:divBdr>
        </w:div>
        <w:div w:id="491987171">
          <w:marLeft w:val="640"/>
          <w:marRight w:val="0"/>
          <w:marTop w:val="0"/>
          <w:marBottom w:val="0"/>
          <w:divBdr>
            <w:top w:val="none" w:sz="0" w:space="0" w:color="auto"/>
            <w:left w:val="none" w:sz="0" w:space="0" w:color="auto"/>
            <w:bottom w:val="none" w:sz="0" w:space="0" w:color="auto"/>
            <w:right w:val="none" w:sz="0" w:space="0" w:color="auto"/>
          </w:divBdr>
        </w:div>
        <w:div w:id="1171525329">
          <w:marLeft w:val="640"/>
          <w:marRight w:val="0"/>
          <w:marTop w:val="0"/>
          <w:marBottom w:val="0"/>
          <w:divBdr>
            <w:top w:val="none" w:sz="0" w:space="0" w:color="auto"/>
            <w:left w:val="none" w:sz="0" w:space="0" w:color="auto"/>
            <w:bottom w:val="none" w:sz="0" w:space="0" w:color="auto"/>
            <w:right w:val="none" w:sz="0" w:space="0" w:color="auto"/>
          </w:divBdr>
        </w:div>
        <w:div w:id="38819506">
          <w:marLeft w:val="640"/>
          <w:marRight w:val="0"/>
          <w:marTop w:val="0"/>
          <w:marBottom w:val="0"/>
          <w:divBdr>
            <w:top w:val="none" w:sz="0" w:space="0" w:color="auto"/>
            <w:left w:val="none" w:sz="0" w:space="0" w:color="auto"/>
            <w:bottom w:val="none" w:sz="0" w:space="0" w:color="auto"/>
            <w:right w:val="none" w:sz="0" w:space="0" w:color="auto"/>
          </w:divBdr>
        </w:div>
        <w:div w:id="1405493032">
          <w:marLeft w:val="640"/>
          <w:marRight w:val="0"/>
          <w:marTop w:val="0"/>
          <w:marBottom w:val="0"/>
          <w:divBdr>
            <w:top w:val="none" w:sz="0" w:space="0" w:color="auto"/>
            <w:left w:val="none" w:sz="0" w:space="0" w:color="auto"/>
            <w:bottom w:val="none" w:sz="0" w:space="0" w:color="auto"/>
            <w:right w:val="none" w:sz="0" w:space="0" w:color="auto"/>
          </w:divBdr>
        </w:div>
        <w:div w:id="707678542">
          <w:marLeft w:val="640"/>
          <w:marRight w:val="0"/>
          <w:marTop w:val="0"/>
          <w:marBottom w:val="0"/>
          <w:divBdr>
            <w:top w:val="none" w:sz="0" w:space="0" w:color="auto"/>
            <w:left w:val="none" w:sz="0" w:space="0" w:color="auto"/>
            <w:bottom w:val="none" w:sz="0" w:space="0" w:color="auto"/>
            <w:right w:val="none" w:sz="0" w:space="0" w:color="auto"/>
          </w:divBdr>
        </w:div>
        <w:div w:id="2102723972">
          <w:marLeft w:val="640"/>
          <w:marRight w:val="0"/>
          <w:marTop w:val="0"/>
          <w:marBottom w:val="0"/>
          <w:divBdr>
            <w:top w:val="none" w:sz="0" w:space="0" w:color="auto"/>
            <w:left w:val="none" w:sz="0" w:space="0" w:color="auto"/>
            <w:bottom w:val="none" w:sz="0" w:space="0" w:color="auto"/>
            <w:right w:val="none" w:sz="0" w:space="0" w:color="auto"/>
          </w:divBdr>
        </w:div>
        <w:div w:id="1369718913">
          <w:marLeft w:val="640"/>
          <w:marRight w:val="0"/>
          <w:marTop w:val="0"/>
          <w:marBottom w:val="0"/>
          <w:divBdr>
            <w:top w:val="none" w:sz="0" w:space="0" w:color="auto"/>
            <w:left w:val="none" w:sz="0" w:space="0" w:color="auto"/>
            <w:bottom w:val="none" w:sz="0" w:space="0" w:color="auto"/>
            <w:right w:val="none" w:sz="0" w:space="0" w:color="auto"/>
          </w:divBdr>
        </w:div>
        <w:div w:id="1710570409">
          <w:marLeft w:val="640"/>
          <w:marRight w:val="0"/>
          <w:marTop w:val="0"/>
          <w:marBottom w:val="0"/>
          <w:divBdr>
            <w:top w:val="none" w:sz="0" w:space="0" w:color="auto"/>
            <w:left w:val="none" w:sz="0" w:space="0" w:color="auto"/>
            <w:bottom w:val="none" w:sz="0" w:space="0" w:color="auto"/>
            <w:right w:val="none" w:sz="0" w:space="0" w:color="auto"/>
          </w:divBdr>
        </w:div>
        <w:div w:id="1650791757">
          <w:marLeft w:val="640"/>
          <w:marRight w:val="0"/>
          <w:marTop w:val="0"/>
          <w:marBottom w:val="0"/>
          <w:divBdr>
            <w:top w:val="none" w:sz="0" w:space="0" w:color="auto"/>
            <w:left w:val="none" w:sz="0" w:space="0" w:color="auto"/>
            <w:bottom w:val="none" w:sz="0" w:space="0" w:color="auto"/>
            <w:right w:val="none" w:sz="0" w:space="0" w:color="auto"/>
          </w:divBdr>
        </w:div>
        <w:div w:id="123744201">
          <w:marLeft w:val="640"/>
          <w:marRight w:val="0"/>
          <w:marTop w:val="0"/>
          <w:marBottom w:val="0"/>
          <w:divBdr>
            <w:top w:val="none" w:sz="0" w:space="0" w:color="auto"/>
            <w:left w:val="none" w:sz="0" w:space="0" w:color="auto"/>
            <w:bottom w:val="none" w:sz="0" w:space="0" w:color="auto"/>
            <w:right w:val="none" w:sz="0" w:space="0" w:color="auto"/>
          </w:divBdr>
        </w:div>
        <w:div w:id="2126079122">
          <w:marLeft w:val="640"/>
          <w:marRight w:val="0"/>
          <w:marTop w:val="0"/>
          <w:marBottom w:val="0"/>
          <w:divBdr>
            <w:top w:val="none" w:sz="0" w:space="0" w:color="auto"/>
            <w:left w:val="none" w:sz="0" w:space="0" w:color="auto"/>
            <w:bottom w:val="none" w:sz="0" w:space="0" w:color="auto"/>
            <w:right w:val="none" w:sz="0" w:space="0" w:color="auto"/>
          </w:divBdr>
        </w:div>
        <w:div w:id="2072732128">
          <w:marLeft w:val="640"/>
          <w:marRight w:val="0"/>
          <w:marTop w:val="0"/>
          <w:marBottom w:val="0"/>
          <w:divBdr>
            <w:top w:val="none" w:sz="0" w:space="0" w:color="auto"/>
            <w:left w:val="none" w:sz="0" w:space="0" w:color="auto"/>
            <w:bottom w:val="none" w:sz="0" w:space="0" w:color="auto"/>
            <w:right w:val="none" w:sz="0" w:space="0" w:color="auto"/>
          </w:divBdr>
        </w:div>
        <w:div w:id="704721919">
          <w:marLeft w:val="640"/>
          <w:marRight w:val="0"/>
          <w:marTop w:val="0"/>
          <w:marBottom w:val="0"/>
          <w:divBdr>
            <w:top w:val="none" w:sz="0" w:space="0" w:color="auto"/>
            <w:left w:val="none" w:sz="0" w:space="0" w:color="auto"/>
            <w:bottom w:val="none" w:sz="0" w:space="0" w:color="auto"/>
            <w:right w:val="none" w:sz="0" w:space="0" w:color="auto"/>
          </w:divBdr>
        </w:div>
        <w:div w:id="1707409907">
          <w:marLeft w:val="640"/>
          <w:marRight w:val="0"/>
          <w:marTop w:val="0"/>
          <w:marBottom w:val="0"/>
          <w:divBdr>
            <w:top w:val="none" w:sz="0" w:space="0" w:color="auto"/>
            <w:left w:val="none" w:sz="0" w:space="0" w:color="auto"/>
            <w:bottom w:val="none" w:sz="0" w:space="0" w:color="auto"/>
            <w:right w:val="none" w:sz="0" w:space="0" w:color="auto"/>
          </w:divBdr>
        </w:div>
        <w:div w:id="751858614">
          <w:marLeft w:val="640"/>
          <w:marRight w:val="0"/>
          <w:marTop w:val="0"/>
          <w:marBottom w:val="0"/>
          <w:divBdr>
            <w:top w:val="none" w:sz="0" w:space="0" w:color="auto"/>
            <w:left w:val="none" w:sz="0" w:space="0" w:color="auto"/>
            <w:bottom w:val="none" w:sz="0" w:space="0" w:color="auto"/>
            <w:right w:val="none" w:sz="0" w:space="0" w:color="auto"/>
          </w:divBdr>
        </w:div>
        <w:div w:id="1770657517">
          <w:marLeft w:val="640"/>
          <w:marRight w:val="0"/>
          <w:marTop w:val="0"/>
          <w:marBottom w:val="0"/>
          <w:divBdr>
            <w:top w:val="none" w:sz="0" w:space="0" w:color="auto"/>
            <w:left w:val="none" w:sz="0" w:space="0" w:color="auto"/>
            <w:bottom w:val="none" w:sz="0" w:space="0" w:color="auto"/>
            <w:right w:val="none" w:sz="0" w:space="0" w:color="auto"/>
          </w:divBdr>
        </w:div>
        <w:div w:id="739787186">
          <w:marLeft w:val="640"/>
          <w:marRight w:val="0"/>
          <w:marTop w:val="0"/>
          <w:marBottom w:val="0"/>
          <w:divBdr>
            <w:top w:val="none" w:sz="0" w:space="0" w:color="auto"/>
            <w:left w:val="none" w:sz="0" w:space="0" w:color="auto"/>
            <w:bottom w:val="none" w:sz="0" w:space="0" w:color="auto"/>
            <w:right w:val="none" w:sz="0" w:space="0" w:color="auto"/>
          </w:divBdr>
        </w:div>
        <w:div w:id="2009360983">
          <w:marLeft w:val="640"/>
          <w:marRight w:val="0"/>
          <w:marTop w:val="0"/>
          <w:marBottom w:val="0"/>
          <w:divBdr>
            <w:top w:val="none" w:sz="0" w:space="0" w:color="auto"/>
            <w:left w:val="none" w:sz="0" w:space="0" w:color="auto"/>
            <w:bottom w:val="none" w:sz="0" w:space="0" w:color="auto"/>
            <w:right w:val="none" w:sz="0" w:space="0" w:color="auto"/>
          </w:divBdr>
        </w:div>
        <w:div w:id="1489055682">
          <w:marLeft w:val="640"/>
          <w:marRight w:val="0"/>
          <w:marTop w:val="0"/>
          <w:marBottom w:val="0"/>
          <w:divBdr>
            <w:top w:val="none" w:sz="0" w:space="0" w:color="auto"/>
            <w:left w:val="none" w:sz="0" w:space="0" w:color="auto"/>
            <w:bottom w:val="none" w:sz="0" w:space="0" w:color="auto"/>
            <w:right w:val="none" w:sz="0" w:space="0" w:color="auto"/>
          </w:divBdr>
        </w:div>
        <w:div w:id="789208638">
          <w:marLeft w:val="640"/>
          <w:marRight w:val="0"/>
          <w:marTop w:val="0"/>
          <w:marBottom w:val="0"/>
          <w:divBdr>
            <w:top w:val="none" w:sz="0" w:space="0" w:color="auto"/>
            <w:left w:val="none" w:sz="0" w:space="0" w:color="auto"/>
            <w:bottom w:val="none" w:sz="0" w:space="0" w:color="auto"/>
            <w:right w:val="none" w:sz="0" w:space="0" w:color="auto"/>
          </w:divBdr>
        </w:div>
        <w:div w:id="627398049">
          <w:marLeft w:val="640"/>
          <w:marRight w:val="0"/>
          <w:marTop w:val="0"/>
          <w:marBottom w:val="0"/>
          <w:divBdr>
            <w:top w:val="none" w:sz="0" w:space="0" w:color="auto"/>
            <w:left w:val="none" w:sz="0" w:space="0" w:color="auto"/>
            <w:bottom w:val="none" w:sz="0" w:space="0" w:color="auto"/>
            <w:right w:val="none" w:sz="0" w:space="0" w:color="auto"/>
          </w:divBdr>
        </w:div>
        <w:div w:id="855383512">
          <w:marLeft w:val="640"/>
          <w:marRight w:val="0"/>
          <w:marTop w:val="0"/>
          <w:marBottom w:val="0"/>
          <w:divBdr>
            <w:top w:val="none" w:sz="0" w:space="0" w:color="auto"/>
            <w:left w:val="none" w:sz="0" w:space="0" w:color="auto"/>
            <w:bottom w:val="none" w:sz="0" w:space="0" w:color="auto"/>
            <w:right w:val="none" w:sz="0" w:space="0" w:color="auto"/>
          </w:divBdr>
        </w:div>
        <w:div w:id="1516112534">
          <w:marLeft w:val="640"/>
          <w:marRight w:val="0"/>
          <w:marTop w:val="0"/>
          <w:marBottom w:val="0"/>
          <w:divBdr>
            <w:top w:val="none" w:sz="0" w:space="0" w:color="auto"/>
            <w:left w:val="none" w:sz="0" w:space="0" w:color="auto"/>
            <w:bottom w:val="none" w:sz="0" w:space="0" w:color="auto"/>
            <w:right w:val="none" w:sz="0" w:space="0" w:color="auto"/>
          </w:divBdr>
        </w:div>
      </w:divsChild>
    </w:div>
    <w:div w:id="151219849">
      <w:bodyDiv w:val="1"/>
      <w:marLeft w:val="0"/>
      <w:marRight w:val="0"/>
      <w:marTop w:val="0"/>
      <w:marBottom w:val="0"/>
      <w:divBdr>
        <w:top w:val="none" w:sz="0" w:space="0" w:color="auto"/>
        <w:left w:val="none" w:sz="0" w:space="0" w:color="auto"/>
        <w:bottom w:val="none" w:sz="0" w:space="0" w:color="auto"/>
        <w:right w:val="none" w:sz="0" w:space="0" w:color="auto"/>
      </w:divBdr>
      <w:divsChild>
        <w:div w:id="810634143">
          <w:marLeft w:val="640"/>
          <w:marRight w:val="0"/>
          <w:marTop w:val="0"/>
          <w:marBottom w:val="0"/>
          <w:divBdr>
            <w:top w:val="none" w:sz="0" w:space="0" w:color="auto"/>
            <w:left w:val="none" w:sz="0" w:space="0" w:color="auto"/>
            <w:bottom w:val="none" w:sz="0" w:space="0" w:color="auto"/>
            <w:right w:val="none" w:sz="0" w:space="0" w:color="auto"/>
          </w:divBdr>
        </w:div>
        <w:div w:id="493644568">
          <w:marLeft w:val="640"/>
          <w:marRight w:val="0"/>
          <w:marTop w:val="0"/>
          <w:marBottom w:val="0"/>
          <w:divBdr>
            <w:top w:val="none" w:sz="0" w:space="0" w:color="auto"/>
            <w:left w:val="none" w:sz="0" w:space="0" w:color="auto"/>
            <w:bottom w:val="none" w:sz="0" w:space="0" w:color="auto"/>
            <w:right w:val="none" w:sz="0" w:space="0" w:color="auto"/>
          </w:divBdr>
        </w:div>
        <w:div w:id="445779856">
          <w:marLeft w:val="640"/>
          <w:marRight w:val="0"/>
          <w:marTop w:val="0"/>
          <w:marBottom w:val="0"/>
          <w:divBdr>
            <w:top w:val="none" w:sz="0" w:space="0" w:color="auto"/>
            <w:left w:val="none" w:sz="0" w:space="0" w:color="auto"/>
            <w:bottom w:val="none" w:sz="0" w:space="0" w:color="auto"/>
            <w:right w:val="none" w:sz="0" w:space="0" w:color="auto"/>
          </w:divBdr>
        </w:div>
        <w:div w:id="1854105540">
          <w:marLeft w:val="640"/>
          <w:marRight w:val="0"/>
          <w:marTop w:val="0"/>
          <w:marBottom w:val="0"/>
          <w:divBdr>
            <w:top w:val="none" w:sz="0" w:space="0" w:color="auto"/>
            <w:left w:val="none" w:sz="0" w:space="0" w:color="auto"/>
            <w:bottom w:val="none" w:sz="0" w:space="0" w:color="auto"/>
            <w:right w:val="none" w:sz="0" w:space="0" w:color="auto"/>
          </w:divBdr>
        </w:div>
        <w:div w:id="1006053936">
          <w:marLeft w:val="640"/>
          <w:marRight w:val="0"/>
          <w:marTop w:val="0"/>
          <w:marBottom w:val="0"/>
          <w:divBdr>
            <w:top w:val="none" w:sz="0" w:space="0" w:color="auto"/>
            <w:left w:val="none" w:sz="0" w:space="0" w:color="auto"/>
            <w:bottom w:val="none" w:sz="0" w:space="0" w:color="auto"/>
            <w:right w:val="none" w:sz="0" w:space="0" w:color="auto"/>
          </w:divBdr>
        </w:div>
        <w:div w:id="1348219516">
          <w:marLeft w:val="640"/>
          <w:marRight w:val="0"/>
          <w:marTop w:val="0"/>
          <w:marBottom w:val="0"/>
          <w:divBdr>
            <w:top w:val="none" w:sz="0" w:space="0" w:color="auto"/>
            <w:left w:val="none" w:sz="0" w:space="0" w:color="auto"/>
            <w:bottom w:val="none" w:sz="0" w:space="0" w:color="auto"/>
            <w:right w:val="none" w:sz="0" w:space="0" w:color="auto"/>
          </w:divBdr>
        </w:div>
        <w:div w:id="1163859201">
          <w:marLeft w:val="640"/>
          <w:marRight w:val="0"/>
          <w:marTop w:val="0"/>
          <w:marBottom w:val="0"/>
          <w:divBdr>
            <w:top w:val="none" w:sz="0" w:space="0" w:color="auto"/>
            <w:left w:val="none" w:sz="0" w:space="0" w:color="auto"/>
            <w:bottom w:val="none" w:sz="0" w:space="0" w:color="auto"/>
            <w:right w:val="none" w:sz="0" w:space="0" w:color="auto"/>
          </w:divBdr>
        </w:div>
        <w:div w:id="1214268315">
          <w:marLeft w:val="640"/>
          <w:marRight w:val="0"/>
          <w:marTop w:val="0"/>
          <w:marBottom w:val="0"/>
          <w:divBdr>
            <w:top w:val="none" w:sz="0" w:space="0" w:color="auto"/>
            <w:left w:val="none" w:sz="0" w:space="0" w:color="auto"/>
            <w:bottom w:val="none" w:sz="0" w:space="0" w:color="auto"/>
            <w:right w:val="none" w:sz="0" w:space="0" w:color="auto"/>
          </w:divBdr>
        </w:div>
        <w:div w:id="2008823152">
          <w:marLeft w:val="640"/>
          <w:marRight w:val="0"/>
          <w:marTop w:val="0"/>
          <w:marBottom w:val="0"/>
          <w:divBdr>
            <w:top w:val="none" w:sz="0" w:space="0" w:color="auto"/>
            <w:left w:val="none" w:sz="0" w:space="0" w:color="auto"/>
            <w:bottom w:val="none" w:sz="0" w:space="0" w:color="auto"/>
            <w:right w:val="none" w:sz="0" w:space="0" w:color="auto"/>
          </w:divBdr>
        </w:div>
        <w:div w:id="838619001">
          <w:marLeft w:val="640"/>
          <w:marRight w:val="0"/>
          <w:marTop w:val="0"/>
          <w:marBottom w:val="0"/>
          <w:divBdr>
            <w:top w:val="none" w:sz="0" w:space="0" w:color="auto"/>
            <w:left w:val="none" w:sz="0" w:space="0" w:color="auto"/>
            <w:bottom w:val="none" w:sz="0" w:space="0" w:color="auto"/>
            <w:right w:val="none" w:sz="0" w:space="0" w:color="auto"/>
          </w:divBdr>
        </w:div>
        <w:div w:id="1936204988">
          <w:marLeft w:val="640"/>
          <w:marRight w:val="0"/>
          <w:marTop w:val="0"/>
          <w:marBottom w:val="0"/>
          <w:divBdr>
            <w:top w:val="none" w:sz="0" w:space="0" w:color="auto"/>
            <w:left w:val="none" w:sz="0" w:space="0" w:color="auto"/>
            <w:bottom w:val="none" w:sz="0" w:space="0" w:color="auto"/>
            <w:right w:val="none" w:sz="0" w:space="0" w:color="auto"/>
          </w:divBdr>
        </w:div>
        <w:div w:id="434637622">
          <w:marLeft w:val="640"/>
          <w:marRight w:val="0"/>
          <w:marTop w:val="0"/>
          <w:marBottom w:val="0"/>
          <w:divBdr>
            <w:top w:val="none" w:sz="0" w:space="0" w:color="auto"/>
            <w:left w:val="none" w:sz="0" w:space="0" w:color="auto"/>
            <w:bottom w:val="none" w:sz="0" w:space="0" w:color="auto"/>
            <w:right w:val="none" w:sz="0" w:space="0" w:color="auto"/>
          </w:divBdr>
        </w:div>
        <w:div w:id="1082869801">
          <w:marLeft w:val="640"/>
          <w:marRight w:val="0"/>
          <w:marTop w:val="0"/>
          <w:marBottom w:val="0"/>
          <w:divBdr>
            <w:top w:val="none" w:sz="0" w:space="0" w:color="auto"/>
            <w:left w:val="none" w:sz="0" w:space="0" w:color="auto"/>
            <w:bottom w:val="none" w:sz="0" w:space="0" w:color="auto"/>
            <w:right w:val="none" w:sz="0" w:space="0" w:color="auto"/>
          </w:divBdr>
        </w:div>
        <w:div w:id="477965711">
          <w:marLeft w:val="640"/>
          <w:marRight w:val="0"/>
          <w:marTop w:val="0"/>
          <w:marBottom w:val="0"/>
          <w:divBdr>
            <w:top w:val="none" w:sz="0" w:space="0" w:color="auto"/>
            <w:left w:val="none" w:sz="0" w:space="0" w:color="auto"/>
            <w:bottom w:val="none" w:sz="0" w:space="0" w:color="auto"/>
            <w:right w:val="none" w:sz="0" w:space="0" w:color="auto"/>
          </w:divBdr>
        </w:div>
        <w:div w:id="1613635449">
          <w:marLeft w:val="640"/>
          <w:marRight w:val="0"/>
          <w:marTop w:val="0"/>
          <w:marBottom w:val="0"/>
          <w:divBdr>
            <w:top w:val="none" w:sz="0" w:space="0" w:color="auto"/>
            <w:left w:val="none" w:sz="0" w:space="0" w:color="auto"/>
            <w:bottom w:val="none" w:sz="0" w:space="0" w:color="auto"/>
            <w:right w:val="none" w:sz="0" w:space="0" w:color="auto"/>
          </w:divBdr>
        </w:div>
        <w:div w:id="86275313">
          <w:marLeft w:val="640"/>
          <w:marRight w:val="0"/>
          <w:marTop w:val="0"/>
          <w:marBottom w:val="0"/>
          <w:divBdr>
            <w:top w:val="none" w:sz="0" w:space="0" w:color="auto"/>
            <w:left w:val="none" w:sz="0" w:space="0" w:color="auto"/>
            <w:bottom w:val="none" w:sz="0" w:space="0" w:color="auto"/>
            <w:right w:val="none" w:sz="0" w:space="0" w:color="auto"/>
          </w:divBdr>
        </w:div>
        <w:div w:id="1177309842">
          <w:marLeft w:val="640"/>
          <w:marRight w:val="0"/>
          <w:marTop w:val="0"/>
          <w:marBottom w:val="0"/>
          <w:divBdr>
            <w:top w:val="none" w:sz="0" w:space="0" w:color="auto"/>
            <w:left w:val="none" w:sz="0" w:space="0" w:color="auto"/>
            <w:bottom w:val="none" w:sz="0" w:space="0" w:color="auto"/>
            <w:right w:val="none" w:sz="0" w:space="0" w:color="auto"/>
          </w:divBdr>
        </w:div>
        <w:div w:id="1731730725">
          <w:marLeft w:val="640"/>
          <w:marRight w:val="0"/>
          <w:marTop w:val="0"/>
          <w:marBottom w:val="0"/>
          <w:divBdr>
            <w:top w:val="none" w:sz="0" w:space="0" w:color="auto"/>
            <w:left w:val="none" w:sz="0" w:space="0" w:color="auto"/>
            <w:bottom w:val="none" w:sz="0" w:space="0" w:color="auto"/>
            <w:right w:val="none" w:sz="0" w:space="0" w:color="auto"/>
          </w:divBdr>
        </w:div>
        <w:div w:id="16935151">
          <w:marLeft w:val="640"/>
          <w:marRight w:val="0"/>
          <w:marTop w:val="0"/>
          <w:marBottom w:val="0"/>
          <w:divBdr>
            <w:top w:val="none" w:sz="0" w:space="0" w:color="auto"/>
            <w:left w:val="none" w:sz="0" w:space="0" w:color="auto"/>
            <w:bottom w:val="none" w:sz="0" w:space="0" w:color="auto"/>
            <w:right w:val="none" w:sz="0" w:space="0" w:color="auto"/>
          </w:divBdr>
        </w:div>
        <w:div w:id="1089424173">
          <w:marLeft w:val="640"/>
          <w:marRight w:val="0"/>
          <w:marTop w:val="0"/>
          <w:marBottom w:val="0"/>
          <w:divBdr>
            <w:top w:val="none" w:sz="0" w:space="0" w:color="auto"/>
            <w:left w:val="none" w:sz="0" w:space="0" w:color="auto"/>
            <w:bottom w:val="none" w:sz="0" w:space="0" w:color="auto"/>
            <w:right w:val="none" w:sz="0" w:space="0" w:color="auto"/>
          </w:divBdr>
        </w:div>
        <w:div w:id="1502503677">
          <w:marLeft w:val="640"/>
          <w:marRight w:val="0"/>
          <w:marTop w:val="0"/>
          <w:marBottom w:val="0"/>
          <w:divBdr>
            <w:top w:val="none" w:sz="0" w:space="0" w:color="auto"/>
            <w:left w:val="none" w:sz="0" w:space="0" w:color="auto"/>
            <w:bottom w:val="none" w:sz="0" w:space="0" w:color="auto"/>
            <w:right w:val="none" w:sz="0" w:space="0" w:color="auto"/>
          </w:divBdr>
        </w:div>
        <w:div w:id="193930279">
          <w:marLeft w:val="640"/>
          <w:marRight w:val="0"/>
          <w:marTop w:val="0"/>
          <w:marBottom w:val="0"/>
          <w:divBdr>
            <w:top w:val="none" w:sz="0" w:space="0" w:color="auto"/>
            <w:left w:val="none" w:sz="0" w:space="0" w:color="auto"/>
            <w:bottom w:val="none" w:sz="0" w:space="0" w:color="auto"/>
            <w:right w:val="none" w:sz="0" w:space="0" w:color="auto"/>
          </w:divBdr>
        </w:div>
        <w:div w:id="164171995">
          <w:marLeft w:val="640"/>
          <w:marRight w:val="0"/>
          <w:marTop w:val="0"/>
          <w:marBottom w:val="0"/>
          <w:divBdr>
            <w:top w:val="none" w:sz="0" w:space="0" w:color="auto"/>
            <w:left w:val="none" w:sz="0" w:space="0" w:color="auto"/>
            <w:bottom w:val="none" w:sz="0" w:space="0" w:color="auto"/>
            <w:right w:val="none" w:sz="0" w:space="0" w:color="auto"/>
          </w:divBdr>
        </w:div>
        <w:div w:id="1570579046">
          <w:marLeft w:val="640"/>
          <w:marRight w:val="0"/>
          <w:marTop w:val="0"/>
          <w:marBottom w:val="0"/>
          <w:divBdr>
            <w:top w:val="none" w:sz="0" w:space="0" w:color="auto"/>
            <w:left w:val="none" w:sz="0" w:space="0" w:color="auto"/>
            <w:bottom w:val="none" w:sz="0" w:space="0" w:color="auto"/>
            <w:right w:val="none" w:sz="0" w:space="0" w:color="auto"/>
          </w:divBdr>
        </w:div>
        <w:div w:id="1267228648">
          <w:marLeft w:val="640"/>
          <w:marRight w:val="0"/>
          <w:marTop w:val="0"/>
          <w:marBottom w:val="0"/>
          <w:divBdr>
            <w:top w:val="none" w:sz="0" w:space="0" w:color="auto"/>
            <w:left w:val="none" w:sz="0" w:space="0" w:color="auto"/>
            <w:bottom w:val="none" w:sz="0" w:space="0" w:color="auto"/>
            <w:right w:val="none" w:sz="0" w:space="0" w:color="auto"/>
          </w:divBdr>
        </w:div>
        <w:div w:id="1392116860">
          <w:marLeft w:val="640"/>
          <w:marRight w:val="0"/>
          <w:marTop w:val="0"/>
          <w:marBottom w:val="0"/>
          <w:divBdr>
            <w:top w:val="none" w:sz="0" w:space="0" w:color="auto"/>
            <w:left w:val="none" w:sz="0" w:space="0" w:color="auto"/>
            <w:bottom w:val="none" w:sz="0" w:space="0" w:color="auto"/>
            <w:right w:val="none" w:sz="0" w:space="0" w:color="auto"/>
          </w:divBdr>
        </w:div>
        <w:div w:id="1177814036">
          <w:marLeft w:val="640"/>
          <w:marRight w:val="0"/>
          <w:marTop w:val="0"/>
          <w:marBottom w:val="0"/>
          <w:divBdr>
            <w:top w:val="none" w:sz="0" w:space="0" w:color="auto"/>
            <w:left w:val="none" w:sz="0" w:space="0" w:color="auto"/>
            <w:bottom w:val="none" w:sz="0" w:space="0" w:color="auto"/>
            <w:right w:val="none" w:sz="0" w:space="0" w:color="auto"/>
          </w:divBdr>
        </w:div>
        <w:div w:id="177164296">
          <w:marLeft w:val="640"/>
          <w:marRight w:val="0"/>
          <w:marTop w:val="0"/>
          <w:marBottom w:val="0"/>
          <w:divBdr>
            <w:top w:val="none" w:sz="0" w:space="0" w:color="auto"/>
            <w:left w:val="none" w:sz="0" w:space="0" w:color="auto"/>
            <w:bottom w:val="none" w:sz="0" w:space="0" w:color="auto"/>
            <w:right w:val="none" w:sz="0" w:space="0" w:color="auto"/>
          </w:divBdr>
        </w:div>
        <w:div w:id="1490319883">
          <w:marLeft w:val="640"/>
          <w:marRight w:val="0"/>
          <w:marTop w:val="0"/>
          <w:marBottom w:val="0"/>
          <w:divBdr>
            <w:top w:val="none" w:sz="0" w:space="0" w:color="auto"/>
            <w:left w:val="none" w:sz="0" w:space="0" w:color="auto"/>
            <w:bottom w:val="none" w:sz="0" w:space="0" w:color="auto"/>
            <w:right w:val="none" w:sz="0" w:space="0" w:color="auto"/>
          </w:divBdr>
        </w:div>
        <w:div w:id="177041844">
          <w:marLeft w:val="640"/>
          <w:marRight w:val="0"/>
          <w:marTop w:val="0"/>
          <w:marBottom w:val="0"/>
          <w:divBdr>
            <w:top w:val="none" w:sz="0" w:space="0" w:color="auto"/>
            <w:left w:val="none" w:sz="0" w:space="0" w:color="auto"/>
            <w:bottom w:val="none" w:sz="0" w:space="0" w:color="auto"/>
            <w:right w:val="none" w:sz="0" w:space="0" w:color="auto"/>
          </w:divBdr>
        </w:div>
        <w:div w:id="1661807344">
          <w:marLeft w:val="640"/>
          <w:marRight w:val="0"/>
          <w:marTop w:val="0"/>
          <w:marBottom w:val="0"/>
          <w:divBdr>
            <w:top w:val="none" w:sz="0" w:space="0" w:color="auto"/>
            <w:left w:val="none" w:sz="0" w:space="0" w:color="auto"/>
            <w:bottom w:val="none" w:sz="0" w:space="0" w:color="auto"/>
            <w:right w:val="none" w:sz="0" w:space="0" w:color="auto"/>
          </w:divBdr>
        </w:div>
        <w:div w:id="6834958">
          <w:marLeft w:val="640"/>
          <w:marRight w:val="0"/>
          <w:marTop w:val="0"/>
          <w:marBottom w:val="0"/>
          <w:divBdr>
            <w:top w:val="none" w:sz="0" w:space="0" w:color="auto"/>
            <w:left w:val="none" w:sz="0" w:space="0" w:color="auto"/>
            <w:bottom w:val="none" w:sz="0" w:space="0" w:color="auto"/>
            <w:right w:val="none" w:sz="0" w:space="0" w:color="auto"/>
          </w:divBdr>
        </w:div>
        <w:div w:id="217857703">
          <w:marLeft w:val="640"/>
          <w:marRight w:val="0"/>
          <w:marTop w:val="0"/>
          <w:marBottom w:val="0"/>
          <w:divBdr>
            <w:top w:val="none" w:sz="0" w:space="0" w:color="auto"/>
            <w:left w:val="none" w:sz="0" w:space="0" w:color="auto"/>
            <w:bottom w:val="none" w:sz="0" w:space="0" w:color="auto"/>
            <w:right w:val="none" w:sz="0" w:space="0" w:color="auto"/>
          </w:divBdr>
        </w:div>
        <w:div w:id="1132360067">
          <w:marLeft w:val="640"/>
          <w:marRight w:val="0"/>
          <w:marTop w:val="0"/>
          <w:marBottom w:val="0"/>
          <w:divBdr>
            <w:top w:val="none" w:sz="0" w:space="0" w:color="auto"/>
            <w:left w:val="none" w:sz="0" w:space="0" w:color="auto"/>
            <w:bottom w:val="none" w:sz="0" w:space="0" w:color="auto"/>
            <w:right w:val="none" w:sz="0" w:space="0" w:color="auto"/>
          </w:divBdr>
        </w:div>
        <w:div w:id="1665274916">
          <w:marLeft w:val="640"/>
          <w:marRight w:val="0"/>
          <w:marTop w:val="0"/>
          <w:marBottom w:val="0"/>
          <w:divBdr>
            <w:top w:val="none" w:sz="0" w:space="0" w:color="auto"/>
            <w:left w:val="none" w:sz="0" w:space="0" w:color="auto"/>
            <w:bottom w:val="none" w:sz="0" w:space="0" w:color="auto"/>
            <w:right w:val="none" w:sz="0" w:space="0" w:color="auto"/>
          </w:divBdr>
        </w:div>
        <w:div w:id="124935967">
          <w:marLeft w:val="640"/>
          <w:marRight w:val="0"/>
          <w:marTop w:val="0"/>
          <w:marBottom w:val="0"/>
          <w:divBdr>
            <w:top w:val="none" w:sz="0" w:space="0" w:color="auto"/>
            <w:left w:val="none" w:sz="0" w:space="0" w:color="auto"/>
            <w:bottom w:val="none" w:sz="0" w:space="0" w:color="auto"/>
            <w:right w:val="none" w:sz="0" w:space="0" w:color="auto"/>
          </w:divBdr>
        </w:div>
        <w:div w:id="766585839">
          <w:marLeft w:val="640"/>
          <w:marRight w:val="0"/>
          <w:marTop w:val="0"/>
          <w:marBottom w:val="0"/>
          <w:divBdr>
            <w:top w:val="none" w:sz="0" w:space="0" w:color="auto"/>
            <w:left w:val="none" w:sz="0" w:space="0" w:color="auto"/>
            <w:bottom w:val="none" w:sz="0" w:space="0" w:color="auto"/>
            <w:right w:val="none" w:sz="0" w:space="0" w:color="auto"/>
          </w:divBdr>
        </w:div>
        <w:div w:id="1917863134">
          <w:marLeft w:val="640"/>
          <w:marRight w:val="0"/>
          <w:marTop w:val="0"/>
          <w:marBottom w:val="0"/>
          <w:divBdr>
            <w:top w:val="none" w:sz="0" w:space="0" w:color="auto"/>
            <w:left w:val="none" w:sz="0" w:space="0" w:color="auto"/>
            <w:bottom w:val="none" w:sz="0" w:space="0" w:color="auto"/>
            <w:right w:val="none" w:sz="0" w:space="0" w:color="auto"/>
          </w:divBdr>
        </w:div>
        <w:div w:id="569120323">
          <w:marLeft w:val="640"/>
          <w:marRight w:val="0"/>
          <w:marTop w:val="0"/>
          <w:marBottom w:val="0"/>
          <w:divBdr>
            <w:top w:val="none" w:sz="0" w:space="0" w:color="auto"/>
            <w:left w:val="none" w:sz="0" w:space="0" w:color="auto"/>
            <w:bottom w:val="none" w:sz="0" w:space="0" w:color="auto"/>
            <w:right w:val="none" w:sz="0" w:space="0" w:color="auto"/>
          </w:divBdr>
        </w:div>
        <w:div w:id="1917665276">
          <w:marLeft w:val="640"/>
          <w:marRight w:val="0"/>
          <w:marTop w:val="0"/>
          <w:marBottom w:val="0"/>
          <w:divBdr>
            <w:top w:val="none" w:sz="0" w:space="0" w:color="auto"/>
            <w:left w:val="none" w:sz="0" w:space="0" w:color="auto"/>
            <w:bottom w:val="none" w:sz="0" w:space="0" w:color="auto"/>
            <w:right w:val="none" w:sz="0" w:space="0" w:color="auto"/>
          </w:divBdr>
        </w:div>
        <w:div w:id="1088424202">
          <w:marLeft w:val="640"/>
          <w:marRight w:val="0"/>
          <w:marTop w:val="0"/>
          <w:marBottom w:val="0"/>
          <w:divBdr>
            <w:top w:val="none" w:sz="0" w:space="0" w:color="auto"/>
            <w:left w:val="none" w:sz="0" w:space="0" w:color="auto"/>
            <w:bottom w:val="none" w:sz="0" w:space="0" w:color="auto"/>
            <w:right w:val="none" w:sz="0" w:space="0" w:color="auto"/>
          </w:divBdr>
        </w:div>
        <w:div w:id="1066732149">
          <w:marLeft w:val="640"/>
          <w:marRight w:val="0"/>
          <w:marTop w:val="0"/>
          <w:marBottom w:val="0"/>
          <w:divBdr>
            <w:top w:val="none" w:sz="0" w:space="0" w:color="auto"/>
            <w:left w:val="none" w:sz="0" w:space="0" w:color="auto"/>
            <w:bottom w:val="none" w:sz="0" w:space="0" w:color="auto"/>
            <w:right w:val="none" w:sz="0" w:space="0" w:color="auto"/>
          </w:divBdr>
        </w:div>
        <w:div w:id="20320513">
          <w:marLeft w:val="640"/>
          <w:marRight w:val="0"/>
          <w:marTop w:val="0"/>
          <w:marBottom w:val="0"/>
          <w:divBdr>
            <w:top w:val="none" w:sz="0" w:space="0" w:color="auto"/>
            <w:left w:val="none" w:sz="0" w:space="0" w:color="auto"/>
            <w:bottom w:val="none" w:sz="0" w:space="0" w:color="auto"/>
            <w:right w:val="none" w:sz="0" w:space="0" w:color="auto"/>
          </w:divBdr>
        </w:div>
      </w:divsChild>
    </w:div>
    <w:div w:id="152575283">
      <w:bodyDiv w:val="1"/>
      <w:marLeft w:val="0"/>
      <w:marRight w:val="0"/>
      <w:marTop w:val="0"/>
      <w:marBottom w:val="0"/>
      <w:divBdr>
        <w:top w:val="none" w:sz="0" w:space="0" w:color="auto"/>
        <w:left w:val="none" w:sz="0" w:space="0" w:color="auto"/>
        <w:bottom w:val="none" w:sz="0" w:space="0" w:color="auto"/>
        <w:right w:val="none" w:sz="0" w:space="0" w:color="auto"/>
      </w:divBdr>
      <w:divsChild>
        <w:div w:id="1027483242">
          <w:marLeft w:val="640"/>
          <w:marRight w:val="0"/>
          <w:marTop w:val="0"/>
          <w:marBottom w:val="0"/>
          <w:divBdr>
            <w:top w:val="none" w:sz="0" w:space="0" w:color="auto"/>
            <w:left w:val="none" w:sz="0" w:space="0" w:color="auto"/>
            <w:bottom w:val="none" w:sz="0" w:space="0" w:color="auto"/>
            <w:right w:val="none" w:sz="0" w:space="0" w:color="auto"/>
          </w:divBdr>
        </w:div>
        <w:div w:id="476578925">
          <w:marLeft w:val="640"/>
          <w:marRight w:val="0"/>
          <w:marTop w:val="0"/>
          <w:marBottom w:val="0"/>
          <w:divBdr>
            <w:top w:val="none" w:sz="0" w:space="0" w:color="auto"/>
            <w:left w:val="none" w:sz="0" w:space="0" w:color="auto"/>
            <w:bottom w:val="none" w:sz="0" w:space="0" w:color="auto"/>
            <w:right w:val="none" w:sz="0" w:space="0" w:color="auto"/>
          </w:divBdr>
        </w:div>
        <w:div w:id="474838874">
          <w:marLeft w:val="640"/>
          <w:marRight w:val="0"/>
          <w:marTop w:val="0"/>
          <w:marBottom w:val="0"/>
          <w:divBdr>
            <w:top w:val="none" w:sz="0" w:space="0" w:color="auto"/>
            <w:left w:val="none" w:sz="0" w:space="0" w:color="auto"/>
            <w:bottom w:val="none" w:sz="0" w:space="0" w:color="auto"/>
            <w:right w:val="none" w:sz="0" w:space="0" w:color="auto"/>
          </w:divBdr>
        </w:div>
        <w:div w:id="1373263736">
          <w:marLeft w:val="640"/>
          <w:marRight w:val="0"/>
          <w:marTop w:val="0"/>
          <w:marBottom w:val="0"/>
          <w:divBdr>
            <w:top w:val="none" w:sz="0" w:space="0" w:color="auto"/>
            <w:left w:val="none" w:sz="0" w:space="0" w:color="auto"/>
            <w:bottom w:val="none" w:sz="0" w:space="0" w:color="auto"/>
            <w:right w:val="none" w:sz="0" w:space="0" w:color="auto"/>
          </w:divBdr>
        </w:div>
        <w:div w:id="970211181">
          <w:marLeft w:val="640"/>
          <w:marRight w:val="0"/>
          <w:marTop w:val="0"/>
          <w:marBottom w:val="0"/>
          <w:divBdr>
            <w:top w:val="none" w:sz="0" w:space="0" w:color="auto"/>
            <w:left w:val="none" w:sz="0" w:space="0" w:color="auto"/>
            <w:bottom w:val="none" w:sz="0" w:space="0" w:color="auto"/>
            <w:right w:val="none" w:sz="0" w:space="0" w:color="auto"/>
          </w:divBdr>
        </w:div>
        <w:div w:id="307169749">
          <w:marLeft w:val="640"/>
          <w:marRight w:val="0"/>
          <w:marTop w:val="0"/>
          <w:marBottom w:val="0"/>
          <w:divBdr>
            <w:top w:val="none" w:sz="0" w:space="0" w:color="auto"/>
            <w:left w:val="none" w:sz="0" w:space="0" w:color="auto"/>
            <w:bottom w:val="none" w:sz="0" w:space="0" w:color="auto"/>
            <w:right w:val="none" w:sz="0" w:space="0" w:color="auto"/>
          </w:divBdr>
        </w:div>
        <w:div w:id="112138431">
          <w:marLeft w:val="640"/>
          <w:marRight w:val="0"/>
          <w:marTop w:val="0"/>
          <w:marBottom w:val="0"/>
          <w:divBdr>
            <w:top w:val="none" w:sz="0" w:space="0" w:color="auto"/>
            <w:left w:val="none" w:sz="0" w:space="0" w:color="auto"/>
            <w:bottom w:val="none" w:sz="0" w:space="0" w:color="auto"/>
            <w:right w:val="none" w:sz="0" w:space="0" w:color="auto"/>
          </w:divBdr>
        </w:div>
        <w:div w:id="1549951652">
          <w:marLeft w:val="640"/>
          <w:marRight w:val="0"/>
          <w:marTop w:val="0"/>
          <w:marBottom w:val="0"/>
          <w:divBdr>
            <w:top w:val="none" w:sz="0" w:space="0" w:color="auto"/>
            <w:left w:val="none" w:sz="0" w:space="0" w:color="auto"/>
            <w:bottom w:val="none" w:sz="0" w:space="0" w:color="auto"/>
            <w:right w:val="none" w:sz="0" w:space="0" w:color="auto"/>
          </w:divBdr>
        </w:div>
        <w:div w:id="157841830">
          <w:marLeft w:val="640"/>
          <w:marRight w:val="0"/>
          <w:marTop w:val="0"/>
          <w:marBottom w:val="0"/>
          <w:divBdr>
            <w:top w:val="none" w:sz="0" w:space="0" w:color="auto"/>
            <w:left w:val="none" w:sz="0" w:space="0" w:color="auto"/>
            <w:bottom w:val="none" w:sz="0" w:space="0" w:color="auto"/>
            <w:right w:val="none" w:sz="0" w:space="0" w:color="auto"/>
          </w:divBdr>
        </w:div>
        <w:div w:id="1856531917">
          <w:marLeft w:val="640"/>
          <w:marRight w:val="0"/>
          <w:marTop w:val="0"/>
          <w:marBottom w:val="0"/>
          <w:divBdr>
            <w:top w:val="none" w:sz="0" w:space="0" w:color="auto"/>
            <w:left w:val="none" w:sz="0" w:space="0" w:color="auto"/>
            <w:bottom w:val="none" w:sz="0" w:space="0" w:color="auto"/>
            <w:right w:val="none" w:sz="0" w:space="0" w:color="auto"/>
          </w:divBdr>
        </w:div>
        <w:div w:id="1936671571">
          <w:marLeft w:val="640"/>
          <w:marRight w:val="0"/>
          <w:marTop w:val="0"/>
          <w:marBottom w:val="0"/>
          <w:divBdr>
            <w:top w:val="none" w:sz="0" w:space="0" w:color="auto"/>
            <w:left w:val="none" w:sz="0" w:space="0" w:color="auto"/>
            <w:bottom w:val="none" w:sz="0" w:space="0" w:color="auto"/>
            <w:right w:val="none" w:sz="0" w:space="0" w:color="auto"/>
          </w:divBdr>
        </w:div>
        <w:div w:id="433595951">
          <w:marLeft w:val="640"/>
          <w:marRight w:val="0"/>
          <w:marTop w:val="0"/>
          <w:marBottom w:val="0"/>
          <w:divBdr>
            <w:top w:val="none" w:sz="0" w:space="0" w:color="auto"/>
            <w:left w:val="none" w:sz="0" w:space="0" w:color="auto"/>
            <w:bottom w:val="none" w:sz="0" w:space="0" w:color="auto"/>
            <w:right w:val="none" w:sz="0" w:space="0" w:color="auto"/>
          </w:divBdr>
        </w:div>
        <w:div w:id="1216353147">
          <w:marLeft w:val="640"/>
          <w:marRight w:val="0"/>
          <w:marTop w:val="0"/>
          <w:marBottom w:val="0"/>
          <w:divBdr>
            <w:top w:val="none" w:sz="0" w:space="0" w:color="auto"/>
            <w:left w:val="none" w:sz="0" w:space="0" w:color="auto"/>
            <w:bottom w:val="none" w:sz="0" w:space="0" w:color="auto"/>
            <w:right w:val="none" w:sz="0" w:space="0" w:color="auto"/>
          </w:divBdr>
        </w:div>
        <w:div w:id="1602881269">
          <w:marLeft w:val="640"/>
          <w:marRight w:val="0"/>
          <w:marTop w:val="0"/>
          <w:marBottom w:val="0"/>
          <w:divBdr>
            <w:top w:val="none" w:sz="0" w:space="0" w:color="auto"/>
            <w:left w:val="none" w:sz="0" w:space="0" w:color="auto"/>
            <w:bottom w:val="none" w:sz="0" w:space="0" w:color="auto"/>
            <w:right w:val="none" w:sz="0" w:space="0" w:color="auto"/>
          </w:divBdr>
        </w:div>
        <w:div w:id="88814106">
          <w:marLeft w:val="640"/>
          <w:marRight w:val="0"/>
          <w:marTop w:val="0"/>
          <w:marBottom w:val="0"/>
          <w:divBdr>
            <w:top w:val="none" w:sz="0" w:space="0" w:color="auto"/>
            <w:left w:val="none" w:sz="0" w:space="0" w:color="auto"/>
            <w:bottom w:val="none" w:sz="0" w:space="0" w:color="auto"/>
            <w:right w:val="none" w:sz="0" w:space="0" w:color="auto"/>
          </w:divBdr>
        </w:div>
        <w:div w:id="302662764">
          <w:marLeft w:val="640"/>
          <w:marRight w:val="0"/>
          <w:marTop w:val="0"/>
          <w:marBottom w:val="0"/>
          <w:divBdr>
            <w:top w:val="none" w:sz="0" w:space="0" w:color="auto"/>
            <w:left w:val="none" w:sz="0" w:space="0" w:color="auto"/>
            <w:bottom w:val="none" w:sz="0" w:space="0" w:color="auto"/>
            <w:right w:val="none" w:sz="0" w:space="0" w:color="auto"/>
          </w:divBdr>
        </w:div>
        <w:div w:id="1977298738">
          <w:marLeft w:val="640"/>
          <w:marRight w:val="0"/>
          <w:marTop w:val="0"/>
          <w:marBottom w:val="0"/>
          <w:divBdr>
            <w:top w:val="none" w:sz="0" w:space="0" w:color="auto"/>
            <w:left w:val="none" w:sz="0" w:space="0" w:color="auto"/>
            <w:bottom w:val="none" w:sz="0" w:space="0" w:color="auto"/>
            <w:right w:val="none" w:sz="0" w:space="0" w:color="auto"/>
          </w:divBdr>
        </w:div>
        <w:div w:id="139032698">
          <w:marLeft w:val="640"/>
          <w:marRight w:val="0"/>
          <w:marTop w:val="0"/>
          <w:marBottom w:val="0"/>
          <w:divBdr>
            <w:top w:val="none" w:sz="0" w:space="0" w:color="auto"/>
            <w:left w:val="none" w:sz="0" w:space="0" w:color="auto"/>
            <w:bottom w:val="none" w:sz="0" w:space="0" w:color="auto"/>
            <w:right w:val="none" w:sz="0" w:space="0" w:color="auto"/>
          </w:divBdr>
        </w:div>
        <w:div w:id="883835973">
          <w:marLeft w:val="640"/>
          <w:marRight w:val="0"/>
          <w:marTop w:val="0"/>
          <w:marBottom w:val="0"/>
          <w:divBdr>
            <w:top w:val="none" w:sz="0" w:space="0" w:color="auto"/>
            <w:left w:val="none" w:sz="0" w:space="0" w:color="auto"/>
            <w:bottom w:val="none" w:sz="0" w:space="0" w:color="auto"/>
            <w:right w:val="none" w:sz="0" w:space="0" w:color="auto"/>
          </w:divBdr>
        </w:div>
        <w:div w:id="1106848304">
          <w:marLeft w:val="640"/>
          <w:marRight w:val="0"/>
          <w:marTop w:val="0"/>
          <w:marBottom w:val="0"/>
          <w:divBdr>
            <w:top w:val="none" w:sz="0" w:space="0" w:color="auto"/>
            <w:left w:val="none" w:sz="0" w:space="0" w:color="auto"/>
            <w:bottom w:val="none" w:sz="0" w:space="0" w:color="auto"/>
            <w:right w:val="none" w:sz="0" w:space="0" w:color="auto"/>
          </w:divBdr>
        </w:div>
        <w:div w:id="1681547492">
          <w:marLeft w:val="640"/>
          <w:marRight w:val="0"/>
          <w:marTop w:val="0"/>
          <w:marBottom w:val="0"/>
          <w:divBdr>
            <w:top w:val="none" w:sz="0" w:space="0" w:color="auto"/>
            <w:left w:val="none" w:sz="0" w:space="0" w:color="auto"/>
            <w:bottom w:val="none" w:sz="0" w:space="0" w:color="auto"/>
            <w:right w:val="none" w:sz="0" w:space="0" w:color="auto"/>
          </w:divBdr>
        </w:div>
        <w:div w:id="146630763">
          <w:marLeft w:val="640"/>
          <w:marRight w:val="0"/>
          <w:marTop w:val="0"/>
          <w:marBottom w:val="0"/>
          <w:divBdr>
            <w:top w:val="none" w:sz="0" w:space="0" w:color="auto"/>
            <w:left w:val="none" w:sz="0" w:space="0" w:color="auto"/>
            <w:bottom w:val="none" w:sz="0" w:space="0" w:color="auto"/>
            <w:right w:val="none" w:sz="0" w:space="0" w:color="auto"/>
          </w:divBdr>
        </w:div>
        <w:div w:id="564728254">
          <w:marLeft w:val="640"/>
          <w:marRight w:val="0"/>
          <w:marTop w:val="0"/>
          <w:marBottom w:val="0"/>
          <w:divBdr>
            <w:top w:val="none" w:sz="0" w:space="0" w:color="auto"/>
            <w:left w:val="none" w:sz="0" w:space="0" w:color="auto"/>
            <w:bottom w:val="none" w:sz="0" w:space="0" w:color="auto"/>
            <w:right w:val="none" w:sz="0" w:space="0" w:color="auto"/>
          </w:divBdr>
        </w:div>
        <w:div w:id="980772419">
          <w:marLeft w:val="640"/>
          <w:marRight w:val="0"/>
          <w:marTop w:val="0"/>
          <w:marBottom w:val="0"/>
          <w:divBdr>
            <w:top w:val="none" w:sz="0" w:space="0" w:color="auto"/>
            <w:left w:val="none" w:sz="0" w:space="0" w:color="auto"/>
            <w:bottom w:val="none" w:sz="0" w:space="0" w:color="auto"/>
            <w:right w:val="none" w:sz="0" w:space="0" w:color="auto"/>
          </w:divBdr>
        </w:div>
        <w:div w:id="74716636">
          <w:marLeft w:val="640"/>
          <w:marRight w:val="0"/>
          <w:marTop w:val="0"/>
          <w:marBottom w:val="0"/>
          <w:divBdr>
            <w:top w:val="none" w:sz="0" w:space="0" w:color="auto"/>
            <w:left w:val="none" w:sz="0" w:space="0" w:color="auto"/>
            <w:bottom w:val="none" w:sz="0" w:space="0" w:color="auto"/>
            <w:right w:val="none" w:sz="0" w:space="0" w:color="auto"/>
          </w:divBdr>
        </w:div>
        <w:div w:id="1943294452">
          <w:marLeft w:val="640"/>
          <w:marRight w:val="0"/>
          <w:marTop w:val="0"/>
          <w:marBottom w:val="0"/>
          <w:divBdr>
            <w:top w:val="none" w:sz="0" w:space="0" w:color="auto"/>
            <w:left w:val="none" w:sz="0" w:space="0" w:color="auto"/>
            <w:bottom w:val="none" w:sz="0" w:space="0" w:color="auto"/>
            <w:right w:val="none" w:sz="0" w:space="0" w:color="auto"/>
          </w:divBdr>
        </w:div>
        <w:div w:id="559368459">
          <w:marLeft w:val="640"/>
          <w:marRight w:val="0"/>
          <w:marTop w:val="0"/>
          <w:marBottom w:val="0"/>
          <w:divBdr>
            <w:top w:val="none" w:sz="0" w:space="0" w:color="auto"/>
            <w:left w:val="none" w:sz="0" w:space="0" w:color="auto"/>
            <w:bottom w:val="none" w:sz="0" w:space="0" w:color="auto"/>
            <w:right w:val="none" w:sz="0" w:space="0" w:color="auto"/>
          </w:divBdr>
        </w:div>
        <w:div w:id="1703364181">
          <w:marLeft w:val="640"/>
          <w:marRight w:val="0"/>
          <w:marTop w:val="0"/>
          <w:marBottom w:val="0"/>
          <w:divBdr>
            <w:top w:val="none" w:sz="0" w:space="0" w:color="auto"/>
            <w:left w:val="none" w:sz="0" w:space="0" w:color="auto"/>
            <w:bottom w:val="none" w:sz="0" w:space="0" w:color="auto"/>
            <w:right w:val="none" w:sz="0" w:space="0" w:color="auto"/>
          </w:divBdr>
        </w:div>
        <w:div w:id="1908102434">
          <w:marLeft w:val="640"/>
          <w:marRight w:val="0"/>
          <w:marTop w:val="0"/>
          <w:marBottom w:val="0"/>
          <w:divBdr>
            <w:top w:val="none" w:sz="0" w:space="0" w:color="auto"/>
            <w:left w:val="none" w:sz="0" w:space="0" w:color="auto"/>
            <w:bottom w:val="none" w:sz="0" w:space="0" w:color="auto"/>
            <w:right w:val="none" w:sz="0" w:space="0" w:color="auto"/>
          </w:divBdr>
        </w:div>
        <w:div w:id="488136505">
          <w:marLeft w:val="640"/>
          <w:marRight w:val="0"/>
          <w:marTop w:val="0"/>
          <w:marBottom w:val="0"/>
          <w:divBdr>
            <w:top w:val="none" w:sz="0" w:space="0" w:color="auto"/>
            <w:left w:val="none" w:sz="0" w:space="0" w:color="auto"/>
            <w:bottom w:val="none" w:sz="0" w:space="0" w:color="auto"/>
            <w:right w:val="none" w:sz="0" w:space="0" w:color="auto"/>
          </w:divBdr>
        </w:div>
        <w:div w:id="893081278">
          <w:marLeft w:val="640"/>
          <w:marRight w:val="0"/>
          <w:marTop w:val="0"/>
          <w:marBottom w:val="0"/>
          <w:divBdr>
            <w:top w:val="none" w:sz="0" w:space="0" w:color="auto"/>
            <w:left w:val="none" w:sz="0" w:space="0" w:color="auto"/>
            <w:bottom w:val="none" w:sz="0" w:space="0" w:color="auto"/>
            <w:right w:val="none" w:sz="0" w:space="0" w:color="auto"/>
          </w:divBdr>
        </w:div>
        <w:div w:id="1354187648">
          <w:marLeft w:val="640"/>
          <w:marRight w:val="0"/>
          <w:marTop w:val="0"/>
          <w:marBottom w:val="0"/>
          <w:divBdr>
            <w:top w:val="none" w:sz="0" w:space="0" w:color="auto"/>
            <w:left w:val="none" w:sz="0" w:space="0" w:color="auto"/>
            <w:bottom w:val="none" w:sz="0" w:space="0" w:color="auto"/>
            <w:right w:val="none" w:sz="0" w:space="0" w:color="auto"/>
          </w:divBdr>
        </w:div>
        <w:div w:id="458106694">
          <w:marLeft w:val="640"/>
          <w:marRight w:val="0"/>
          <w:marTop w:val="0"/>
          <w:marBottom w:val="0"/>
          <w:divBdr>
            <w:top w:val="none" w:sz="0" w:space="0" w:color="auto"/>
            <w:left w:val="none" w:sz="0" w:space="0" w:color="auto"/>
            <w:bottom w:val="none" w:sz="0" w:space="0" w:color="auto"/>
            <w:right w:val="none" w:sz="0" w:space="0" w:color="auto"/>
          </w:divBdr>
        </w:div>
        <w:div w:id="957764062">
          <w:marLeft w:val="640"/>
          <w:marRight w:val="0"/>
          <w:marTop w:val="0"/>
          <w:marBottom w:val="0"/>
          <w:divBdr>
            <w:top w:val="none" w:sz="0" w:space="0" w:color="auto"/>
            <w:left w:val="none" w:sz="0" w:space="0" w:color="auto"/>
            <w:bottom w:val="none" w:sz="0" w:space="0" w:color="auto"/>
            <w:right w:val="none" w:sz="0" w:space="0" w:color="auto"/>
          </w:divBdr>
        </w:div>
        <w:div w:id="18357192">
          <w:marLeft w:val="640"/>
          <w:marRight w:val="0"/>
          <w:marTop w:val="0"/>
          <w:marBottom w:val="0"/>
          <w:divBdr>
            <w:top w:val="none" w:sz="0" w:space="0" w:color="auto"/>
            <w:left w:val="none" w:sz="0" w:space="0" w:color="auto"/>
            <w:bottom w:val="none" w:sz="0" w:space="0" w:color="auto"/>
            <w:right w:val="none" w:sz="0" w:space="0" w:color="auto"/>
          </w:divBdr>
        </w:div>
        <w:div w:id="1007440819">
          <w:marLeft w:val="640"/>
          <w:marRight w:val="0"/>
          <w:marTop w:val="0"/>
          <w:marBottom w:val="0"/>
          <w:divBdr>
            <w:top w:val="none" w:sz="0" w:space="0" w:color="auto"/>
            <w:left w:val="none" w:sz="0" w:space="0" w:color="auto"/>
            <w:bottom w:val="none" w:sz="0" w:space="0" w:color="auto"/>
            <w:right w:val="none" w:sz="0" w:space="0" w:color="auto"/>
          </w:divBdr>
        </w:div>
        <w:div w:id="1313682230">
          <w:marLeft w:val="640"/>
          <w:marRight w:val="0"/>
          <w:marTop w:val="0"/>
          <w:marBottom w:val="0"/>
          <w:divBdr>
            <w:top w:val="none" w:sz="0" w:space="0" w:color="auto"/>
            <w:left w:val="none" w:sz="0" w:space="0" w:color="auto"/>
            <w:bottom w:val="none" w:sz="0" w:space="0" w:color="auto"/>
            <w:right w:val="none" w:sz="0" w:space="0" w:color="auto"/>
          </w:divBdr>
        </w:div>
        <w:div w:id="430467171">
          <w:marLeft w:val="640"/>
          <w:marRight w:val="0"/>
          <w:marTop w:val="0"/>
          <w:marBottom w:val="0"/>
          <w:divBdr>
            <w:top w:val="none" w:sz="0" w:space="0" w:color="auto"/>
            <w:left w:val="none" w:sz="0" w:space="0" w:color="auto"/>
            <w:bottom w:val="none" w:sz="0" w:space="0" w:color="auto"/>
            <w:right w:val="none" w:sz="0" w:space="0" w:color="auto"/>
          </w:divBdr>
        </w:div>
        <w:div w:id="262955015">
          <w:marLeft w:val="640"/>
          <w:marRight w:val="0"/>
          <w:marTop w:val="0"/>
          <w:marBottom w:val="0"/>
          <w:divBdr>
            <w:top w:val="none" w:sz="0" w:space="0" w:color="auto"/>
            <w:left w:val="none" w:sz="0" w:space="0" w:color="auto"/>
            <w:bottom w:val="none" w:sz="0" w:space="0" w:color="auto"/>
            <w:right w:val="none" w:sz="0" w:space="0" w:color="auto"/>
          </w:divBdr>
        </w:div>
        <w:div w:id="2007971548">
          <w:marLeft w:val="640"/>
          <w:marRight w:val="0"/>
          <w:marTop w:val="0"/>
          <w:marBottom w:val="0"/>
          <w:divBdr>
            <w:top w:val="none" w:sz="0" w:space="0" w:color="auto"/>
            <w:left w:val="none" w:sz="0" w:space="0" w:color="auto"/>
            <w:bottom w:val="none" w:sz="0" w:space="0" w:color="auto"/>
            <w:right w:val="none" w:sz="0" w:space="0" w:color="auto"/>
          </w:divBdr>
        </w:div>
        <w:div w:id="1383401500">
          <w:marLeft w:val="640"/>
          <w:marRight w:val="0"/>
          <w:marTop w:val="0"/>
          <w:marBottom w:val="0"/>
          <w:divBdr>
            <w:top w:val="none" w:sz="0" w:space="0" w:color="auto"/>
            <w:left w:val="none" w:sz="0" w:space="0" w:color="auto"/>
            <w:bottom w:val="none" w:sz="0" w:space="0" w:color="auto"/>
            <w:right w:val="none" w:sz="0" w:space="0" w:color="auto"/>
          </w:divBdr>
        </w:div>
        <w:div w:id="29846575">
          <w:marLeft w:val="640"/>
          <w:marRight w:val="0"/>
          <w:marTop w:val="0"/>
          <w:marBottom w:val="0"/>
          <w:divBdr>
            <w:top w:val="none" w:sz="0" w:space="0" w:color="auto"/>
            <w:left w:val="none" w:sz="0" w:space="0" w:color="auto"/>
            <w:bottom w:val="none" w:sz="0" w:space="0" w:color="auto"/>
            <w:right w:val="none" w:sz="0" w:space="0" w:color="auto"/>
          </w:divBdr>
        </w:div>
        <w:div w:id="1795252124">
          <w:marLeft w:val="640"/>
          <w:marRight w:val="0"/>
          <w:marTop w:val="0"/>
          <w:marBottom w:val="0"/>
          <w:divBdr>
            <w:top w:val="none" w:sz="0" w:space="0" w:color="auto"/>
            <w:left w:val="none" w:sz="0" w:space="0" w:color="auto"/>
            <w:bottom w:val="none" w:sz="0" w:space="0" w:color="auto"/>
            <w:right w:val="none" w:sz="0" w:space="0" w:color="auto"/>
          </w:divBdr>
        </w:div>
        <w:div w:id="303891595">
          <w:marLeft w:val="640"/>
          <w:marRight w:val="0"/>
          <w:marTop w:val="0"/>
          <w:marBottom w:val="0"/>
          <w:divBdr>
            <w:top w:val="none" w:sz="0" w:space="0" w:color="auto"/>
            <w:left w:val="none" w:sz="0" w:space="0" w:color="auto"/>
            <w:bottom w:val="none" w:sz="0" w:space="0" w:color="auto"/>
            <w:right w:val="none" w:sz="0" w:space="0" w:color="auto"/>
          </w:divBdr>
        </w:div>
        <w:div w:id="1639989061">
          <w:marLeft w:val="640"/>
          <w:marRight w:val="0"/>
          <w:marTop w:val="0"/>
          <w:marBottom w:val="0"/>
          <w:divBdr>
            <w:top w:val="none" w:sz="0" w:space="0" w:color="auto"/>
            <w:left w:val="none" w:sz="0" w:space="0" w:color="auto"/>
            <w:bottom w:val="none" w:sz="0" w:space="0" w:color="auto"/>
            <w:right w:val="none" w:sz="0" w:space="0" w:color="auto"/>
          </w:divBdr>
        </w:div>
        <w:div w:id="1255166351">
          <w:marLeft w:val="640"/>
          <w:marRight w:val="0"/>
          <w:marTop w:val="0"/>
          <w:marBottom w:val="0"/>
          <w:divBdr>
            <w:top w:val="none" w:sz="0" w:space="0" w:color="auto"/>
            <w:left w:val="none" w:sz="0" w:space="0" w:color="auto"/>
            <w:bottom w:val="none" w:sz="0" w:space="0" w:color="auto"/>
            <w:right w:val="none" w:sz="0" w:space="0" w:color="auto"/>
          </w:divBdr>
        </w:div>
        <w:div w:id="1130856014">
          <w:marLeft w:val="640"/>
          <w:marRight w:val="0"/>
          <w:marTop w:val="0"/>
          <w:marBottom w:val="0"/>
          <w:divBdr>
            <w:top w:val="none" w:sz="0" w:space="0" w:color="auto"/>
            <w:left w:val="none" w:sz="0" w:space="0" w:color="auto"/>
            <w:bottom w:val="none" w:sz="0" w:space="0" w:color="auto"/>
            <w:right w:val="none" w:sz="0" w:space="0" w:color="auto"/>
          </w:divBdr>
        </w:div>
        <w:div w:id="1683389912">
          <w:marLeft w:val="640"/>
          <w:marRight w:val="0"/>
          <w:marTop w:val="0"/>
          <w:marBottom w:val="0"/>
          <w:divBdr>
            <w:top w:val="none" w:sz="0" w:space="0" w:color="auto"/>
            <w:left w:val="none" w:sz="0" w:space="0" w:color="auto"/>
            <w:bottom w:val="none" w:sz="0" w:space="0" w:color="auto"/>
            <w:right w:val="none" w:sz="0" w:space="0" w:color="auto"/>
          </w:divBdr>
        </w:div>
        <w:div w:id="1863124245">
          <w:marLeft w:val="640"/>
          <w:marRight w:val="0"/>
          <w:marTop w:val="0"/>
          <w:marBottom w:val="0"/>
          <w:divBdr>
            <w:top w:val="none" w:sz="0" w:space="0" w:color="auto"/>
            <w:left w:val="none" w:sz="0" w:space="0" w:color="auto"/>
            <w:bottom w:val="none" w:sz="0" w:space="0" w:color="auto"/>
            <w:right w:val="none" w:sz="0" w:space="0" w:color="auto"/>
          </w:divBdr>
        </w:div>
        <w:div w:id="1996454318">
          <w:marLeft w:val="640"/>
          <w:marRight w:val="0"/>
          <w:marTop w:val="0"/>
          <w:marBottom w:val="0"/>
          <w:divBdr>
            <w:top w:val="none" w:sz="0" w:space="0" w:color="auto"/>
            <w:left w:val="none" w:sz="0" w:space="0" w:color="auto"/>
            <w:bottom w:val="none" w:sz="0" w:space="0" w:color="auto"/>
            <w:right w:val="none" w:sz="0" w:space="0" w:color="auto"/>
          </w:divBdr>
        </w:div>
        <w:div w:id="1898055661">
          <w:marLeft w:val="640"/>
          <w:marRight w:val="0"/>
          <w:marTop w:val="0"/>
          <w:marBottom w:val="0"/>
          <w:divBdr>
            <w:top w:val="none" w:sz="0" w:space="0" w:color="auto"/>
            <w:left w:val="none" w:sz="0" w:space="0" w:color="auto"/>
            <w:bottom w:val="none" w:sz="0" w:space="0" w:color="auto"/>
            <w:right w:val="none" w:sz="0" w:space="0" w:color="auto"/>
          </w:divBdr>
        </w:div>
      </w:divsChild>
    </w:div>
    <w:div w:id="155149708">
      <w:bodyDiv w:val="1"/>
      <w:marLeft w:val="0"/>
      <w:marRight w:val="0"/>
      <w:marTop w:val="0"/>
      <w:marBottom w:val="0"/>
      <w:divBdr>
        <w:top w:val="none" w:sz="0" w:space="0" w:color="auto"/>
        <w:left w:val="none" w:sz="0" w:space="0" w:color="auto"/>
        <w:bottom w:val="none" w:sz="0" w:space="0" w:color="auto"/>
        <w:right w:val="none" w:sz="0" w:space="0" w:color="auto"/>
      </w:divBdr>
      <w:divsChild>
        <w:div w:id="505246716">
          <w:marLeft w:val="640"/>
          <w:marRight w:val="0"/>
          <w:marTop w:val="0"/>
          <w:marBottom w:val="0"/>
          <w:divBdr>
            <w:top w:val="none" w:sz="0" w:space="0" w:color="auto"/>
            <w:left w:val="none" w:sz="0" w:space="0" w:color="auto"/>
            <w:bottom w:val="none" w:sz="0" w:space="0" w:color="auto"/>
            <w:right w:val="none" w:sz="0" w:space="0" w:color="auto"/>
          </w:divBdr>
        </w:div>
        <w:div w:id="1583560040">
          <w:marLeft w:val="640"/>
          <w:marRight w:val="0"/>
          <w:marTop w:val="0"/>
          <w:marBottom w:val="0"/>
          <w:divBdr>
            <w:top w:val="none" w:sz="0" w:space="0" w:color="auto"/>
            <w:left w:val="none" w:sz="0" w:space="0" w:color="auto"/>
            <w:bottom w:val="none" w:sz="0" w:space="0" w:color="auto"/>
            <w:right w:val="none" w:sz="0" w:space="0" w:color="auto"/>
          </w:divBdr>
        </w:div>
        <w:div w:id="1932002100">
          <w:marLeft w:val="640"/>
          <w:marRight w:val="0"/>
          <w:marTop w:val="0"/>
          <w:marBottom w:val="0"/>
          <w:divBdr>
            <w:top w:val="none" w:sz="0" w:space="0" w:color="auto"/>
            <w:left w:val="none" w:sz="0" w:space="0" w:color="auto"/>
            <w:bottom w:val="none" w:sz="0" w:space="0" w:color="auto"/>
            <w:right w:val="none" w:sz="0" w:space="0" w:color="auto"/>
          </w:divBdr>
        </w:div>
        <w:div w:id="771973306">
          <w:marLeft w:val="640"/>
          <w:marRight w:val="0"/>
          <w:marTop w:val="0"/>
          <w:marBottom w:val="0"/>
          <w:divBdr>
            <w:top w:val="none" w:sz="0" w:space="0" w:color="auto"/>
            <w:left w:val="none" w:sz="0" w:space="0" w:color="auto"/>
            <w:bottom w:val="none" w:sz="0" w:space="0" w:color="auto"/>
            <w:right w:val="none" w:sz="0" w:space="0" w:color="auto"/>
          </w:divBdr>
        </w:div>
        <w:div w:id="1815441566">
          <w:marLeft w:val="640"/>
          <w:marRight w:val="0"/>
          <w:marTop w:val="0"/>
          <w:marBottom w:val="0"/>
          <w:divBdr>
            <w:top w:val="none" w:sz="0" w:space="0" w:color="auto"/>
            <w:left w:val="none" w:sz="0" w:space="0" w:color="auto"/>
            <w:bottom w:val="none" w:sz="0" w:space="0" w:color="auto"/>
            <w:right w:val="none" w:sz="0" w:space="0" w:color="auto"/>
          </w:divBdr>
        </w:div>
        <w:div w:id="500196698">
          <w:marLeft w:val="640"/>
          <w:marRight w:val="0"/>
          <w:marTop w:val="0"/>
          <w:marBottom w:val="0"/>
          <w:divBdr>
            <w:top w:val="none" w:sz="0" w:space="0" w:color="auto"/>
            <w:left w:val="none" w:sz="0" w:space="0" w:color="auto"/>
            <w:bottom w:val="none" w:sz="0" w:space="0" w:color="auto"/>
            <w:right w:val="none" w:sz="0" w:space="0" w:color="auto"/>
          </w:divBdr>
        </w:div>
        <w:div w:id="1540701490">
          <w:marLeft w:val="640"/>
          <w:marRight w:val="0"/>
          <w:marTop w:val="0"/>
          <w:marBottom w:val="0"/>
          <w:divBdr>
            <w:top w:val="none" w:sz="0" w:space="0" w:color="auto"/>
            <w:left w:val="none" w:sz="0" w:space="0" w:color="auto"/>
            <w:bottom w:val="none" w:sz="0" w:space="0" w:color="auto"/>
            <w:right w:val="none" w:sz="0" w:space="0" w:color="auto"/>
          </w:divBdr>
        </w:div>
        <w:div w:id="1961834586">
          <w:marLeft w:val="640"/>
          <w:marRight w:val="0"/>
          <w:marTop w:val="0"/>
          <w:marBottom w:val="0"/>
          <w:divBdr>
            <w:top w:val="none" w:sz="0" w:space="0" w:color="auto"/>
            <w:left w:val="none" w:sz="0" w:space="0" w:color="auto"/>
            <w:bottom w:val="none" w:sz="0" w:space="0" w:color="auto"/>
            <w:right w:val="none" w:sz="0" w:space="0" w:color="auto"/>
          </w:divBdr>
        </w:div>
        <w:div w:id="153954378">
          <w:marLeft w:val="640"/>
          <w:marRight w:val="0"/>
          <w:marTop w:val="0"/>
          <w:marBottom w:val="0"/>
          <w:divBdr>
            <w:top w:val="none" w:sz="0" w:space="0" w:color="auto"/>
            <w:left w:val="none" w:sz="0" w:space="0" w:color="auto"/>
            <w:bottom w:val="none" w:sz="0" w:space="0" w:color="auto"/>
            <w:right w:val="none" w:sz="0" w:space="0" w:color="auto"/>
          </w:divBdr>
        </w:div>
        <w:div w:id="157304315">
          <w:marLeft w:val="640"/>
          <w:marRight w:val="0"/>
          <w:marTop w:val="0"/>
          <w:marBottom w:val="0"/>
          <w:divBdr>
            <w:top w:val="none" w:sz="0" w:space="0" w:color="auto"/>
            <w:left w:val="none" w:sz="0" w:space="0" w:color="auto"/>
            <w:bottom w:val="none" w:sz="0" w:space="0" w:color="auto"/>
            <w:right w:val="none" w:sz="0" w:space="0" w:color="auto"/>
          </w:divBdr>
        </w:div>
        <w:div w:id="956638608">
          <w:marLeft w:val="640"/>
          <w:marRight w:val="0"/>
          <w:marTop w:val="0"/>
          <w:marBottom w:val="0"/>
          <w:divBdr>
            <w:top w:val="none" w:sz="0" w:space="0" w:color="auto"/>
            <w:left w:val="none" w:sz="0" w:space="0" w:color="auto"/>
            <w:bottom w:val="none" w:sz="0" w:space="0" w:color="auto"/>
            <w:right w:val="none" w:sz="0" w:space="0" w:color="auto"/>
          </w:divBdr>
        </w:div>
        <w:div w:id="694384208">
          <w:marLeft w:val="640"/>
          <w:marRight w:val="0"/>
          <w:marTop w:val="0"/>
          <w:marBottom w:val="0"/>
          <w:divBdr>
            <w:top w:val="none" w:sz="0" w:space="0" w:color="auto"/>
            <w:left w:val="none" w:sz="0" w:space="0" w:color="auto"/>
            <w:bottom w:val="none" w:sz="0" w:space="0" w:color="auto"/>
            <w:right w:val="none" w:sz="0" w:space="0" w:color="auto"/>
          </w:divBdr>
        </w:div>
        <w:div w:id="410927555">
          <w:marLeft w:val="640"/>
          <w:marRight w:val="0"/>
          <w:marTop w:val="0"/>
          <w:marBottom w:val="0"/>
          <w:divBdr>
            <w:top w:val="none" w:sz="0" w:space="0" w:color="auto"/>
            <w:left w:val="none" w:sz="0" w:space="0" w:color="auto"/>
            <w:bottom w:val="none" w:sz="0" w:space="0" w:color="auto"/>
            <w:right w:val="none" w:sz="0" w:space="0" w:color="auto"/>
          </w:divBdr>
        </w:div>
        <w:div w:id="2019381340">
          <w:marLeft w:val="640"/>
          <w:marRight w:val="0"/>
          <w:marTop w:val="0"/>
          <w:marBottom w:val="0"/>
          <w:divBdr>
            <w:top w:val="none" w:sz="0" w:space="0" w:color="auto"/>
            <w:left w:val="none" w:sz="0" w:space="0" w:color="auto"/>
            <w:bottom w:val="none" w:sz="0" w:space="0" w:color="auto"/>
            <w:right w:val="none" w:sz="0" w:space="0" w:color="auto"/>
          </w:divBdr>
        </w:div>
        <w:div w:id="742071046">
          <w:marLeft w:val="640"/>
          <w:marRight w:val="0"/>
          <w:marTop w:val="0"/>
          <w:marBottom w:val="0"/>
          <w:divBdr>
            <w:top w:val="none" w:sz="0" w:space="0" w:color="auto"/>
            <w:left w:val="none" w:sz="0" w:space="0" w:color="auto"/>
            <w:bottom w:val="none" w:sz="0" w:space="0" w:color="auto"/>
            <w:right w:val="none" w:sz="0" w:space="0" w:color="auto"/>
          </w:divBdr>
        </w:div>
        <w:div w:id="695229307">
          <w:marLeft w:val="640"/>
          <w:marRight w:val="0"/>
          <w:marTop w:val="0"/>
          <w:marBottom w:val="0"/>
          <w:divBdr>
            <w:top w:val="none" w:sz="0" w:space="0" w:color="auto"/>
            <w:left w:val="none" w:sz="0" w:space="0" w:color="auto"/>
            <w:bottom w:val="none" w:sz="0" w:space="0" w:color="auto"/>
            <w:right w:val="none" w:sz="0" w:space="0" w:color="auto"/>
          </w:divBdr>
        </w:div>
        <w:div w:id="61872028">
          <w:marLeft w:val="640"/>
          <w:marRight w:val="0"/>
          <w:marTop w:val="0"/>
          <w:marBottom w:val="0"/>
          <w:divBdr>
            <w:top w:val="none" w:sz="0" w:space="0" w:color="auto"/>
            <w:left w:val="none" w:sz="0" w:space="0" w:color="auto"/>
            <w:bottom w:val="none" w:sz="0" w:space="0" w:color="auto"/>
            <w:right w:val="none" w:sz="0" w:space="0" w:color="auto"/>
          </w:divBdr>
        </w:div>
        <w:div w:id="818156131">
          <w:marLeft w:val="640"/>
          <w:marRight w:val="0"/>
          <w:marTop w:val="0"/>
          <w:marBottom w:val="0"/>
          <w:divBdr>
            <w:top w:val="none" w:sz="0" w:space="0" w:color="auto"/>
            <w:left w:val="none" w:sz="0" w:space="0" w:color="auto"/>
            <w:bottom w:val="none" w:sz="0" w:space="0" w:color="auto"/>
            <w:right w:val="none" w:sz="0" w:space="0" w:color="auto"/>
          </w:divBdr>
        </w:div>
        <w:div w:id="649021217">
          <w:marLeft w:val="640"/>
          <w:marRight w:val="0"/>
          <w:marTop w:val="0"/>
          <w:marBottom w:val="0"/>
          <w:divBdr>
            <w:top w:val="none" w:sz="0" w:space="0" w:color="auto"/>
            <w:left w:val="none" w:sz="0" w:space="0" w:color="auto"/>
            <w:bottom w:val="none" w:sz="0" w:space="0" w:color="auto"/>
            <w:right w:val="none" w:sz="0" w:space="0" w:color="auto"/>
          </w:divBdr>
        </w:div>
        <w:div w:id="1278485671">
          <w:marLeft w:val="640"/>
          <w:marRight w:val="0"/>
          <w:marTop w:val="0"/>
          <w:marBottom w:val="0"/>
          <w:divBdr>
            <w:top w:val="none" w:sz="0" w:space="0" w:color="auto"/>
            <w:left w:val="none" w:sz="0" w:space="0" w:color="auto"/>
            <w:bottom w:val="none" w:sz="0" w:space="0" w:color="auto"/>
            <w:right w:val="none" w:sz="0" w:space="0" w:color="auto"/>
          </w:divBdr>
        </w:div>
        <w:div w:id="1729375912">
          <w:marLeft w:val="640"/>
          <w:marRight w:val="0"/>
          <w:marTop w:val="0"/>
          <w:marBottom w:val="0"/>
          <w:divBdr>
            <w:top w:val="none" w:sz="0" w:space="0" w:color="auto"/>
            <w:left w:val="none" w:sz="0" w:space="0" w:color="auto"/>
            <w:bottom w:val="none" w:sz="0" w:space="0" w:color="auto"/>
            <w:right w:val="none" w:sz="0" w:space="0" w:color="auto"/>
          </w:divBdr>
        </w:div>
        <w:div w:id="382291416">
          <w:marLeft w:val="640"/>
          <w:marRight w:val="0"/>
          <w:marTop w:val="0"/>
          <w:marBottom w:val="0"/>
          <w:divBdr>
            <w:top w:val="none" w:sz="0" w:space="0" w:color="auto"/>
            <w:left w:val="none" w:sz="0" w:space="0" w:color="auto"/>
            <w:bottom w:val="none" w:sz="0" w:space="0" w:color="auto"/>
            <w:right w:val="none" w:sz="0" w:space="0" w:color="auto"/>
          </w:divBdr>
        </w:div>
        <w:div w:id="1835098228">
          <w:marLeft w:val="640"/>
          <w:marRight w:val="0"/>
          <w:marTop w:val="0"/>
          <w:marBottom w:val="0"/>
          <w:divBdr>
            <w:top w:val="none" w:sz="0" w:space="0" w:color="auto"/>
            <w:left w:val="none" w:sz="0" w:space="0" w:color="auto"/>
            <w:bottom w:val="none" w:sz="0" w:space="0" w:color="auto"/>
            <w:right w:val="none" w:sz="0" w:space="0" w:color="auto"/>
          </w:divBdr>
        </w:div>
        <w:div w:id="1460369130">
          <w:marLeft w:val="640"/>
          <w:marRight w:val="0"/>
          <w:marTop w:val="0"/>
          <w:marBottom w:val="0"/>
          <w:divBdr>
            <w:top w:val="none" w:sz="0" w:space="0" w:color="auto"/>
            <w:left w:val="none" w:sz="0" w:space="0" w:color="auto"/>
            <w:bottom w:val="none" w:sz="0" w:space="0" w:color="auto"/>
            <w:right w:val="none" w:sz="0" w:space="0" w:color="auto"/>
          </w:divBdr>
        </w:div>
        <w:div w:id="1852916193">
          <w:marLeft w:val="640"/>
          <w:marRight w:val="0"/>
          <w:marTop w:val="0"/>
          <w:marBottom w:val="0"/>
          <w:divBdr>
            <w:top w:val="none" w:sz="0" w:space="0" w:color="auto"/>
            <w:left w:val="none" w:sz="0" w:space="0" w:color="auto"/>
            <w:bottom w:val="none" w:sz="0" w:space="0" w:color="auto"/>
            <w:right w:val="none" w:sz="0" w:space="0" w:color="auto"/>
          </w:divBdr>
        </w:div>
        <w:div w:id="647394428">
          <w:marLeft w:val="640"/>
          <w:marRight w:val="0"/>
          <w:marTop w:val="0"/>
          <w:marBottom w:val="0"/>
          <w:divBdr>
            <w:top w:val="none" w:sz="0" w:space="0" w:color="auto"/>
            <w:left w:val="none" w:sz="0" w:space="0" w:color="auto"/>
            <w:bottom w:val="none" w:sz="0" w:space="0" w:color="auto"/>
            <w:right w:val="none" w:sz="0" w:space="0" w:color="auto"/>
          </w:divBdr>
        </w:div>
        <w:div w:id="1585918956">
          <w:marLeft w:val="640"/>
          <w:marRight w:val="0"/>
          <w:marTop w:val="0"/>
          <w:marBottom w:val="0"/>
          <w:divBdr>
            <w:top w:val="none" w:sz="0" w:space="0" w:color="auto"/>
            <w:left w:val="none" w:sz="0" w:space="0" w:color="auto"/>
            <w:bottom w:val="none" w:sz="0" w:space="0" w:color="auto"/>
            <w:right w:val="none" w:sz="0" w:space="0" w:color="auto"/>
          </w:divBdr>
        </w:div>
        <w:div w:id="1909533837">
          <w:marLeft w:val="640"/>
          <w:marRight w:val="0"/>
          <w:marTop w:val="0"/>
          <w:marBottom w:val="0"/>
          <w:divBdr>
            <w:top w:val="none" w:sz="0" w:space="0" w:color="auto"/>
            <w:left w:val="none" w:sz="0" w:space="0" w:color="auto"/>
            <w:bottom w:val="none" w:sz="0" w:space="0" w:color="auto"/>
            <w:right w:val="none" w:sz="0" w:space="0" w:color="auto"/>
          </w:divBdr>
        </w:div>
        <w:div w:id="1866409288">
          <w:marLeft w:val="640"/>
          <w:marRight w:val="0"/>
          <w:marTop w:val="0"/>
          <w:marBottom w:val="0"/>
          <w:divBdr>
            <w:top w:val="none" w:sz="0" w:space="0" w:color="auto"/>
            <w:left w:val="none" w:sz="0" w:space="0" w:color="auto"/>
            <w:bottom w:val="none" w:sz="0" w:space="0" w:color="auto"/>
            <w:right w:val="none" w:sz="0" w:space="0" w:color="auto"/>
          </w:divBdr>
        </w:div>
        <w:div w:id="429131784">
          <w:marLeft w:val="640"/>
          <w:marRight w:val="0"/>
          <w:marTop w:val="0"/>
          <w:marBottom w:val="0"/>
          <w:divBdr>
            <w:top w:val="none" w:sz="0" w:space="0" w:color="auto"/>
            <w:left w:val="none" w:sz="0" w:space="0" w:color="auto"/>
            <w:bottom w:val="none" w:sz="0" w:space="0" w:color="auto"/>
            <w:right w:val="none" w:sz="0" w:space="0" w:color="auto"/>
          </w:divBdr>
        </w:div>
        <w:div w:id="1515918001">
          <w:marLeft w:val="640"/>
          <w:marRight w:val="0"/>
          <w:marTop w:val="0"/>
          <w:marBottom w:val="0"/>
          <w:divBdr>
            <w:top w:val="none" w:sz="0" w:space="0" w:color="auto"/>
            <w:left w:val="none" w:sz="0" w:space="0" w:color="auto"/>
            <w:bottom w:val="none" w:sz="0" w:space="0" w:color="auto"/>
            <w:right w:val="none" w:sz="0" w:space="0" w:color="auto"/>
          </w:divBdr>
        </w:div>
        <w:div w:id="792872250">
          <w:marLeft w:val="640"/>
          <w:marRight w:val="0"/>
          <w:marTop w:val="0"/>
          <w:marBottom w:val="0"/>
          <w:divBdr>
            <w:top w:val="none" w:sz="0" w:space="0" w:color="auto"/>
            <w:left w:val="none" w:sz="0" w:space="0" w:color="auto"/>
            <w:bottom w:val="none" w:sz="0" w:space="0" w:color="auto"/>
            <w:right w:val="none" w:sz="0" w:space="0" w:color="auto"/>
          </w:divBdr>
        </w:div>
        <w:div w:id="164706876">
          <w:marLeft w:val="640"/>
          <w:marRight w:val="0"/>
          <w:marTop w:val="0"/>
          <w:marBottom w:val="0"/>
          <w:divBdr>
            <w:top w:val="none" w:sz="0" w:space="0" w:color="auto"/>
            <w:left w:val="none" w:sz="0" w:space="0" w:color="auto"/>
            <w:bottom w:val="none" w:sz="0" w:space="0" w:color="auto"/>
            <w:right w:val="none" w:sz="0" w:space="0" w:color="auto"/>
          </w:divBdr>
        </w:div>
        <w:div w:id="1159419452">
          <w:marLeft w:val="640"/>
          <w:marRight w:val="0"/>
          <w:marTop w:val="0"/>
          <w:marBottom w:val="0"/>
          <w:divBdr>
            <w:top w:val="none" w:sz="0" w:space="0" w:color="auto"/>
            <w:left w:val="none" w:sz="0" w:space="0" w:color="auto"/>
            <w:bottom w:val="none" w:sz="0" w:space="0" w:color="auto"/>
            <w:right w:val="none" w:sz="0" w:space="0" w:color="auto"/>
          </w:divBdr>
        </w:div>
        <w:div w:id="1046830944">
          <w:marLeft w:val="640"/>
          <w:marRight w:val="0"/>
          <w:marTop w:val="0"/>
          <w:marBottom w:val="0"/>
          <w:divBdr>
            <w:top w:val="none" w:sz="0" w:space="0" w:color="auto"/>
            <w:left w:val="none" w:sz="0" w:space="0" w:color="auto"/>
            <w:bottom w:val="none" w:sz="0" w:space="0" w:color="auto"/>
            <w:right w:val="none" w:sz="0" w:space="0" w:color="auto"/>
          </w:divBdr>
        </w:div>
        <w:div w:id="590356796">
          <w:marLeft w:val="640"/>
          <w:marRight w:val="0"/>
          <w:marTop w:val="0"/>
          <w:marBottom w:val="0"/>
          <w:divBdr>
            <w:top w:val="none" w:sz="0" w:space="0" w:color="auto"/>
            <w:left w:val="none" w:sz="0" w:space="0" w:color="auto"/>
            <w:bottom w:val="none" w:sz="0" w:space="0" w:color="auto"/>
            <w:right w:val="none" w:sz="0" w:space="0" w:color="auto"/>
          </w:divBdr>
        </w:div>
        <w:div w:id="703865438">
          <w:marLeft w:val="640"/>
          <w:marRight w:val="0"/>
          <w:marTop w:val="0"/>
          <w:marBottom w:val="0"/>
          <w:divBdr>
            <w:top w:val="none" w:sz="0" w:space="0" w:color="auto"/>
            <w:left w:val="none" w:sz="0" w:space="0" w:color="auto"/>
            <w:bottom w:val="none" w:sz="0" w:space="0" w:color="auto"/>
            <w:right w:val="none" w:sz="0" w:space="0" w:color="auto"/>
          </w:divBdr>
        </w:div>
        <w:div w:id="1120564363">
          <w:marLeft w:val="640"/>
          <w:marRight w:val="0"/>
          <w:marTop w:val="0"/>
          <w:marBottom w:val="0"/>
          <w:divBdr>
            <w:top w:val="none" w:sz="0" w:space="0" w:color="auto"/>
            <w:left w:val="none" w:sz="0" w:space="0" w:color="auto"/>
            <w:bottom w:val="none" w:sz="0" w:space="0" w:color="auto"/>
            <w:right w:val="none" w:sz="0" w:space="0" w:color="auto"/>
          </w:divBdr>
        </w:div>
        <w:div w:id="286477267">
          <w:marLeft w:val="640"/>
          <w:marRight w:val="0"/>
          <w:marTop w:val="0"/>
          <w:marBottom w:val="0"/>
          <w:divBdr>
            <w:top w:val="none" w:sz="0" w:space="0" w:color="auto"/>
            <w:left w:val="none" w:sz="0" w:space="0" w:color="auto"/>
            <w:bottom w:val="none" w:sz="0" w:space="0" w:color="auto"/>
            <w:right w:val="none" w:sz="0" w:space="0" w:color="auto"/>
          </w:divBdr>
        </w:div>
        <w:div w:id="1351878556">
          <w:marLeft w:val="640"/>
          <w:marRight w:val="0"/>
          <w:marTop w:val="0"/>
          <w:marBottom w:val="0"/>
          <w:divBdr>
            <w:top w:val="none" w:sz="0" w:space="0" w:color="auto"/>
            <w:left w:val="none" w:sz="0" w:space="0" w:color="auto"/>
            <w:bottom w:val="none" w:sz="0" w:space="0" w:color="auto"/>
            <w:right w:val="none" w:sz="0" w:space="0" w:color="auto"/>
          </w:divBdr>
        </w:div>
      </w:divsChild>
    </w:div>
    <w:div w:id="155459818">
      <w:bodyDiv w:val="1"/>
      <w:marLeft w:val="0"/>
      <w:marRight w:val="0"/>
      <w:marTop w:val="0"/>
      <w:marBottom w:val="0"/>
      <w:divBdr>
        <w:top w:val="none" w:sz="0" w:space="0" w:color="auto"/>
        <w:left w:val="none" w:sz="0" w:space="0" w:color="auto"/>
        <w:bottom w:val="none" w:sz="0" w:space="0" w:color="auto"/>
        <w:right w:val="none" w:sz="0" w:space="0" w:color="auto"/>
      </w:divBdr>
      <w:divsChild>
        <w:div w:id="1722711061">
          <w:marLeft w:val="640"/>
          <w:marRight w:val="0"/>
          <w:marTop w:val="0"/>
          <w:marBottom w:val="0"/>
          <w:divBdr>
            <w:top w:val="none" w:sz="0" w:space="0" w:color="auto"/>
            <w:left w:val="none" w:sz="0" w:space="0" w:color="auto"/>
            <w:bottom w:val="none" w:sz="0" w:space="0" w:color="auto"/>
            <w:right w:val="none" w:sz="0" w:space="0" w:color="auto"/>
          </w:divBdr>
        </w:div>
        <w:div w:id="845941713">
          <w:marLeft w:val="640"/>
          <w:marRight w:val="0"/>
          <w:marTop w:val="0"/>
          <w:marBottom w:val="0"/>
          <w:divBdr>
            <w:top w:val="none" w:sz="0" w:space="0" w:color="auto"/>
            <w:left w:val="none" w:sz="0" w:space="0" w:color="auto"/>
            <w:bottom w:val="none" w:sz="0" w:space="0" w:color="auto"/>
            <w:right w:val="none" w:sz="0" w:space="0" w:color="auto"/>
          </w:divBdr>
        </w:div>
        <w:div w:id="1183055913">
          <w:marLeft w:val="640"/>
          <w:marRight w:val="0"/>
          <w:marTop w:val="0"/>
          <w:marBottom w:val="0"/>
          <w:divBdr>
            <w:top w:val="none" w:sz="0" w:space="0" w:color="auto"/>
            <w:left w:val="none" w:sz="0" w:space="0" w:color="auto"/>
            <w:bottom w:val="none" w:sz="0" w:space="0" w:color="auto"/>
            <w:right w:val="none" w:sz="0" w:space="0" w:color="auto"/>
          </w:divBdr>
        </w:div>
        <w:div w:id="1517428147">
          <w:marLeft w:val="640"/>
          <w:marRight w:val="0"/>
          <w:marTop w:val="0"/>
          <w:marBottom w:val="0"/>
          <w:divBdr>
            <w:top w:val="none" w:sz="0" w:space="0" w:color="auto"/>
            <w:left w:val="none" w:sz="0" w:space="0" w:color="auto"/>
            <w:bottom w:val="none" w:sz="0" w:space="0" w:color="auto"/>
            <w:right w:val="none" w:sz="0" w:space="0" w:color="auto"/>
          </w:divBdr>
        </w:div>
        <w:div w:id="702827045">
          <w:marLeft w:val="640"/>
          <w:marRight w:val="0"/>
          <w:marTop w:val="0"/>
          <w:marBottom w:val="0"/>
          <w:divBdr>
            <w:top w:val="none" w:sz="0" w:space="0" w:color="auto"/>
            <w:left w:val="none" w:sz="0" w:space="0" w:color="auto"/>
            <w:bottom w:val="none" w:sz="0" w:space="0" w:color="auto"/>
            <w:right w:val="none" w:sz="0" w:space="0" w:color="auto"/>
          </w:divBdr>
        </w:div>
        <w:div w:id="779032586">
          <w:marLeft w:val="640"/>
          <w:marRight w:val="0"/>
          <w:marTop w:val="0"/>
          <w:marBottom w:val="0"/>
          <w:divBdr>
            <w:top w:val="none" w:sz="0" w:space="0" w:color="auto"/>
            <w:left w:val="none" w:sz="0" w:space="0" w:color="auto"/>
            <w:bottom w:val="none" w:sz="0" w:space="0" w:color="auto"/>
            <w:right w:val="none" w:sz="0" w:space="0" w:color="auto"/>
          </w:divBdr>
        </w:div>
        <w:div w:id="375391676">
          <w:marLeft w:val="640"/>
          <w:marRight w:val="0"/>
          <w:marTop w:val="0"/>
          <w:marBottom w:val="0"/>
          <w:divBdr>
            <w:top w:val="none" w:sz="0" w:space="0" w:color="auto"/>
            <w:left w:val="none" w:sz="0" w:space="0" w:color="auto"/>
            <w:bottom w:val="none" w:sz="0" w:space="0" w:color="auto"/>
            <w:right w:val="none" w:sz="0" w:space="0" w:color="auto"/>
          </w:divBdr>
        </w:div>
        <w:div w:id="57286892">
          <w:marLeft w:val="640"/>
          <w:marRight w:val="0"/>
          <w:marTop w:val="0"/>
          <w:marBottom w:val="0"/>
          <w:divBdr>
            <w:top w:val="none" w:sz="0" w:space="0" w:color="auto"/>
            <w:left w:val="none" w:sz="0" w:space="0" w:color="auto"/>
            <w:bottom w:val="none" w:sz="0" w:space="0" w:color="auto"/>
            <w:right w:val="none" w:sz="0" w:space="0" w:color="auto"/>
          </w:divBdr>
        </w:div>
        <w:div w:id="26878113">
          <w:marLeft w:val="640"/>
          <w:marRight w:val="0"/>
          <w:marTop w:val="0"/>
          <w:marBottom w:val="0"/>
          <w:divBdr>
            <w:top w:val="none" w:sz="0" w:space="0" w:color="auto"/>
            <w:left w:val="none" w:sz="0" w:space="0" w:color="auto"/>
            <w:bottom w:val="none" w:sz="0" w:space="0" w:color="auto"/>
            <w:right w:val="none" w:sz="0" w:space="0" w:color="auto"/>
          </w:divBdr>
        </w:div>
        <w:div w:id="1086684324">
          <w:marLeft w:val="640"/>
          <w:marRight w:val="0"/>
          <w:marTop w:val="0"/>
          <w:marBottom w:val="0"/>
          <w:divBdr>
            <w:top w:val="none" w:sz="0" w:space="0" w:color="auto"/>
            <w:left w:val="none" w:sz="0" w:space="0" w:color="auto"/>
            <w:bottom w:val="none" w:sz="0" w:space="0" w:color="auto"/>
            <w:right w:val="none" w:sz="0" w:space="0" w:color="auto"/>
          </w:divBdr>
        </w:div>
        <w:div w:id="875701800">
          <w:marLeft w:val="640"/>
          <w:marRight w:val="0"/>
          <w:marTop w:val="0"/>
          <w:marBottom w:val="0"/>
          <w:divBdr>
            <w:top w:val="none" w:sz="0" w:space="0" w:color="auto"/>
            <w:left w:val="none" w:sz="0" w:space="0" w:color="auto"/>
            <w:bottom w:val="none" w:sz="0" w:space="0" w:color="auto"/>
            <w:right w:val="none" w:sz="0" w:space="0" w:color="auto"/>
          </w:divBdr>
        </w:div>
        <w:div w:id="1736513380">
          <w:marLeft w:val="640"/>
          <w:marRight w:val="0"/>
          <w:marTop w:val="0"/>
          <w:marBottom w:val="0"/>
          <w:divBdr>
            <w:top w:val="none" w:sz="0" w:space="0" w:color="auto"/>
            <w:left w:val="none" w:sz="0" w:space="0" w:color="auto"/>
            <w:bottom w:val="none" w:sz="0" w:space="0" w:color="auto"/>
            <w:right w:val="none" w:sz="0" w:space="0" w:color="auto"/>
          </w:divBdr>
        </w:div>
        <w:div w:id="1492601199">
          <w:marLeft w:val="640"/>
          <w:marRight w:val="0"/>
          <w:marTop w:val="0"/>
          <w:marBottom w:val="0"/>
          <w:divBdr>
            <w:top w:val="none" w:sz="0" w:space="0" w:color="auto"/>
            <w:left w:val="none" w:sz="0" w:space="0" w:color="auto"/>
            <w:bottom w:val="none" w:sz="0" w:space="0" w:color="auto"/>
            <w:right w:val="none" w:sz="0" w:space="0" w:color="auto"/>
          </w:divBdr>
        </w:div>
        <w:div w:id="870802064">
          <w:marLeft w:val="640"/>
          <w:marRight w:val="0"/>
          <w:marTop w:val="0"/>
          <w:marBottom w:val="0"/>
          <w:divBdr>
            <w:top w:val="none" w:sz="0" w:space="0" w:color="auto"/>
            <w:left w:val="none" w:sz="0" w:space="0" w:color="auto"/>
            <w:bottom w:val="none" w:sz="0" w:space="0" w:color="auto"/>
            <w:right w:val="none" w:sz="0" w:space="0" w:color="auto"/>
          </w:divBdr>
        </w:div>
        <w:div w:id="1803578096">
          <w:marLeft w:val="640"/>
          <w:marRight w:val="0"/>
          <w:marTop w:val="0"/>
          <w:marBottom w:val="0"/>
          <w:divBdr>
            <w:top w:val="none" w:sz="0" w:space="0" w:color="auto"/>
            <w:left w:val="none" w:sz="0" w:space="0" w:color="auto"/>
            <w:bottom w:val="none" w:sz="0" w:space="0" w:color="auto"/>
            <w:right w:val="none" w:sz="0" w:space="0" w:color="auto"/>
          </w:divBdr>
        </w:div>
        <w:div w:id="1473403882">
          <w:marLeft w:val="640"/>
          <w:marRight w:val="0"/>
          <w:marTop w:val="0"/>
          <w:marBottom w:val="0"/>
          <w:divBdr>
            <w:top w:val="none" w:sz="0" w:space="0" w:color="auto"/>
            <w:left w:val="none" w:sz="0" w:space="0" w:color="auto"/>
            <w:bottom w:val="none" w:sz="0" w:space="0" w:color="auto"/>
            <w:right w:val="none" w:sz="0" w:space="0" w:color="auto"/>
          </w:divBdr>
        </w:div>
        <w:div w:id="1509981019">
          <w:marLeft w:val="640"/>
          <w:marRight w:val="0"/>
          <w:marTop w:val="0"/>
          <w:marBottom w:val="0"/>
          <w:divBdr>
            <w:top w:val="none" w:sz="0" w:space="0" w:color="auto"/>
            <w:left w:val="none" w:sz="0" w:space="0" w:color="auto"/>
            <w:bottom w:val="none" w:sz="0" w:space="0" w:color="auto"/>
            <w:right w:val="none" w:sz="0" w:space="0" w:color="auto"/>
          </w:divBdr>
        </w:div>
        <w:div w:id="1359349494">
          <w:marLeft w:val="640"/>
          <w:marRight w:val="0"/>
          <w:marTop w:val="0"/>
          <w:marBottom w:val="0"/>
          <w:divBdr>
            <w:top w:val="none" w:sz="0" w:space="0" w:color="auto"/>
            <w:left w:val="none" w:sz="0" w:space="0" w:color="auto"/>
            <w:bottom w:val="none" w:sz="0" w:space="0" w:color="auto"/>
            <w:right w:val="none" w:sz="0" w:space="0" w:color="auto"/>
          </w:divBdr>
        </w:div>
        <w:div w:id="210313346">
          <w:marLeft w:val="640"/>
          <w:marRight w:val="0"/>
          <w:marTop w:val="0"/>
          <w:marBottom w:val="0"/>
          <w:divBdr>
            <w:top w:val="none" w:sz="0" w:space="0" w:color="auto"/>
            <w:left w:val="none" w:sz="0" w:space="0" w:color="auto"/>
            <w:bottom w:val="none" w:sz="0" w:space="0" w:color="auto"/>
            <w:right w:val="none" w:sz="0" w:space="0" w:color="auto"/>
          </w:divBdr>
        </w:div>
        <w:div w:id="95944892">
          <w:marLeft w:val="640"/>
          <w:marRight w:val="0"/>
          <w:marTop w:val="0"/>
          <w:marBottom w:val="0"/>
          <w:divBdr>
            <w:top w:val="none" w:sz="0" w:space="0" w:color="auto"/>
            <w:left w:val="none" w:sz="0" w:space="0" w:color="auto"/>
            <w:bottom w:val="none" w:sz="0" w:space="0" w:color="auto"/>
            <w:right w:val="none" w:sz="0" w:space="0" w:color="auto"/>
          </w:divBdr>
        </w:div>
        <w:div w:id="1420373339">
          <w:marLeft w:val="640"/>
          <w:marRight w:val="0"/>
          <w:marTop w:val="0"/>
          <w:marBottom w:val="0"/>
          <w:divBdr>
            <w:top w:val="none" w:sz="0" w:space="0" w:color="auto"/>
            <w:left w:val="none" w:sz="0" w:space="0" w:color="auto"/>
            <w:bottom w:val="none" w:sz="0" w:space="0" w:color="auto"/>
            <w:right w:val="none" w:sz="0" w:space="0" w:color="auto"/>
          </w:divBdr>
        </w:div>
        <w:div w:id="314190962">
          <w:marLeft w:val="640"/>
          <w:marRight w:val="0"/>
          <w:marTop w:val="0"/>
          <w:marBottom w:val="0"/>
          <w:divBdr>
            <w:top w:val="none" w:sz="0" w:space="0" w:color="auto"/>
            <w:left w:val="none" w:sz="0" w:space="0" w:color="auto"/>
            <w:bottom w:val="none" w:sz="0" w:space="0" w:color="auto"/>
            <w:right w:val="none" w:sz="0" w:space="0" w:color="auto"/>
          </w:divBdr>
        </w:div>
        <w:div w:id="1019937581">
          <w:marLeft w:val="640"/>
          <w:marRight w:val="0"/>
          <w:marTop w:val="0"/>
          <w:marBottom w:val="0"/>
          <w:divBdr>
            <w:top w:val="none" w:sz="0" w:space="0" w:color="auto"/>
            <w:left w:val="none" w:sz="0" w:space="0" w:color="auto"/>
            <w:bottom w:val="none" w:sz="0" w:space="0" w:color="auto"/>
            <w:right w:val="none" w:sz="0" w:space="0" w:color="auto"/>
          </w:divBdr>
        </w:div>
        <w:div w:id="1444300057">
          <w:marLeft w:val="640"/>
          <w:marRight w:val="0"/>
          <w:marTop w:val="0"/>
          <w:marBottom w:val="0"/>
          <w:divBdr>
            <w:top w:val="none" w:sz="0" w:space="0" w:color="auto"/>
            <w:left w:val="none" w:sz="0" w:space="0" w:color="auto"/>
            <w:bottom w:val="none" w:sz="0" w:space="0" w:color="auto"/>
            <w:right w:val="none" w:sz="0" w:space="0" w:color="auto"/>
          </w:divBdr>
        </w:div>
        <w:div w:id="1684625817">
          <w:marLeft w:val="640"/>
          <w:marRight w:val="0"/>
          <w:marTop w:val="0"/>
          <w:marBottom w:val="0"/>
          <w:divBdr>
            <w:top w:val="none" w:sz="0" w:space="0" w:color="auto"/>
            <w:left w:val="none" w:sz="0" w:space="0" w:color="auto"/>
            <w:bottom w:val="none" w:sz="0" w:space="0" w:color="auto"/>
            <w:right w:val="none" w:sz="0" w:space="0" w:color="auto"/>
          </w:divBdr>
        </w:div>
        <w:div w:id="1500004868">
          <w:marLeft w:val="640"/>
          <w:marRight w:val="0"/>
          <w:marTop w:val="0"/>
          <w:marBottom w:val="0"/>
          <w:divBdr>
            <w:top w:val="none" w:sz="0" w:space="0" w:color="auto"/>
            <w:left w:val="none" w:sz="0" w:space="0" w:color="auto"/>
            <w:bottom w:val="none" w:sz="0" w:space="0" w:color="auto"/>
            <w:right w:val="none" w:sz="0" w:space="0" w:color="auto"/>
          </w:divBdr>
        </w:div>
        <w:div w:id="839925197">
          <w:marLeft w:val="640"/>
          <w:marRight w:val="0"/>
          <w:marTop w:val="0"/>
          <w:marBottom w:val="0"/>
          <w:divBdr>
            <w:top w:val="none" w:sz="0" w:space="0" w:color="auto"/>
            <w:left w:val="none" w:sz="0" w:space="0" w:color="auto"/>
            <w:bottom w:val="none" w:sz="0" w:space="0" w:color="auto"/>
            <w:right w:val="none" w:sz="0" w:space="0" w:color="auto"/>
          </w:divBdr>
        </w:div>
        <w:div w:id="530727900">
          <w:marLeft w:val="640"/>
          <w:marRight w:val="0"/>
          <w:marTop w:val="0"/>
          <w:marBottom w:val="0"/>
          <w:divBdr>
            <w:top w:val="none" w:sz="0" w:space="0" w:color="auto"/>
            <w:left w:val="none" w:sz="0" w:space="0" w:color="auto"/>
            <w:bottom w:val="none" w:sz="0" w:space="0" w:color="auto"/>
            <w:right w:val="none" w:sz="0" w:space="0" w:color="auto"/>
          </w:divBdr>
        </w:div>
        <w:div w:id="1989477289">
          <w:marLeft w:val="640"/>
          <w:marRight w:val="0"/>
          <w:marTop w:val="0"/>
          <w:marBottom w:val="0"/>
          <w:divBdr>
            <w:top w:val="none" w:sz="0" w:space="0" w:color="auto"/>
            <w:left w:val="none" w:sz="0" w:space="0" w:color="auto"/>
            <w:bottom w:val="none" w:sz="0" w:space="0" w:color="auto"/>
            <w:right w:val="none" w:sz="0" w:space="0" w:color="auto"/>
          </w:divBdr>
        </w:div>
        <w:div w:id="1676495369">
          <w:marLeft w:val="640"/>
          <w:marRight w:val="0"/>
          <w:marTop w:val="0"/>
          <w:marBottom w:val="0"/>
          <w:divBdr>
            <w:top w:val="none" w:sz="0" w:space="0" w:color="auto"/>
            <w:left w:val="none" w:sz="0" w:space="0" w:color="auto"/>
            <w:bottom w:val="none" w:sz="0" w:space="0" w:color="auto"/>
            <w:right w:val="none" w:sz="0" w:space="0" w:color="auto"/>
          </w:divBdr>
        </w:div>
        <w:div w:id="1354844394">
          <w:marLeft w:val="640"/>
          <w:marRight w:val="0"/>
          <w:marTop w:val="0"/>
          <w:marBottom w:val="0"/>
          <w:divBdr>
            <w:top w:val="none" w:sz="0" w:space="0" w:color="auto"/>
            <w:left w:val="none" w:sz="0" w:space="0" w:color="auto"/>
            <w:bottom w:val="none" w:sz="0" w:space="0" w:color="auto"/>
            <w:right w:val="none" w:sz="0" w:space="0" w:color="auto"/>
          </w:divBdr>
        </w:div>
        <w:div w:id="1162239459">
          <w:marLeft w:val="640"/>
          <w:marRight w:val="0"/>
          <w:marTop w:val="0"/>
          <w:marBottom w:val="0"/>
          <w:divBdr>
            <w:top w:val="none" w:sz="0" w:space="0" w:color="auto"/>
            <w:left w:val="none" w:sz="0" w:space="0" w:color="auto"/>
            <w:bottom w:val="none" w:sz="0" w:space="0" w:color="auto"/>
            <w:right w:val="none" w:sz="0" w:space="0" w:color="auto"/>
          </w:divBdr>
        </w:div>
        <w:div w:id="1129124252">
          <w:marLeft w:val="640"/>
          <w:marRight w:val="0"/>
          <w:marTop w:val="0"/>
          <w:marBottom w:val="0"/>
          <w:divBdr>
            <w:top w:val="none" w:sz="0" w:space="0" w:color="auto"/>
            <w:left w:val="none" w:sz="0" w:space="0" w:color="auto"/>
            <w:bottom w:val="none" w:sz="0" w:space="0" w:color="auto"/>
            <w:right w:val="none" w:sz="0" w:space="0" w:color="auto"/>
          </w:divBdr>
        </w:div>
        <w:div w:id="1864785832">
          <w:marLeft w:val="640"/>
          <w:marRight w:val="0"/>
          <w:marTop w:val="0"/>
          <w:marBottom w:val="0"/>
          <w:divBdr>
            <w:top w:val="none" w:sz="0" w:space="0" w:color="auto"/>
            <w:left w:val="none" w:sz="0" w:space="0" w:color="auto"/>
            <w:bottom w:val="none" w:sz="0" w:space="0" w:color="auto"/>
            <w:right w:val="none" w:sz="0" w:space="0" w:color="auto"/>
          </w:divBdr>
        </w:div>
        <w:div w:id="1854683631">
          <w:marLeft w:val="640"/>
          <w:marRight w:val="0"/>
          <w:marTop w:val="0"/>
          <w:marBottom w:val="0"/>
          <w:divBdr>
            <w:top w:val="none" w:sz="0" w:space="0" w:color="auto"/>
            <w:left w:val="none" w:sz="0" w:space="0" w:color="auto"/>
            <w:bottom w:val="none" w:sz="0" w:space="0" w:color="auto"/>
            <w:right w:val="none" w:sz="0" w:space="0" w:color="auto"/>
          </w:divBdr>
        </w:div>
        <w:div w:id="1585914496">
          <w:marLeft w:val="640"/>
          <w:marRight w:val="0"/>
          <w:marTop w:val="0"/>
          <w:marBottom w:val="0"/>
          <w:divBdr>
            <w:top w:val="none" w:sz="0" w:space="0" w:color="auto"/>
            <w:left w:val="none" w:sz="0" w:space="0" w:color="auto"/>
            <w:bottom w:val="none" w:sz="0" w:space="0" w:color="auto"/>
            <w:right w:val="none" w:sz="0" w:space="0" w:color="auto"/>
          </w:divBdr>
        </w:div>
        <w:div w:id="455679309">
          <w:marLeft w:val="640"/>
          <w:marRight w:val="0"/>
          <w:marTop w:val="0"/>
          <w:marBottom w:val="0"/>
          <w:divBdr>
            <w:top w:val="none" w:sz="0" w:space="0" w:color="auto"/>
            <w:left w:val="none" w:sz="0" w:space="0" w:color="auto"/>
            <w:bottom w:val="none" w:sz="0" w:space="0" w:color="auto"/>
            <w:right w:val="none" w:sz="0" w:space="0" w:color="auto"/>
          </w:divBdr>
        </w:div>
        <w:div w:id="1843857159">
          <w:marLeft w:val="640"/>
          <w:marRight w:val="0"/>
          <w:marTop w:val="0"/>
          <w:marBottom w:val="0"/>
          <w:divBdr>
            <w:top w:val="none" w:sz="0" w:space="0" w:color="auto"/>
            <w:left w:val="none" w:sz="0" w:space="0" w:color="auto"/>
            <w:bottom w:val="none" w:sz="0" w:space="0" w:color="auto"/>
            <w:right w:val="none" w:sz="0" w:space="0" w:color="auto"/>
          </w:divBdr>
        </w:div>
        <w:div w:id="1033380911">
          <w:marLeft w:val="640"/>
          <w:marRight w:val="0"/>
          <w:marTop w:val="0"/>
          <w:marBottom w:val="0"/>
          <w:divBdr>
            <w:top w:val="none" w:sz="0" w:space="0" w:color="auto"/>
            <w:left w:val="none" w:sz="0" w:space="0" w:color="auto"/>
            <w:bottom w:val="none" w:sz="0" w:space="0" w:color="auto"/>
            <w:right w:val="none" w:sz="0" w:space="0" w:color="auto"/>
          </w:divBdr>
        </w:div>
        <w:div w:id="1009915103">
          <w:marLeft w:val="640"/>
          <w:marRight w:val="0"/>
          <w:marTop w:val="0"/>
          <w:marBottom w:val="0"/>
          <w:divBdr>
            <w:top w:val="none" w:sz="0" w:space="0" w:color="auto"/>
            <w:left w:val="none" w:sz="0" w:space="0" w:color="auto"/>
            <w:bottom w:val="none" w:sz="0" w:space="0" w:color="auto"/>
            <w:right w:val="none" w:sz="0" w:space="0" w:color="auto"/>
          </w:divBdr>
        </w:div>
      </w:divsChild>
    </w:div>
    <w:div w:id="178743040">
      <w:bodyDiv w:val="1"/>
      <w:marLeft w:val="0"/>
      <w:marRight w:val="0"/>
      <w:marTop w:val="0"/>
      <w:marBottom w:val="0"/>
      <w:divBdr>
        <w:top w:val="none" w:sz="0" w:space="0" w:color="auto"/>
        <w:left w:val="none" w:sz="0" w:space="0" w:color="auto"/>
        <w:bottom w:val="none" w:sz="0" w:space="0" w:color="auto"/>
        <w:right w:val="none" w:sz="0" w:space="0" w:color="auto"/>
      </w:divBdr>
      <w:divsChild>
        <w:div w:id="1554852951">
          <w:marLeft w:val="640"/>
          <w:marRight w:val="0"/>
          <w:marTop w:val="0"/>
          <w:marBottom w:val="0"/>
          <w:divBdr>
            <w:top w:val="none" w:sz="0" w:space="0" w:color="auto"/>
            <w:left w:val="none" w:sz="0" w:space="0" w:color="auto"/>
            <w:bottom w:val="none" w:sz="0" w:space="0" w:color="auto"/>
            <w:right w:val="none" w:sz="0" w:space="0" w:color="auto"/>
          </w:divBdr>
        </w:div>
        <w:div w:id="1040321408">
          <w:marLeft w:val="640"/>
          <w:marRight w:val="0"/>
          <w:marTop w:val="0"/>
          <w:marBottom w:val="0"/>
          <w:divBdr>
            <w:top w:val="none" w:sz="0" w:space="0" w:color="auto"/>
            <w:left w:val="none" w:sz="0" w:space="0" w:color="auto"/>
            <w:bottom w:val="none" w:sz="0" w:space="0" w:color="auto"/>
            <w:right w:val="none" w:sz="0" w:space="0" w:color="auto"/>
          </w:divBdr>
        </w:div>
        <w:div w:id="789203111">
          <w:marLeft w:val="640"/>
          <w:marRight w:val="0"/>
          <w:marTop w:val="0"/>
          <w:marBottom w:val="0"/>
          <w:divBdr>
            <w:top w:val="none" w:sz="0" w:space="0" w:color="auto"/>
            <w:left w:val="none" w:sz="0" w:space="0" w:color="auto"/>
            <w:bottom w:val="none" w:sz="0" w:space="0" w:color="auto"/>
            <w:right w:val="none" w:sz="0" w:space="0" w:color="auto"/>
          </w:divBdr>
        </w:div>
        <w:div w:id="1649940034">
          <w:marLeft w:val="640"/>
          <w:marRight w:val="0"/>
          <w:marTop w:val="0"/>
          <w:marBottom w:val="0"/>
          <w:divBdr>
            <w:top w:val="none" w:sz="0" w:space="0" w:color="auto"/>
            <w:left w:val="none" w:sz="0" w:space="0" w:color="auto"/>
            <w:bottom w:val="none" w:sz="0" w:space="0" w:color="auto"/>
            <w:right w:val="none" w:sz="0" w:space="0" w:color="auto"/>
          </w:divBdr>
        </w:div>
        <w:div w:id="1961304370">
          <w:marLeft w:val="640"/>
          <w:marRight w:val="0"/>
          <w:marTop w:val="0"/>
          <w:marBottom w:val="0"/>
          <w:divBdr>
            <w:top w:val="none" w:sz="0" w:space="0" w:color="auto"/>
            <w:left w:val="none" w:sz="0" w:space="0" w:color="auto"/>
            <w:bottom w:val="none" w:sz="0" w:space="0" w:color="auto"/>
            <w:right w:val="none" w:sz="0" w:space="0" w:color="auto"/>
          </w:divBdr>
        </w:div>
        <w:div w:id="35859650">
          <w:marLeft w:val="640"/>
          <w:marRight w:val="0"/>
          <w:marTop w:val="0"/>
          <w:marBottom w:val="0"/>
          <w:divBdr>
            <w:top w:val="none" w:sz="0" w:space="0" w:color="auto"/>
            <w:left w:val="none" w:sz="0" w:space="0" w:color="auto"/>
            <w:bottom w:val="none" w:sz="0" w:space="0" w:color="auto"/>
            <w:right w:val="none" w:sz="0" w:space="0" w:color="auto"/>
          </w:divBdr>
        </w:div>
        <w:div w:id="2031687550">
          <w:marLeft w:val="640"/>
          <w:marRight w:val="0"/>
          <w:marTop w:val="0"/>
          <w:marBottom w:val="0"/>
          <w:divBdr>
            <w:top w:val="none" w:sz="0" w:space="0" w:color="auto"/>
            <w:left w:val="none" w:sz="0" w:space="0" w:color="auto"/>
            <w:bottom w:val="none" w:sz="0" w:space="0" w:color="auto"/>
            <w:right w:val="none" w:sz="0" w:space="0" w:color="auto"/>
          </w:divBdr>
        </w:div>
        <w:div w:id="1572345756">
          <w:marLeft w:val="640"/>
          <w:marRight w:val="0"/>
          <w:marTop w:val="0"/>
          <w:marBottom w:val="0"/>
          <w:divBdr>
            <w:top w:val="none" w:sz="0" w:space="0" w:color="auto"/>
            <w:left w:val="none" w:sz="0" w:space="0" w:color="auto"/>
            <w:bottom w:val="none" w:sz="0" w:space="0" w:color="auto"/>
            <w:right w:val="none" w:sz="0" w:space="0" w:color="auto"/>
          </w:divBdr>
        </w:div>
        <w:div w:id="1851944829">
          <w:marLeft w:val="640"/>
          <w:marRight w:val="0"/>
          <w:marTop w:val="0"/>
          <w:marBottom w:val="0"/>
          <w:divBdr>
            <w:top w:val="none" w:sz="0" w:space="0" w:color="auto"/>
            <w:left w:val="none" w:sz="0" w:space="0" w:color="auto"/>
            <w:bottom w:val="none" w:sz="0" w:space="0" w:color="auto"/>
            <w:right w:val="none" w:sz="0" w:space="0" w:color="auto"/>
          </w:divBdr>
        </w:div>
        <w:div w:id="1316101901">
          <w:marLeft w:val="640"/>
          <w:marRight w:val="0"/>
          <w:marTop w:val="0"/>
          <w:marBottom w:val="0"/>
          <w:divBdr>
            <w:top w:val="none" w:sz="0" w:space="0" w:color="auto"/>
            <w:left w:val="none" w:sz="0" w:space="0" w:color="auto"/>
            <w:bottom w:val="none" w:sz="0" w:space="0" w:color="auto"/>
            <w:right w:val="none" w:sz="0" w:space="0" w:color="auto"/>
          </w:divBdr>
        </w:div>
        <w:div w:id="321786346">
          <w:marLeft w:val="640"/>
          <w:marRight w:val="0"/>
          <w:marTop w:val="0"/>
          <w:marBottom w:val="0"/>
          <w:divBdr>
            <w:top w:val="none" w:sz="0" w:space="0" w:color="auto"/>
            <w:left w:val="none" w:sz="0" w:space="0" w:color="auto"/>
            <w:bottom w:val="none" w:sz="0" w:space="0" w:color="auto"/>
            <w:right w:val="none" w:sz="0" w:space="0" w:color="auto"/>
          </w:divBdr>
        </w:div>
        <w:div w:id="618143555">
          <w:marLeft w:val="640"/>
          <w:marRight w:val="0"/>
          <w:marTop w:val="0"/>
          <w:marBottom w:val="0"/>
          <w:divBdr>
            <w:top w:val="none" w:sz="0" w:space="0" w:color="auto"/>
            <w:left w:val="none" w:sz="0" w:space="0" w:color="auto"/>
            <w:bottom w:val="none" w:sz="0" w:space="0" w:color="auto"/>
            <w:right w:val="none" w:sz="0" w:space="0" w:color="auto"/>
          </w:divBdr>
        </w:div>
        <w:div w:id="804078776">
          <w:marLeft w:val="640"/>
          <w:marRight w:val="0"/>
          <w:marTop w:val="0"/>
          <w:marBottom w:val="0"/>
          <w:divBdr>
            <w:top w:val="none" w:sz="0" w:space="0" w:color="auto"/>
            <w:left w:val="none" w:sz="0" w:space="0" w:color="auto"/>
            <w:bottom w:val="none" w:sz="0" w:space="0" w:color="auto"/>
            <w:right w:val="none" w:sz="0" w:space="0" w:color="auto"/>
          </w:divBdr>
        </w:div>
        <w:div w:id="1313679119">
          <w:marLeft w:val="640"/>
          <w:marRight w:val="0"/>
          <w:marTop w:val="0"/>
          <w:marBottom w:val="0"/>
          <w:divBdr>
            <w:top w:val="none" w:sz="0" w:space="0" w:color="auto"/>
            <w:left w:val="none" w:sz="0" w:space="0" w:color="auto"/>
            <w:bottom w:val="none" w:sz="0" w:space="0" w:color="auto"/>
            <w:right w:val="none" w:sz="0" w:space="0" w:color="auto"/>
          </w:divBdr>
        </w:div>
        <w:div w:id="1341739764">
          <w:marLeft w:val="640"/>
          <w:marRight w:val="0"/>
          <w:marTop w:val="0"/>
          <w:marBottom w:val="0"/>
          <w:divBdr>
            <w:top w:val="none" w:sz="0" w:space="0" w:color="auto"/>
            <w:left w:val="none" w:sz="0" w:space="0" w:color="auto"/>
            <w:bottom w:val="none" w:sz="0" w:space="0" w:color="auto"/>
            <w:right w:val="none" w:sz="0" w:space="0" w:color="auto"/>
          </w:divBdr>
        </w:div>
        <w:div w:id="1945261110">
          <w:marLeft w:val="640"/>
          <w:marRight w:val="0"/>
          <w:marTop w:val="0"/>
          <w:marBottom w:val="0"/>
          <w:divBdr>
            <w:top w:val="none" w:sz="0" w:space="0" w:color="auto"/>
            <w:left w:val="none" w:sz="0" w:space="0" w:color="auto"/>
            <w:bottom w:val="none" w:sz="0" w:space="0" w:color="auto"/>
            <w:right w:val="none" w:sz="0" w:space="0" w:color="auto"/>
          </w:divBdr>
        </w:div>
        <w:div w:id="212469869">
          <w:marLeft w:val="640"/>
          <w:marRight w:val="0"/>
          <w:marTop w:val="0"/>
          <w:marBottom w:val="0"/>
          <w:divBdr>
            <w:top w:val="none" w:sz="0" w:space="0" w:color="auto"/>
            <w:left w:val="none" w:sz="0" w:space="0" w:color="auto"/>
            <w:bottom w:val="none" w:sz="0" w:space="0" w:color="auto"/>
            <w:right w:val="none" w:sz="0" w:space="0" w:color="auto"/>
          </w:divBdr>
        </w:div>
        <w:div w:id="303849020">
          <w:marLeft w:val="640"/>
          <w:marRight w:val="0"/>
          <w:marTop w:val="0"/>
          <w:marBottom w:val="0"/>
          <w:divBdr>
            <w:top w:val="none" w:sz="0" w:space="0" w:color="auto"/>
            <w:left w:val="none" w:sz="0" w:space="0" w:color="auto"/>
            <w:bottom w:val="none" w:sz="0" w:space="0" w:color="auto"/>
            <w:right w:val="none" w:sz="0" w:space="0" w:color="auto"/>
          </w:divBdr>
        </w:div>
        <w:div w:id="1988048655">
          <w:marLeft w:val="640"/>
          <w:marRight w:val="0"/>
          <w:marTop w:val="0"/>
          <w:marBottom w:val="0"/>
          <w:divBdr>
            <w:top w:val="none" w:sz="0" w:space="0" w:color="auto"/>
            <w:left w:val="none" w:sz="0" w:space="0" w:color="auto"/>
            <w:bottom w:val="none" w:sz="0" w:space="0" w:color="auto"/>
            <w:right w:val="none" w:sz="0" w:space="0" w:color="auto"/>
          </w:divBdr>
        </w:div>
        <w:div w:id="537862732">
          <w:marLeft w:val="640"/>
          <w:marRight w:val="0"/>
          <w:marTop w:val="0"/>
          <w:marBottom w:val="0"/>
          <w:divBdr>
            <w:top w:val="none" w:sz="0" w:space="0" w:color="auto"/>
            <w:left w:val="none" w:sz="0" w:space="0" w:color="auto"/>
            <w:bottom w:val="none" w:sz="0" w:space="0" w:color="auto"/>
            <w:right w:val="none" w:sz="0" w:space="0" w:color="auto"/>
          </w:divBdr>
        </w:div>
        <w:div w:id="529033095">
          <w:marLeft w:val="640"/>
          <w:marRight w:val="0"/>
          <w:marTop w:val="0"/>
          <w:marBottom w:val="0"/>
          <w:divBdr>
            <w:top w:val="none" w:sz="0" w:space="0" w:color="auto"/>
            <w:left w:val="none" w:sz="0" w:space="0" w:color="auto"/>
            <w:bottom w:val="none" w:sz="0" w:space="0" w:color="auto"/>
            <w:right w:val="none" w:sz="0" w:space="0" w:color="auto"/>
          </w:divBdr>
        </w:div>
        <w:div w:id="305669949">
          <w:marLeft w:val="640"/>
          <w:marRight w:val="0"/>
          <w:marTop w:val="0"/>
          <w:marBottom w:val="0"/>
          <w:divBdr>
            <w:top w:val="none" w:sz="0" w:space="0" w:color="auto"/>
            <w:left w:val="none" w:sz="0" w:space="0" w:color="auto"/>
            <w:bottom w:val="none" w:sz="0" w:space="0" w:color="auto"/>
            <w:right w:val="none" w:sz="0" w:space="0" w:color="auto"/>
          </w:divBdr>
        </w:div>
        <w:div w:id="775365931">
          <w:marLeft w:val="640"/>
          <w:marRight w:val="0"/>
          <w:marTop w:val="0"/>
          <w:marBottom w:val="0"/>
          <w:divBdr>
            <w:top w:val="none" w:sz="0" w:space="0" w:color="auto"/>
            <w:left w:val="none" w:sz="0" w:space="0" w:color="auto"/>
            <w:bottom w:val="none" w:sz="0" w:space="0" w:color="auto"/>
            <w:right w:val="none" w:sz="0" w:space="0" w:color="auto"/>
          </w:divBdr>
        </w:div>
        <w:div w:id="1105417894">
          <w:marLeft w:val="640"/>
          <w:marRight w:val="0"/>
          <w:marTop w:val="0"/>
          <w:marBottom w:val="0"/>
          <w:divBdr>
            <w:top w:val="none" w:sz="0" w:space="0" w:color="auto"/>
            <w:left w:val="none" w:sz="0" w:space="0" w:color="auto"/>
            <w:bottom w:val="none" w:sz="0" w:space="0" w:color="auto"/>
            <w:right w:val="none" w:sz="0" w:space="0" w:color="auto"/>
          </w:divBdr>
        </w:div>
        <w:div w:id="462576129">
          <w:marLeft w:val="640"/>
          <w:marRight w:val="0"/>
          <w:marTop w:val="0"/>
          <w:marBottom w:val="0"/>
          <w:divBdr>
            <w:top w:val="none" w:sz="0" w:space="0" w:color="auto"/>
            <w:left w:val="none" w:sz="0" w:space="0" w:color="auto"/>
            <w:bottom w:val="none" w:sz="0" w:space="0" w:color="auto"/>
            <w:right w:val="none" w:sz="0" w:space="0" w:color="auto"/>
          </w:divBdr>
        </w:div>
        <w:div w:id="1258174356">
          <w:marLeft w:val="640"/>
          <w:marRight w:val="0"/>
          <w:marTop w:val="0"/>
          <w:marBottom w:val="0"/>
          <w:divBdr>
            <w:top w:val="none" w:sz="0" w:space="0" w:color="auto"/>
            <w:left w:val="none" w:sz="0" w:space="0" w:color="auto"/>
            <w:bottom w:val="none" w:sz="0" w:space="0" w:color="auto"/>
            <w:right w:val="none" w:sz="0" w:space="0" w:color="auto"/>
          </w:divBdr>
        </w:div>
        <w:div w:id="2082287876">
          <w:marLeft w:val="640"/>
          <w:marRight w:val="0"/>
          <w:marTop w:val="0"/>
          <w:marBottom w:val="0"/>
          <w:divBdr>
            <w:top w:val="none" w:sz="0" w:space="0" w:color="auto"/>
            <w:left w:val="none" w:sz="0" w:space="0" w:color="auto"/>
            <w:bottom w:val="none" w:sz="0" w:space="0" w:color="auto"/>
            <w:right w:val="none" w:sz="0" w:space="0" w:color="auto"/>
          </w:divBdr>
        </w:div>
        <w:div w:id="1851024562">
          <w:marLeft w:val="640"/>
          <w:marRight w:val="0"/>
          <w:marTop w:val="0"/>
          <w:marBottom w:val="0"/>
          <w:divBdr>
            <w:top w:val="none" w:sz="0" w:space="0" w:color="auto"/>
            <w:left w:val="none" w:sz="0" w:space="0" w:color="auto"/>
            <w:bottom w:val="none" w:sz="0" w:space="0" w:color="auto"/>
            <w:right w:val="none" w:sz="0" w:space="0" w:color="auto"/>
          </w:divBdr>
        </w:div>
        <w:div w:id="1574121707">
          <w:marLeft w:val="640"/>
          <w:marRight w:val="0"/>
          <w:marTop w:val="0"/>
          <w:marBottom w:val="0"/>
          <w:divBdr>
            <w:top w:val="none" w:sz="0" w:space="0" w:color="auto"/>
            <w:left w:val="none" w:sz="0" w:space="0" w:color="auto"/>
            <w:bottom w:val="none" w:sz="0" w:space="0" w:color="auto"/>
            <w:right w:val="none" w:sz="0" w:space="0" w:color="auto"/>
          </w:divBdr>
        </w:div>
        <w:div w:id="2008823971">
          <w:marLeft w:val="640"/>
          <w:marRight w:val="0"/>
          <w:marTop w:val="0"/>
          <w:marBottom w:val="0"/>
          <w:divBdr>
            <w:top w:val="none" w:sz="0" w:space="0" w:color="auto"/>
            <w:left w:val="none" w:sz="0" w:space="0" w:color="auto"/>
            <w:bottom w:val="none" w:sz="0" w:space="0" w:color="auto"/>
            <w:right w:val="none" w:sz="0" w:space="0" w:color="auto"/>
          </w:divBdr>
        </w:div>
        <w:div w:id="1507088319">
          <w:marLeft w:val="640"/>
          <w:marRight w:val="0"/>
          <w:marTop w:val="0"/>
          <w:marBottom w:val="0"/>
          <w:divBdr>
            <w:top w:val="none" w:sz="0" w:space="0" w:color="auto"/>
            <w:left w:val="none" w:sz="0" w:space="0" w:color="auto"/>
            <w:bottom w:val="none" w:sz="0" w:space="0" w:color="auto"/>
            <w:right w:val="none" w:sz="0" w:space="0" w:color="auto"/>
          </w:divBdr>
        </w:div>
        <w:div w:id="484511427">
          <w:marLeft w:val="640"/>
          <w:marRight w:val="0"/>
          <w:marTop w:val="0"/>
          <w:marBottom w:val="0"/>
          <w:divBdr>
            <w:top w:val="none" w:sz="0" w:space="0" w:color="auto"/>
            <w:left w:val="none" w:sz="0" w:space="0" w:color="auto"/>
            <w:bottom w:val="none" w:sz="0" w:space="0" w:color="auto"/>
            <w:right w:val="none" w:sz="0" w:space="0" w:color="auto"/>
          </w:divBdr>
        </w:div>
        <w:div w:id="778373500">
          <w:marLeft w:val="640"/>
          <w:marRight w:val="0"/>
          <w:marTop w:val="0"/>
          <w:marBottom w:val="0"/>
          <w:divBdr>
            <w:top w:val="none" w:sz="0" w:space="0" w:color="auto"/>
            <w:left w:val="none" w:sz="0" w:space="0" w:color="auto"/>
            <w:bottom w:val="none" w:sz="0" w:space="0" w:color="auto"/>
            <w:right w:val="none" w:sz="0" w:space="0" w:color="auto"/>
          </w:divBdr>
        </w:div>
        <w:div w:id="911233290">
          <w:marLeft w:val="640"/>
          <w:marRight w:val="0"/>
          <w:marTop w:val="0"/>
          <w:marBottom w:val="0"/>
          <w:divBdr>
            <w:top w:val="none" w:sz="0" w:space="0" w:color="auto"/>
            <w:left w:val="none" w:sz="0" w:space="0" w:color="auto"/>
            <w:bottom w:val="none" w:sz="0" w:space="0" w:color="auto"/>
            <w:right w:val="none" w:sz="0" w:space="0" w:color="auto"/>
          </w:divBdr>
        </w:div>
        <w:div w:id="1357271612">
          <w:marLeft w:val="640"/>
          <w:marRight w:val="0"/>
          <w:marTop w:val="0"/>
          <w:marBottom w:val="0"/>
          <w:divBdr>
            <w:top w:val="none" w:sz="0" w:space="0" w:color="auto"/>
            <w:left w:val="none" w:sz="0" w:space="0" w:color="auto"/>
            <w:bottom w:val="none" w:sz="0" w:space="0" w:color="auto"/>
            <w:right w:val="none" w:sz="0" w:space="0" w:color="auto"/>
          </w:divBdr>
        </w:div>
        <w:div w:id="1886482684">
          <w:marLeft w:val="640"/>
          <w:marRight w:val="0"/>
          <w:marTop w:val="0"/>
          <w:marBottom w:val="0"/>
          <w:divBdr>
            <w:top w:val="none" w:sz="0" w:space="0" w:color="auto"/>
            <w:left w:val="none" w:sz="0" w:space="0" w:color="auto"/>
            <w:bottom w:val="none" w:sz="0" w:space="0" w:color="auto"/>
            <w:right w:val="none" w:sz="0" w:space="0" w:color="auto"/>
          </w:divBdr>
        </w:div>
        <w:div w:id="649749763">
          <w:marLeft w:val="640"/>
          <w:marRight w:val="0"/>
          <w:marTop w:val="0"/>
          <w:marBottom w:val="0"/>
          <w:divBdr>
            <w:top w:val="none" w:sz="0" w:space="0" w:color="auto"/>
            <w:left w:val="none" w:sz="0" w:space="0" w:color="auto"/>
            <w:bottom w:val="none" w:sz="0" w:space="0" w:color="auto"/>
            <w:right w:val="none" w:sz="0" w:space="0" w:color="auto"/>
          </w:divBdr>
        </w:div>
        <w:div w:id="380789337">
          <w:marLeft w:val="640"/>
          <w:marRight w:val="0"/>
          <w:marTop w:val="0"/>
          <w:marBottom w:val="0"/>
          <w:divBdr>
            <w:top w:val="none" w:sz="0" w:space="0" w:color="auto"/>
            <w:left w:val="none" w:sz="0" w:space="0" w:color="auto"/>
            <w:bottom w:val="none" w:sz="0" w:space="0" w:color="auto"/>
            <w:right w:val="none" w:sz="0" w:space="0" w:color="auto"/>
          </w:divBdr>
        </w:div>
        <w:div w:id="1474715158">
          <w:marLeft w:val="640"/>
          <w:marRight w:val="0"/>
          <w:marTop w:val="0"/>
          <w:marBottom w:val="0"/>
          <w:divBdr>
            <w:top w:val="none" w:sz="0" w:space="0" w:color="auto"/>
            <w:left w:val="none" w:sz="0" w:space="0" w:color="auto"/>
            <w:bottom w:val="none" w:sz="0" w:space="0" w:color="auto"/>
            <w:right w:val="none" w:sz="0" w:space="0" w:color="auto"/>
          </w:divBdr>
        </w:div>
        <w:div w:id="835194818">
          <w:marLeft w:val="640"/>
          <w:marRight w:val="0"/>
          <w:marTop w:val="0"/>
          <w:marBottom w:val="0"/>
          <w:divBdr>
            <w:top w:val="none" w:sz="0" w:space="0" w:color="auto"/>
            <w:left w:val="none" w:sz="0" w:space="0" w:color="auto"/>
            <w:bottom w:val="none" w:sz="0" w:space="0" w:color="auto"/>
            <w:right w:val="none" w:sz="0" w:space="0" w:color="auto"/>
          </w:divBdr>
        </w:div>
        <w:div w:id="516773632">
          <w:marLeft w:val="640"/>
          <w:marRight w:val="0"/>
          <w:marTop w:val="0"/>
          <w:marBottom w:val="0"/>
          <w:divBdr>
            <w:top w:val="none" w:sz="0" w:space="0" w:color="auto"/>
            <w:left w:val="none" w:sz="0" w:space="0" w:color="auto"/>
            <w:bottom w:val="none" w:sz="0" w:space="0" w:color="auto"/>
            <w:right w:val="none" w:sz="0" w:space="0" w:color="auto"/>
          </w:divBdr>
        </w:div>
        <w:div w:id="660305339">
          <w:marLeft w:val="640"/>
          <w:marRight w:val="0"/>
          <w:marTop w:val="0"/>
          <w:marBottom w:val="0"/>
          <w:divBdr>
            <w:top w:val="none" w:sz="0" w:space="0" w:color="auto"/>
            <w:left w:val="none" w:sz="0" w:space="0" w:color="auto"/>
            <w:bottom w:val="none" w:sz="0" w:space="0" w:color="auto"/>
            <w:right w:val="none" w:sz="0" w:space="0" w:color="auto"/>
          </w:divBdr>
        </w:div>
        <w:div w:id="720788935">
          <w:marLeft w:val="640"/>
          <w:marRight w:val="0"/>
          <w:marTop w:val="0"/>
          <w:marBottom w:val="0"/>
          <w:divBdr>
            <w:top w:val="none" w:sz="0" w:space="0" w:color="auto"/>
            <w:left w:val="none" w:sz="0" w:space="0" w:color="auto"/>
            <w:bottom w:val="none" w:sz="0" w:space="0" w:color="auto"/>
            <w:right w:val="none" w:sz="0" w:space="0" w:color="auto"/>
          </w:divBdr>
        </w:div>
        <w:div w:id="536964261">
          <w:marLeft w:val="640"/>
          <w:marRight w:val="0"/>
          <w:marTop w:val="0"/>
          <w:marBottom w:val="0"/>
          <w:divBdr>
            <w:top w:val="none" w:sz="0" w:space="0" w:color="auto"/>
            <w:left w:val="none" w:sz="0" w:space="0" w:color="auto"/>
            <w:bottom w:val="none" w:sz="0" w:space="0" w:color="auto"/>
            <w:right w:val="none" w:sz="0" w:space="0" w:color="auto"/>
          </w:divBdr>
        </w:div>
      </w:divsChild>
    </w:div>
    <w:div w:id="187373348">
      <w:bodyDiv w:val="1"/>
      <w:marLeft w:val="0"/>
      <w:marRight w:val="0"/>
      <w:marTop w:val="0"/>
      <w:marBottom w:val="0"/>
      <w:divBdr>
        <w:top w:val="none" w:sz="0" w:space="0" w:color="auto"/>
        <w:left w:val="none" w:sz="0" w:space="0" w:color="auto"/>
        <w:bottom w:val="none" w:sz="0" w:space="0" w:color="auto"/>
        <w:right w:val="none" w:sz="0" w:space="0" w:color="auto"/>
      </w:divBdr>
      <w:divsChild>
        <w:div w:id="704452761">
          <w:marLeft w:val="640"/>
          <w:marRight w:val="0"/>
          <w:marTop w:val="0"/>
          <w:marBottom w:val="0"/>
          <w:divBdr>
            <w:top w:val="none" w:sz="0" w:space="0" w:color="auto"/>
            <w:left w:val="none" w:sz="0" w:space="0" w:color="auto"/>
            <w:bottom w:val="none" w:sz="0" w:space="0" w:color="auto"/>
            <w:right w:val="none" w:sz="0" w:space="0" w:color="auto"/>
          </w:divBdr>
        </w:div>
        <w:div w:id="866483846">
          <w:marLeft w:val="640"/>
          <w:marRight w:val="0"/>
          <w:marTop w:val="0"/>
          <w:marBottom w:val="0"/>
          <w:divBdr>
            <w:top w:val="none" w:sz="0" w:space="0" w:color="auto"/>
            <w:left w:val="none" w:sz="0" w:space="0" w:color="auto"/>
            <w:bottom w:val="none" w:sz="0" w:space="0" w:color="auto"/>
            <w:right w:val="none" w:sz="0" w:space="0" w:color="auto"/>
          </w:divBdr>
        </w:div>
        <w:div w:id="2011130652">
          <w:marLeft w:val="640"/>
          <w:marRight w:val="0"/>
          <w:marTop w:val="0"/>
          <w:marBottom w:val="0"/>
          <w:divBdr>
            <w:top w:val="none" w:sz="0" w:space="0" w:color="auto"/>
            <w:left w:val="none" w:sz="0" w:space="0" w:color="auto"/>
            <w:bottom w:val="none" w:sz="0" w:space="0" w:color="auto"/>
            <w:right w:val="none" w:sz="0" w:space="0" w:color="auto"/>
          </w:divBdr>
        </w:div>
        <w:div w:id="834611696">
          <w:marLeft w:val="640"/>
          <w:marRight w:val="0"/>
          <w:marTop w:val="0"/>
          <w:marBottom w:val="0"/>
          <w:divBdr>
            <w:top w:val="none" w:sz="0" w:space="0" w:color="auto"/>
            <w:left w:val="none" w:sz="0" w:space="0" w:color="auto"/>
            <w:bottom w:val="none" w:sz="0" w:space="0" w:color="auto"/>
            <w:right w:val="none" w:sz="0" w:space="0" w:color="auto"/>
          </w:divBdr>
        </w:div>
        <w:div w:id="888878273">
          <w:marLeft w:val="640"/>
          <w:marRight w:val="0"/>
          <w:marTop w:val="0"/>
          <w:marBottom w:val="0"/>
          <w:divBdr>
            <w:top w:val="none" w:sz="0" w:space="0" w:color="auto"/>
            <w:left w:val="none" w:sz="0" w:space="0" w:color="auto"/>
            <w:bottom w:val="none" w:sz="0" w:space="0" w:color="auto"/>
            <w:right w:val="none" w:sz="0" w:space="0" w:color="auto"/>
          </w:divBdr>
        </w:div>
        <w:div w:id="317464704">
          <w:marLeft w:val="640"/>
          <w:marRight w:val="0"/>
          <w:marTop w:val="0"/>
          <w:marBottom w:val="0"/>
          <w:divBdr>
            <w:top w:val="none" w:sz="0" w:space="0" w:color="auto"/>
            <w:left w:val="none" w:sz="0" w:space="0" w:color="auto"/>
            <w:bottom w:val="none" w:sz="0" w:space="0" w:color="auto"/>
            <w:right w:val="none" w:sz="0" w:space="0" w:color="auto"/>
          </w:divBdr>
        </w:div>
        <w:div w:id="176891453">
          <w:marLeft w:val="640"/>
          <w:marRight w:val="0"/>
          <w:marTop w:val="0"/>
          <w:marBottom w:val="0"/>
          <w:divBdr>
            <w:top w:val="none" w:sz="0" w:space="0" w:color="auto"/>
            <w:left w:val="none" w:sz="0" w:space="0" w:color="auto"/>
            <w:bottom w:val="none" w:sz="0" w:space="0" w:color="auto"/>
            <w:right w:val="none" w:sz="0" w:space="0" w:color="auto"/>
          </w:divBdr>
        </w:div>
        <w:div w:id="2011441804">
          <w:marLeft w:val="640"/>
          <w:marRight w:val="0"/>
          <w:marTop w:val="0"/>
          <w:marBottom w:val="0"/>
          <w:divBdr>
            <w:top w:val="none" w:sz="0" w:space="0" w:color="auto"/>
            <w:left w:val="none" w:sz="0" w:space="0" w:color="auto"/>
            <w:bottom w:val="none" w:sz="0" w:space="0" w:color="auto"/>
            <w:right w:val="none" w:sz="0" w:space="0" w:color="auto"/>
          </w:divBdr>
        </w:div>
        <w:div w:id="658464143">
          <w:marLeft w:val="640"/>
          <w:marRight w:val="0"/>
          <w:marTop w:val="0"/>
          <w:marBottom w:val="0"/>
          <w:divBdr>
            <w:top w:val="none" w:sz="0" w:space="0" w:color="auto"/>
            <w:left w:val="none" w:sz="0" w:space="0" w:color="auto"/>
            <w:bottom w:val="none" w:sz="0" w:space="0" w:color="auto"/>
            <w:right w:val="none" w:sz="0" w:space="0" w:color="auto"/>
          </w:divBdr>
        </w:div>
        <w:div w:id="919943284">
          <w:marLeft w:val="640"/>
          <w:marRight w:val="0"/>
          <w:marTop w:val="0"/>
          <w:marBottom w:val="0"/>
          <w:divBdr>
            <w:top w:val="none" w:sz="0" w:space="0" w:color="auto"/>
            <w:left w:val="none" w:sz="0" w:space="0" w:color="auto"/>
            <w:bottom w:val="none" w:sz="0" w:space="0" w:color="auto"/>
            <w:right w:val="none" w:sz="0" w:space="0" w:color="auto"/>
          </w:divBdr>
        </w:div>
        <w:div w:id="1255364382">
          <w:marLeft w:val="640"/>
          <w:marRight w:val="0"/>
          <w:marTop w:val="0"/>
          <w:marBottom w:val="0"/>
          <w:divBdr>
            <w:top w:val="none" w:sz="0" w:space="0" w:color="auto"/>
            <w:left w:val="none" w:sz="0" w:space="0" w:color="auto"/>
            <w:bottom w:val="none" w:sz="0" w:space="0" w:color="auto"/>
            <w:right w:val="none" w:sz="0" w:space="0" w:color="auto"/>
          </w:divBdr>
        </w:div>
        <w:div w:id="1070037636">
          <w:marLeft w:val="640"/>
          <w:marRight w:val="0"/>
          <w:marTop w:val="0"/>
          <w:marBottom w:val="0"/>
          <w:divBdr>
            <w:top w:val="none" w:sz="0" w:space="0" w:color="auto"/>
            <w:left w:val="none" w:sz="0" w:space="0" w:color="auto"/>
            <w:bottom w:val="none" w:sz="0" w:space="0" w:color="auto"/>
            <w:right w:val="none" w:sz="0" w:space="0" w:color="auto"/>
          </w:divBdr>
        </w:div>
        <w:div w:id="1695181354">
          <w:marLeft w:val="640"/>
          <w:marRight w:val="0"/>
          <w:marTop w:val="0"/>
          <w:marBottom w:val="0"/>
          <w:divBdr>
            <w:top w:val="none" w:sz="0" w:space="0" w:color="auto"/>
            <w:left w:val="none" w:sz="0" w:space="0" w:color="auto"/>
            <w:bottom w:val="none" w:sz="0" w:space="0" w:color="auto"/>
            <w:right w:val="none" w:sz="0" w:space="0" w:color="auto"/>
          </w:divBdr>
        </w:div>
        <w:div w:id="1994488469">
          <w:marLeft w:val="640"/>
          <w:marRight w:val="0"/>
          <w:marTop w:val="0"/>
          <w:marBottom w:val="0"/>
          <w:divBdr>
            <w:top w:val="none" w:sz="0" w:space="0" w:color="auto"/>
            <w:left w:val="none" w:sz="0" w:space="0" w:color="auto"/>
            <w:bottom w:val="none" w:sz="0" w:space="0" w:color="auto"/>
            <w:right w:val="none" w:sz="0" w:space="0" w:color="auto"/>
          </w:divBdr>
        </w:div>
        <w:div w:id="48114892">
          <w:marLeft w:val="640"/>
          <w:marRight w:val="0"/>
          <w:marTop w:val="0"/>
          <w:marBottom w:val="0"/>
          <w:divBdr>
            <w:top w:val="none" w:sz="0" w:space="0" w:color="auto"/>
            <w:left w:val="none" w:sz="0" w:space="0" w:color="auto"/>
            <w:bottom w:val="none" w:sz="0" w:space="0" w:color="auto"/>
            <w:right w:val="none" w:sz="0" w:space="0" w:color="auto"/>
          </w:divBdr>
        </w:div>
        <w:div w:id="530648608">
          <w:marLeft w:val="640"/>
          <w:marRight w:val="0"/>
          <w:marTop w:val="0"/>
          <w:marBottom w:val="0"/>
          <w:divBdr>
            <w:top w:val="none" w:sz="0" w:space="0" w:color="auto"/>
            <w:left w:val="none" w:sz="0" w:space="0" w:color="auto"/>
            <w:bottom w:val="none" w:sz="0" w:space="0" w:color="auto"/>
            <w:right w:val="none" w:sz="0" w:space="0" w:color="auto"/>
          </w:divBdr>
        </w:div>
        <w:div w:id="165170040">
          <w:marLeft w:val="640"/>
          <w:marRight w:val="0"/>
          <w:marTop w:val="0"/>
          <w:marBottom w:val="0"/>
          <w:divBdr>
            <w:top w:val="none" w:sz="0" w:space="0" w:color="auto"/>
            <w:left w:val="none" w:sz="0" w:space="0" w:color="auto"/>
            <w:bottom w:val="none" w:sz="0" w:space="0" w:color="auto"/>
            <w:right w:val="none" w:sz="0" w:space="0" w:color="auto"/>
          </w:divBdr>
        </w:div>
        <w:div w:id="1552301075">
          <w:marLeft w:val="640"/>
          <w:marRight w:val="0"/>
          <w:marTop w:val="0"/>
          <w:marBottom w:val="0"/>
          <w:divBdr>
            <w:top w:val="none" w:sz="0" w:space="0" w:color="auto"/>
            <w:left w:val="none" w:sz="0" w:space="0" w:color="auto"/>
            <w:bottom w:val="none" w:sz="0" w:space="0" w:color="auto"/>
            <w:right w:val="none" w:sz="0" w:space="0" w:color="auto"/>
          </w:divBdr>
        </w:div>
        <w:div w:id="512039060">
          <w:marLeft w:val="640"/>
          <w:marRight w:val="0"/>
          <w:marTop w:val="0"/>
          <w:marBottom w:val="0"/>
          <w:divBdr>
            <w:top w:val="none" w:sz="0" w:space="0" w:color="auto"/>
            <w:left w:val="none" w:sz="0" w:space="0" w:color="auto"/>
            <w:bottom w:val="none" w:sz="0" w:space="0" w:color="auto"/>
            <w:right w:val="none" w:sz="0" w:space="0" w:color="auto"/>
          </w:divBdr>
        </w:div>
        <w:div w:id="408961639">
          <w:marLeft w:val="640"/>
          <w:marRight w:val="0"/>
          <w:marTop w:val="0"/>
          <w:marBottom w:val="0"/>
          <w:divBdr>
            <w:top w:val="none" w:sz="0" w:space="0" w:color="auto"/>
            <w:left w:val="none" w:sz="0" w:space="0" w:color="auto"/>
            <w:bottom w:val="none" w:sz="0" w:space="0" w:color="auto"/>
            <w:right w:val="none" w:sz="0" w:space="0" w:color="auto"/>
          </w:divBdr>
        </w:div>
        <w:div w:id="632638575">
          <w:marLeft w:val="640"/>
          <w:marRight w:val="0"/>
          <w:marTop w:val="0"/>
          <w:marBottom w:val="0"/>
          <w:divBdr>
            <w:top w:val="none" w:sz="0" w:space="0" w:color="auto"/>
            <w:left w:val="none" w:sz="0" w:space="0" w:color="auto"/>
            <w:bottom w:val="none" w:sz="0" w:space="0" w:color="auto"/>
            <w:right w:val="none" w:sz="0" w:space="0" w:color="auto"/>
          </w:divBdr>
        </w:div>
        <w:div w:id="2103144975">
          <w:marLeft w:val="640"/>
          <w:marRight w:val="0"/>
          <w:marTop w:val="0"/>
          <w:marBottom w:val="0"/>
          <w:divBdr>
            <w:top w:val="none" w:sz="0" w:space="0" w:color="auto"/>
            <w:left w:val="none" w:sz="0" w:space="0" w:color="auto"/>
            <w:bottom w:val="none" w:sz="0" w:space="0" w:color="auto"/>
            <w:right w:val="none" w:sz="0" w:space="0" w:color="auto"/>
          </w:divBdr>
        </w:div>
        <w:div w:id="1350374089">
          <w:marLeft w:val="640"/>
          <w:marRight w:val="0"/>
          <w:marTop w:val="0"/>
          <w:marBottom w:val="0"/>
          <w:divBdr>
            <w:top w:val="none" w:sz="0" w:space="0" w:color="auto"/>
            <w:left w:val="none" w:sz="0" w:space="0" w:color="auto"/>
            <w:bottom w:val="none" w:sz="0" w:space="0" w:color="auto"/>
            <w:right w:val="none" w:sz="0" w:space="0" w:color="auto"/>
          </w:divBdr>
        </w:div>
        <w:div w:id="1039087623">
          <w:marLeft w:val="640"/>
          <w:marRight w:val="0"/>
          <w:marTop w:val="0"/>
          <w:marBottom w:val="0"/>
          <w:divBdr>
            <w:top w:val="none" w:sz="0" w:space="0" w:color="auto"/>
            <w:left w:val="none" w:sz="0" w:space="0" w:color="auto"/>
            <w:bottom w:val="none" w:sz="0" w:space="0" w:color="auto"/>
            <w:right w:val="none" w:sz="0" w:space="0" w:color="auto"/>
          </w:divBdr>
        </w:div>
        <w:div w:id="945889262">
          <w:marLeft w:val="640"/>
          <w:marRight w:val="0"/>
          <w:marTop w:val="0"/>
          <w:marBottom w:val="0"/>
          <w:divBdr>
            <w:top w:val="none" w:sz="0" w:space="0" w:color="auto"/>
            <w:left w:val="none" w:sz="0" w:space="0" w:color="auto"/>
            <w:bottom w:val="none" w:sz="0" w:space="0" w:color="auto"/>
            <w:right w:val="none" w:sz="0" w:space="0" w:color="auto"/>
          </w:divBdr>
        </w:div>
        <w:div w:id="1486975783">
          <w:marLeft w:val="640"/>
          <w:marRight w:val="0"/>
          <w:marTop w:val="0"/>
          <w:marBottom w:val="0"/>
          <w:divBdr>
            <w:top w:val="none" w:sz="0" w:space="0" w:color="auto"/>
            <w:left w:val="none" w:sz="0" w:space="0" w:color="auto"/>
            <w:bottom w:val="none" w:sz="0" w:space="0" w:color="auto"/>
            <w:right w:val="none" w:sz="0" w:space="0" w:color="auto"/>
          </w:divBdr>
        </w:div>
        <w:div w:id="901061006">
          <w:marLeft w:val="640"/>
          <w:marRight w:val="0"/>
          <w:marTop w:val="0"/>
          <w:marBottom w:val="0"/>
          <w:divBdr>
            <w:top w:val="none" w:sz="0" w:space="0" w:color="auto"/>
            <w:left w:val="none" w:sz="0" w:space="0" w:color="auto"/>
            <w:bottom w:val="none" w:sz="0" w:space="0" w:color="auto"/>
            <w:right w:val="none" w:sz="0" w:space="0" w:color="auto"/>
          </w:divBdr>
        </w:div>
        <w:div w:id="1667703985">
          <w:marLeft w:val="640"/>
          <w:marRight w:val="0"/>
          <w:marTop w:val="0"/>
          <w:marBottom w:val="0"/>
          <w:divBdr>
            <w:top w:val="none" w:sz="0" w:space="0" w:color="auto"/>
            <w:left w:val="none" w:sz="0" w:space="0" w:color="auto"/>
            <w:bottom w:val="none" w:sz="0" w:space="0" w:color="auto"/>
            <w:right w:val="none" w:sz="0" w:space="0" w:color="auto"/>
          </w:divBdr>
        </w:div>
        <w:div w:id="2139101508">
          <w:marLeft w:val="640"/>
          <w:marRight w:val="0"/>
          <w:marTop w:val="0"/>
          <w:marBottom w:val="0"/>
          <w:divBdr>
            <w:top w:val="none" w:sz="0" w:space="0" w:color="auto"/>
            <w:left w:val="none" w:sz="0" w:space="0" w:color="auto"/>
            <w:bottom w:val="none" w:sz="0" w:space="0" w:color="auto"/>
            <w:right w:val="none" w:sz="0" w:space="0" w:color="auto"/>
          </w:divBdr>
        </w:div>
        <w:div w:id="569000494">
          <w:marLeft w:val="640"/>
          <w:marRight w:val="0"/>
          <w:marTop w:val="0"/>
          <w:marBottom w:val="0"/>
          <w:divBdr>
            <w:top w:val="none" w:sz="0" w:space="0" w:color="auto"/>
            <w:left w:val="none" w:sz="0" w:space="0" w:color="auto"/>
            <w:bottom w:val="none" w:sz="0" w:space="0" w:color="auto"/>
            <w:right w:val="none" w:sz="0" w:space="0" w:color="auto"/>
          </w:divBdr>
        </w:div>
        <w:div w:id="133253639">
          <w:marLeft w:val="640"/>
          <w:marRight w:val="0"/>
          <w:marTop w:val="0"/>
          <w:marBottom w:val="0"/>
          <w:divBdr>
            <w:top w:val="none" w:sz="0" w:space="0" w:color="auto"/>
            <w:left w:val="none" w:sz="0" w:space="0" w:color="auto"/>
            <w:bottom w:val="none" w:sz="0" w:space="0" w:color="auto"/>
            <w:right w:val="none" w:sz="0" w:space="0" w:color="auto"/>
          </w:divBdr>
        </w:div>
        <w:div w:id="921178498">
          <w:marLeft w:val="640"/>
          <w:marRight w:val="0"/>
          <w:marTop w:val="0"/>
          <w:marBottom w:val="0"/>
          <w:divBdr>
            <w:top w:val="none" w:sz="0" w:space="0" w:color="auto"/>
            <w:left w:val="none" w:sz="0" w:space="0" w:color="auto"/>
            <w:bottom w:val="none" w:sz="0" w:space="0" w:color="auto"/>
            <w:right w:val="none" w:sz="0" w:space="0" w:color="auto"/>
          </w:divBdr>
        </w:div>
        <w:div w:id="1799450604">
          <w:marLeft w:val="640"/>
          <w:marRight w:val="0"/>
          <w:marTop w:val="0"/>
          <w:marBottom w:val="0"/>
          <w:divBdr>
            <w:top w:val="none" w:sz="0" w:space="0" w:color="auto"/>
            <w:left w:val="none" w:sz="0" w:space="0" w:color="auto"/>
            <w:bottom w:val="none" w:sz="0" w:space="0" w:color="auto"/>
            <w:right w:val="none" w:sz="0" w:space="0" w:color="auto"/>
          </w:divBdr>
        </w:div>
        <w:div w:id="109208874">
          <w:marLeft w:val="640"/>
          <w:marRight w:val="0"/>
          <w:marTop w:val="0"/>
          <w:marBottom w:val="0"/>
          <w:divBdr>
            <w:top w:val="none" w:sz="0" w:space="0" w:color="auto"/>
            <w:left w:val="none" w:sz="0" w:space="0" w:color="auto"/>
            <w:bottom w:val="none" w:sz="0" w:space="0" w:color="auto"/>
            <w:right w:val="none" w:sz="0" w:space="0" w:color="auto"/>
          </w:divBdr>
        </w:div>
        <w:div w:id="2004042821">
          <w:marLeft w:val="640"/>
          <w:marRight w:val="0"/>
          <w:marTop w:val="0"/>
          <w:marBottom w:val="0"/>
          <w:divBdr>
            <w:top w:val="none" w:sz="0" w:space="0" w:color="auto"/>
            <w:left w:val="none" w:sz="0" w:space="0" w:color="auto"/>
            <w:bottom w:val="none" w:sz="0" w:space="0" w:color="auto"/>
            <w:right w:val="none" w:sz="0" w:space="0" w:color="auto"/>
          </w:divBdr>
        </w:div>
        <w:div w:id="831946497">
          <w:marLeft w:val="640"/>
          <w:marRight w:val="0"/>
          <w:marTop w:val="0"/>
          <w:marBottom w:val="0"/>
          <w:divBdr>
            <w:top w:val="none" w:sz="0" w:space="0" w:color="auto"/>
            <w:left w:val="none" w:sz="0" w:space="0" w:color="auto"/>
            <w:bottom w:val="none" w:sz="0" w:space="0" w:color="auto"/>
            <w:right w:val="none" w:sz="0" w:space="0" w:color="auto"/>
          </w:divBdr>
        </w:div>
        <w:div w:id="1031034989">
          <w:marLeft w:val="640"/>
          <w:marRight w:val="0"/>
          <w:marTop w:val="0"/>
          <w:marBottom w:val="0"/>
          <w:divBdr>
            <w:top w:val="none" w:sz="0" w:space="0" w:color="auto"/>
            <w:left w:val="none" w:sz="0" w:space="0" w:color="auto"/>
            <w:bottom w:val="none" w:sz="0" w:space="0" w:color="auto"/>
            <w:right w:val="none" w:sz="0" w:space="0" w:color="auto"/>
          </w:divBdr>
        </w:div>
        <w:div w:id="899092773">
          <w:marLeft w:val="640"/>
          <w:marRight w:val="0"/>
          <w:marTop w:val="0"/>
          <w:marBottom w:val="0"/>
          <w:divBdr>
            <w:top w:val="none" w:sz="0" w:space="0" w:color="auto"/>
            <w:left w:val="none" w:sz="0" w:space="0" w:color="auto"/>
            <w:bottom w:val="none" w:sz="0" w:space="0" w:color="auto"/>
            <w:right w:val="none" w:sz="0" w:space="0" w:color="auto"/>
          </w:divBdr>
        </w:div>
        <w:div w:id="58603502">
          <w:marLeft w:val="640"/>
          <w:marRight w:val="0"/>
          <w:marTop w:val="0"/>
          <w:marBottom w:val="0"/>
          <w:divBdr>
            <w:top w:val="none" w:sz="0" w:space="0" w:color="auto"/>
            <w:left w:val="none" w:sz="0" w:space="0" w:color="auto"/>
            <w:bottom w:val="none" w:sz="0" w:space="0" w:color="auto"/>
            <w:right w:val="none" w:sz="0" w:space="0" w:color="auto"/>
          </w:divBdr>
        </w:div>
        <w:div w:id="1117988055">
          <w:marLeft w:val="640"/>
          <w:marRight w:val="0"/>
          <w:marTop w:val="0"/>
          <w:marBottom w:val="0"/>
          <w:divBdr>
            <w:top w:val="none" w:sz="0" w:space="0" w:color="auto"/>
            <w:left w:val="none" w:sz="0" w:space="0" w:color="auto"/>
            <w:bottom w:val="none" w:sz="0" w:space="0" w:color="auto"/>
            <w:right w:val="none" w:sz="0" w:space="0" w:color="auto"/>
          </w:divBdr>
        </w:div>
        <w:div w:id="844395257">
          <w:marLeft w:val="640"/>
          <w:marRight w:val="0"/>
          <w:marTop w:val="0"/>
          <w:marBottom w:val="0"/>
          <w:divBdr>
            <w:top w:val="none" w:sz="0" w:space="0" w:color="auto"/>
            <w:left w:val="none" w:sz="0" w:space="0" w:color="auto"/>
            <w:bottom w:val="none" w:sz="0" w:space="0" w:color="auto"/>
            <w:right w:val="none" w:sz="0" w:space="0" w:color="auto"/>
          </w:divBdr>
        </w:div>
        <w:div w:id="1569539791">
          <w:marLeft w:val="640"/>
          <w:marRight w:val="0"/>
          <w:marTop w:val="0"/>
          <w:marBottom w:val="0"/>
          <w:divBdr>
            <w:top w:val="none" w:sz="0" w:space="0" w:color="auto"/>
            <w:left w:val="none" w:sz="0" w:space="0" w:color="auto"/>
            <w:bottom w:val="none" w:sz="0" w:space="0" w:color="auto"/>
            <w:right w:val="none" w:sz="0" w:space="0" w:color="auto"/>
          </w:divBdr>
        </w:div>
        <w:div w:id="2095206139">
          <w:marLeft w:val="640"/>
          <w:marRight w:val="0"/>
          <w:marTop w:val="0"/>
          <w:marBottom w:val="0"/>
          <w:divBdr>
            <w:top w:val="none" w:sz="0" w:space="0" w:color="auto"/>
            <w:left w:val="none" w:sz="0" w:space="0" w:color="auto"/>
            <w:bottom w:val="none" w:sz="0" w:space="0" w:color="auto"/>
            <w:right w:val="none" w:sz="0" w:space="0" w:color="auto"/>
          </w:divBdr>
        </w:div>
      </w:divsChild>
    </w:div>
    <w:div w:id="193615709">
      <w:bodyDiv w:val="1"/>
      <w:marLeft w:val="0"/>
      <w:marRight w:val="0"/>
      <w:marTop w:val="0"/>
      <w:marBottom w:val="0"/>
      <w:divBdr>
        <w:top w:val="none" w:sz="0" w:space="0" w:color="auto"/>
        <w:left w:val="none" w:sz="0" w:space="0" w:color="auto"/>
        <w:bottom w:val="none" w:sz="0" w:space="0" w:color="auto"/>
        <w:right w:val="none" w:sz="0" w:space="0" w:color="auto"/>
      </w:divBdr>
      <w:divsChild>
        <w:div w:id="735081559">
          <w:marLeft w:val="640"/>
          <w:marRight w:val="0"/>
          <w:marTop w:val="0"/>
          <w:marBottom w:val="0"/>
          <w:divBdr>
            <w:top w:val="none" w:sz="0" w:space="0" w:color="auto"/>
            <w:left w:val="none" w:sz="0" w:space="0" w:color="auto"/>
            <w:bottom w:val="none" w:sz="0" w:space="0" w:color="auto"/>
            <w:right w:val="none" w:sz="0" w:space="0" w:color="auto"/>
          </w:divBdr>
        </w:div>
        <w:div w:id="705179081">
          <w:marLeft w:val="640"/>
          <w:marRight w:val="0"/>
          <w:marTop w:val="0"/>
          <w:marBottom w:val="0"/>
          <w:divBdr>
            <w:top w:val="none" w:sz="0" w:space="0" w:color="auto"/>
            <w:left w:val="none" w:sz="0" w:space="0" w:color="auto"/>
            <w:bottom w:val="none" w:sz="0" w:space="0" w:color="auto"/>
            <w:right w:val="none" w:sz="0" w:space="0" w:color="auto"/>
          </w:divBdr>
        </w:div>
        <w:div w:id="996760150">
          <w:marLeft w:val="640"/>
          <w:marRight w:val="0"/>
          <w:marTop w:val="0"/>
          <w:marBottom w:val="0"/>
          <w:divBdr>
            <w:top w:val="none" w:sz="0" w:space="0" w:color="auto"/>
            <w:left w:val="none" w:sz="0" w:space="0" w:color="auto"/>
            <w:bottom w:val="none" w:sz="0" w:space="0" w:color="auto"/>
            <w:right w:val="none" w:sz="0" w:space="0" w:color="auto"/>
          </w:divBdr>
        </w:div>
        <w:div w:id="199515271">
          <w:marLeft w:val="640"/>
          <w:marRight w:val="0"/>
          <w:marTop w:val="0"/>
          <w:marBottom w:val="0"/>
          <w:divBdr>
            <w:top w:val="none" w:sz="0" w:space="0" w:color="auto"/>
            <w:left w:val="none" w:sz="0" w:space="0" w:color="auto"/>
            <w:bottom w:val="none" w:sz="0" w:space="0" w:color="auto"/>
            <w:right w:val="none" w:sz="0" w:space="0" w:color="auto"/>
          </w:divBdr>
        </w:div>
        <w:div w:id="1446314269">
          <w:marLeft w:val="640"/>
          <w:marRight w:val="0"/>
          <w:marTop w:val="0"/>
          <w:marBottom w:val="0"/>
          <w:divBdr>
            <w:top w:val="none" w:sz="0" w:space="0" w:color="auto"/>
            <w:left w:val="none" w:sz="0" w:space="0" w:color="auto"/>
            <w:bottom w:val="none" w:sz="0" w:space="0" w:color="auto"/>
            <w:right w:val="none" w:sz="0" w:space="0" w:color="auto"/>
          </w:divBdr>
        </w:div>
        <w:div w:id="641276527">
          <w:marLeft w:val="640"/>
          <w:marRight w:val="0"/>
          <w:marTop w:val="0"/>
          <w:marBottom w:val="0"/>
          <w:divBdr>
            <w:top w:val="none" w:sz="0" w:space="0" w:color="auto"/>
            <w:left w:val="none" w:sz="0" w:space="0" w:color="auto"/>
            <w:bottom w:val="none" w:sz="0" w:space="0" w:color="auto"/>
            <w:right w:val="none" w:sz="0" w:space="0" w:color="auto"/>
          </w:divBdr>
        </w:div>
        <w:div w:id="1193424418">
          <w:marLeft w:val="640"/>
          <w:marRight w:val="0"/>
          <w:marTop w:val="0"/>
          <w:marBottom w:val="0"/>
          <w:divBdr>
            <w:top w:val="none" w:sz="0" w:space="0" w:color="auto"/>
            <w:left w:val="none" w:sz="0" w:space="0" w:color="auto"/>
            <w:bottom w:val="none" w:sz="0" w:space="0" w:color="auto"/>
            <w:right w:val="none" w:sz="0" w:space="0" w:color="auto"/>
          </w:divBdr>
        </w:div>
        <w:div w:id="670256704">
          <w:marLeft w:val="640"/>
          <w:marRight w:val="0"/>
          <w:marTop w:val="0"/>
          <w:marBottom w:val="0"/>
          <w:divBdr>
            <w:top w:val="none" w:sz="0" w:space="0" w:color="auto"/>
            <w:left w:val="none" w:sz="0" w:space="0" w:color="auto"/>
            <w:bottom w:val="none" w:sz="0" w:space="0" w:color="auto"/>
            <w:right w:val="none" w:sz="0" w:space="0" w:color="auto"/>
          </w:divBdr>
        </w:div>
        <w:div w:id="960645591">
          <w:marLeft w:val="640"/>
          <w:marRight w:val="0"/>
          <w:marTop w:val="0"/>
          <w:marBottom w:val="0"/>
          <w:divBdr>
            <w:top w:val="none" w:sz="0" w:space="0" w:color="auto"/>
            <w:left w:val="none" w:sz="0" w:space="0" w:color="auto"/>
            <w:bottom w:val="none" w:sz="0" w:space="0" w:color="auto"/>
            <w:right w:val="none" w:sz="0" w:space="0" w:color="auto"/>
          </w:divBdr>
        </w:div>
        <w:div w:id="1278877552">
          <w:marLeft w:val="640"/>
          <w:marRight w:val="0"/>
          <w:marTop w:val="0"/>
          <w:marBottom w:val="0"/>
          <w:divBdr>
            <w:top w:val="none" w:sz="0" w:space="0" w:color="auto"/>
            <w:left w:val="none" w:sz="0" w:space="0" w:color="auto"/>
            <w:bottom w:val="none" w:sz="0" w:space="0" w:color="auto"/>
            <w:right w:val="none" w:sz="0" w:space="0" w:color="auto"/>
          </w:divBdr>
        </w:div>
        <w:div w:id="883638997">
          <w:marLeft w:val="640"/>
          <w:marRight w:val="0"/>
          <w:marTop w:val="0"/>
          <w:marBottom w:val="0"/>
          <w:divBdr>
            <w:top w:val="none" w:sz="0" w:space="0" w:color="auto"/>
            <w:left w:val="none" w:sz="0" w:space="0" w:color="auto"/>
            <w:bottom w:val="none" w:sz="0" w:space="0" w:color="auto"/>
            <w:right w:val="none" w:sz="0" w:space="0" w:color="auto"/>
          </w:divBdr>
        </w:div>
        <w:div w:id="872692865">
          <w:marLeft w:val="640"/>
          <w:marRight w:val="0"/>
          <w:marTop w:val="0"/>
          <w:marBottom w:val="0"/>
          <w:divBdr>
            <w:top w:val="none" w:sz="0" w:space="0" w:color="auto"/>
            <w:left w:val="none" w:sz="0" w:space="0" w:color="auto"/>
            <w:bottom w:val="none" w:sz="0" w:space="0" w:color="auto"/>
            <w:right w:val="none" w:sz="0" w:space="0" w:color="auto"/>
          </w:divBdr>
        </w:div>
        <w:div w:id="1632516675">
          <w:marLeft w:val="640"/>
          <w:marRight w:val="0"/>
          <w:marTop w:val="0"/>
          <w:marBottom w:val="0"/>
          <w:divBdr>
            <w:top w:val="none" w:sz="0" w:space="0" w:color="auto"/>
            <w:left w:val="none" w:sz="0" w:space="0" w:color="auto"/>
            <w:bottom w:val="none" w:sz="0" w:space="0" w:color="auto"/>
            <w:right w:val="none" w:sz="0" w:space="0" w:color="auto"/>
          </w:divBdr>
        </w:div>
        <w:div w:id="343553497">
          <w:marLeft w:val="640"/>
          <w:marRight w:val="0"/>
          <w:marTop w:val="0"/>
          <w:marBottom w:val="0"/>
          <w:divBdr>
            <w:top w:val="none" w:sz="0" w:space="0" w:color="auto"/>
            <w:left w:val="none" w:sz="0" w:space="0" w:color="auto"/>
            <w:bottom w:val="none" w:sz="0" w:space="0" w:color="auto"/>
            <w:right w:val="none" w:sz="0" w:space="0" w:color="auto"/>
          </w:divBdr>
        </w:div>
        <w:div w:id="1998999358">
          <w:marLeft w:val="640"/>
          <w:marRight w:val="0"/>
          <w:marTop w:val="0"/>
          <w:marBottom w:val="0"/>
          <w:divBdr>
            <w:top w:val="none" w:sz="0" w:space="0" w:color="auto"/>
            <w:left w:val="none" w:sz="0" w:space="0" w:color="auto"/>
            <w:bottom w:val="none" w:sz="0" w:space="0" w:color="auto"/>
            <w:right w:val="none" w:sz="0" w:space="0" w:color="auto"/>
          </w:divBdr>
        </w:div>
        <w:div w:id="921447903">
          <w:marLeft w:val="640"/>
          <w:marRight w:val="0"/>
          <w:marTop w:val="0"/>
          <w:marBottom w:val="0"/>
          <w:divBdr>
            <w:top w:val="none" w:sz="0" w:space="0" w:color="auto"/>
            <w:left w:val="none" w:sz="0" w:space="0" w:color="auto"/>
            <w:bottom w:val="none" w:sz="0" w:space="0" w:color="auto"/>
            <w:right w:val="none" w:sz="0" w:space="0" w:color="auto"/>
          </w:divBdr>
        </w:div>
        <w:div w:id="126240321">
          <w:marLeft w:val="640"/>
          <w:marRight w:val="0"/>
          <w:marTop w:val="0"/>
          <w:marBottom w:val="0"/>
          <w:divBdr>
            <w:top w:val="none" w:sz="0" w:space="0" w:color="auto"/>
            <w:left w:val="none" w:sz="0" w:space="0" w:color="auto"/>
            <w:bottom w:val="none" w:sz="0" w:space="0" w:color="auto"/>
            <w:right w:val="none" w:sz="0" w:space="0" w:color="auto"/>
          </w:divBdr>
        </w:div>
        <w:div w:id="182014242">
          <w:marLeft w:val="640"/>
          <w:marRight w:val="0"/>
          <w:marTop w:val="0"/>
          <w:marBottom w:val="0"/>
          <w:divBdr>
            <w:top w:val="none" w:sz="0" w:space="0" w:color="auto"/>
            <w:left w:val="none" w:sz="0" w:space="0" w:color="auto"/>
            <w:bottom w:val="none" w:sz="0" w:space="0" w:color="auto"/>
            <w:right w:val="none" w:sz="0" w:space="0" w:color="auto"/>
          </w:divBdr>
        </w:div>
        <w:div w:id="1073047816">
          <w:marLeft w:val="640"/>
          <w:marRight w:val="0"/>
          <w:marTop w:val="0"/>
          <w:marBottom w:val="0"/>
          <w:divBdr>
            <w:top w:val="none" w:sz="0" w:space="0" w:color="auto"/>
            <w:left w:val="none" w:sz="0" w:space="0" w:color="auto"/>
            <w:bottom w:val="none" w:sz="0" w:space="0" w:color="auto"/>
            <w:right w:val="none" w:sz="0" w:space="0" w:color="auto"/>
          </w:divBdr>
        </w:div>
        <w:div w:id="1666860778">
          <w:marLeft w:val="640"/>
          <w:marRight w:val="0"/>
          <w:marTop w:val="0"/>
          <w:marBottom w:val="0"/>
          <w:divBdr>
            <w:top w:val="none" w:sz="0" w:space="0" w:color="auto"/>
            <w:left w:val="none" w:sz="0" w:space="0" w:color="auto"/>
            <w:bottom w:val="none" w:sz="0" w:space="0" w:color="auto"/>
            <w:right w:val="none" w:sz="0" w:space="0" w:color="auto"/>
          </w:divBdr>
        </w:div>
        <w:div w:id="925115180">
          <w:marLeft w:val="640"/>
          <w:marRight w:val="0"/>
          <w:marTop w:val="0"/>
          <w:marBottom w:val="0"/>
          <w:divBdr>
            <w:top w:val="none" w:sz="0" w:space="0" w:color="auto"/>
            <w:left w:val="none" w:sz="0" w:space="0" w:color="auto"/>
            <w:bottom w:val="none" w:sz="0" w:space="0" w:color="auto"/>
            <w:right w:val="none" w:sz="0" w:space="0" w:color="auto"/>
          </w:divBdr>
        </w:div>
        <w:div w:id="72896753">
          <w:marLeft w:val="640"/>
          <w:marRight w:val="0"/>
          <w:marTop w:val="0"/>
          <w:marBottom w:val="0"/>
          <w:divBdr>
            <w:top w:val="none" w:sz="0" w:space="0" w:color="auto"/>
            <w:left w:val="none" w:sz="0" w:space="0" w:color="auto"/>
            <w:bottom w:val="none" w:sz="0" w:space="0" w:color="auto"/>
            <w:right w:val="none" w:sz="0" w:space="0" w:color="auto"/>
          </w:divBdr>
        </w:div>
        <w:div w:id="987825365">
          <w:marLeft w:val="640"/>
          <w:marRight w:val="0"/>
          <w:marTop w:val="0"/>
          <w:marBottom w:val="0"/>
          <w:divBdr>
            <w:top w:val="none" w:sz="0" w:space="0" w:color="auto"/>
            <w:left w:val="none" w:sz="0" w:space="0" w:color="auto"/>
            <w:bottom w:val="none" w:sz="0" w:space="0" w:color="auto"/>
            <w:right w:val="none" w:sz="0" w:space="0" w:color="auto"/>
          </w:divBdr>
        </w:div>
        <w:div w:id="1108545282">
          <w:marLeft w:val="640"/>
          <w:marRight w:val="0"/>
          <w:marTop w:val="0"/>
          <w:marBottom w:val="0"/>
          <w:divBdr>
            <w:top w:val="none" w:sz="0" w:space="0" w:color="auto"/>
            <w:left w:val="none" w:sz="0" w:space="0" w:color="auto"/>
            <w:bottom w:val="none" w:sz="0" w:space="0" w:color="auto"/>
            <w:right w:val="none" w:sz="0" w:space="0" w:color="auto"/>
          </w:divBdr>
        </w:div>
        <w:div w:id="1451045242">
          <w:marLeft w:val="640"/>
          <w:marRight w:val="0"/>
          <w:marTop w:val="0"/>
          <w:marBottom w:val="0"/>
          <w:divBdr>
            <w:top w:val="none" w:sz="0" w:space="0" w:color="auto"/>
            <w:left w:val="none" w:sz="0" w:space="0" w:color="auto"/>
            <w:bottom w:val="none" w:sz="0" w:space="0" w:color="auto"/>
            <w:right w:val="none" w:sz="0" w:space="0" w:color="auto"/>
          </w:divBdr>
        </w:div>
        <w:div w:id="1324242778">
          <w:marLeft w:val="640"/>
          <w:marRight w:val="0"/>
          <w:marTop w:val="0"/>
          <w:marBottom w:val="0"/>
          <w:divBdr>
            <w:top w:val="none" w:sz="0" w:space="0" w:color="auto"/>
            <w:left w:val="none" w:sz="0" w:space="0" w:color="auto"/>
            <w:bottom w:val="none" w:sz="0" w:space="0" w:color="auto"/>
            <w:right w:val="none" w:sz="0" w:space="0" w:color="auto"/>
          </w:divBdr>
        </w:div>
        <w:div w:id="1252615932">
          <w:marLeft w:val="640"/>
          <w:marRight w:val="0"/>
          <w:marTop w:val="0"/>
          <w:marBottom w:val="0"/>
          <w:divBdr>
            <w:top w:val="none" w:sz="0" w:space="0" w:color="auto"/>
            <w:left w:val="none" w:sz="0" w:space="0" w:color="auto"/>
            <w:bottom w:val="none" w:sz="0" w:space="0" w:color="auto"/>
            <w:right w:val="none" w:sz="0" w:space="0" w:color="auto"/>
          </w:divBdr>
        </w:div>
        <w:div w:id="876509008">
          <w:marLeft w:val="640"/>
          <w:marRight w:val="0"/>
          <w:marTop w:val="0"/>
          <w:marBottom w:val="0"/>
          <w:divBdr>
            <w:top w:val="none" w:sz="0" w:space="0" w:color="auto"/>
            <w:left w:val="none" w:sz="0" w:space="0" w:color="auto"/>
            <w:bottom w:val="none" w:sz="0" w:space="0" w:color="auto"/>
            <w:right w:val="none" w:sz="0" w:space="0" w:color="auto"/>
          </w:divBdr>
        </w:div>
        <w:div w:id="1274677747">
          <w:marLeft w:val="640"/>
          <w:marRight w:val="0"/>
          <w:marTop w:val="0"/>
          <w:marBottom w:val="0"/>
          <w:divBdr>
            <w:top w:val="none" w:sz="0" w:space="0" w:color="auto"/>
            <w:left w:val="none" w:sz="0" w:space="0" w:color="auto"/>
            <w:bottom w:val="none" w:sz="0" w:space="0" w:color="auto"/>
            <w:right w:val="none" w:sz="0" w:space="0" w:color="auto"/>
          </w:divBdr>
        </w:div>
        <w:div w:id="1210267640">
          <w:marLeft w:val="640"/>
          <w:marRight w:val="0"/>
          <w:marTop w:val="0"/>
          <w:marBottom w:val="0"/>
          <w:divBdr>
            <w:top w:val="none" w:sz="0" w:space="0" w:color="auto"/>
            <w:left w:val="none" w:sz="0" w:space="0" w:color="auto"/>
            <w:bottom w:val="none" w:sz="0" w:space="0" w:color="auto"/>
            <w:right w:val="none" w:sz="0" w:space="0" w:color="auto"/>
          </w:divBdr>
        </w:div>
        <w:div w:id="68386303">
          <w:marLeft w:val="640"/>
          <w:marRight w:val="0"/>
          <w:marTop w:val="0"/>
          <w:marBottom w:val="0"/>
          <w:divBdr>
            <w:top w:val="none" w:sz="0" w:space="0" w:color="auto"/>
            <w:left w:val="none" w:sz="0" w:space="0" w:color="auto"/>
            <w:bottom w:val="none" w:sz="0" w:space="0" w:color="auto"/>
            <w:right w:val="none" w:sz="0" w:space="0" w:color="auto"/>
          </w:divBdr>
        </w:div>
        <w:div w:id="1488281864">
          <w:marLeft w:val="640"/>
          <w:marRight w:val="0"/>
          <w:marTop w:val="0"/>
          <w:marBottom w:val="0"/>
          <w:divBdr>
            <w:top w:val="none" w:sz="0" w:space="0" w:color="auto"/>
            <w:left w:val="none" w:sz="0" w:space="0" w:color="auto"/>
            <w:bottom w:val="none" w:sz="0" w:space="0" w:color="auto"/>
            <w:right w:val="none" w:sz="0" w:space="0" w:color="auto"/>
          </w:divBdr>
        </w:div>
        <w:div w:id="1513760382">
          <w:marLeft w:val="640"/>
          <w:marRight w:val="0"/>
          <w:marTop w:val="0"/>
          <w:marBottom w:val="0"/>
          <w:divBdr>
            <w:top w:val="none" w:sz="0" w:space="0" w:color="auto"/>
            <w:left w:val="none" w:sz="0" w:space="0" w:color="auto"/>
            <w:bottom w:val="none" w:sz="0" w:space="0" w:color="auto"/>
            <w:right w:val="none" w:sz="0" w:space="0" w:color="auto"/>
          </w:divBdr>
        </w:div>
        <w:div w:id="186409062">
          <w:marLeft w:val="640"/>
          <w:marRight w:val="0"/>
          <w:marTop w:val="0"/>
          <w:marBottom w:val="0"/>
          <w:divBdr>
            <w:top w:val="none" w:sz="0" w:space="0" w:color="auto"/>
            <w:left w:val="none" w:sz="0" w:space="0" w:color="auto"/>
            <w:bottom w:val="none" w:sz="0" w:space="0" w:color="auto"/>
            <w:right w:val="none" w:sz="0" w:space="0" w:color="auto"/>
          </w:divBdr>
        </w:div>
        <w:div w:id="1357151408">
          <w:marLeft w:val="640"/>
          <w:marRight w:val="0"/>
          <w:marTop w:val="0"/>
          <w:marBottom w:val="0"/>
          <w:divBdr>
            <w:top w:val="none" w:sz="0" w:space="0" w:color="auto"/>
            <w:left w:val="none" w:sz="0" w:space="0" w:color="auto"/>
            <w:bottom w:val="none" w:sz="0" w:space="0" w:color="auto"/>
            <w:right w:val="none" w:sz="0" w:space="0" w:color="auto"/>
          </w:divBdr>
        </w:div>
        <w:div w:id="1622415413">
          <w:marLeft w:val="640"/>
          <w:marRight w:val="0"/>
          <w:marTop w:val="0"/>
          <w:marBottom w:val="0"/>
          <w:divBdr>
            <w:top w:val="none" w:sz="0" w:space="0" w:color="auto"/>
            <w:left w:val="none" w:sz="0" w:space="0" w:color="auto"/>
            <w:bottom w:val="none" w:sz="0" w:space="0" w:color="auto"/>
            <w:right w:val="none" w:sz="0" w:space="0" w:color="auto"/>
          </w:divBdr>
        </w:div>
        <w:div w:id="617882504">
          <w:marLeft w:val="640"/>
          <w:marRight w:val="0"/>
          <w:marTop w:val="0"/>
          <w:marBottom w:val="0"/>
          <w:divBdr>
            <w:top w:val="none" w:sz="0" w:space="0" w:color="auto"/>
            <w:left w:val="none" w:sz="0" w:space="0" w:color="auto"/>
            <w:bottom w:val="none" w:sz="0" w:space="0" w:color="auto"/>
            <w:right w:val="none" w:sz="0" w:space="0" w:color="auto"/>
          </w:divBdr>
        </w:div>
        <w:div w:id="2036416239">
          <w:marLeft w:val="640"/>
          <w:marRight w:val="0"/>
          <w:marTop w:val="0"/>
          <w:marBottom w:val="0"/>
          <w:divBdr>
            <w:top w:val="none" w:sz="0" w:space="0" w:color="auto"/>
            <w:left w:val="none" w:sz="0" w:space="0" w:color="auto"/>
            <w:bottom w:val="none" w:sz="0" w:space="0" w:color="auto"/>
            <w:right w:val="none" w:sz="0" w:space="0" w:color="auto"/>
          </w:divBdr>
        </w:div>
        <w:div w:id="429007793">
          <w:marLeft w:val="640"/>
          <w:marRight w:val="0"/>
          <w:marTop w:val="0"/>
          <w:marBottom w:val="0"/>
          <w:divBdr>
            <w:top w:val="none" w:sz="0" w:space="0" w:color="auto"/>
            <w:left w:val="none" w:sz="0" w:space="0" w:color="auto"/>
            <w:bottom w:val="none" w:sz="0" w:space="0" w:color="auto"/>
            <w:right w:val="none" w:sz="0" w:space="0" w:color="auto"/>
          </w:divBdr>
        </w:div>
        <w:div w:id="851652814">
          <w:marLeft w:val="640"/>
          <w:marRight w:val="0"/>
          <w:marTop w:val="0"/>
          <w:marBottom w:val="0"/>
          <w:divBdr>
            <w:top w:val="none" w:sz="0" w:space="0" w:color="auto"/>
            <w:left w:val="none" w:sz="0" w:space="0" w:color="auto"/>
            <w:bottom w:val="none" w:sz="0" w:space="0" w:color="auto"/>
            <w:right w:val="none" w:sz="0" w:space="0" w:color="auto"/>
          </w:divBdr>
        </w:div>
        <w:div w:id="845249138">
          <w:marLeft w:val="640"/>
          <w:marRight w:val="0"/>
          <w:marTop w:val="0"/>
          <w:marBottom w:val="0"/>
          <w:divBdr>
            <w:top w:val="none" w:sz="0" w:space="0" w:color="auto"/>
            <w:left w:val="none" w:sz="0" w:space="0" w:color="auto"/>
            <w:bottom w:val="none" w:sz="0" w:space="0" w:color="auto"/>
            <w:right w:val="none" w:sz="0" w:space="0" w:color="auto"/>
          </w:divBdr>
        </w:div>
        <w:div w:id="728578528">
          <w:marLeft w:val="640"/>
          <w:marRight w:val="0"/>
          <w:marTop w:val="0"/>
          <w:marBottom w:val="0"/>
          <w:divBdr>
            <w:top w:val="none" w:sz="0" w:space="0" w:color="auto"/>
            <w:left w:val="none" w:sz="0" w:space="0" w:color="auto"/>
            <w:bottom w:val="none" w:sz="0" w:space="0" w:color="auto"/>
            <w:right w:val="none" w:sz="0" w:space="0" w:color="auto"/>
          </w:divBdr>
        </w:div>
        <w:div w:id="18818384">
          <w:marLeft w:val="640"/>
          <w:marRight w:val="0"/>
          <w:marTop w:val="0"/>
          <w:marBottom w:val="0"/>
          <w:divBdr>
            <w:top w:val="none" w:sz="0" w:space="0" w:color="auto"/>
            <w:left w:val="none" w:sz="0" w:space="0" w:color="auto"/>
            <w:bottom w:val="none" w:sz="0" w:space="0" w:color="auto"/>
            <w:right w:val="none" w:sz="0" w:space="0" w:color="auto"/>
          </w:divBdr>
        </w:div>
      </w:divsChild>
    </w:div>
    <w:div w:id="194854246">
      <w:bodyDiv w:val="1"/>
      <w:marLeft w:val="0"/>
      <w:marRight w:val="0"/>
      <w:marTop w:val="0"/>
      <w:marBottom w:val="0"/>
      <w:divBdr>
        <w:top w:val="none" w:sz="0" w:space="0" w:color="auto"/>
        <w:left w:val="none" w:sz="0" w:space="0" w:color="auto"/>
        <w:bottom w:val="none" w:sz="0" w:space="0" w:color="auto"/>
        <w:right w:val="none" w:sz="0" w:space="0" w:color="auto"/>
      </w:divBdr>
      <w:divsChild>
        <w:div w:id="861241013">
          <w:marLeft w:val="640"/>
          <w:marRight w:val="0"/>
          <w:marTop w:val="0"/>
          <w:marBottom w:val="0"/>
          <w:divBdr>
            <w:top w:val="none" w:sz="0" w:space="0" w:color="auto"/>
            <w:left w:val="none" w:sz="0" w:space="0" w:color="auto"/>
            <w:bottom w:val="none" w:sz="0" w:space="0" w:color="auto"/>
            <w:right w:val="none" w:sz="0" w:space="0" w:color="auto"/>
          </w:divBdr>
        </w:div>
        <w:div w:id="134955940">
          <w:marLeft w:val="640"/>
          <w:marRight w:val="0"/>
          <w:marTop w:val="0"/>
          <w:marBottom w:val="0"/>
          <w:divBdr>
            <w:top w:val="none" w:sz="0" w:space="0" w:color="auto"/>
            <w:left w:val="none" w:sz="0" w:space="0" w:color="auto"/>
            <w:bottom w:val="none" w:sz="0" w:space="0" w:color="auto"/>
            <w:right w:val="none" w:sz="0" w:space="0" w:color="auto"/>
          </w:divBdr>
        </w:div>
        <w:div w:id="1720743518">
          <w:marLeft w:val="640"/>
          <w:marRight w:val="0"/>
          <w:marTop w:val="0"/>
          <w:marBottom w:val="0"/>
          <w:divBdr>
            <w:top w:val="none" w:sz="0" w:space="0" w:color="auto"/>
            <w:left w:val="none" w:sz="0" w:space="0" w:color="auto"/>
            <w:bottom w:val="none" w:sz="0" w:space="0" w:color="auto"/>
            <w:right w:val="none" w:sz="0" w:space="0" w:color="auto"/>
          </w:divBdr>
        </w:div>
        <w:div w:id="697701153">
          <w:marLeft w:val="640"/>
          <w:marRight w:val="0"/>
          <w:marTop w:val="0"/>
          <w:marBottom w:val="0"/>
          <w:divBdr>
            <w:top w:val="none" w:sz="0" w:space="0" w:color="auto"/>
            <w:left w:val="none" w:sz="0" w:space="0" w:color="auto"/>
            <w:bottom w:val="none" w:sz="0" w:space="0" w:color="auto"/>
            <w:right w:val="none" w:sz="0" w:space="0" w:color="auto"/>
          </w:divBdr>
        </w:div>
        <w:div w:id="1631325400">
          <w:marLeft w:val="640"/>
          <w:marRight w:val="0"/>
          <w:marTop w:val="0"/>
          <w:marBottom w:val="0"/>
          <w:divBdr>
            <w:top w:val="none" w:sz="0" w:space="0" w:color="auto"/>
            <w:left w:val="none" w:sz="0" w:space="0" w:color="auto"/>
            <w:bottom w:val="none" w:sz="0" w:space="0" w:color="auto"/>
            <w:right w:val="none" w:sz="0" w:space="0" w:color="auto"/>
          </w:divBdr>
        </w:div>
        <w:div w:id="1096949655">
          <w:marLeft w:val="640"/>
          <w:marRight w:val="0"/>
          <w:marTop w:val="0"/>
          <w:marBottom w:val="0"/>
          <w:divBdr>
            <w:top w:val="none" w:sz="0" w:space="0" w:color="auto"/>
            <w:left w:val="none" w:sz="0" w:space="0" w:color="auto"/>
            <w:bottom w:val="none" w:sz="0" w:space="0" w:color="auto"/>
            <w:right w:val="none" w:sz="0" w:space="0" w:color="auto"/>
          </w:divBdr>
        </w:div>
        <w:div w:id="1496217188">
          <w:marLeft w:val="640"/>
          <w:marRight w:val="0"/>
          <w:marTop w:val="0"/>
          <w:marBottom w:val="0"/>
          <w:divBdr>
            <w:top w:val="none" w:sz="0" w:space="0" w:color="auto"/>
            <w:left w:val="none" w:sz="0" w:space="0" w:color="auto"/>
            <w:bottom w:val="none" w:sz="0" w:space="0" w:color="auto"/>
            <w:right w:val="none" w:sz="0" w:space="0" w:color="auto"/>
          </w:divBdr>
        </w:div>
        <w:div w:id="1689331164">
          <w:marLeft w:val="640"/>
          <w:marRight w:val="0"/>
          <w:marTop w:val="0"/>
          <w:marBottom w:val="0"/>
          <w:divBdr>
            <w:top w:val="none" w:sz="0" w:space="0" w:color="auto"/>
            <w:left w:val="none" w:sz="0" w:space="0" w:color="auto"/>
            <w:bottom w:val="none" w:sz="0" w:space="0" w:color="auto"/>
            <w:right w:val="none" w:sz="0" w:space="0" w:color="auto"/>
          </w:divBdr>
        </w:div>
        <w:div w:id="453257047">
          <w:marLeft w:val="640"/>
          <w:marRight w:val="0"/>
          <w:marTop w:val="0"/>
          <w:marBottom w:val="0"/>
          <w:divBdr>
            <w:top w:val="none" w:sz="0" w:space="0" w:color="auto"/>
            <w:left w:val="none" w:sz="0" w:space="0" w:color="auto"/>
            <w:bottom w:val="none" w:sz="0" w:space="0" w:color="auto"/>
            <w:right w:val="none" w:sz="0" w:space="0" w:color="auto"/>
          </w:divBdr>
        </w:div>
        <w:div w:id="110520545">
          <w:marLeft w:val="640"/>
          <w:marRight w:val="0"/>
          <w:marTop w:val="0"/>
          <w:marBottom w:val="0"/>
          <w:divBdr>
            <w:top w:val="none" w:sz="0" w:space="0" w:color="auto"/>
            <w:left w:val="none" w:sz="0" w:space="0" w:color="auto"/>
            <w:bottom w:val="none" w:sz="0" w:space="0" w:color="auto"/>
            <w:right w:val="none" w:sz="0" w:space="0" w:color="auto"/>
          </w:divBdr>
        </w:div>
        <w:div w:id="1293242937">
          <w:marLeft w:val="640"/>
          <w:marRight w:val="0"/>
          <w:marTop w:val="0"/>
          <w:marBottom w:val="0"/>
          <w:divBdr>
            <w:top w:val="none" w:sz="0" w:space="0" w:color="auto"/>
            <w:left w:val="none" w:sz="0" w:space="0" w:color="auto"/>
            <w:bottom w:val="none" w:sz="0" w:space="0" w:color="auto"/>
            <w:right w:val="none" w:sz="0" w:space="0" w:color="auto"/>
          </w:divBdr>
        </w:div>
        <w:div w:id="1580557307">
          <w:marLeft w:val="640"/>
          <w:marRight w:val="0"/>
          <w:marTop w:val="0"/>
          <w:marBottom w:val="0"/>
          <w:divBdr>
            <w:top w:val="none" w:sz="0" w:space="0" w:color="auto"/>
            <w:left w:val="none" w:sz="0" w:space="0" w:color="auto"/>
            <w:bottom w:val="none" w:sz="0" w:space="0" w:color="auto"/>
            <w:right w:val="none" w:sz="0" w:space="0" w:color="auto"/>
          </w:divBdr>
        </w:div>
        <w:div w:id="581331721">
          <w:marLeft w:val="640"/>
          <w:marRight w:val="0"/>
          <w:marTop w:val="0"/>
          <w:marBottom w:val="0"/>
          <w:divBdr>
            <w:top w:val="none" w:sz="0" w:space="0" w:color="auto"/>
            <w:left w:val="none" w:sz="0" w:space="0" w:color="auto"/>
            <w:bottom w:val="none" w:sz="0" w:space="0" w:color="auto"/>
            <w:right w:val="none" w:sz="0" w:space="0" w:color="auto"/>
          </w:divBdr>
        </w:div>
        <w:div w:id="1502894112">
          <w:marLeft w:val="640"/>
          <w:marRight w:val="0"/>
          <w:marTop w:val="0"/>
          <w:marBottom w:val="0"/>
          <w:divBdr>
            <w:top w:val="none" w:sz="0" w:space="0" w:color="auto"/>
            <w:left w:val="none" w:sz="0" w:space="0" w:color="auto"/>
            <w:bottom w:val="none" w:sz="0" w:space="0" w:color="auto"/>
            <w:right w:val="none" w:sz="0" w:space="0" w:color="auto"/>
          </w:divBdr>
        </w:div>
        <w:div w:id="1559779203">
          <w:marLeft w:val="640"/>
          <w:marRight w:val="0"/>
          <w:marTop w:val="0"/>
          <w:marBottom w:val="0"/>
          <w:divBdr>
            <w:top w:val="none" w:sz="0" w:space="0" w:color="auto"/>
            <w:left w:val="none" w:sz="0" w:space="0" w:color="auto"/>
            <w:bottom w:val="none" w:sz="0" w:space="0" w:color="auto"/>
            <w:right w:val="none" w:sz="0" w:space="0" w:color="auto"/>
          </w:divBdr>
        </w:div>
        <w:div w:id="436415258">
          <w:marLeft w:val="640"/>
          <w:marRight w:val="0"/>
          <w:marTop w:val="0"/>
          <w:marBottom w:val="0"/>
          <w:divBdr>
            <w:top w:val="none" w:sz="0" w:space="0" w:color="auto"/>
            <w:left w:val="none" w:sz="0" w:space="0" w:color="auto"/>
            <w:bottom w:val="none" w:sz="0" w:space="0" w:color="auto"/>
            <w:right w:val="none" w:sz="0" w:space="0" w:color="auto"/>
          </w:divBdr>
        </w:div>
        <w:div w:id="757408945">
          <w:marLeft w:val="640"/>
          <w:marRight w:val="0"/>
          <w:marTop w:val="0"/>
          <w:marBottom w:val="0"/>
          <w:divBdr>
            <w:top w:val="none" w:sz="0" w:space="0" w:color="auto"/>
            <w:left w:val="none" w:sz="0" w:space="0" w:color="auto"/>
            <w:bottom w:val="none" w:sz="0" w:space="0" w:color="auto"/>
            <w:right w:val="none" w:sz="0" w:space="0" w:color="auto"/>
          </w:divBdr>
        </w:div>
        <w:div w:id="314377371">
          <w:marLeft w:val="640"/>
          <w:marRight w:val="0"/>
          <w:marTop w:val="0"/>
          <w:marBottom w:val="0"/>
          <w:divBdr>
            <w:top w:val="none" w:sz="0" w:space="0" w:color="auto"/>
            <w:left w:val="none" w:sz="0" w:space="0" w:color="auto"/>
            <w:bottom w:val="none" w:sz="0" w:space="0" w:color="auto"/>
            <w:right w:val="none" w:sz="0" w:space="0" w:color="auto"/>
          </w:divBdr>
        </w:div>
        <w:div w:id="1586300483">
          <w:marLeft w:val="640"/>
          <w:marRight w:val="0"/>
          <w:marTop w:val="0"/>
          <w:marBottom w:val="0"/>
          <w:divBdr>
            <w:top w:val="none" w:sz="0" w:space="0" w:color="auto"/>
            <w:left w:val="none" w:sz="0" w:space="0" w:color="auto"/>
            <w:bottom w:val="none" w:sz="0" w:space="0" w:color="auto"/>
            <w:right w:val="none" w:sz="0" w:space="0" w:color="auto"/>
          </w:divBdr>
        </w:div>
        <w:div w:id="332614300">
          <w:marLeft w:val="640"/>
          <w:marRight w:val="0"/>
          <w:marTop w:val="0"/>
          <w:marBottom w:val="0"/>
          <w:divBdr>
            <w:top w:val="none" w:sz="0" w:space="0" w:color="auto"/>
            <w:left w:val="none" w:sz="0" w:space="0" w:color="auto"/>
            <w:bottom w:val="none" w:sz="0" w:space="0" w:color="auto"/>
            <w:right w:val="none" w:sz="0" w:space="0" w:color="auto"/>
          </w:divBdr>
        </w:div>
        <w:div w:id="796526383">
          <w:marLeft w:val="640"/>
          <w:marRight w:val="0"/>
          <w:marTop w:val="0"/>
          <w:marBottom w:val="0"/>
          <w:divBdr>
            <w:top w:val="none" w:sz="0" w:space="0" w:color="auto"/>
            <w:left w:val="none" w:sz="0" w:space="0" w:color="auto"/>
            <w:bottom w:val="none" w:sz="0" w:space="0" w:color="auto"/>
            <w:right w:val="none" w:sz="0" w:space="0" w:color="auto"/>
          </w:divBdr>
        </w:div>
        <w:div w:id="498422177">
          <w:marLeft w:val="640"/>
          <w:marRight w:val="0"/>
          <w:marTop w:val="0"/>
          <w:marBottom w:val="0"/>
          <w:divBdr>
            <w:top w:val="none" w:sz="0" w:space="0" w:color="auto"/>
            <w:left w:val="none" w:sz="0" w:space="0" w:color="auto"/>
            <w:bottom w:val="none" w:sz="0" w:space="0" w:color="auto"/>
            <w:right w:val="none" w:sz="0" w:space="0" w:color="auto"/>
          </w:divBdr>
        </w:div>
        <w:div w:id="1910118754">
          <w:marLeft w:val="640"/>
          <w:marRight w:val="0"/>
          <w:marTop w:val="0"/>
          <w:marBottom w:val="0"/>
          <w:divBdr>
            <w:top w:val="none" w:sz="0" w:space="0" w:color="auto"/>
            <w:left w:val="none" w:sz="0" w:space="0" w:color="auto"/>
            <w:bottom w:val="none" w:sz="0" w:space="0" w:color="auto"/>
            <w:right w:val="none" w:sz="0" w:space="0" w:color="auto"/>
          </w:divBdr>
        </w:div>
        <w:div w:id="302464805">
          <w:marLeft w:val="640"/>
          <w:marRight w:val="0"/>
          <w:marTop w:val="0"/>
          <w:marBottom w:val="0"/>
          <w:divBdr>
            <w:top w:val="none" w:sz="0" w:space="0" w:color="auto"/>
            <w:left w:val="none" w:sz="0" w:space="0" w:color="auto"/>
            <w:bottom w:val="none" w:sz="0" w:space="0" w:color="auto"/>
            <w:right w:val="none" w:sz="0" w:space="0" w:color="auto"/>
          </w:divBdr>
        </w:div>
        <w:div w:id="152531828">
          <w:marLeft w:val="640"/>
          <w:marRight w:val="0"/>
          <w:marTop w:val="0"/>
          <w:marBottom w:val="0"/>
          <w:divBdr>
            <w:top w:val="none" w:sz="0" w:space="0" w:color="auto"/>
            <w:left w:val="none" w:sz="0" w:space="0" w:color="auto"/>
            <w:bottom w:val="none" w:sz="0" w:space="0" w:color="auto"/>
            <w:right w:val="none" w:sz="0" w:space="0" w:color="auto"/>
          </w:divBdr>
        </w:div>
        <w:div w:id="140658344">
          <w:marLeft w:val="640"/>
          <w:marRight w:val="0"/>
          <w:marTop w:val="0"/>
          <w:marBottom w:val="0"/>
          <w:divBdr>
            <w:top w:val="none" w:sz="0" w:space="0" w:color="auto"/>
            <w:left w:val="none" w:sz="0" w:space="0" w:color="auto"/>
            <w:bottom w:val="none" w:sz="0" w:space="0" w:color="auto"/>
            <w:right w:val="none" w:sz="0" w:space="0" w:color="auto"/>
          </w:divBdr>
        </w:div>
        <w:div w:id="238365837">
          <w:marLeft w:val="640"/>
          <w:marRight w:val="0"/>
          <w:marTop w:val="0"/>
          <w:marBottom w:val="0"/>
          <w:divBdr>
            <w:top w:val="none" w:sz="0" w:space="0" w:color="auto"/>
            <w:left w:val="none" w:sz="0" w:space="0" w:color="auto"/>
            <w:bottom w:val="none" w:sz="0" w:space="0" w:color="auto"/>
            <w:right w:val="none" w:sz="0" w:space="0" w:color="auto"/>
          </w:divBdr>
        </w:div>
      </w:divsChild>
    </w:div>
    <w:div w:id="239797109">
      <w:bodyDiv w:val="1"/>
      <w:marLeft w:val="0"/>
      <w:marRight w:val="0"/>
      <w:marTop w:val="0"/>
      <w:marBottom w:val="0"/>
      <w:divBdr>
        <w:top w:val="none" w:sz="0" w:space="0" w:color="auto"/>
        <w:left w:val="none" w:sz="0" w:space="0" w:color="auto"/>
        <w:bottom w:val="none" w:sz="0" w:space="0" w:color="auto"/>
        <w:right w:val="none" w:sz="0" w:space="0" w:color="auto"/>
      </w:divBdr>
      <w:divsChild>
        <w:div w:id="1259414179">
          <w:marLeft w:val="640"/>
          <w:marRight w:val="0"/>
          <w:marTop w:val="0"/>
          <w:marBottom w:val="0"/>
          <w:divBdr>
            <w:top w:val="none" w:sz="0" w:space="0" w:color="auto"/>
            <w:left w:val="none" w:sz="0" w:space="0" w:color="auto"/>
            <w:bottom w:val="none" w:sz="0" w:space="0" w:color="auto"/>
            <w:right w:val="none" w:sz="0" w:space="0" w:color="auto"/>
          </w:divBdr>
        </w:div>
        <w:div w:id="1356616676">
          <w:marLeft w:val="640"/>
          <w:marRight w:val="0"/>
          <w:marTop w:val="0"/>
          <w:marBottom w:val="0"/>
          <w:divBdr>
            <w:top w:val="none" w:sz="0" w:space="0" w:color="auto"/>
            <w:left w:val="none" w:sz="0" w:space="0" w:color="auto"/>
            <w:bottom w:val="none" w:sz="0" w:space="0" w:color="auto"/>
            <w:right w:val="none" w:sz="0" w:space="0" w:color="auto"/>
          </w:divBdr>
        </w:div>
        <w:div w:id="694383640">
          <w:marLeft w:val="640"/>
          <w:marRight w:val="0"/>
          <w:marTop w:val="0"/>
          <w:marBottom w:val="0"/>
          <w:divBdr>
            <w:top w:val="none" w:sz="0" w:space="0" w:color="auto"/>
            <w:left w:val="none" w:sz="0" w:space="0" w:color="auto"/>
            <w:bottom w:val="none" w:sz="0" w:space="0" w:color="auto"/>
            <w:right w:val="none" w:sz="0" w:space="0" w:color="auto"/>
          </w:divBdr>
        </w:div>
        <w:div w:id="747073728">
          <w:marLeft w:val="640"/>
          <w:marRight w:val="0"/>
          <w:marTop w:val="0"/>
          <w:marBottom w:val="0"/>
          <w:divBdr>
            <w:top w:val="none" w:sz="0" w:space="0" w:color="auto"/>
            <w:left w:val="none" w:sz="0" w:space="0" w:color="auto"/>
            <w:bottom w:val="none" w:sz="0" w:space="0" w:color="auto"/>
            <w:right w:val="none" w:sz="0" w:space="0" w:color="auto"/>
          </w:divBdr>
        </w:div>
        <w:div w:id="56711552">
          <w:marLeft w:val="640"/>
          <w:marRight w:val="0"/>
          <w:marTop w:val="0"/>
          <w:marBottom w:val="0"/>
          <w:divBdr>
            <w:top w:val="none" w:sz="0" w:space="0" w:color="auto"/>
            <w:left w:val="none" w:sz="0" w:space="0" w:color="auto"/>
            <w:bottom w:val="none" w:sz="0" w:space="0" w:color="auto"/>
            <w:right w:val="none" w:sz="0" w:space="0" w:color="auto"/>
          </w:divBdr>
        </w:div>
        <w:div w:id="1446802476">
          <w:marLeft w:val="640"/>
          <w:marRight w:val="0"/>
          <w:marTop w:val="0"/>
          <w:marBottom w:val="0"/>
          <w:divBdr>
            <w:top w:val="none" w:sz="0" w:space="0" w:color="auto"/>
            <w:left w:val="none" w:sz="0" w:space="0" w:color="auto"/>
            <w:bottom w:val="none" w:sz="0" w:space="0" w:color="auto"/>
            <w:right w:val="none" w:sz="0" w:space="0" w:color="auto"/>
          </w:divBdr>
        </w:div>
        <w:div w:id="944196946">
          <w:marLeft w:val="640"/>
          <w:marRight w:val="0"/>
          <w:marTop w:val="0"/>
          <w:marBottom w:val="0"/>
          <w:divBdr>
            <w:top w:val="none" w:sz="0" w:space="0" w:color="auto"/>
            <w:left w:val="none" w:sz="0" w:space="0" w:color="auto"/>
            <w:bottom w:val="none" w:sz="0" w:space="0" w:color="auto"/>
            <w:right w:val="none" w:sz="0" w:space="0" w:color="auto"/>
          </w:divBdr>
        </w:div>
        <w:div w:id="849952734">
          <w:marLeft w:val="640"/>
          <w:marRight w:val="0"/>
          <w:marTop w:val="0"/>
          <w:marBottom w:val="0"/>
          <w:divBdr>
            <w:top w:val="none" w:sz="0" w:space="0" w:color="auto"/>
            <w:left w:val="none" w:sz="0" w:space="0" w:color="auto"/>
            <w:bottom w:val="none" w:sz="0" w:space="0" w:color="auto"/>
            <w:right w:val="none" w:sz="0" w:space="0" w:color="auto"/>
          </w:divBdr>
        </w:div>
        <w:div w:id="266547884">
          <w:marLeft w:val="640"/>
          <w:marRight w:val="0"/>
          <w:marTop w:val="0"/>
          <w:marBottom w:val="0"/>
          <w:divBdr>
            <w:top w:val="none" w:sz="0" w:space="0" w:color="auto"/>
            <w:left w:val="none" w:sz="0" w:space="0" w:color="auto"/>
            <w:bottom w:val="none" w:sz="0" w:space="0" w:color="auto"/>
            <w:right w:val="none" w:sz="0" w:space="0" w:color="auto"/>
          </w:divBdr>
        </w:div>
        <w:div w:id="311762377">
          <w:marLeft w:val="640"/>
          <w:marRight w:val="0"/>
          <w:marTop w:val="0"/>
          <w:marBottom w:val="0"/>
          <w:divBdr>
            <w:top w:val="none" w:sz="0" w:space="0" w:color="auto"/>
            <w:left w:val="none" w:sz="0" w:space="0" w:color="auto"/>
            <w:bottom w:val="none" w:sz="0" w:space="0" w:color="auto"/>
            <w:right w:val="none" w:sz="0" w:space="0" w:color="auto"/>
          </w:divBdr>
        </w:div>
        <w:div w:id="486940277">
          <w:marLeft w:val="640"/>
          <w:marRight w:val="0"/>
          <w:marTop w:val="0"/>
          <w:marBottom w:val="0"/>
          <w:divBdr>
            <w:top w:val="none" w:sz="0" w:space="0" w:color="auto"/>
            <w:left w:val="none" w:sz="0" w:space="0" w:color="auto"/>
            <w:bottom w:val="none" w:sz="0" w:space="0" w:color="auto"/>
            <w:right w:val="none" w:sz="0" w:space="0" w:color="auto"/>
          </w:divBdr>
        </w:div>
        <w:div w:id="1492483229">
          <w:marLeft w:val="640"/>
          <w:marRight w:val="0"/>
          <w:marTop w:val="0"/>
          <w:marBottom w:val="0"/>
          <w:divBdr>
            <w:top w:val="none" w:sz="0" w:space="0" w:color="auto"/>
            <w:left w:val="none" w:sz="0" w:space="0" w:color="auto"/>
            <w:bottom w:val="none" w:sz="0" w:space="0" w:color="auto"/>
            <w:right w:val="none" w:sz="0" w:space="0" w:color="auto"/>
          </w:divBdr>
        </w:div>
        <w:div w:id="472334048">
          <w:marLeft w:val="640"/>
          <w:marRight w:val="0"/>
          <w:marTop w:val="0"/>
          <w:marBottom w:val="0"/>
          <w:divBdr>
            <w:top w:val="none" w:sz="0" w:space="0" w:color="auto"/>
            <w:left w:val="none" w:sz="0" w:space="0" w:color="auto"/>
            <w:bottom w:val="none" w:sz="0" w:space="0" w:color="auto"/>
            <w:right w:val="none" w:sz="0" w:space="0" w:color="auto"/>
          </w:divBdr>
        </w:div>
        <w:div w:id="1800151113">
          <w:marLeft w:val="640"/>
          <w:marRight w:val="0"/>
          <w:marTop w:val="0"/>
          <w:marBottom w:val="0"/>
          <w:divBdr>
            <w:top w:val="none" w:sz="0" w:space="0" w:color="auto"/>
            <w:left w:val="none" w:sz="0" w:space="0" w:color="auto"/>
            <w:bottom w:val="none" w:sz="0" w:space="0" w:color="auto"/>
            <w:right w:val="none" w:sz="0" w:space="0" w:color="auto"/>
          </w:divBdr>
        </w:div>
        <w:div w:id="429855680">
          <w:marLeft w:val="640"/>
          <w:marRight w:val="0"/>
          <w:marTop w:val="0"/>
          <w:marBottom w:val="0"/>
          <w:divBdr>
            <w:top w:val="none" w:sz="0" w:space="0" w:color="auto"/>
            <w:left w:val="none" w:sz="0" w:space="0" w:color="auto"/>
            <w:bottom w:val="none" w:sz="0" w:space="0" w:color="auto"/>
            <w:right w:val="none" w:sz="0" w:space="0" w:color="auto"/>
          </w:divBdr>
        </w:div>
        <w:div w:id="801197464">
          <w:marLeft w:val="640"/>
          <w:marRight w:val="0"/>
          <w:marTop w:val="0"/>
          <w:marBottom w:val="0"/>
          <w:divBdr>
            <w:top w:val="none" w:sz="0" w:space="0" w:color="auto"/>
            <w:left w:val="none" w:sz="0" w:space="0" w:color="auto"/>
            <w:bottom w:val="none" w:sz="0" w:space="0" w:color="auto"/>
            <w:right w:val="none" w:sz="0" w:space="0" w:color="auto"/>
          </w:divBdr>
        </w:div>
        <w:div w:id="397018273">
          <w:marLeft w:val="640"/>
          <w:marRight w:val="0"/>
          <w:marTop w:val="0"/>
          <w:marBottom w:val="0"/>
          <w:divBdr>
            <w:top w:val="none" w:sz="0" w:space="0" w:color="auto"/>
            <w:left w:val="none" w:sz="0" w:space="0" w:color="auto"/>
            <w:bottom w:val="none" w:sz="0" w:space="0" w:color="auto"/>
            <w:right w:val="none" w:sz="0" w:space="0" w:color="auto"/>
          </w:divBdr>
        </w:div>
        <w:div w:id="488375228">
          <w:marLeft w:val="640"/>
          <w:marRight w:val="0"/>
          <w:marTop w:val="0"/>
          <w:marBottom w:val="0"/>
          <w:divBdr>
            <w:top w:val="none" w:sz="0" w:space="0" w:color="auto"/>
            <w:left w:val="none" w:sz="0" w:space="0" w:color="auto"/>
            <w:bottom w:val="none" w:sz="0" w:space="0" w:color="auto"/>
            <w:right w:val="none" w:sz="0" w:space="0" w:color="auto"/>
          </w:divBdr>
        </w:div>
        <w:div w:id="271716391">
          <w:marLeft w:val="640"/>
          <w:marRight w:val="0"/>
          <w:marTop w:val="0"/>
          <w:marBottom w:val="0"/>
          <w:divBdr>
            <w:top w:val="none" w:sz="0" w:space="0" w:color="auto"/>
            <w:left w:val="none" w:sz="0" w:space="0" w:color="auto"/>
            <w:bottom w:val="none" w:sz="0" w:space="0" w:color="auto"/>
            <w:right w:val="none" w:sz="0" w:space="0" w:color="auto"/>
          </w:divBdr>
        </w:div>
        <w:div w:id="988368584">
          <w:marLeft w:val="640"/>
          <w:marRight w:val="0"/>
          <w:marTop w:val="0"/>
          <w:marBottom w:val="0"/>
          <w:divBdr>
            <w:top w:val="none" w:sz="0" w:space="0" w:color="auto"/>
            <w:left w:val="none" w:sz="0" w:space="0" w:color="auto"/>
            <w:bottom w:val="none" w:sz="0" w:space="0" w:color="auto"/>
            <w:right w:val="none" w:sz="0" w:space="0" w:color="auto"/>
          </w:divBdr>
        </w:div>
        <w:div w:id="1490559345">
          <w:marLeft w:val="640"/>
          <w:marRight w:val="0"/>
          <w:marTop w:val="0"/>
          <w:marBottom w:val="0"/>
          <w:divBdr>
            <w:top w:val="none" w:sz="0" w:space="0" w:color="auto"/>
            <w:left w:val="none" w:sz="0" w:space="0" w:color="auto"/>
            <w:bottom w:val="none" w:sz="0" w:space="0" w:color="auto"/>
            <w:right w:val="none" w:sz="0" w:space="0" w:color="auto"/>
          </w:divBdr>
        </w:div>
        <w:div w:id="840584790">
          <w:marLeft w:val="640"/>
          <w:marRight w:val="0"/>
          <w:marTop w:val="0"/>
          <w:marBottom w:val="0"/>
          <w:divBdr>
            <w:top w:val="none" w:sz="0" w:space="0" w:color="auto"/>
            <w:left w:val="none" w:sz="0" w:space="0" w:color="auto"/>
            <w:bottom w:val="none" w:sz="0" w:space="0" w:color="auto"/>
            <w:right w:val="none" w:sz="0" w:space="0" w:color="auto"/>
          </w:divBdr>
        </w:div>
        <w:div w:id="442845580">
          <w:marLeft w:val="640"/>
          <w:marRight w:val="0"/>
          <w:marTop w:val="0"/>
          <w:marBottom w:val="0"/>
          <w:divBdr>
            <w:top w:val="none" w:sz="0" w:space="0" w:color="auto"/>
            <w:left w:val="none" w:sz="0" w:space="0" w:color="auto"/>
            <w:bottom w:val="none" w:sz="0" w:space="0" w:color="auto"/>
            <w:right w:val="none" w:sz="0" w:space="0" w:color="auto"/>
          </w:divBdr>
        </w:div>
        <w:div w:id="33578900">
          <w:marLeft w:val="640"/>
          <w:marRight w:val="0"/>
          <w:marTop w:val="0"/>
          <w:marBottom w:val="0"/>
          <w:divBdr>
            <w:top w:val="none" w:sz="0" w:space="0" w:color="auto"/>
            <w:left w:val="none" w:sz="0" w:space="0" w:color="auto"/>
            <w:bottom w:val="none" w:sz="0" w:space="0" w:color="auto"/>
            <w:right w:val="none" w:sz="0" w:space="0" w:color="auto"/>
          </w:divBdr>
        </w:div>
        <w:div w:id="117838804">
          <w:marLeft w:val="640"/>
          <w:marRight w:val="0"/>
          <w:marTop w:val="0"/>
          <w:marBottom w:val="0"/>
          <w:divBdr>
            <w:top w:val="none" w:sz="0" w:space="0" w:color="auto"/>
            <w:left w:val="none" w:sz="0" w:space="0" w:color="auto"/>
            <w:bottom w:val="none" w:sz="0" w:space="0" w:color="auto"/>
            <w:right w:val="none" w:sz="0" w:space="0" w:color="auto"/>
          </w:divBdr>
        </w:div>
        <w:div w:id="749083532">
          <w:marLeft w:val="640"/>
          <w:marRight w:val="0"/>
          <w:marTop w:val="0"/>
          <w:marBottom w:val="0"/>
          <w:divBdr>
            <w:top w:val="none" w:sz="0" w:space="0" w:color="auto"/>
            <w:left w:val="none" w:sz="0" w:space="0" w:color="auto"/>
            <w:bottom w:val="none" w:sz="0" w:space="0" w:color="auto"/>
            <w:right w:val="none" w:sz="0" w:space="0" w:color="auto"/>
          </w:divBdr>
        </w:div>
        <w:div w:id="1202789261">
          <w:marLeft w:val="640"/>
          <w:marRight w:val="0"/>
          <w:marTop w:val="0"/>
          <w:marBottom w:val="0"/>
          <w:divBdr>
            <w:top w:val="none" w:sz="0" w:space="0" w:color="auto"/>
            <w:left w:val="none" w:sz="0" w:space="0" w:color="auto"/>
            <w:bottom w:val="none" w:sz="0" w:space="0" w:color="auto"/>
            <w:right w:val="none" w:sz="0" w:space="0" w:color="auto"/>
          </w:divBdr>
        </w:div>
      </w:divsChild>
    </w:div>
    <w:div w:id="244266747">
      <w:bodyDiv w:val="1"/>
      <w:marLeft w:val="0"/>
      <w:marRight w:val="0"/>
      <w:marTop w:val="0"/>
      <w:marBottom w:val="0"/>
      <w:divBdr>
        <w:top w:val="none" w:sz="0" w:space="0" w:color="auto"/>
        <w:left w:val="none" w:sz="0" w:space="0" w:color="auto"/>
        <w:bottom w:val="none" w:sz="0" w:space="0" w:color="auto"/>
        <w:right w:val="none" w:sz="0" w:space="0" w:color="auto"/>
      </w:divBdr>
      <w:divsChild>
        <w:div w:id="1409038750">
          <w:marLeft w:val="640"/>
          <w:marRight w:val="0"/>
          <w:marTop w:val="0"/>
          <w:marBottom w:val="0"/>
          <w:divBdr>
            <w:top w:val="none" w:sz="0" w:space="0" w:color="auto"/>
            <w:left w:val="none" w:sz="0" w:space="0" w:color="auto"/>
            <w:bottom w:val="none" w:sz="0" w:space="0" w:color="auto"/>
            <w:right w:val="none" w:sz="0" w:space="0" w:color="auto"/>
          </w:divBdr>
        </w:div>
        <w:div w:id="1110245442">
          <w:marLeft w:val="640"/>
          <w:marRight w:val="0"/>
          <w:marTop w:val="0"/>
          <w:marBottom w:val="0"/>
          <w:divBdr>
            <w:top w:val="none" w:sz="0" w:space="0" w:color="auto"/>
            <w:left w:val="none" w:sz="0" w:space="0" w:color="auto"/>
            <w:bottom w:val="none" w:sz="0" w:space="0" w:color="auto"/>
            <w:right w:val="none" w:sz="0" w:space="0" w:color="auto"/>
          </w:divBdr>
        </w:div>
        <w:div w:id="57169457">
          <w:marLeft w:val="640"/>
          <w:marRight w:val="0"/>
          <w:marTop w:val="0"/>
          <w:marBottom w:val="0"/>
          <w:divBdr>
            <w:top w:val="none" w:sz="0" w:space="0" w:color="auto"/>
            <w:left w:val="none" w:sz="0" w:space="0" w:color="auto"/>
            <w:bottom w:val="none" w:sz="0" w:space="0" w:color="auto"/>
            <w:right w:val="none" w:sz="0" w:space="0" w:color="auto"/>
          </w:divBdr>
        </w:div>
        <w:div w:id="1249249">
          <w:marLeft w:val="640"/>
          <w:marRight w:val="0"/>
          <w:marTop w:val="0"/>
          <w:marBottom w:val="0"/>
          <w:divBdr>
            <w:top w:val="none" w:sz="0" w:space="0" w:color="auto"/>
            <w:left w:val="none" w:sz="0" w:space="0" w:color="auto"/>
            <w:bottom w:val="none" w:sz="0" w:space="0" w:color="auto"/>
            <w:right w:val="none" w:sz="0" w:space="0" w:color="auto"/>
          </w:divBdr>
        </w:div>
        <w:div w:id="428622260">
          <w:marLeft w:val="640"/>
          <w:marRight w:val="0"/>
          <w:marTop w:val="0"/>
          <w:marBottom w:val="0"/>
          <w:divBdr>
            <w:top w:val="none" w:sz="0" w:space="0" w:color="auto"/>
            <w:left w:val="none" w:sz="0" w:space="0" w:color="auto"/>
            <w:bottom w:val="none" w:sz="0" w:space="0" w:color="auto"/>
            <w:right w:val="none" w:sz="0" w:space="0" w:color="auto"/>
          </w:divBdr>
        </w:div>
        <w:div w:id="311254299">
          <w:marLeft w:val="640"/>
          <w:marRight w:val="0"/>
          <w:marTop w:val="0"/>
          <w:marBottom w:val="0"/>
          <w:divBdr>
            <w:top w:val="none" w:sz="0" w:space="0" w:color="auto"/>
            <w:left w:val="none" w:sz="0" w:space="0" w:color="auto"/>
            <w:bottom w:val="none" w:sz="0" w:space="0" w:color="auto"/>
            <w:right w:val="none" w:sz="0" w:space="0" w:color="auto"/>
          </w:divBdr>
        </w:div>
        <w:div w:id="1258246506">
          <w:marLeft w:val="640"/>
          <w:marRight w:val="0"/>
          <w:marTop w:val="0"/>
          <w:marBottom w:val="0"/>
          <w:divBdr>
            <w:top w:val="none" w:sz="0" w:space="0" w:color="auto"/>
            <w:left w:val="none" w:sz="0" w:space="0" w:color="auto"/>
            <w:bottom w:val="none" w:sz="0" w:space="0" w:color="auto"/>
            <w:right w:val="none" w:sz="0" w:space="0" w:color="auto"/>
          </w:divBdr>
        </w:div>
        <w:div w:id="1167983082">
          <w:marLeft w:val="640"/>
          <w:marRight w:val="0"/>
          <w:marTop w:val="0"/>
          <w:marBottom w:val="0"/>
          <w:divBdr>
            <w:top w:val="none" w:sz="0" w:space="0" w:color="auto"/>
            <w:left w:val="none" w:sz="0" w:space="0" w:color="auto"/>
            <w:bottom w:val="none" w:sz="0" w:space="0" w:color="auto"/>
            <w:right w:val="none" w:sz="0" w:space="0" w:color="auto"/>
          </w:divBdr>
        </w:div>
        <w:div w:id="1229996804">
          <w:marLeft w:val="640"/>
          <w:marRight w:val="0"/>
          <w:marTop w:val="0"/>
          <w:marBottom w:val="0"/>
          <w:divBdr>
            <w:top w:val="none" w:sz="0" w:space="0" w:color="auto"/>
            <w:left w:val="none" w:sz="0" w:space="0" w:color="auto"/>
            <w:bottom w:val="none" w:sz="0" w:space="0" w:color="auto"/>
            <w:right w:val="none" w:sz="0" w:space="0" w:color="auto"/>
          </w:divBdr>
        </w:div>
        <w:div w:id="1925919658">
          <w:marLeft w:val="640"/>
          <w:marRight w:val="0"/>
          <w:marTop w:val="0"/>
          <w:marBottom w:val="0"/>
          <w:divBdr>
            <w:top w:val="none" w:sz="0" w:space="0" w:color="auto"/>
            <w:left w:val="none" w:sz="0" w:space="0" w:color="auto"/>
            <w:bottom w:val="none" w:sz="0" w:space="0" w:color="auto"/>
            <w:right w:val="none" w:sz="0" w:space="0" w:color="auto"/>
          </w:divBdr>
        </w:div>
        <w:div w:id="1898541573">
          <w:marLeft w:val="640"/>
          <w:marRight w:val="0"/>
          <w:marTop w:val="0"/>
          <w:marBottom w:val="0"/>
          <w:divBdr>
            <w:top w:val="none" w:sz="0" w:space="0" w:color="auto"/>
            <w:left w:val="none" w:sz="0" w:space="0" w:color="auto"/>
            <w:bottom w:val="none" w:sz="0" w:space="0" w:color="auto"/>
            <w:right w:val="none" w:sz="0" w:space="0" w:color="auto"/>
          </w:divBdr>
        </w:div>
        <w:div w:id="1672024173">
          <w:marLeft w:val="640"/>
          <w:marRight w:val="0"/>
          <w:marTop w:val="0"/>
          <w:marBottom w:val="0"/>
          <w:divBdr>
            <w:top w:val="none" w:sz="0" w:space="0" w:color="auto"/>
            <w:left w:val="none" w:sz="0" w:space="0" w:color="auto"/>
            <w:bottom w:val="none" w:sz="0" w:space="0" w:color="auto"/>
            <w:right w:val="none" w:sz="0" w:space="0" w:color="auto"/>
          </w:divBdr>
        </w:div>
        <w:div w:id="919102056">
          <w:marLeft w:val="640"/>
          <w:marRight w:val="0"/>
          <w:marTop w:val="0"/>
          <w:marBottom w:val="0"/>
          <w:divBdr>
            <w:top w:val="none" w:sz="0" w:space="0" w:color="auto"/>
            <w:left w:val="none" w:sz="0" w:space="0" w:color="auto"/>
            <w:bottom w:val="none" w:sz="0" w:space="0" w:color="auto"/>
            <w:right w:val="none" w:sz="0" w:space="0" w:color="auto"/>
          </w:divBdr>
        </w:div>
        <w:div w:id="1325545015">
          <w:marLeft w:val="640"/>
          <w:marRight w:val="0"/>
          <w:marTop w:val="0"/>
          <w:marBottom w:val="0"/>
          <w:divBdr>
            <w:top w:val="none" w:sz="0" w:space="0" w:color="auto"/>
            <w:left w:val="none" w:sz="0" w:space="0" w:color="auto"/>
            <w:bottom w:val="none" w:sz="0" w:space="0" w:color="auto"/>
            <w:right w:val="none" w:sz="0" w:space="0" w:color="auto"/>
          </w:divBdr>
        </w:div>
        <w:div w:id="699859959">
          <w:marLeft w:val="640"/>
          <w:marRight w:val="0"/>
          <w:marTop w:val="0"/>
          <w:marBottom w:val="0"/>
          <w:divBdr>
            <w:top w:val="none" w:sz="0" w:space="0" w:color="auto"/>
            <w:left w:val="none" w:sz="0" w:space="0" w:color="auto"/>
            <w:bottom w:val="none" w:sz="0" w:space="0" w:color="auto"/>
            <w:right w:val="none" w:sz="0" w:space="0" w:color="auto"/>
          </w:divBdr>
        </w:div>
        <w:div w:id="39327251">
          <w:marLeft w:val="640"/>
          <w:marRight w:val="0"/>
          <w:marTop w:val="0"/>
          <w:marBottom w:val="0"/>
          <w:divBdr>
            <w:top w:val="none" w:sz="0" w:space="0" w:color="auto"/>
            <w:left w:val="none" w:sz="0" w:space="0" w:color="auto"/>
            <w:bottom w:val="none" w:sz="0" w:space="0" w:color="auto"/>
            <w:right w:val="none" w:sz="0" w:space="0" w:color="auto"/>
          </w:divBdr>
        </w:div>
        <w:div w:id="678430285">
          <w:marLeft w:val="640"/>
          <w:marRight w:val="0"/>
          <w:marTop w:val="0"/>
          <w:marBottom w:val="0"/>
          <w:divBdr>
            <w:top w:val="none" w:sz="0" w:space="0" w:color="auto"/>
            <w:left w:val="none" w:sz="0" w:space="0" w:color="auto"/>
            <w:bottom w:val="none" w:sz="0" w:space="0" w:color="auto"/>
            <w:right w:val="none" w:sz="0" w:space="0" w:color="auto"/>
          </w:divBdr>
        </w:div>
        <w:div w:id="1830946441">
          <w:marLeft w:val="640"/>
          <w:marRight w:val="0"/>
          <w:marTop w:val="0"/>
          <w:marBottom w:val="0"/>
          <w:divBdr>
            <w:top w:val="none" w:sz="0" w:space="0" w:color="auto"/>
            <w:left w:val="none" w:sz="0" w:space="0" w:color="auto"/>
            <w:bottom w:val="none" w:sz="0" w:space="0" w:color="auto"/>
            <w:right w:val="none" w:sz="0" w:space="0" w:color="auto"/>
          </w:divBdr>
        </w:div>
        <w:div w:id="1438478176">
          <w:marLeft w:val="640"/>
          <w:marRight w:val="0"/>
          <w:marTop w:val="0"/>
          <w:marBottom w:val="0"/>
          <w:divBdr>
            <w:top w:val="none" w:sz="0" w:space="0" w:color="auto"/>
            <w:left w:val="none" w:sz="0" w:space="0" w:color="auto"/>
            <w:bottom w:val="none" w:sz="0" w:space="0" w:color="auto"/>
            <w:right w:val="none" w:sz="0" w:space="0" w:color="auto"/>
          </w:divBdr>
        </w:div>
        <w:div w:id="1769232029">
          <w:marLeft w:val="640"/>
          <w:marRight w:val="0"/>
          <w:marTop w:val="0"/>
          <w:marBottom w:val="0"/>
          <w:divBdr>
            <w:top w:val="none" w:sz="0" w:space="0" w:color="auto"/>
            <w:left w:val="none" w:sz="0" w:space="0" w:color="auto"/>
            <w:bottom w:val="none" w:sz="0" w:space="0" w:color="auto"/>
            <w:right w:val="none" w:sz="0" w:space="0" w:color="auto"/>
          </w:divBdr>
        </w:div>
        <w:div w:id="1784956053">
          <w:marLeft w:val="640"/>
          <w:marRight w:val="0"/>
          <w:marTop w:val="0"/>
          <w:marBottom w:val="0"/>
          <w:divBdr>
            <w:top w:val="none" w:sz="0" w:space="0" w:color="auto"/>
            <w:left w:val="none" w:sz="0" w:space="0" w:color="auto"/>
            <w:bottom w:val="none" w:sz="0" w:space="0" w:color="auto"/>
            <w:right w:val="none" w:sz="0" w:space="0" w:color="auto"/>
          </w:divBdr>
        </w:div>
        <w:div w:id="721367781">
          <w:marLeft w:val="640"/>
          <w:marRight w:val="0"/>
          <w:marTop w:val="0"/>
          <w:marBottom w:val="0"/>
          <w:divBdr>
            <w:top w:val="none" w:sz="0" w:space="0" w:color="auto"/>
            <w:left w:val="none" w:sz="0" w:space="0" w:color="auto"/>
            <w:bottom w:val="none" w:sz="0" w:space="0" w:color="auto"/>
            <w:right w:val="none" w:sz="0" w:space="0" w:color="auto"/>
          </w:divBdr>
        </w:div>
        <w:div w:id="1174613942">
          <w:marLeft w:val="640"/>
          <w:marRight w:val="0"/>
          <w:marTop w:val="0"/>
          <w:marBottom w:val="0"/>
          <w:divBdr>
            <w:top w:val="none" w:sz="0" w:space="0" w:color="auto"/>
            <w:left w:val="none" w:sz="0" w:space="0" w:color="auto"/>
            <w:bottom w:val="none" w:sz="0" w:space="0" w:color="auto"/>
            <w:right w:val="none" w:sz="0" w:space="0" w:color="auto"/>
          </w:divBdr>
        </w:div>
        <w:div w:id="620721802">
          <w:marLeft w:val="640"/>
          <w:marRight w:val="0"/>
          <w:marTop w:val="0"/>
          <w:marBottom w:val="0"/>
          <w:divBdr>
            <w:top w:val="none" w:sz="0" w:space="0" w:color="auto"/>
            <w:left w:val="none" w:sz="0" w:space="0" w:color="auto"/>
            <w:bottom w:val="none" w:sz="0" w:space="0" w:color="auto"/>
            <w:right w:val="none" w:sz="0" w:space="0" w:color="auto"/>
          </w:divBdr>
        </w:div>
        <w:div w:id="1754424343">
          <w:marLeft w:val="640"/>
          <w:marRight w:val="0"/>
          <w:marTop w:val="0"/>
          <w:marBottom w:val="0"/>
          <w:divBdr>
            <w:top w:val="none" w:sz="0" w:space="0" w:color="auto"/>
            <w:left w:val="none" w:sz="0" w:space="0" w:color="auto"/>
            <w:bottom w:val="none" w:sz="0" w:space="0" w:color="auto"/>
            <w:right w:val="none" w:sz="0" w:space="0" w:color="auto"/>
          </w:divBdr>
        </w:div>
        <w:div w:id="707417645">
          <w:marLeft w:val="640"/>
          <w:marRight w:val="0"/>
          <w:marTop w:val="0"/>
          <w:marBottom w:val="0"/>
          <w:divBdr>
            <w:top w:val="none" w:sz="0" w:space="0" w:color="auto"/>
            <w:left w:val="none" w:sz="0" w:space="0" w:color="auto"/>
            <w:bottom w:val="none" w:sz="0" w:space="0" w:color="auto"/>
            <w:right w:val="none" w:sz="0" w:space="0" w:color="auto"/>
          </w:divBdr>
        </w:div>
        <w:div w:id="991787812">
          <w:marLeft w:val="640"/>
          <w:marRight w:val="0"/>
          <w:marTop w:val="0"/>
          <w:marBottom w:val="0"/>
          <w:divBdr>
            <w:top w:val="none" w:sz="0" w:space="0" w:color="auto"/>
            <w:left w:val="none" w:sz="0" w:space="0" w:color="auto"/>
            <w:bottom w:val="none" w:sz="0" w:space="0" w:color="auto"/>
            <w:right w:val="none" w:sz="0" w:space="0" w:color="auto"/>
          </w:divBdr>
        </w:div>
        <w:div w:id="2133280331">
          <w:marLeft w:val="640"/>
          <w:marRight w:val="0"/>
          <w:marTop w:val="0"/>
          <w:marBottom w:val="0"/>
          <w:divBdr>
            <w:top w:val="none" w:sz="0" w:space="0" w:color="auto"/>
            <w:left w:val="none" w:sz="0" w:space="0" w:color="auto"/>
            <w:bottom w:val="none" w:sz="0" w:space="0" w:color="auto"/>
            <w:right w:val="none" w:sz="0" w:space="0" w:color="auto"/>
          </w:divBdr>
        </w:div>
        <w:div w:id="1636636797">
          <w:marLeft w:val="640"/>
          <w:marRight w:val="0"/>
          <w:marTop w:val="0"/>
          <w:marBottom w:val="0"/>
          <w:divBdr>
            <w:top w:val="none" w:sz="0" w:space="0" w:color="auto"/>
            <w:left w:val="none" w:sz="0" w:space="0" w:color="auto"/>
            <w:bottom w:val="none" w:sz="0" w:space="0" w:color="auto"/>
            <w:right w:val="none" w:sz="0" w:space="0" w:color="auto"/>
          </w:divBdr>
        </w:div>
        <w:div w:id="1174490675">
          <w:marLeft w:val="640"/>
          <w:marRight w:val="0"/>
          <w:marTop w:val="0"/>
          <w:marBottom w:val="0"/>
          <w:divBdr>
            <w:top w:val="none" w:sz="0" w:space="0" w:color="auto"/>
            <w:left w:val="none" w:sz="0" w:space="0" w:color="auto"/>
            <w:bottom w:val="none" w:sz="0" w:space="0" w:color="auto"/>
            <w:right w:val="none" w:sz="0" w:space="0" w:color="auto"/>
          </w:divBdr>
        </w:div>
        <w:div w:id="851720161">
          <w:marLeft w:val="640"/>
          <w:marRight w:val="0"/>
          <w:marTop w:val="0"/>
          <w:marBottom w:val="0"/>
          <w:divBdr>
            <w:top w:val="none" w:sz="0" w:space="0" w:color="auto"/>
            <w:left w:val="none" w:sz="0" w:space="0" w:color="auto"/>
            <w:bottom w:val="none" w:sz="0" w:space="0" w:color="auto"/>
            <w:right w:val="none" w:sz="0" w:space="0" w:color="auto"/>
          </w:divBdr>
        </w:div>
        <w:div w:id="2085566544">
          <w:marLeft w:val="640"/>
          <w:marRight w:val="0"/>
          <w:marTop w:val="0"/>
          <w:marBottom w:val="0"/>
          <w:divBdr>
            <w:top w:val="none" w:sz="0" w:space="0" w:color="auto"/>
            <w:left w:val="none" w:sz="0" w:space="0" w:color="auto"/>
            <w:bottom w:val="none" w:sz="0" w:space="0" w:color="auto"/>
            <w:right w:val="none" w:sz="0" w:space="0" w:color="auto"/>
          </w:divBdr>
        </w:div>
        <w:div w:id="1218128862">
          <w:marLeft w:val="640"/>
          <w:marRight w:val="0"/>
          <w:marTop w:val="0"/>
          <w:marBottom w:val="0"/>
          <w:divBdr>
            <w:top w:val="none" w:sz="0" w:space="0" w:color="auto"/>
            <w:left w:val="none" w:sz="0" w:space="0" w:color="auto"/>
            <w:bottom w:val="none" w:sz="0" w:space="0" w:color="auto"/>
            <w:right w:val="none" w:sz="0" w:space="0" w:color="auto"/>
          </w:divBdr>
        </w:div>
        <w:div w:id="1624068779">
          <w:marLeft w:val="640"/>
          <w:marRight w:val="0"/>
          <w:marTop w:val="0"/>
          <w:marBottom w:val="0"/>
          <w:divBdr>
            <w:top w:val="none" w:sz="0" w:space="0" w:color="auto"/>
            <w:left w:val="none" w:sz="0" w:space="0" w:color="auto"/>
            <w:bottom w:val="none" w:sz="0" w:space="0" w:color="auto"/>
            <w:right w:val="none" w:sz="0" w:space="0" w:color="auto"/>
          </w:divBdr>
        </w:div>
        <w:div w:id="1430734640">
          <w:marLeft w:val="640"/>
          <w:marRight w:val="0"/>
          <w:marTop w:val="0"/>
          <w:marBottom w:val="0"/>
          <w:divBdr>
            <w:top w:val="none" w:sz="0" w:space="0" w:color="auto"/>
            <w:left w:val="none" w:sz="0" w:space="0" w:color="auto"/>
            <w:bottom w:val="none" w:sz="0" w:space="0" w:color="auto"/>
            <w:right w:val="none" w:sz="0" w:space="0" w:color="auto"/>
          </w:divBdr>
        </w:div>
        <w:div w:id="974019648">
          <w:marLeft w:val="640"/>
          <w:marRight w:val="0"/>
          <w:marTop w:val="0"/>
          <w:marBottom w:val="0"/>
          <w:divBdr>
            <w:top w:val="none" w:sz="0" w:space="0" w:color="auto"/>
            <w:left w:val="none" w:sz="0" w:space="0" w:color="auto"/>
            <w:bottom w:val="none" w:sz="0" w:space="0" w:color="auto"/>
            <w:right w:val="none" w:sz="0" w:space="0" w:color="auto"/>
          </w:divBdr>
        </w:div>
        <w:div w:id="491676707">
          <w:marLeft w:val="640"/>
          <w:marRight w:val="0"/>
          <w:marTop w:val="0"/>
          <w:marBottom w:val="0"/>
          <w:divBdr>
            <w:top w:val="none" w:sz="0" w:space="0" w:color="auto"/>
            <w:left w:val="none" w:sz="0" w:space="0" w:color="auto"/>
            <w:bottom w:val="none" w:sz="0" w:space="0" w:color="auto"/>
            <w:right w:val="none" w:sz="0" w:space="0" w:color="auto"/>
          </w:divBdr>
        </w:div>
        <w:div w:id="1619489373">
          <w:marLeft w:val="640"/>
          <w:marRight w:val="0"/>
          <w:marTop w:val="0"/>
          <w:marBottom w:val="0"/>
          <w:divBdr>
            <w:top w:val="none" w:sz="0" w:space="0" w:color="auto"/>
            <w:left w:val="none" w:sz="0" w:space="0" w:color="auto"/>
            <w:bottom w:val="none" w:sz="0" w:space="0" w:color="auto"/>
            <w:right w:val="none" w:sz="0" w:space="0" w:color="auto"/>
          </w:divBdr>
        </w:div>
        <w:div w:id="1263034512">
          <w:marLeft w:val="640"/>
          <w:marRight w:val="0"/>
          <w:marTop w:val="0"/>
          <w:marBottom w:val="0"/>
          <w:divBdr>
            <w:top w:val="none" w:sz="0" w:space="0" w:color="auto"/>
            <w:left w:val="none" w:sz="0" w:space="0" w:color="auto"/>
            <w:bottom w:val="none" w:sz="0" w:space="0" w:color="auto"/>
            <w:right w:val="none" w:sz="0" w:space="0" w:color="auto"/>
          </w:divBdr>
        </w:div>
        <w:div w:id="1217593811">
          <w:marLeft w:val="640"/>
          <w:marRight w:val="0"/>
          <w:marTop w:val="0"/>
          <w:marBottom w:val="0"/>
          <w:divBdr>
            <w:top w:val="none" w:sz="0" w:space="0" w:color="auto"/>
            <w:left w:val="none" w:sz="0" w:space="0" w:color="auto"/>
            <w:bottom w:val="none" w:sz="0" w:space="0" w:color="auto"/>
            <w:right w:val="none" w:sz="0" w:space="0" w:color="auto"/>
          </w:divBdr>
        </w:div>
        <w:div w:id="1064255118">
          <w:marLeft w:val="640"/>
          <w:marRight w:val="0"/>
          <w:marTop w:val="0"/>
          <w:marBottom w:val="0"/>
          <w:divBdr>
            <w:top w:val="none" w:sz="0" w:space="0" w:color="auto"/>
            <w:left w:val="none" w:sz="0" w:space="0" w:color="auto"/>
            <w:bottom w:val="none" w:sz="0" w:space="0" w:color="auto"/>
            <w:right w:val="none" w:sz="0" w:space="0" w:color="auto"/>
          </w:divBdr>
        </w:div>
        <w:div w:id="1281259523">
          <w:marLeft w:val="640"/>
          <w:marRight w:val="0"/>
          <w:marTop w:val="0"/>
          <w:marBottom w:val="0"/>
          <w:divBdr>
            <w:top w:val="none" w:sz="0" w:space="0" w:color="auto"/>
            <w:left w:val="none" w:sz="0" w:space="0" w:color="auto"/>
            <w:bottom w:val="none" w:sz="0" w:space="0" w:color="auto"/>
            <w:right w:val="none" w:sz="0" w:space="0" w:color="auto"/>
          </w:divBdr>
        </w:div>
        <w:div w:id="808285968">
          <w:marLeft w:val="640"/>
          <w:marRight w:val="0"/>
          <w:marTop w:val="0"/>
          <w:marBottom w:val="0"/>
          <w:divBdr>
            <w:top w:val="none" w:sz="0" w:space="0" w:color="auto"/>
            <w:left w:val="none" w:sz="0" w:space="0" w:color="auto"/>
            <w:bottom w:val="none" w:sz="0" w:space="0" w:color="auto"/>
            <w:right w:val="none" w:sz="0" w:space="0" w:color="auto"/>
          </w:divBdr>
        </w:div>
      </w:divsChild>
    </w:div>
    <w:div w:id="275066229">
      <w:bodyDiv w:val="1"/>
      <w:marLeft w:val="0"/>
      <w:marRight w:val="0"/>
      <w:marTop w:val="0"/>
      <w:marBottom w:val="0"/>
      <w:divBdr>
        <w:top w:val="none" w:sz="0" w:space="0" w:color="auto"/>
        <w:left w:val="none" w:sz="0" w:space="0" w:color="auto"/>
        <w:bottom w:val="none" w:sz="0" w:space="0" w:color="auto"/>
        <w:right w:val="none" w:sz="0" w:space="0" w:color="auto"/>
      </w:divBdr>
      <w:divsChild>
        <w:div w:id="507058613">
          <w:marLeft w:val="640"/>
          <w:marRight w:val="0"/>
          <w:marTop w:val="0"/>
          <w:marBottom w:val="0"/>
          <w:divBdr>
            <w:top w:val="none" w:sz="0" w:space="0" w:color="auto"/>
            <w:left w:val="none" w:sz="0" w:space="0" w:color="auto"/>
            <w:bottom w:val="none" w:sz="0" w:space="0" w:color="auto"/>
            <w:right w:val="none" w:sz="0" w:space="0" w:color="auto"/>
          </w:divBdr>
        </w:div>
        <w:div w:id="508300659">
          <w:marLeft w:val="640"/>
          <w:marRight w:val="0"/>
          <w:marTop w:val="0"/>
          <w:marBottom w:val="0"/>
          <w:divBdr>
            <w:top w:val="none" w:sz="0" w:space="0" w:color="auto"/>
            <w:left w:val="none" w:sz="0" w:space="0" w:color="auto"/>
            <w:bottom w:val="none" w:sz="0" w:space="0" w:color="auto"/>
            <w:right w:val="none" w:sz="0" w:space="0" w:color="auto"/>
          </w:divBdr>
        </w:div>
        <w:div w:id="1750692640">
          <w:marLeft w:val="640"/>
          <w:marRight w:val="0"/>
          <w:marTop w:val="0"/>
          <w:marBottom w:val="0"/>
          <w:divBdr>
            <w:top w:val="none" w:sz="0" w:space="0" w:color="auto"/>
            <w:left w:val="none" w:sz="0" w:space="0" w:color="auto"/>
            <w:bottom w:val="none" w:sz="0" w:space="0" w:color="auto"/>
            <w:right w:val="none" w:sz="0" w:space="0" w:color="auto"/>
          </w:divBdr>
        </w:div>
        <w:div w:id="1805463651">
          <w:marLeft w:val="640"/>
          <w:marRight w:val="0"/>
          <w:marTop w:val="0"/>
          <w:marBottom w:val="0"/>
          <w:divBdr>
            <w:top w:val="none" w:sz="0" w:space="0" w:color="auto"/>
            <w:left w:val="none" w:sz="0" w:space="0" w:color="auto"/>
            <w:bottom w:val="none" w:sz="0" w:space="0" w:color="auto"/>
            <w:right w:val="none" w:sz="0" w:space="0" w:color="auto"/>
          </w:divBdr>
        </w:div>
        <w:div w:id="2122718186">
          <w:marLeft w:val="640"/>
          <w:marRight w:val="0"/>
          <w:marTop w:val="0"/>
          <w:marBottom w:val="0"/>
          <w:divBdr>
            <w:top w:val="none" w:sz="0" w:space="0" w:color="auto"/>
            <w:left w:val="none" w:sz="0" w:space="0" w:color="auto"/>
            <w:bottom w:val="none" w:sz="0" w:space="0" w:color="auto"/>
            <w:right w:val="none" w:sz="0" w:space="0" w:color="auto"/>
          </w:divBdr>
        </w:div>
        <w:div w:id="2080125792">
          <w:marLeft w:val="640"/>
          <w:marRight w:val="0"/>
          <w:marTop w:val="0"/>
          <w:marBottom w:val="0"/>
          <w:divBdr>
            <w:top w:val="none" w:sz="0" w:space="0" w:color="auto"/>
            <w:left w:val="none" w:sz="0" w:space="0" w:color="auto"/>
            <w:bottom w:val="none" w:sz="0" w:space="0" w:color="auto"/>
            <w:right w:val="none" w:sz="0" w:space="0" w:color="auto"/>
          </w:divBdr>
        </w:div>
        <w:div w:id="421999199">
          <w:marLeft w:val="640"/>
          <w:marRight w:val="0"/>
          <w:marTop w:val="0"/>
          <w:marBottom w:val="0"/>
          <w:divBdr>
            <w:top w:val="none" w:sz="0" w:space="0" w:color="auto"/>
            <w:left w:val="none" w:sz="0" w:space="0" w:color="auto"/>
            <w:bottom w:val="none" w:sz="0" w:space="0" w:color="auto"/>
            <w:right w:val="none" w:sz="0" w:space="0" w:color="auto"/>
          </w:divBdr>
        </w:div>
        <w:div w:id="41563584">
          <w:marLeft w:val="640"/>
          <w:marRight w:val="0"/>
          <w:marTop w:val="0"/>
          <w:marBottom w:val="0"/>
          <w:divBdr>
            <w:top w:val="none" w:sz="0" w:space="0" w:color="auto"/>
            <w:left w:val="none" w:sz="0" w:space="0" w:color="auto"/>
            <w:bottom w:val="none" w:sz="0" w:space="0" w:color="auto"/>
            <w:right w:val="none" w:sz="0" w:space="0" w:color="auto"/>
          </w:divBdr>
        </w:div>
        <w:div w:id="1557619471">
          <w:marLeft w:val="640"/>
          <w:marRight w:val="0"/>
          <w:marTop w:val="0"/>
          <w:marBottom w:val="0"/>
          <w:divBdr>
            <w:top w:val="none" w:sz="0" w:space="0" w:color="auto"/>
            <w:left w:val="none" w:sz="0" w:space="0" w:color="auto"/>
            <w:bottom w:val="none" w:sz="0" w:space="0" w:color="auto"/>
            <w:right w:val="none" w:sz="0" w:space="0" w:color="auto"/>
          </w:divBdr>
        </w:div>
        <w:div w:id="1481993942">
          <w:marLeft w:val="640"/>
          <w:marRight w:val="0"/>
          <w:marTop w:val="0"/>
          <w:marBottom w:val="0"/>
          <w:divBdr>
            <w:top w:val="none" w:sz="0" w:space="0" w:color="auto"/>
            <w:left w:val="none" w:sz="0" w:space="0" w:color="auto"/>
            <w:bottom w:val="none" w:sz="0" w:space="0" w:color="auto"/>
            <w:right w:val="none" w:sz="0" w:space="0" w:color="auto"/>
          </w:divBdr>
        </w:div>
        <w:div w:id="533158863">
          <w:marLeft w:val="640"/>
          <w:marRight w:val="0"/>
          <w:marTop w:val="0"/>
          <w:marBottom w:val="0"/>
          <w:divBdr>
            <w:top w:val="none" w:sz="0" w:space="0" w:color="auto"/>
            <w:left w:val="none" w:sz="0" w:space="0" w:color="auto"/>
            <w:bottom w:val="none" w:sz="0" w:space="0" w:color="auto"/>
            <w:right w:val="none" w:sz="0" w:space="0" w:color="auto"/>
          </w:divBdr>
        </w:div>
        <w:div w:id="1915433222">
          <w:marLeft w:val="640"/>
          <w:marRight w:val="0"/>
          <w:marTop w:val="0"/>
          <w:marBottom w:val="0"/>
          <w:divBdr>
            <w:top w:val="none" w:sz="0" w:space="0" w:color="auto"/>
            <w:left w:val="none" w:sz="0" w:space="0" w:color="auto"/>
            <w:bottom w:val="none" w:sz="0" w:space="0" w:color="auto"/>
            <w:right w:val="none" w:sz="0" w:space="0" w:color="auto"/>
          </w:divBdr>
        </w:div>
        <w:div w:id="1743722324">
          <w:marLeft w:val="640"/>
          <w:marRight w:val="0"/>
          <w:marTop w:val="0"/>
          <w:marBottom w:val="0"/>
          <w:divBdr>
            <w:top w:val="none" w:sz="0" w:space="0" w:color="auto"/>
            <w:left w:val="none" w:sz="0" w:space="0" w:color="auto"/>
            <w:bottom w:val="none" w:sz="0" w:space="0" w:color="auto"/>
            <w:right w:val="none" w:sz="0" w:space="0" w:color="auto"/>
          </w:divBdr>
        </w:div>
        <w:div w:id="408699219">
          <w:marLeft w:val="640"/>
          <w:marRight w:val="0"/>
          <w:marTop w:val="0"/>
          <w:marBottom w:val="0"/>
          <w:divBdr>
            <w:top w:val="none" w:sz="0" w:space="0" w:color="auto"/>
            <w:left w:val="none" w:sz="0" w:space="0" w:color="auto"/>
            <w:bottom w:val="none" w:sz="0" w:space="0" w:color="auto"/>
            <w:right w:val="none" w:sz="0" w:space="0" w:color="auto"/>
          </w:divBdr>
        </w:div>
        <w:div w:id="1576283944">
          <w:marLeft w:val="640"/>
          <w:marRight w:val="0"/>
          <w:marTop w:val="0"/>
          <w:marBottom w:val="0"/>
          <w:divBdr>
            <w:top w:val="none" w:sz="0" w:space="0" w:color="auto"/>
            <w:left w:val="none" w:sz="0" w:space="0" w:color="auto"/>
            <w:bottom w:val="none" w:sz="0" w:space="0" w:color="auto"/>
            <w:right w:val="none" w:sz="0" w:space="0" w:color="auto"/>
          </w:divBdr>
        </w:div>
        <w:div w:id="252981235">
          <w:marLeft w:val="640"/>
          <w:marRight w:val="0"/>
          <w:marTop w:val="0"/>
          <w:marBottom w:val="0"/>
          <w:divBdr>
            <w:top w:val="none" w:sz="0" w:space="0" w:color="auto"/>
            <w:left w:val="none" w:sz="0" w:space="0" w:color="auto"/>
            <w:bottom w:val="none" w:sz="0" w:space="0" w:color="auto"/>
            <w:right w:val="none" w:sz="0" w:space="0" w:color="auto"/>
          </w:divBdr>
        </w:div>
        <w:div w:id="1868642701">
          <w:marLeft w:val="640"/>
          <w:marRight w:val="0"/>
          <w:marTop w:val="0"/>
          <w:marBottom w:val="0"/>
          <w:divBdr>
            <w:top w:val="none" w:sz="0" w:space="0" w:color="auto"/>
            <w:left w:val="none" w:sz="0" w:space="0" w:color="auto"/>
            <w:bottom w:val="none" w:sz="0" w:space="0" w:color="auto"/>
            <w:right w:val="none" w:sz="0" w:space="0" w:color="auto"/>
          </w:divBdr>
        </w:div>
        <w:div w:id="362636361">
          <w:marLeft w:val="640"/>
          <w:marRight w:val="0"/>
          <w:marTop w:val="0"/>
          <w:marBottom w:val="0"/>
          <w:divBdr>
            <w:top w:val="none" w:sz="0" w:space="0" w:color="auto"/>
            <w:left w:val="none" w:sz="0" w:space="0" w:color="auto"/>
            <w:bottom w:val="none" w:sz="0" w:space="0" w:color="auto"/>
            <w:right w:val="none" w:sz="0" w:space="0" w:color="auto"/>
          </w:divBdr>
        </w:div>
        <w:div w:id="769475038">
          <w:marLeft w:val="640"/>
          <w:marRight w:val="0"/>
          <w:marTop w:val="0"/>
          <w:marBottom w:val="0"/>
          <w:divBdr>
            <w:top w:val="none" w:sz="0" w:space="0" w:color="auto"/>
            <w:left w:val="none" w:sz="0" w:space="0" w:color="auto"/>
            <w:bottom w:val="none" w:sz="0" w:space="0" w:color="auto"/>
            <w:right w:val="none" w:sz="0" w:space="0" w:color="auto"/>
          </w:divBdr>
        </w:div>
        <w:div w:id="1320495379">
          <w:marLeft w:val="640"/>
          <w:marRight w:val="0"/>
          <w:marTop w:val="0"/>
          <w:marBottom w:val="0"/>
          <w:divBdr>
            <w:top w:val="none" w:sz="0" w:space="0" w:color="auto"/>
            <w:left w:val="none" w:sz="0" w:space="0" w:color="auto"/>
            <w:bottom w:val="none" w:sz="0" w:space="0" w:color="auto"/>
            <w:right w:val="none" w:sz="0" w:space="0" w:color="auto"/>
          </w:divBdr>
        </w:div>
        <w:div w:id="1055666911">
          <w:marLeft w:val="640"/>
          <w:marRight w:val="0"/>
          <w:marTop w:val="0"/>
          <w:marBottom w:val="0"/>
          <w:divBdr>
            <w:top w:val="none" w:sz="0" w:space="0" w:color="auto"/>
            <w:left w:val="none" w:sz="0" w:space="0" w:color="auto"/>
            <w:bottom w:val="none" w:sz="0" w:space="0" w:color="auto"/>
            <w:right w:val="none" w:sz="0" w:space="0" w:color="auto"/>
          </w:divBdr>
        </w:div>
        <w:div w:id="279070205">
          <w:marLeft w:val="640"/>
          <w:marRight w:val="0"/>
          <w:marTop w:val="0"/>
          <w:marBottom w:val="0"/>
          <w:divBdr>
            <w:top w:val="none" w:sz="0" w:space="0" w:color="auto"/>
            <w:left w:val="none" w:sz="0" w:space="0" w:color="auto"/>
            <w:bottom w:val="none" w:sz="0" w:space="0" w:color="auto"/>
            <w:right w:val="none" w:sz="0" w:space="0" w:color="auto"/>
          </w:divBdr>
        </w:div>
        <w:div w:id="1227758358">
          <w:marLeft w:val="640"/>
          <w:marRight w:val="0"/>
          <w:marTop w:val="0"/>
          <w:marBottom w:val="0"/>
          <w:divBdr>
            <w:top w:val="none" w:sz="0" w:space="0" w:color="auto"/>
            <w:left w:val="none" w:sz="0" w:space="0" w:color="auto"/>
            <w:bottom w:val="none" w:sz="0" w:space="0" w:color="auto"/>
            <w:right w:val="none" w:sz="0" w:space="0" w:color="auto"/>
          </w:divBdr>
        </w:div>
        <w:div w:id="1806387204">
          <w:marLeft w:val="640"/>
          <w:marRight w:val="0"/>
          <w:marTop w:val="0"/>
          <w:marBottom w:val="0"/>
          <w:divBdr>
            <w:top w:val="none" w:sz="0" w:space="0" w:color="auto"/>
            <w:left w:val="none" w:sz="0" w:space="0" w:color="auto"/>
            <w:bottom w:val="none" w:sz="0" w:space="0" w:color="auto"/>
            <w:right w:val="none" w:sz="0" w:space="0" w:color="auto"/>
          </w:divBdr>
        </w:div>
        <w:div w:id="436754686">
          <w:marLeft w:val="640"/>
          <w:marRight w:val="0"/>
          <w:marTop w:val="0"/>
          <w:marBottom w:val="0"/>
          <w:divBdr>
            <w:top w:val="none" w:sz="0" w:space="0" w:color="auto"/>
            <w:left w:val="none" w:sz="0" w:space="0" w:color="auto"/>
            <w:bottom w:val="none" w:sz="0" w:space="0" w:color="auto"/>
            <w:right w:val="none" w:sz="0" w:space="0" w:color="auto"/>
          </w:divBdr>
        </w:div>
        <w:div w:id="2071340578">
          <w:marLeft w:val="640"/>
          <w:marRight w:val="0"/>
          <w:marTop w:val="0"/>
          <w:marBottom w:val="0"/>
          <w:divBdr>
            <w:top w:val="none" w:sz="0" w:space="0" w:color="auto"/>
            <w:left w:val="none" w:sz="0" w:space="0" w:color="auto"/>
            <w:bottom w:val="none" w:sz="0" w:space="0" w:color="auto"/>
            <w:right w:val="none" w:sz="0" w:space="0" w:color="auto"/>
          </w:divBdr>
        </w:div>
        <w:div w:id="250821893">
          <w:marLeft w:val="640"/>
          <w:marRight w:val="0"/>
          <w:marTop w:val="0"/>
          <w:marBottom w:val="0"/>
          <w:divBdr>
            <w:top w:val="none" w:sz="0" w:space="0" w:color="auto"/>
            <w:left w:val="none" w:sz="0" w:space="0" w:color="auto"/>
            <w:bottom w:val="none" w:sz="0" w:space="0" w:color="auto"/>
            <w:right w:val="none" w:sz="0" w:space="0" w:color="auto"/>
          </w:divBdr>
        </w:div>
        <w:div w:id="1511674551">
          <w:marLeft w:val="640"/>
          <w:marRight w:val="0"/>
          <w:marTop w:val="0"/>
          <w:marBottom w:val="0"/>
          <w:divBdr>
            <w:top w:val="none" w:sz="0" w:space="0" w:color="auto"/>
            <w:left w:val="none" w:sz="0" w:space="0" w:color="auto"/>
            <w:bottom w:val="none" w:sz="0" w:space="0" w:color="auto"/>
            <w:right w:val="none" w:sz="0" w:space="0" w:color="auto"/>
          </w:divBdr>
        </w:div>
        <w:div w:id="897783109">
          <w:marLeft w:val="640"/>
          <w:marRight w:val="0"/>
          <w:marTop w:val="0"/>
          <w:marBottom w:val="0"/>
          <w:divBdr>
            <w:top w:val="none" w:sz="0" w:space="0" w:color="auto"/>
            <w:left w:val="none" w:sz="0" w:space="0" w:color="auto"/>
            <w:bottom w:val="none" w:sz="0" w:space="0" w:color="auto"/>
            <w:right w:val="none" w:sz="0" w:space="0" w:color="auto"/>
          </w:divBdr>
        </w:div>
        <w:div w:id="1859156603">
          <w:marLeft w:val="640"/>
          <w:marRight w:val="0"/>
          <w:marTop w:val="0"/>
          <w:marBottom w:val="0"/>
          <w:divBdr>
            <w:top w:val="none" w:sz="0" w:space="0" w:color="auto"/>
            <w:left w:val="none" w:sz="0" w:space="0" w:color="auto"/>
            <w:bottom w:val="none" w:sz="0" w:space="0" w:color="auto"/>
            <w:right w:val="none" w:sz="0" w:space="0" w:color="auto"/>
          </w:divBdr>
        </w:div>
        <w:div w:id="966277619">
          <w:marLeft w:val="640"/>
          <w:marRight w:val="0"/>
          <w:marTop w:val="0"/>
          <w:marBottom w:val="0"/>
          <w:divBdr>
            <w:top w:val="none" w:sz="0" w:space="0" w:color="auto"/>
            <w:left w:val="none" w:sz="0" w:space="0" w:color="auto"/>
            <w:bottom w:val="none" w:sz="0" w:space="0" w:color="auto"/>
            <w:right w:val="none" w:sz="0" w:space="0" w:color="auto"/>
          </w:divBdr>
        </w:div>
        <w:div w:id="1861237601">
          <w:marLeft w:val="640"/>
          <w:marRight w:val="0"/>
          <w:marTop w:val="0"/>
          <w:marBottom w:val="0"/>
          <w:divBdr>
            <w:top w:val="none" w:sz="0" w:space="0" w:color="auto"/>
            <w:left w:val="none" w:sz="0" w:space="0" w:color="auto"/>
            <w:bottom w:val="none" w:sz="0" w:space="0" w:color="auto"/>
            <w:right w:val="none" w:sz="0" w:space="0" w:color="auto"/>
          </w:divBdr>
        </w:div>
        <w:div w:id="186794391">
          <w:marLeft w:val="640"/>
          <w:marRight w:val="0"/>
          <w:marTop w:val="0"/>
          <w:marBottom w:val="0"/>
          <w:divBdr>
            <w:top w:val="none" w:sz="0" w:space="0" w:color="auto"/>
            <w:left w:val="none" w:sz="0" w:space="0" w:color="auto"/>
            <w:bottom w:val="none" w:sz="0" w:space="0" w:color="auto"/>
            <w:right w:val="none" w:sz="0" w:space="0" w:color="auto"/>
          </w:divBdr>
        </w:div>
        <w:div w:id="1062562474">
          <w:marLeft w:val="640"/>
          <w:marRight w:val="0"/>
          <w:marTop w:val="0"/>
          <w:marBottom w:val="0"/>
          <w:divBdr>
            <w:top w:val="none" w:sz="0" w:space="0" w:color="auto"/>
            <w:left w:val="none" w:sz="0" w:space="0" w:color="auto"/>
            <w:bottom w:val="none" w:sz="0" w:space="0" w:color="auto"/>
            <w:right w:val="none" w:sz="0" w:space="0" w:color="auto"/>
          </w:divBdr>
        </w:div>
        <w:div w:id="155925310">
          <w:marLeft w:val="640"/>
          <w:marRight w:val="0"/>
          <w:marTop w:val="0"/>
          <w:marBottom w:val="0"/>
          <w:divBdr>
            <w:top w:val="none" w:sz="0" w:space="0" w:color="auto"/>
            <w:left w:val="none" w:sz="0" w:space="0" w:color="auto"/>
            <w:bottom w:val="none" w:sz="0" w:space="0" w:color="auto"/>
            <w:right w:val="none" w:sz="0" w:space="0" w:color="auto"/>
          </w:divBdr>
        </w:div>
        <w:div w:id="1145588929">
          <w:marLeft w:val="640"/>
          <w:marRight w:val="0"/>
          <w:marTop w:val="0"/>
          <w:marBottom w:val="0"/>
          <w:divBdr>
            <w:top w:val="none" w:sz="0" w:space="0" w:color="auto"/>
            <w:left w:val="none" w:sz="0" w:space="0" w:color="auto"/>
            <w:bottom w:val="none" w:sz="0" w:space="0" w:color="auto"/>
            <w:right w:val="none" w:sz="0" w:space="0" w:color="auto"/>
          </w:divBdr>
        </w:div>
        <w:div w:id="2038500672">
          <w:marLeft w:val="640"/>
          <w:marRight w:val="0"/>
          <w:marTop w:val="0"/>
          <w:marBottom w:val="0"/>
          <w:divBdr>
            <w:top w:val="none" w:sz="0" w:space="0" w:color="auto"/>
            <w:left w:val="none" w:sz="0" w:space="0" w:color="auto"/>
            <w:bottom w:val="none" w:sz="0" w:space="0" w:color="auto"/>
            <w:right w:val="none" w:sz="0" w:space="0" w:color="auto"/>
          </w:divBdr>
        </w:div>
        <w:div w:id="274993551">
          <w:marLeft w:val="640"/>
          <w:marRight w:val="0"/>
          <w:marTop w:val="0"/>
          <w:marBottom w:val="0"/>
          <w:divBdr>
            <w:top w:val="none" w:sz="0" w:space="0" w:color="auto"/>
            <w:left w:val="none" w:sz="0" w:space="0" w:color="auto"/>
            <w:bottom w:val="none" w:sz="0" w:space="0" w:color="auto"/>
            <w:right w:val="none" w:sz="0" w:space="0" w:color="auto"/>
          </w:divBdr>
        </w:div>
        <w:div w:id="1103647315">
          <w:marLeft w:val="640"/>
          <w:marRight w:val="0"/>
          <w:marTop w:val="0"/>
          <w:marBottom w:val="0"/>
          <w:divBdr>
            <w:top w:val="none" w:sz="0" w:space="0" w:color="auto"/>
            <w:left w:val="none" w:sz="0" w:space="0" w:color="auto"/>
            <w:bottom w:val="none" w:sz="0" w:space="0" w:color="auto"/>
            <w:right w:val="none" w:sz="0" w:space="0" w:color="auto"/>
          </w:divBdr>
        </w:div>
        <w:div w:id="713162926">
          <w:marLeft w:val="640"/>
          <w:marRight w:val="0"/>
          <w:marTop w:val="0"/>
          <w:marBottom w:val="0"/>
          <w:divBdr>
            <w:top w:val="none" w:sz="0" w:space="0" w:color="auto"/>
            <w:left w:val="none" w:sz="0" w:space="0" w:color="auto"/>
            <w:bottom w:val="none" w:sz="0" w:space="0" w:color="auto"/>
            <w:right w:val="none" w:sz="0" w:space="0" w:color="auto"/>
          </w:divBdr>
        </w:div>
        <w:div w:id="214658823">
          <w:marLeft w:val="640"/>
          <w:marRight w:val="0"/>
          <w:marTop w:val="0"/>
          <w:marBottom w:val="0"/>
          <w:divBdr>
            <w:top w:val="none" w:sz="0" w:space="0" w:color="auto"/>
            <w:left w:val="none" w:sz="0" w:space="0" w:color="auto"/>
            <w:bottom w:val="none" w:sz="0" w:space="0" w:color="auto"/>
            <w:right w:val="none" w:sz="0" w:space="0" w:color="auto"/>
          </w:divBdr>
        </w:div>
        <w:div w:id="1699308215">
          <w:marLeft w:val="640"/>
          <w:marRight w:val="0"/>
          <w:marTop w:val="0"/>
          <w:marBottom w:val="0"/>
          <w:divBdr>
            <w:top w:val="none" w:sz="0" w:space="0" w:color="auto"/>
            <w:left w:val="none" w:sz="0" w:space="0" w:color="auto"/>
            <w:bottom w:val="none" w:sz="0" w:space="0" w:color="auto"/>
            <w:right w:val="none" w:sz="0" w:space="0" w:color="auto"/>
          </w:divBdr>
        </w:div>
      </w:divsChild>
    </w:div>
    <w:div w:id="280116622">
      <w:bodyDiv w:val="1"/>
      <w:marLeft w:val="0"/>
      <w:marRight w:val="0"/>
      <w:marTop w:val="0"/>
      <w:marBottom w:val="0"/>
      <w:divBdr>
        <w:top w:val="none" w:sz="0" w:space="0" w:color="auto"/>
        <w:left w:val="none" w:sz="0" w:space="0" w:color="auto"/>
        <w:bottom w:val="none" w:sz="0" w:space="0" w:color="auto"/>
        <w:right w:val="none" w:sz="0" w:space="0" w:color="auto"/>
      </w:divBdr>
      <w:divsChild>
        <w:div w:id="327832165">
          <w:marLeft w:val="640"/>
          <w:marRight w:val="0"/>
          <w:marTop w:val="0"/>
          <w:marBottom w:val="0"/>
          <w:divBdr>
            <w:top w:val="none" w:sz="0" w:space="0" w:color="auto"/>
            <w:left w:val="none" w:sz="0" w:space="0" w:color="auto"/>
            <w:bottom w:val="none" w:sz="0" w:space="0" w:color="auto"/>
            <w:right w:val="none" w:sz="0" w:space="0" w:color="auto"/>
          </w:divBdr>
        </w:div>
        <w:div w:id="1326977373">
          <w:marLeft w:val="640"/>
          <w:marRight w:val="0"/>
          <w:marTop w:val="0"/>
          <w:marBottom w:val="0"/>
          <w:divBdr>
            <w:top w:val="none" w:sz="0" w:space="0" w:color="auto"/>
            <w:left w:val="none" w:sz="0" w:space="0" w:color="auto"/>
            <w:bottom w:val="none" w:sz="0" w:space="0" w:color="auto"/>
            <w:right w:val="none" w:sz="0" w:space="0" w:color="auto"/>
          </w:divBdr>
        </w:div>
        <w:div w:id="184757365">
          <w:marLeft w:val="640"/>
          <w:marRight w:val="0"/>
          <w:marTop w:val="0"/>
          <w:marBottom w:val="0"/>
          <w:divBdr>
            <w:top w:val="none" w:sz="0" w:space="0" w:color="auto"/>
            <w:left w:val="none" w:sz="0" w:space="0" w:color="auto"/>
            <w:bottom w:val="none" w:sz="0" w:space="0" w:color="auto"/>
            <w:right w:val="none" w:sz="0" w:space="0" w:color="auto"/>
          </w:divBdr>
        </w:div>
        <w:div w:id="2032026365">
          <w:marLeft w:val="640"/>
          <w:marRight w:val="0"/>
          <w:marTop w:val="0"/>
          <w:marBottom w:val="0"/>
          <w:divBdr>
            <w:top w:val="none" w:sz="0" w:space="0" w:color="auto"/>
            <w:left w:val="none" w:sz="0" w:space="0" w:color="auto"/>
            <w:bottom w:val="none" w:sz="0" w:space="0" w:color="auto"/>
            <w:right w:val="none" w:sz="0" w:space="0" w:color="auto"/>
          </w:divBdr>
        </w:div>
        <w:div w:id="1015034811">
          <w:marLeft w:val="640"/>
          <w:marRight w:val="0"/>
          <w:marTop w:val="0"/>
          <w:marBottom w:val="0"/>
          <w:divBdr>
            <w:top w:val="none" w:sz="0" w:space="0" w:color="auto"/>
            <w:left w:val="none" w:sz="0" w:space="0" w:color="auto"/>
            <w:bottom w:val="none" w:sz="0" w:space="0" w:color="auto"/>
            <w:right w:val="none" w:sz="0" w:space="0" w:color="auto"/>
          </w:divBdr>
        </w:div>
        <w:div w:id="1932159495">
          <w:marLeft w:val="640"/>
          <w:marRight w:val="0"/>
          <w:marTop w:val="0"/>
          <w:marBottom w:val="0"/>
          <w:divBdr>
            <w:top w:val="none" w:sz="0" w:space="0" w:color="auto"/>
            <w:left w:val="none" w:sz="0" w:space="0" w:color="auto"/>
            <w:bottom w:val="none" w:sz="0" w:space="0" w:color="auto"/>
            <w:right w:val="none" w:sz="0" w:space="0" w:color="auto"/>
          </w:divBdr>
        </w:div>
        <w:div w:id="1861578264">
          <w:marLeft w:val="640"/>
          <w:marRight w:val="0"/>
          <w:marTop w:val="0"/>
          <w:marBottom w:val="0"/>
          <w:divBdr>
            <w:top w:val="none" w:sz="0" w:space="0" w:color="auto"/>
            <w:left w:val="none" w:sz="0" w:space="0" w:color="auto"/>
            <w:bottom w:val="none" w:sz="0" w:space="0" w:color="auto"/>
            <w:right w:val="none" w:sz="0" w:space="0" w:color="auto"/>
          </w:divBdr>
        </w:div>
        <w:div w:id="1442988539">
          <w:marLeft w:val="640"/>
          <w:marRight w:val="0"/>
          <w:marTop w:val="0"/>
          <w:marBottom w:val="0"/>
          <w:divBdr>
            <w:top w:val="none" w:sz="0" w:space="0" w:color="auto"/>
            <w:left w:val="none" w:sz="0" w:space="0" w:color="auto"/>
            <w:bottom w:val="none" w:sz="0" w:space="0" w:color="auto"/>
            <w:right w:val="none" w:sz="0" w:space="0" w:color="auto"/>
          </w:divBdr>
        </w:div>
        <w:div w:id="894580964">
          <w:marLeft w:val="640"/>
          <w:marRight w:val="0"/>
          <w:marTop w:val="0"/>
          <w:marBottom w:val="0"/>
          <w:divBdr>
            <w:top w:val="none" w:sz="0" w:space="0" w:color="auto"/>
            <w:left w:val="none" w:sz="0" w:space="0" w:color="auto"/>
            <w:bottom w:val="none" w:sz="0" w:space="0" w:color="auto"/>
            <w:right w:val="none" w:sz="0" w:space="0" w:color="auto"/>
          </w:divBdr>
        </w:div>
        <w:div w:id="248465051">
          <w:marLeft w:val="640"/>
          <w:marRight w:val="0"/>
          <w:marTop w:val="0"/>
          <w:marBottom w:val="0"/>
          <w:divBdr>
            <w:top w:val="none" w:sz="0" w:space="0" w:color="auto"/>
            <w:left w:val="none" w:sz="0" w:space="0" w:color="auto"/>
            <w:bottom w:val="none" w:sz="0" w:space="0" w:color="auto"/>
            <w:right w:val="none" w:sz="0" w:space="0" w:color="auto"/>
          </w:divBdr>
        </w:div>
        <w:div w:id="2066903969">
          <w:marLeft w:val="640"/>
          <w:marRight w:val="0"/>
          <w:marTop w:val="0"/>
          <w:marBottom w:val="0"/>
          <w:divBdr>
            <w:top w:val="none" w:sz="0" w:space="0" w:color="auto"/>
            <w:left w:val="none" w:sz="0" w:space="0" w:color="auto"/>
            <w:bottom w:val="none" w:sz="0" w:space="0" w:color="auto"/>
            <w:right w:val="none" w:sz="0" w:space="0" w:color="auto"/>
          </w:divBdr>
        </w:div>
        <w:div w:id="2078042331">
          <w:marLeft w:val="640"/>
          <w:marRight w:val="0"/>
          <w:marTop w:val="0"/>
          <w:marBottom w:val="0"/>
          <w:divBdr>
            <w:top w:val="none" w:sz="0" w:space="0" w:color="auto"/>
            <w:left w:val="none" w:sz="0" w:space="0" w:color="auto"/>
            <w:bottom w:val="none" w:sz="0" w:space="0" w:color="auto"/>
            <w:right w:val="none" w:sz="0" w:space="0" w:color="auto"/>
          </w:divBdr>
        </w:div>
        <w:div w:id="277420233">
          <w:marLeft w:val="640"/>
          <w:marRight w:val="0"/>
          <w:marTop w:val="0"/>
          <w:marBottom w:val="0"/>
          <w:divBdr>
            <w:top w:val="none" w:sz="0" w:space="0" w:color="auto"/>
            <w:left w:val="none" w:sz="0" w:space="0" w:color="auto"/>
            <w:bottom w:val="none" w:sz="0" w:space="0" w:color="auto"/>
            <w:right w:val="none" w:sz="0" w:space="0" w:color="auto"/>
          </w:divBdr>
        </w:div>
        <w:div w:id="802965762">
          <w:marLeft w:val="640"/>
          <w:marRight w:val="0"/>
          <w:marTop w:val="0"/>
          <w:marBottom w:val="0"/>
          <w:divBdr>
            <w:top w:val="none" w:sz="0" w:space="0" w:color="auto"/>
            <w:left w:val="none" w:sz="0" w:space="0" w:color="auto"/>
            <w:bottom w:val="none" w:sz="0" w:space="0" w:color="auto"/>
            <w:right w:val="none" w:sz="0" w:space="0" w:color="auto"/>
          </w:divBdr>
        </w:div>
        <w:div w:id="1991901498">
          <w:marLeft w:val="640"/>
          <w:marRight w:val="0"/>
          <w:marTop w:val="0"/>
          <w:marBottom w:val="0"/>
          <w:divBdr>
            <w:top w:val="none" w:sz="0" w:space="0" w:color="auto"/>
            <w:left w:val="none" w:sz="0" w:space="0" w:color="auto"/>
            <w:bottom w:val="none" w:sz="0" w:space="0" w:color="auto"/>
            <w:right w:val="none" w:sz="0" w:space="0" w:color="auto"/>
          </w:divBdr>
        </w:div>
        <w:div w:id="828329784">
          <w:marLeft w:val="640"/>
          <w:marRight w:val="0"/>
          <w:marTop w:val="0"/>
          <w:marBottom w:val="0"/>
          <w:divBdr>
            <w:top w:val="none" w:sz="0" w:space="0" w:color="auto"/>
            <w:left w:val="none" w:sz="0" w:space="0" w:color="auto"/>
            <w:bottom w:val="none" w:sz="0" w:space="0" w:color="auto"/>
            <w:right w:val="none" w:sz="0" w:space="0" w:color="auto"/>
          </w:divBdr>
        </w:div>
        <w:div w:id="830221628">
          <w:marLeft w:val="640"/>
          <w:marRight w:val="0"/>
          <w:marTop w:val="0"/>
          <w:marBottom w:val="0"/>
          <w:divBdr>
            <w:top w:val="none" w:sz="0" w:space="0" w:color="auto"/>
            <w:left w:val="none" w:sz="0" w:space="0" w:color="auto"/>
            <w:bottom w:val="none" w:sz="0" w:space="0" w:color="auto"/>
            <w:right w:val="none" w:sz="0" w:space="0" w:color="auto"/>
          </w:divBdr>
        </w:div>
        <w:div w:id="2116361528">
          <w:marLeft w:val="640"/>
          <w:marRight w:val="0"/>
          <w:marTop w:val="0"/>
          <w:marBottom w:val="0"/>
          <w:divBdr>
            <w:top w:val="none" w:sz="0" w:space="0" w:color="auto"/>
            <w:left w:val="none" w:sz="0" w:space="0" w:color="auto"/>
            <w:bottom w:val="none" w:sz="0" w:space="0" w:color="auto"/>
            <w:right w:val="none" w:sz="0" w:space="0" w:color="auto"/>
          </w:divBdr>
        </w:div>
        <w:div w:id="1006445106">
          <w:marLeft w:val="640"/>
          <w:marRight w:val="0"/>
          <w:marTop w:val="0"/>
          <w:marBottom w:val="0"/>
          <w:divBdr>
            <w:top w:val="none" w:sz="0" w:space="0" w:color="auto"/>
            <w:left w:val="none" w:sz="0" w:space="0" w:color="auto"/>
            <w:bottom w:val="none" w:sz="0" w:space="0" w:color="auto"/>
            <w:right w:val="none" w:sz="0" w:space="0" w:color="auto"/>
          </w:divBdr>
        </w:div>
        <w:div w:id="1589534905">
          <w:marLeft w:val="640"/>
          <w:marRight w:val="0"/>
          <w:marTop w:val="0"/>
          <w:marBottom w:val="0"/>
          <w:divBdr>
            <w:top w:val="none" w:sz="0" w:space="0" w:color="auto"/>
            <w:left w:val="none" w:sz="0" w:space="0" w:color="auto"/>
            <w:bottom w:val="none" w:sz="0" w:space="0" w:color="auto"/>
            <w:right w:val="none" w:sz="0" w:space="0" w:color="auto"/>
          </w:divBdr>
        </w:div>
        <w:div w:id="767117524">
          <w:marLeft w:val="640"/>
          <w:marRight w:val="0"/>
          <w:marTop w:val="0"/>
          <w:marBottom w:val="0"/>
          <w:divBdr>
            <w:top w:val="none" w:sz="0" w:space="0" w:color="auto"/>
            <w:left w:val="none" w:sz="0" w:space="0" w:color="auto"/>
            <w:bottom w:val="none" w:sz="0" w:space="0" w:color="auto"/>
            <w:right w:val="none" w:sz="0" w:space="0" w:color="auto"/>
          </w:divBdr>
        </w:div>
        <w:div w:id="1197348332">
          <w:marLeft w:val="640"/>
          <w:marRight w:val="0"/>
          <w:marTop w:val="0"/>
          <w:marBottom w:val="0"/>
          <w:divBdr>
            <w:top w:val="none" w:sz="0" w:space="0" w:color="auto"/>
            <w:left w:val="none" w:sz="0" w:space="0" w:color="auto"/>
            <w:bottom w:val="none" w:sz="0" w:space="0" w:color="auto"/>
            <w:right w:val="none" w:sz="0" w:space="0" w:color="auto"/>
          </w:divBdr>
        </w:div>
        <w:div w:id="806121130">
          <w:marLeft w:val="640"/>
          <w:marRight w:val="0"/>
          <w:marTop w:val="0"/>
          <w:marBottom w:val="0"/>
          <w:divBdr>
            <w:top w:val="none" w:sz="0" w:space="0" w:color="auto"/>
            <w:left w:val="none" w:sz="0" w:space="0" w:color="auto"/>
            <w:bottom w:val="none" w:sz="0" w:space="0" w:color="auto"/>
            <w:right w:val="none" w:sz="0" w:space="0" w:color="auto"/>
          </w:divBdr>
        </w:div>
        <w:div w:id="2009289928">
          <w:marLeft w:val="640"/>
          <w:marRight w:val="0"/>
          <w:marTop w:val="0"/>
          <w:marBottom w:val="0"/>
          <w:divBdr>
            <w:top w:val="none" w:sz="0" w:space="0" w:color="auto"/>
            <w:left w:val="none" w:sz="0" w:space="0" w:color="auto"/>
            <w:bottom w:val="none" w:sz="0" w:space="0" w:color="auto"/>
            <w:right w:val="none" w:sz="0" w:space="0" w:color="auto"/>
          </w:divBdr>
        </w:div>
        <w:div w:id="823812965">
          <w:marLeft w:val="640"/>
          <w:marRight w:val="0"/>
          <w:marTop w:val="0"/>
          <w:marBottom w:val="0"/>
          <w:divBdr>
            <w:top w:val="none" w:sz="0" w:space="0" w:color="auto"/>
            <w:left w:val="none" w:sz="0" w:space="0" w:color="auto"/>
            <w:bottom w:val="none" w:sz="0" w:space="0" w:color="auto"/>
            <w:right w:val="none" w:sz="0" w:space="0" w:color="auto"/>
          </w:divBdr>
        </w:div>
        <w:div w:id="1363745065">
          <w:marLeft w:val="640"/>
          <w:marRight w:val="0"/>
          <w:marTop w:val="0"/>
          <w:marBottom w:val="0"/>
          <w:divBdr>
            <w:top w:val="none" w:sz="0" w:space="0" w:color="auto"/>
            <w:left w:val="none" w:sz="0" w:space="0" w:color="auto"/>
            <w:bottom w:val="none" w:sz="0" w:space="0" w:color="auto"/>
            <w:right w:val="none" w:sz="0" w:space="0" w:color="auto"/>
          </w:divBdr>
        </w:div>
        <w:div w:id="382758232">
          <w:marLeft w:val="640"/>
          <w:marRight w:val="0"/>
          <w:marTop w:val="0"/>
          <w:marBottom w:val="0"/>
          <w:divBdr>
            <w:top w:val="none" w:sz="0" w:space="0" w:color="auto"/>
            <w:left w:val="none" w:sz="0" w:space="0" w:color="auto"/>
            <w:bottom w:val="none" w:sz="0" w:space="0" w:color="auto"/>
            <w:right w:val="none" w:sz="0" w:space="0" w:color="auto"/>
          </w:divBdr>
        </w:div>
        <w:div w:id="445926351">
          <w:marLeft w:val="640"/>
          <w:marRight w:val="0"/>
          <w:marTop w:val="0"/>
          <w:marBottom w:val="0"/>
          <w:divBdr>
            <w:top w:val="none" w:sz="0" w:space="0" w:color="auto"/>
            <w:left w:val="none" w:sz="0" w:space="0" w:color="auto"/>
            <w:bottom w:val="none" w:sz="0" w:space="0" w:color="auto"/>
            <w:right w:val="none" w:sz="0" w:space="0" w:color="auto"/>
          </w:divBdr>
        </w:div>
        <w:div w:id="37439482">
          <w:marLeft w:val="640"/>
          <w:marRight w:val="0"/>
          <w:marTop w:val="0"/>
          <w:marBottom w:val="0"/>
          <w:divBdr>
            <w:top w:val="none" w:sz="0" w:space="0" w:color="auto"/>
            <w:left w:val="none" w:sz="0" w:space="0" w:color="auto"/>
            <w:bottom w:val="none" w:sz="0" w:space="0" w:color="auto"/>
            <w:right w:val="none" w:sz="0" w:space="0" w:color="auto"/>
          </w:divBdr>
        </w:div>
        <w:div w:id="1007057014">
          <w:marLeft w:val="640"/>
          <w:marRight w:val="0"/>
          <w:marTop w:val="0"/>
          <w:marBottom w:val="0"/>
          <w:divBdr>
            <w:top w:val="none" w:sz="0" w:space="0" w:color="auto"/>
            <w:left w:val="none" w:sz="0" w:space="0" w:color="auto"/>
            <w:bottom w:val="none" w:sz="0" w:space="0" w:color="auto"/>
            <w:right w:val="none" w:sz="0" w:space="0" w:color="auto"/>
          </w:divBdr>
        </w:div>
        <w:div w:id="1441995499">
          <w:marLeft w:val="640"/>
          <w:marRight w:val="0"/>
          <w:marTop w:val="0"/>
          <w:marBottom w:val="0"/>
          <w:divBdr>
            <w:top w:val="none" w:sz="0" w:space="0" w:color="auto"/>
            <w:left w:val="none" w:sz="0" w:space="0" w:color="auto"/>
            <w:bottom w:val="none" w:sz="0" w:space="0" w:color="auto"/>
            <w:right w:val="none" w:sz="0" w:space="0" w:color="auto"/>
          </w:divBdr>
        </w:div>
        <w:div w:id="1809741802">
          <w:marLeft w:val="640"/>
          <w:marRight w:val="0"/>
          <w:marTop w:val="0"/>
          <w:marBottom w:val="0"/>
          <w:divBdr>
            <w:top w:val="none" w:sz="0" w:space="0" w:color="auto"/>
            <w:left w:val="none" w:sz="0" w:space="0" w:color="auto"/>
            <w:bottom w:val="none" w:sz="0" w:space="0" w:color="auto"/>
            <w:right w:val="none" w:sz="0" w:space="0" w:color="auto"/>
          </w:divBdr>
        </w:div>
        <w:div w:id="113257251">
          <w:marLeft w:val="640"/>
          <w:marRight w:val="0"/>
          <w:marTop w:val="0"/>
          <w:marBottom w:val="0"/>
          <w:divBdr>
            <w:top w:val="none" w:sz="0" w:space="0" w:color="auto"/>
            <w:left w:val="none" w:sz="0" w:space="0" w:color="auto"/>
            <w:bottom w:val="none" w:sz="0" w:space="0" w:color="auto"/>
            <w:right w:val="none" w:sz="0" w:space="0" w:color="auto"/>
          </w:divBdr>
        </w:div>
        <w:div w:id="1889950976">
          <w:marLeft w:val="640"/>
          <w:marRight w:val="0"/>
          <w:marTop w:val="0"/>
          <w:marBottom w:val="0"/>
          <w:divBdr>
            <w:top w:val="none" w:sz="0" w:space="0" w:color="auto"/>
            <w:left w:val="none" w:sz="0" w:space="0" w:color="auto"/>
            <w:bottom w:val="none" w:sz="0" w:space="0" w:color="auto"/>
            <w:right w:val="none" w:sz="0" w:space="0" w:color="auto"/>
          </w:divBdr>
        </w:div>
        <w:div w:id="495997849">
          <w:marLeft w:val="640"/>
          <w:marRight w:val="0"/>
          <w:marTop w:val="0"/>
          <w:marBottom w:val="0"/>
          <w:divBdr>
            <w:top w:val="none" w:sz="0" w:space="0" w:color="auto"/>
            <w:left w:val="none" w:sz="0" w:space="0" w:color="auto"/>
            <w:bottom w:val="none" w:sz="0" w:space="0" w:color="auto"/>
            <w:right w:val="none" w:sz="0" w:space="0" w:color="auto"/>
          </w:divBdr>
        </w:div>
        <w:div w:id="1955598076">
          <w:marLeft w:val="640"/>
          <w:marRight w:val="0"/>
          <w:marTop w:val="0"/>
          <w:marBottom w:val="0"/>
          <w:divBdr>
            <w:top w:val="none" w:sz="0" w:space="0" w:color="auto"/>
            <w:left w:val="none" w:sz="0" w:space="0" w:color="auto"/>
            <w:bottom w:val="none" w:sz="0" w:space="0" w:color="auto"/>
            <w:right w:val="none" w:sz="0" w:space="0" w:color="auto"/>
          </w:divBdr>
        </w:div>
        <w:div w:id="1741831443">
          <w:marLeft w:val="640"/>
          <w:marRight w:val="0"/>
          <w:marTop w:val="0"/>
          <w:marBottom w:val="0"/>
          <w:divBdr>
            <w:top w:val="none" w:sz="0" w:space="0" w:color="auto"/>
            <w:left w:val="none" w:sz="0" w:space="0" w:color="auto"/>
            <w:bottom w:val="none" w:sz="0" w:space="0" w:color="auto"/>
            <w:right w:val="none" w:sz="0" w:space="0" w:color="auto"/>
          </w:divBdr>
        </w:div>
        <w:div w:id="400832977">
          <w:marLeft w:val="640"/>
          <w:marRight w:val="0"/>
          <w:marTop w:val="0"/>
          <w:marBottom w:val="0"/>
          <w:divBdr>
            <w:top w:val="none" w:sz="0" w:space="0" w:color="auto"/>
            <w:left w:val="none" w:sz="0" w:space="0" w:color="auto"/>
            <w:bottom w:val="none" w:sz="0" w:space="0" w:color="auto"/>
            <w:right w:val="none" w:sz="0" w:space="0" w:color="auto"/>
          </w:divBdr>
        </w:div>
        <w:div w:id="1059015550">
          <w:marLeft w:val="640"/>
          <w:marRight w:val="0"/>
          <w:marTop w:val="0"/>
          <w:marBottom w:val="0"/>
          <w:divBdr>
            <w:top w:val="none" w:sz="0" w:space="0" w:color="auto"/>
            <w:left w:val="none" w:sz="0" w:space="0" w:color="auto"/>
            <w:bottom w:val="none" w:sz="0" w:space="0" w:color="auto"/>
            <w:right w:val="none" w:sz="0" w:space="0" w:color="auto"/>
          </w:divBdr>
        </w:div>
        <w:div w:id="443840459">
          <w:marLeft w:val="640"/>
          <w:marRight w:val="0"/>
          <w:marTop w:val="0"/>
          <w:marBottom w:val="0"/>
          <w:divBdr>
            <w:top w:val="none" w:sz="0" w:space="0" w:color="auto"/>
            <w:left w:val="none" w:sz="0" w:space="0" w:color="auto"/>
            <w:bottom w:val="none" w:sz="0" w:space="0" w:color="auto"/>
            <w:right w:val="none" w:sz="0" w:space="0" w:color="auto"/>
          </w:divBdr>
        </w:div>
        <w:div w:id="1296988124">
          <w:marLeft w:val="640"/>
          <w:marRight w:val="0"/>
          <w:marTop w:val="0"/>
          <w:marBottom w:val="0"/>
          <w:divBdr>
            <w:top w:val="none" w:sz="0" w:space="0" w:color="auto"/>
            <w:left w:val="none" w:sz="0" w:space="0" w:color="auto"/>
            <w:bottom w:val="none" w:sz="0" w:space="0" w:color="auto"/>
            <w:right w:val="none" w:sz="0" w:space="0" w:color="auto"/>
          </w:divBdr>
        </w:div>
        <w:div w:id="854343138">
          <w:marLeft w:val="640"/>
          <w:marRight w:val="0"/>
          <w:marTop w:val="0"/>
          <w:marBottom w:val="0"/>
          <w:divBdr>
            <w:top w:val="none" w:sz="0" w:space="0" w:color="auto"/>
            <w:left w:val="none" w:sz="0" w:space="0" w:color="auto"/>
            <w:bottom w:val="none" w:sz="0" w:space="0" w:color="auto"/>
            <w:right w:val="none" w:sz="0" w:space="0" w:color="auto"/>
          </w:divBdr>
        </w:div>
        <w:div w:id="2130539923">
          <w:marLeft w:val="640"/>
          <w:marRight w:val="0"/>
          <w:marTop w:val="0"/>
          <w:marBottom w:val="0"/>
          <w:divBdr>
            <w:top w:val="none" w:sz="0" w:space="0" w:color="auto"/>
            <w:left w:val="none" w:sz="0" w:space="0" w:color="auto"/>
            <w:bottom w:val="none" w:sz="0" w:space="0" w:color="auto"/>
            <w:right w:val="none" w:sz="0" w:space="0" w:color="auto"/>
          </w:divBdr>
        </w:div>
        <w:div w:id="754472958">
          <w:marLeft w:val="640"/>
          <w:marRight w:val="0"/>
          <w:marTop w:val="0"/>
          <w:marBottom w:val="0"/>
          <w:divBdr>
            <w:top w:val="none" w:sz="0" w:space="0" w:color="auto"/>
            <w:left w:val="none" w:sz="0" w:space="0" w:color="auto"/>
            <w:bottom w:val="none" w:sz="0" w:space="0" w:color="auto"/>
            <w:right w:val="none" w:sz="0" w:space="0" w:color="auto"/>
          </w:divBdr>
        </w:div>
        <w:div w:id="1143043682">
          <w:marLeft w:val="640"/>
          <w:marRight w:val="0"/>
          <w:marTop w:val="0"/>
          <w:marBottom w:val="0"/>
          <w:divBdr>
            <w:top w:val="none" w:sz="0" w:space="0" w:color="auto"/>
            <w:left w:val="none" w:sz="0" w:space="0" w:color="auto"/>
            <w:bottom w:val="none" w:sz="0" w:space="0" w:color="auto"/>
            <w:right w:val="none" w:sz="0" w:space="0" w:color="auto"/>
          </w:divBdr>
        </w:div>
      </w:divsChild>
    </w:div>
    <w:div w:id="287468667">
      <w:bodyDiv w:val="1"/>
      <w:marLeft w:val="0"/>
      <w:marRight w:val="0"/>
      <w:marTop w:val="0"/>
      <w:marBottom w:val="0"/>
      <w:divBdr>
        <w:top w:val="none" w:sz="0" w:space="0" w:color="auto"/>
        <w:left w:val="none" w:sz="0" w:space="0" w:color="auto"/>
        <w:bottom w:val="none" w:sz="0" w:space="0" w:color="auto"/>
        <w:right w:val="none" w:sz="0" w:space="0" w:color="auto"/>
      </w:divBdr>
      <w:divsChild>
        <w:div w:id="110709026">
          <w:marLeft w:val="640"/>
          <w:marRight w:val="0"/>
          <w:marTop w:val="0"/>
          <w:marBottom w:val="0"/>
          <w:divBdr>
            <w:top w:val="none" w:sz="0" w:space="0" w:color="auto"/>
            <w:left w:val="none" w:sz="0" w:space="0" w:color="auto"/>
            <w:bottom w:val="none" w:sz="0" w:space="0" w:color="auto"/>
            <w:right w:val="none" w:sz="0" w:space="0" w:color="auto"/>
          </w:divBdr>
        </w:div>
        <w:div w:id="917517449">
          <w:marLeft w:val="640"/>
          <w:marRight w:val="0"/>
          <w:marTop w:val="0"/>
          <w:marBottom w:val="0"/>
          <w:divBdr>
            <w:top w:val="none" w:sz="0" w:space="0" w:color="auto"/>
            <w:left w:val="none" w:sz="0" w:space="0" w:color="auto"/>
            <w:bottom w:val="none" w:sz="0" w:space="0" w:color="auto"/>
            <w:right w:val="none" w:sz="0" w:space="0" w:color="auto"/>
          </w:divBdr>
        </w:div>
        <w:div w:id="252905005">
          <w:marLeft w:val="640"/>
          <w:marRight w:val="0"/>
          <w:marTop w:val="0"/>
          <w:marBottom w:val="0"/>
          <w:divBdr>
            <w:top w:val="none" w:sz="0" w:space="0" w:color="auto"/>
            <w:left w:val="none" w:sz="0" w:space="0" w:color="auto"/>
            <w:bottom w:val="none" w:sz="0" w:space="0" w:color="auto"/>
            <w:right w:val="none" w:sz="0" w:space="0" w:color="auto"/>
          </w:divBdr>
        </w:div>
        <w:div w:id="905381176">
          <w:marLeft w:val="640"/>
          <w:marRight w:val="0"/>
          <w:marTop w:val="0"/>
          <w:marBottom w:val="0"/>
          <w:divBdr>
            <w:top w:val="none" w:sz="0" w:space="0" w:color="auto"/>
            <w:left w:val="none" w:sz="0" w:space="0" w:color="auto"/>
            <w:bottom w:val="none" w:sz="0" w:space="0" w:color="auto"/>
            <w:right w:val="none" w:sz="0" w:space="0" w:color="auto"/>
          </w:divBdr>
        </w:div>
        <w:div w:id="239679197">
          <w:marLeft w:val="640"/>
          <w:marRight w:val="0"/>
          <w:marTop w:val="0"/>
          <w:marBottom w:val="0"/>
          <w:divBdr>
            <w:top w:val="none" w:sz="0" w:space="0" w:color="auto"/>
            <w:left w:val="none" w:sz="0" w:space="0" w:color="auto"/>
            <w:bottom w:val="none" w:sz="0" w:space="0" w:color="auto"/>
            <w:right w:val="none" w:sz="0" w:space="0" w:color="auto"/>
          </w:divBdr>
        </w:div>
        <w:div w:id="1592087543">
          <w:marLeft w:val="640"/>
          <w:marRight w:val="0"/>
          <w:marTop w:val="0"/>
          <w:marBottom w:val="0"/>
          <w:divBdr>
            <w:top w:val="none" w:sz="0" w:space="0" w:color="auto"/>
            <w:left w:val="none" w:sz="0" w:space="0" w:color="auto"/>
            <w:bottom w:val="none" w:sz="0" w:space="0" w:color="auto"/>
            <w:right w:val="none" w:sz="0" w:space="0" w:color="auto"/>
          </w:divBdr>
        </w:div>
        <w:div w:id="1347711430">
          <w:marLeft w:val="640"/>
          <w:marRight w:val="0"/>
          <w:marTop w:val="0"/>
          <w:marBottom w:val="0"/>
          <w:divBdr>
            <w:top w:val="none" w:sz="0" w:space="0" w:color="auto"/>
            <w:left w:val="none" w:sz="0" w:space="0" w:color="auto"/>
            <w:bottom w:val="none" w:sz="0" w:space="0" w:color="auto"/>
            <w:right w:val="none" w:sz="0" w:space="0" w:color="auto"/>
          </w:divBdr>
        </w:div>
        <w:div w:id="420025970">
          <w:marLeft w:val="640"/>
          <w:marRight w:val="0"/>
          <w:marTop w:val="0"/>
          <w:marBottom w:val="0"/>
          <w:divBdr>
            <w:top w:val="none" w:sz="0" w:space="0" w:color="auto"/>
            <w:left w:val="none" w:sz="0" w:space="0" w:color="auto"/>
            <w:bottom w:val="none" w:sz="0" w:space="0" w:color="auto"/>
            <w:right w:val="none" w:sz="0" w:space="0" w:color="auto"/>
          </w:divBdr>
        </w:div>
        <w:div w:id="1359356502">
          <w:marLeft w:val="640"/>
          <w:marRight w:val="0"/>
          <w:marTop w:val="0"/>
          <w:marBottom w:val="0"/>
          <w:divBdr>
            <w:top w:val="none" w:sz="0" w:space="0" w:color="auto"/>
            <w:left w:val="none" w:sz="0" w:space="0" w:color="auto"/>
            <w:bottom w:val="none" w:sz="0" w:space="0" w:color="auto"/>
            <w:right w:val="none" w:sz="0" w:space="0" w:color="auto"/>
          </w:divBdr>
        </w:div>
        <w:div w:id="2076705963">
          <w:marLeft w:val="640"/>
          <w:marRight w:val="0"/>
          <w:marTop w:val="0"/>
          <w:marBottom w:val="0"/>
          <w:divBdr>
            <w:top w:val="none" w:sz="0" w:space="0" w:color="auto"/>
            <w:left w:val="none" w:sz="0" w:space="0" w:color="auto"/>
            <w:bottom w:val="none" w:sz="0" w:space="0" w:color="auto"/>
            <w:right w:val="none" w:sz="0" w:space="0" w:color="auto"/>
          </w:divBdr>
        </w:div>
        <w:div w:id="2077775086">
          <w:marLeft w:val="640"/>
          <w:marRight w:val="0"/>
          <w:marTop w:val="0"/>
          <w:marBottom w:val="0"/>
          <w:divBdr>
            <w:top w:val="none" w:sz="0" w:space="0" w:color="auto"/>
            <w:left w:val="none" w:sz="0" w:space="0" w:color="auto"/>
            <w:bottom w:val="none" w:sz="0" w:space="0" w:color="auto"/>
            <w:right w:val="none" w:sz="0" w:space="0" w:color="auto"/>
          </w:divBdr>
        </w:div>
        <w:div w:id="408043790">
          <w:marLeft w:val="640"/>
          <w:marRight w:val="0"/>
          <w:marTop w:val="0"/>
          <w:marBottom w:val="0"/>
          <w:divBdr>
            <w:top w:val="none" w:sz="0" w:space="0" w:color="auto"/>
            <w:left w:val="none" w:sz="0" w:space="0" w:color="auto"/>
            <w:bottom w:val="none" w:sz="0" w:space="0" w:color="auto"/>
            <w:right w:val="none" w:sz="0" w:space="0" w:color="auto"/>
          </w:divBdr>
        </w:div>
        <w:div w:id="1490057695">
          <w:marLeft w:val="640"/>
          <w:marRight w:val="0"/>
          <w:marTop w:val="0"/>
          <w:marBottom w:val="0"/>
          <w:divBdr>
            <w:top w:val="none" w:sz="0" w:space="0" w:color="auto"/>
            <w:left w:val="none" w:sz="0" w:space="0" w:color="auto"/>
            <w:bottom w:val="none" w:sz="0" w:space="0" w:color="auto"/>
            <w:right w:val="none" w:sz="0" w:space="0" w:color="auto"/>
          </w:divBdr>
        </w:div>
        <w:div w:id="1450051007">
          <w:marLeft w:val="640"/>
          <w:marRight w:val="0"/>
          <w:marTop w:val="0"/>
          <w:marBottom w:val="0"/>
          <w:divBdr>
            <w:top w:val="none" w:sz="0" w:space="0" w:color="auto"/>
            <w:left w:val="none" w:sz="0" w:space="0" w:color="auto"/>
            <w:bottom w:val="none" w:sz="0" w:space="0" w:color="auto"/>
            <w:right w:val="none" w:sz="0" w:space="0" w:color="auto"/>
          </w:divBdr>
        </w:div>
        <w:div w:id="861436781">
          <w:marLeft w:val="640"/>
          <w:marRight w:val="0"/>
          <w:marTop w:val="0"/>
          <w:marBottom w:val="0"/>
          <w:divBdr>
            <w:top w:val="none" w:sz="0" w:space="0" w:color="auto"/>
            <w:left w:val="none" w:sz="0" w:space="0" w:color="auto"/>
            <w:bottom w:val="none" w:sz="0" w:space="0" w:color="auto"/>
            <w:right w:val="none" w:sz="0" w:space="0" w:color="auto"/>
          </w:divBdr>
        </w:div>
        <w:div w:id="1623458236">
          <w:marLeft w:val="640"/>
          <w:marRight w:val="0"/>
          <w:marTop w:val="0"/>
          <w:marBottom w:val="0"/>
          <w:divBdr>
            <w:top w:val="none" w:sz="0" w:space="0" w:color="auto"/>
            <w:left w:val="none" w:sz="0" w:space="0" w:color="auto"/>
            <w:bottom w:val="none" w:sz="0" w:space="0" w:color="auto"/>
            <w:right w:val="none" w:sz="0" w:space="0" w:color="auto"/>
          </w:divBdr>
        </w:div>
        <w:div w:id="1102526566">
          <w:marLeft w:val="640"/>
          <w:marRight w:val="0"/>
          <w:marTop w:val="0"/>
          <w:marBottom w:val="0"/>
          <w:divBdr>
            <w:top w:val="none" w:sz="0" w:space="0" w:color="auto"/>
            <w:left w:val="none" w:sz="0" w:space="0" w:color="auto"/>
            <w:bottom w:val="none" w:sz="0" w:space="0" w:color="auto"/>
            <w:right w:val="none" w:sz="0" w:space="0" w:color="auto"/>
          </w:divBdr>
        </w:div>
        <w:div w:id="1955791782">
          <w:marLeft w:val="640"/>
          <w:marRight w:val="0"/>
          <w:marTop w:val="0"/>
          <w:marBottom w:val="0"/>
          <w:divBdr>
            <w:top w:val="none" w:sz="0" w:space="0" w:color="auto"/>
            <w:left w:val="none" w:sz="0" w:space="0" w:color="auto"/>
            <w:bottom w:val="none" w:sz="0" w:space="0" w:color="auto"/>
            <w:right w:val="none" w:sz="0" w:space="0" w:color="auto"/>
          </w:divBdr>
        </w:div>
        <w:div w:id="1674919648">
          <w:marLeft w:val="640"/>
          <w:marRight w:val="0"/>
          <w:marTop w:val="0"/>
          <w:marBottom w:val="0"/>
          <w:divBdr>
            <w:top w:val="none" w:sz="0" w:space="0" w:color="auto"/>
            <w:left w:val="none" w:sz="0" w:space="0" w:color="auto"/>
            <w:bottom w:val="none" w:sz="0" w:space="0" w:color="auto"/>
            <w:right w:val="none" w:sz="0" w:space="0" w:color="auto"/>
          </w:divBdr>
        </w:div>
        <w:div w:id="1028332858">
          <w:marLeft w:val="640"/>
          <w:marRight w:val="0"/>
          <w:marTop w:val="0"/>
          <w:marBottom w:val="0"/>
          <w:divBdr>
            <w:top w:val="none" w:sz="0" w:space="0" w:color="auto"/>
            <w:left w:val="none" w:sz="0" w:space="0" w:color="auto"/>
            <w:bottom w:val="none" w:sz="0" w:space="0" w:color="auto"/>
            <w:right w:val="none" w:sz="0" w:space="0" w:color="auto"/>
          </w:divBdr>
        </w:div>
        <w:div w:id="1898972822">
          <w:marLeft w:val="640"/>
          <w:marRight w:val="0"/>
          <w:marTop w:val="0"/>
          <w:marBottom w:val="0"/>
          <w:divBdr>
            <w:top w:val="none" w:sz="0" w:space="0" w:color="auto"/>
            <w:left w:val="none" w:sz="0" w:space="0" w:color="auto"/>
            <w:bottom w:val="none" w:sz="0" w:space="0" w:color="auto"/>
            <w:right w:val="none" w:sz="0" w:space="0" w:color="auto"/>
          </w:divBdr>
        </w:div>
        <w:div w:id="707145349">
          <w:marLeft w:val="640"/>
          <w:marRight w:val="0"/>
          <w:marTop w:val="0"/>
          <w:marBottom w:val="0"/>
          <w:divBdr>
            <w:top w:val="none" w:sz="0" w:space="0" w:color="auto"/>
            <w:left w:val="none" w:sz="0" w:space="0" w:color="auto"/>
            <w:bottom w:val="none" w:sz="0" w:space="0" w:color="auto"/>
            <w:right w:val="none" w:sz="0" w:space="0" w:color="auto"/>
          </w:divBdr>
        </w:div>
        <w:div w:id="1783915112">
          <w:marLeft w:val="640"/>
          <w:marRight w:val="0"/>
          <w:marTop w:val="0"/>
          <w:marBottom w:val="0"/>
          <w:divBdr>
            <w:top w:val="none" w:sz="0" w:space="0" w:color="auto"/>
            <w:left w:val="none" w:sz="0" w:space="0" w:color="auto"/>
            <w:bottom w:val="none" w:sz="0" w:space="0" w:color="auto"/>
            <w:right w:val="none" w:sz="0" w:space="0" w:color="auto"/>
          </w:divBdr>
        </w:div>
        <w:div w:id="966468174">
          <w:marLeft w:val="640"/>
          <w:marRight w:val="0"/>
          <w:marTop w:val="0"/>
          <w:marBottom w:val="0"/>
          <w:divBdr>
            <w:top w:val="none" w:sz="0" w:space="0" w:color="auto"/>
            <w:left w:val="none" w:sz="0" w:space="0" w:color="auto"/>
            <w:bottom w:val="none" w:sz="0" w:space="0" w:color="auto"/>
            <w:right w:val="none" w:sz="0" w:space="0" w:color="auto"/>
          </w:divBdr>
        </w:div>
        <w:div w:id="722950700">
          <w:marLeft w:val="640"/>
          <w:marRight w:val="0"/>
          <w:marTop w:val="0"/>
          <w:marBottom w:val="0"/>
          <w:divBdr>
            <w:top w:val="none" w:sz="0" w:space="0" w:color="auto"/>
            <w:left w:val="none" w:sz="0" w:space="0" w:color="auto"/>
            <w:bottom w:val="none" w:sz="0" w:space="0" w:color="auto"/>
            <w:right w:val="none" w:sz="0" w:space="0" w:color="auto"/>
          </w:divBdr>
        </w:div>
        <w:div w:id="829755105">
          <w:marLeft w:val="640"/>
          <w:marRight w:val="0"/>
          <w:marTop w:val="0"/>
          <w:marBottom w:val="0"/>
          <w:divBdr>
            <w:top w:val="none" w:sz="0" w:space="0" w:color="auto"/>
            <w:left w:val="none" w:sz="0" w:space="0" w:color="auto"/>
            <w:bottom w:val="none" w:sz="0" w:space="0" w:color="auto"/>
            <w:right w:val="none" w:sz="0" w:space="0" w:color="auto"/>
          </w:divBdr>
        </w:div>
        <w:div w:id="1550340447">
          <w:marLeft w:val="640"/>
          <w:marRight w:val="0"/>
          <w:marTop w:val="0"/>
          <w:marBottom w:val="0"/>
          <w:divBdr>
            <w:top w:val="none" w:sz="0" w:space="0" w:color="auto"/>
            <w:left w:val="none" w:sz="0" w:space="0" w:color="auto"/>
            <w:bottom w:val="none" w:sz="0" w:space="0" w:color="auto"/>
            <w:right w:val="none" w:sz="0" w:space="0" w:color="auto"/>
          </w:divBdr>
        </w:div>
        <w:div w:id="1493520803">
          <w:marLeft w:val="640"/>
          <w:marRight w:val="0"/>
          <w:marTop w:val="0"/>
          <w:marBottom w:val="0"/>
          <w:divBdr>
            <w:top w:val="none" w:sz="0" w:space="0" w:color="auto"/>
            <w:left w:val="none" w:sz="0" w:space="0" w:color="auto"/>
            <w:bottom w:val="none" w:sz="0" w:space="0" w:color="auto"/>
            <w:right w:val="none" w:sz="0" w:space="0" w:color="auto"/>
          </w:divBdr>
        </w:div>
        <w:div w:id="1047754338">
          <w:marLeft w:val="640"/>
          <w:marRight w:val="0"/>
          <w:marTop w:val="0"/>
          <w:marBottom w:val="0"/>
          <w:divBdr>
            <w:top w:val="none" w:sz="0" w:space="0" w:color="auto"/>
            <w:left w:val="none" w:sz="0" w:space="0" w:color="auto"/>
            <w:bottom w:val="none" w:sz="0" w:space="0" w:color="auto"/>
            <w:right w:val="none" w:sz="0" w:space="0" w:color="auto"/>
          </w:divBdr>
        </w:div>
        <w:div w:id="228544012">
          <w:marLeft w:val="640"/>
          <w:marRight w:val="0"/>
          <w:marTop w:val="0"/>
          <w:marBottom w:val="0"/>
          <w:divBdr>
            <w:top w:val="none" w:sz="0" w:space="0" w:color="auto"/>
            <w:left w:val="none" w:sz="0" w:space="0" w:color="auto"/>
            <w:bottom w:val="none" w:sz="0" w:space="0" w:color="auto"/>
            <w:right w:val="none" w:sz="0" w:space="0" w:color="auto"/>
          </w:divBdr>
        </w:div>
        <w:div w:id="893539956">
          <w:marLeft w:val="640"/>
          <w:marRight w:val="0"/>
          <w:marTop w:val="0"/>
          <w:marBottom w:val="0"/>
          <w:divBdr>
            <w:top w:val="none" w:sz="0" w:space="0" w:color="auto"/>
            <w:left w:val="none" w:sz="0" w:space="0" w:color="auto"/>
            <w:bottom w:val="none" w:sz="0" w:space="0" w:color="auto"/>
            <w:right w:val="none" w:sz="0" w:space="0" w:color="auto"/>
          </w:divBdr>
        </w:div>
        <w:div w:id="2128499419">
          <w:marLeft w:val="640"/>
          <w:marRight w:val="0"/>
          <w:marTop w:val="0"/>
          <w:marBottom w:val="0"/>
          <w:divBdr>
            <w:top w:val="none" w:sz="0" w:space="0" w:color="auto"/>
            <w:left w:val="none" w:sz="0" w:space="0" w:color="auto"/>
            <w:bottom w:val="none" w:sz="0" w:space="0" w:color="auto"/>
            <w:right w:val="none" w:sz="0" w:space="0" w:color="auto"/>
          </w:divBdr>
        </w:div>
        <w:div w:id="175508219">
          <w:marLeft w:val="640"/>
          <w:marRight w:val="0"/>
          <w:marTop w:val="0"/>
          <w:marBottom w:val="0"/>
          <w:divBdr>
            <w:top w:val="none" w:sz="0" w:space="0" w:color="auto"/>
            <w:left w:val="none" w:sz="0" w:space="0" w:color="auto"/>
            <w:bottom w:val="none" w:sz="0" w:space="0" w:color="auto"/>
            <w:right w:val="none" w:sz="0" w:space="0" w:color="auto"/>
          </w:divBdr>
        </w:div>
        <w:div w:id="1903439985">
          <w:marLeft w:val="640"/>
          <w:marRight w:val="0"/>
          <w:marTop w:val="0"/>
          <w:marBottom w:val="0"/>
          <w:divBdr>
            <w:top w:val="none" w:sz="0" w:space="0" w:color="auto"/>
            <w:left w:val="none" w:sz="0" w:space="0" w:color="auto"/>
            <w:bottom w:val="none" w:sz="0" w:space="0" w:color="auto"/>
            <w:right w:val="none" w:sz="0" w:space="0" w:color="auto"/>
          </w:divBdr>
        </w:div>
        <w:div w:id="1482893349">
          <w:marLeft w:val="640"/>
          <w:marRight w:val="0"/>
          <w:marTop w:val="0"/>
          <w:marBottom w:val="0"/>
          <w:divBdr>
            <w:top w:val="none" w:sz="0" w:space="0" w:color="auto"/>
            <w:left w:val="none" w:sz="0" w:space="0" w:color="auto"/>
            <w:bottom w:val="none" w:sz="0" w:space="0" w:color="auto"/>
            <w:right w:val="none" w:sz="0" w:space="0" w:color="auto"/>
          </w:divBdr>
        </w:div>
        <w:div w:id="1854026066">
          <w:marLeft w:val="640"/>
          <w:marRight w:val="0"/>
          <w:marTop w:val="0"/>
          <w:marBottom w:val="0"/>
          <w:divBdr>
            <w:top w:val="none" w:sz="0" w:space="0" w:color="auto"/>
            <w:left w:val="none" w:sz="0" w:space="0" w:color="auto"/>
            <w:bottom w:val="none" w:sz="0" w:space="0" w:color="auto"/>
            <w:right w:val="none" w:sz="0" w:space="0" w:color="auto"/>
          </w:divBdr>
        </w:div>
        <w:div w:id="1916864238">
          <w:marLeft w:val="640"/>
          <w:marRight w:val="0"/>
          <w:marTop w:val="0"/>
          <w:marBottom w:val="0"/>
          <w:divBdr>
            <w:top w:val="none" w:sz="0" w:space="0" w:color="auto"/>
            <w:left w:val="none" w:sz="0" w:space="0" w:color="auto"/>
            <w:bottom w:val="none" w:sz="0" w:space="0" w:color="auto"/>
            <w:right w:val="none" w:sz="0" w:space="0" w:color="auto"/>
          </w:divBdr>
        </w:div>
        <w:div w:id="2101757666">
          <w:marLeft w:val="640"/>
          <w:marRight w:val="0"/>
          <w:marTop w:val="0"/>
          <w:marBottom w:val="0"/>
          <w:divBdr>
            <w:top w:val="none" w:sz="0" w:space="0" w:color="auto"/>
            <w:left w:val="none" w:sz="0" w:space="0" w:color="auto"/>
            <w:bottom w:val="none" w:sz="0" w:space="0" w:color="auto"/>
            <w:right w:val="none" w:sz="0" w:space="0" w:color="auto"/>
          </w:divBdr>
        </w:div>
        <w:div w:id="810294398">
          <w:marLeft w:val="640"/>
          <w:marRight w:val="0"/>
          <w:marTop w:val="0"/>
          <w:marBottom w:val="0"/>
          <w:divBdr>
            <w:top w:val="none" w:sz="0" w:space="0" w:color="auto"/>
            <w:left w:val="none" w:sz="0" w:space="0" w:color="auto"/>
            <w:bottom w:val="none" w:sz="0" w:space="0" w:color="auto"/>
            <w:right w:val="none" w:sz="0" w:space="0" w:color="auto"/>
          </w:divBdr>
        </w:div>
        <w:div w:id="238713504">
          <w:marLeft w:val="640"/>
          <w:marRight w:val="0"/>
          <w:marTop w:val="0"/>
          <w:marBottom w:val="0"/>
          <w:divBdr>
            <w:top w:val="none" w:sz="0" w:space="0" w:color="auto"/>
            <w:left w:val="none" w:sz="0" w:space="0" w:color="auto"/>
            <w:bottom w:val="none" w:sz="0" w:space="0" w:color="auto"/>
            <w:right w:val="none" w:sz="0" w:space="0" w:color="auto"/>
          </w:divBdr>
        </w:div>
      </w:divsChild>
    </w:div>
    <w:div w:id="294336304">
      <w:bodyDiv w:val="1"/>
      <w:marLeft w:val="0"/>
      <w:marRight w:val="0"/>
      <w:marTop w:val="0"/>
      <w:marBottom w:val="0"/>
      <w:divBdr>
        <w:top w:val="none" w:sz="0" w:space="0" w:color="auto"/>
        <w:left w:val="none" w:sz="0" w:space="0" w:color="auto"/>
        <w:bottom w:val="none" w:sz="0" w:space="0" w:color="auto"/>
        <w:right w:val="none" w:sz="0" w:space="0" w:color="auto"/>
      </w:divBdr>
      <w:divsChild>
        <w:div w:id="1351418958">
          <w:marLeft w:val="640"/>
          <w:marRight w:val="0"/>
          <w:marTop w:val="0"/>
          <w:marBottom w:val="0"/>
          <w:divBdr>
            <w:top w:val="none" w:sz="0" w:space="0" w:color="auto"/>
            <w:left w:val="none" w:sz="0" w:space="0" w:color="auto"/>
            <w:bottom w:val="none" w:sz="0" w:space="0" w:color="auto"/>
            <w:right w:val="none" w:sz="0" w:space="0" w:color="auto"/>
          </w:divBdr>
        </w:div>
        <w:div w:id="2107921692">
          <w:marLeft w:val="640"/>
          <w:marRight w:val="0"/>
          <w:marTop w:val="0"/>
          <w:marBottom w:val="0"/>
          <w:divBdr>
            <w:top w:val="none" w:sz="0" w:space="0" w:color="auto"/>
            <w:left w:val="none" w:sz="0" w:space="0" w:color="auto"/>
            <w:bottom w:val="none" w:sz="0" w:space="0" w:color="auto"/>
            <w:right w:val="none" w:sz="0" w:space="0" w:color="auto"/>
          </w:divBdr>
        </w:div>
        <w:div w:id="2018265759">
          <w:marLeft w:val="640"/>
          <w:marRight w:val="0"/>
          <w:marTop w:val="0"/>
          <w:marBottom w:val="0"/>
          <w:divBdr>
            <w:top w:val="none" w:sz="0" w:space="0" w:color="auto"/>
            <w:left w:val="none" w:sz="0" w:space="0" w:color="auto"/>
            <w:bottom w:val="none" w:sz="0" w:space="0" w:color="auto"/>
            <w:right w:val="none" w:sz="0" w:space="0" w:color="auto"/>
          </w:divBdr>
        </w:div>
        <w:div w:id="678234949">
          <w:marLeft w:val="640"/>
          <w:marRight w:val="0"/>
          <w:marTop w:val="0"/>
          <w:marBottom w:val="0"/>
          <w:divBdr>
            <w:top w:val="none" w:sz="0" w:space="0" w:color="auto"/>
            <w:left w:val="none" w:sz="0" w:space="0" w:color="auto"/>
            <w:bottom w:val="none" w:sz="0" w:space="0" w:color="auto"/>
            <w:right w:val="none" w:sz="0" w:space="0" w:color="auto"/>
          </w:divBdr>
        </w:div>
        <w:div w:id="234440383">
          <w:marLeft w:val="640"/>
          <w:marRight w:val="0"/>
          <w:marTop w:val="0"/>
          <w:marBottom w:val="0"/>
          <w:divBdr>
            <w:top w:val="none" w:sz="0" w:space="0" w:color="auto"/>
            <w:left w:val="none" w:sz="0" w:space="0" w:color="auto"/>
            <w:bottom w:val="none" w:sz="0" w:space="0" w:color="auto"/>
            <w:right w:val="none" w:sz="0" w:space="0" w:color="auto"/>
          </w:divBdr>
        </w:div>
        <w:div w:id="1677996615">
          <w:marLeft w:val="640"/>
          <w:marRight w:val="0"/>
          <w:marTop w:val="0"/>
          <w:marBottom w:val="0"/>
          <w:divBdr>
            <w:top w:val="none" w:sz="0" w:space="0" w:color="auto"/>
            <w:left w:val="none" w:sz="0" w:space="0" w:color="auto"/>
            <w:bottom w:val="none" w:sz="0" w:space="0" w:color="auto"/>
            <w:right w:val="none" w:sz="0" w:space="0" w:color="auto"/>
          </w:divBdr>
        </w:div>
        <w:div w:id="2102095348">
          <w:marLeft w:val="640"/>
          <w:marRight w:val="0"/>
          <w:marTop w:val="0"/>
          <w:marBottom w:val="0"/>
          <w:divBdr>
            <w:top w:val="none" w:sz="0" w:space="0" w:color="auto"/>
            <w:left w:val="none" w:sz="0" w:space="0" w:color="auto"/>
            <w:bottom w:val="none" w:sz="0" w:space="0" w:color="auto"/>
            <w:right w:val="none" w:sz="0" w:space="0" w:color="auto"/>
          </w:divBdr>
        </w:div>
        <w:div w:id="1906067179">
          <w:marLeft w:val="640"/>
          <w:marRight w:val="0"/>
          <w:marTop w:val="0"/>
          <w:marBottom w:val="0"/>
          <w:divBdr>
            <w:top w:val="none" w:sz="0" w:space="0" w:color="auto"/>
            <w:left w:val="none" w:sz="0" w:space="0" w:color="auto"/>
            <w:bottom w:val="none" w:sz="0" w:space="0" w:color="auto"/>
            <w:right w:val="none" w:sz="0" w:space="0" w:color="auto"/>
          </w:divBdr>
        </w:div>
        <w:div w:id="1133401237">
          <w:marLeft w:val="640"/>
          <w:marRight w:val="0"/>
          <w:marTop w:val="0"/>
          <w:marBottom w:val="0"/>
          <w:divBdr>
            <w:top w:val="none" w:sz="0" w:space="0" w:color="auto"/>
            <w:left w:val="none" w:sz="0" w:space="0" w:color="auto"/>
            <w:bottom w:val="none" w:sz="0" w:space="0" w:color="auto"/>
            <w:right w:val="none" w:sz="0" w:space="0" w:color="auto"/>
          </w:divBdr>
        </w:div>
        <w:div w:id="35586088">
          <w:marLeft w:val="640"/>
          <w:marRight w:val="0"/>
          <w:marTop w:val="0"/>
          <w:marBottom w:val="0"/>
          <w:divBdr>
            <w:top w:val="none" w:sz="0" w:space="0" w:color="auto"/>
            <w:left w:val="none" w:sz="0" w:space="0" w:color="auto"/>
            <w:bottom w:val="none" w:sz="0" w:space="0" w:color="auto"/>
            <w:right w:val="none" w:sz="0" w:space="0" w:color="auto"/>
          </w:divBdr>
        </w:div>
        <w:div w:id="717317836">
          <w:marLeft w:val="640"/>
          <w:marRight w:val="0"/>
          <w:marTop w:val="0"/>
          <w:marBottom w:val="0"/>
          <w:divBdr>
            <w:top w:val="none" w:sz="0" w:space="0" w:color="auto"/>
            <w:left w:val="none" w:sz="0" w:space="0" w:color="auto"/>
            <w:bottom w:val="none" w:sz="0" w:space="0" w:color="auto"/>
            <w:right w:val="none" w:sz="0" w:space="0" w:color="auto"/>
          </w:divBdr>
        </w:div>
        <w:div w:id="1544709982">
          <w:marLeft w:val="640"/>
          <w:marRight w:val="0"/>
          <w:marTop w:val="0"/>
          <w:marBottom w:val="0"/>
          <w:divBdr>
            <w:top w:val="none" w:sz="0" w:space="0" w:color="auto"/>
            <w:left w:val="none" w:sz="0" w:space="0" w:color="auto"/>
            <w:bottom w:val="none" w:sz="0" w:space="0" w:color="auto"/>
            <w:right w:val="none" w:sz="0" w:space="0" w:color="auto"/>
          </w:divBdr>
        </w:div>
        <w:div w:id="2051102836">
          <w:marLeft w:val="640"/>
          <w:marRight w:val="0"/>
          <w:marTop w:val="0"/>
          <w:marBottom w:val="0"/>
          <w:divBdr>
            <w:top w:val="none" w:sz="0" w:space="0" w:color="auto"/>
            <w:left w:val="none" w:sz="0" w:space="0" w:color="auto"/>
            <w:bottom w:val="none" w:sz="0" w:space="0" w:color="auto"/>
            <w:right w:val="none" w:sz="0" w:space="0" w:color="auto"/>
          </w:divBdr>
        </w:div>
        <w:div w:id="1537740137">
          <w:marLeft w:val="640"/>
          <w:marRight w:val="0"/>
          <w:marTop w:val="0"/>
          <w:marBottom w:val="0"/>
          <w:divBdr>
            <w:top w:val="none" w:sz="0" w:space="0" w:color="auto"/>
            <w:left w:val="none" w:sz="0" w:space="0" w:color="auto"/>
            <w:bottom w:val="none" w:sz="0" w:space="0" w:color="auto"/>
            <w:right w:val="none" w:sz="0" w:space="0" w:color="auto"/>
          </w:divBdr>
        </w:div>
        <w:div w:id="961427281">
          <w:marLeft w:val="640"/>
          <w:marRight w:val="0"/>
          <w:marTop w:val="0"/>
          <w:marBottom w:val="0"/>
          <w:divBdr>
            <w:top w:val="none" w:sz="0" w:space="0" w:color="auto"/>
            <w:left w:val="none" w:sz="0" w:space="0" w:color="auto"/>
            <w:bottom w:val="none" w:sz="0" w:space="0" w:color="auto"/>
            <w:right w:val="none" w:sz="0" w:space="0" w:color="auto"/>
          </w:divBdr>
        </w:div>
        <w:div w:id="537402121">
          <w:marLeft w:val="640"/>
          <w:marRight w:val="0"/>
          <w:marTop w:val="0"/>
          <w:marBottom w:val="0"/>
          <w:divBdr>
            <w:top w:val="none" w:sz="0" w:space="0" w:color="auto"/>
            <w:left w:val="none" w:sz="0" w:space="0" w:color="auto"/>
            <w:bottom w:val="none" w:sz="0" w:space="0" w:color="auto"/>
            <w:right w:val="none" w:sz="0" w:space="0" w:color="auto"/>
          </w:divBdr>
        </w:div>
        <w:div w:id="577906234">
          <w:marLeft w:val="640"/>
          <w:marRight w:val="0"/>
          <w:marTop w:val="0"/>
          <w:marBottom w:val="0"/>
          <w:divBdr>
            <w:top w:val="none" w:sz="0" w:space="0" w:color="auto"/>
            <w:left w:val="none" w:sz="0" w:space="0" w:color="auto"/>
            <w:bottom w:val="none" w:sz="0" w:space="0" w:color="auto"/>
            <w:right w:val="none" w:sz="0" w:space="0" w:color="auto"/>
          </w:divBdr>
        </w:div>
        <w:div w:id="1613828231">
          <w:marLeft w:val="640"/>
          <w:marRight w:val="0"/>
          <w:marTop w:val="0"/>
          <w:marBottom w:val="0"/>
          <w:divBdr>
            <w:top w:val="none" w:sz="0" w:space="0" w:color="auto"/>
            <w:left w:val="none" w:sz="0" w:space="0" w:color="auto"/>
            <w:bottom w:val="none" w:sz="0" w:space="0" w:color="auto"/>
            <w:right w:val="none" w:sz="0" w:space="0" w:color="auto"/>
          </w:divBdr>
        </w:div>
        <w:div w:id="107165707">
          <w:marLeft w:val="640"/>
          <w:marRight w:val="0"/>
          <w:marTop w:val="0"/>
          <w:marBottom w:val="0"/>
          <w:divBdr>
            <w:top w:val="none" w:sz="0" w:space="0" w:color="auto"/>
            <w:left w:val="none" w:sz="0" w:space="0" w:color="auto"/>
            <w:bottom w:val="none" w:sz="0" w:space="0" w:color="auto"/>
            <w:right w:val="none" w:sz="0" w:space="0" w:color="auto"/>
          </w:divBdr>
        </w:div>
        <w:div w:id="1983922666">
          <w:marLeft w:val="640"/>
          <w:marRight w:val="0"/>
          <w:marTop w:val="0"/>
          <w:marBottom w:val="0"/>
          <w:divBdr>
            <w:top w:val="none" w:sz="0" w:space="0" w:color="auto"/>
            <w:left w:val="none" w:sz="0" w:space="0" w:color="auto"/>
            <w:bottom w:val="none" w:sz="0" w:space="0" w:color="auto"/>
            <w:right w:val="none" w:sz="0" w:space="0" w:color="auto"/>
          </w:divBdr>
        </w:div>
        <w:div w:id="908463115">
          <w:marLeft w:val="640"/>
          <w:marRight w:val="0"/>
          <w:marTop w:val="0"/>
          <w:marBottom w:val="0"/>
          <w:divBdr>
            <w:top w:val="none" w:sz="0" w:space="0" w:color="auto"/>
            <w:left w:val="none" w:sz="0" w:space="0" w:color="auto"/>
            <w:bottom w:val="none" w:sz="0" w:space="0" w:color="auto"/>
            <w:right w:val="none" w:sz="0" w:space="0" w:color="auto"/>
          </w:divBdr>
        </w:div>
        <w:div w:id="1917738423">
          <w:marLeft w:val="640"/>
          <w:marRight w:val="0"/>
          <w:marTop w:val="0"/>
          <w:marBottom w:val="0"/>
          <w:divBdr>
            <w:top w:val="none" w:sz="0" w:space="0" w:color="auto"/>
            <w:left w:val="none" w:sz="0" w:space="0" w:color="auto"/>
            <w:bottom w:val="none" w:sz="0" w:space="0" w:color="auto"/>
            <w:right w:val="none" w:sz="0" w:space="0" w:color="auto"/>
          </w:divBdr>
        </w:div>
        <w:div w:id="631517548">
          <w:marLeft w:val="640"/>
          <w:marRight w:val="0"/>
          <w:marTop w:val="0"/>
          <w:marBottom w:val="0"/>
          <w:divBdr>
            <w:top w:val="none" w:sz="0" w:space="0" w:color="auto"/>
            <w:left w:val="none" w:sz="0" w:space="0" w:color="auto"/>
            <w:bottom w:val="none" w:sz="0" w:space="0" w:color="auto"/>
            <w:right w:val="none" w:sz="0" w:space="0" w:color="auto"/>
          </w:divBdr>
        </w:div>
        <w:div w:id="1978031037">
          <w:marLeft w:val="640"/>
          <w:marRight w:val="0"/>
          <w:marTop w:val="0"/>
          <w:marBottom w:val="0"/>
          <w:divBdr>
            <w:top w:val="none" w:sz="0" w:space="0" w:color="auto"/>
            <w:left w:val="none" w:sz="0" w:space="0" w:color="auto"/>
            <w:bottom w:val="none" w:sz="0" w:space="0" w:color="auto"/>
            <w:right w:val="none" w:sz="0" w:space="0" w:color="auto"/>
          </w:divBdr>
        </w:div>
        <w:div w:id="1156727385">
          <w:marLeft w:val="640"/>
          <w:marRight w:val="0"/>
          <w:marTop w:val="0"/>
          <w:marBottom w:val="0"/>
          <w:divBdr>
            <w:top w:val="none" w:sz="0" w:space="0" w:color="auto"/>
            <w:left w:val="none" w:sz="0" w:space="0" w:color="auto"/>
            <w:bottom w:val="none" w:sz="0" w:space="0" w:color="auto"/>
            <w:right w:val="none" w:sz="0" w:space="0" w:color="auto"/>
          </w:divBdr>
        </w:div>
        <w:div w:id="793257385">
          <w:marLeft w:val="640"/>
          <w:marRight w:val="0"/>
          <w:marTop w:val="0"/>
          <w:marBottom w:val="0"/>
          <w:divBdr>
            <w:top w:val="none" w:sz="0" w:space="0" w:color="auto"/>
            <w:left w:val="none" w:sz="0" w:space="0" w:color="auto"/>
            <w:bottom w:val="none" w:sz="0" w:space="0" w:color="auto"/>
            <w:right w:val="none" w:sz="0" w:space="0" w:color="auto"/>
          </w:divBdr>
        </w:div>
        <w:div w:id="1970935973">
          <w:marLeft w:val="640"/>
          <w:marRight w:val="0"/>
          <w:marTop w:val="0"/>
          <w:marBottom w:val="0"/>
          <w:divBdr>
            <w:top w:val="none" w:sz="0" w:space="0" w:color="auto"/>
            <w:left w:val="none" w:sz="0" w:space="0" w:color="auto"/>
            <w:bottom w:val="none" w:sz="0" w:space="0" w:color="auto"/>
            <w:right w:val="none" w:sz="0" w:space="0" w:color="auto"/>
          </w:divBdr>
        </w:div>
        <w:div w:id="622463156">
          <w:marLeft w:val="640"/>
          <w:marRight w:val="0"/>
          <w:marTop w:val="0"/>
          <w:marBottom w:val="0"/>
          <w:divBdr>
            <w:top w:val="none" w:sz="0" w:space="0" w:color="auto"/>
            <w:left w:val="none" w:sz="0" w:space="0" w:color="auto"/>
            <w:bottom w:val="none" w:sz="0" w:space="0" w:color="auto"/>
            <w:right w:val="none" w:sz="0" w:space="0" w:color="auto"/>
          </w:divBdr>
        </w:div>
        <w:div w:id="1737824186">
          <w:marLeft w:val="640"/>
          <w:marRight w:val="0"/>
          <w:marTop w:val="0"/>
          <w:marBottom w:val="0"/>
          <w:divBdr>
            <w:top w:val="none" w:sz="0" w:space="0" w:color="auto"/>
            <w:left w:val="none" w:sz="0" w:space="0" w:color="auto"/>
            <w:bottom w:val="none" w:sz="0" w:space="0" w:color="auto"/>
            <w:right w:val="none" w:sz="0" w:space="0" w:color="auto"/>
          </w:divBdr>
        </w:div>
        <w:div w:id="250740900">
          <w:marLeft w:val="640"/>
          <w:marRight w:val="0"/>
          <w:marTop w:val="0"/>
          <w:marBottom w:val="0"/>
          <w:divBdr>
            <w:top w:val="none" w:sz="0" w:space="0" w:color="auto"/>
            <w:left w:val="none" w:sz="0" w:space="0" w:color="auto"/>
            <w:bottom w:val="none" w:sz="0" w:space="0" w:color="auto"/>
            <w:right w:val="none" w:sz="0" w:space="0" w:color="auto"/>
          </w:divBdr>
        </w:div>
        <w:div w:id="801003724">
          <w:marLeft w:val="640"/>
          <w:marRight w:val="0"/>
          <w:marTop w:val="0"/>
          <w:marBottom w:val="0"/>
          <w:divBdr>
            <w:top w:val="none" w:sz="0" w:space="0" w:color="auto"/>
            <w:left w:val="none" w:sz="0" w:space="0" w:color="auto"/>
            <w:bottom w:val="none" w:sz="0" w:space="0" w:color="auto"/>
            <w:right w:val="none" w:sz="0" w:space="0" w:color="auto"/>
          </w:divBdr>
        </w:div>
        <w:div w:id="16934413">
          <w:marLeft w:val="640"/>
          <w:marRight w:val="0"/>
          <w:marTop w:val="0"/>
          <w:marBottom w:val="0"/>
          <w:divBdr>
            <w:top w:val="none" w:sz="0" w:space="0" w:color="auto"/>
            <w:left w:val="none" w:sz="0" w:space="0" w:color="auto"/>
            <w:bottom w:val="none" w:sz="0" w:space="0" w:color="auto"/>
            <w:right w:val="none" w:sz="0" w:space="0" w:color="auto"/>
          </w:divBdr>
        </w:div>
        <w:div w:id="1150441952">
          <w:marLeft w:val="640"/>
          <w:marRight w:val="0"/>
          <w:marTop w:val="0"/>
          <w:marBottom w:val="0"/>
          <w:divBdr>
            <w:top w:val="none" w:sz="0" w:space="0" w:color="auto"/>
            <w:left w:val="none" w:sz="0" w:space="0" w:color="auto"/>
            <w:bottom w:val="none" w:sz="0" w:space="0" w:color="auto"/>
            <w:right w:val="none" w:sz="0" w:space="0" w:color="auto"/>
          </w:divBdr>
        </w:div>
        <w:div w:id="653608586">
          <w:marLeft w:val="640"/>
          <w:marRight w:val="0"/>
          <w:marTop w:val="0"/>
          <w:marBottom w:val="0"/>
          <w:divBdr>
            <w:top w:val="none" w:sz="0" w:space="0" w:color="auto"/>
            <w:left w:val="none" w:sz="0" w:space="0" w:color="auto"/>
            <w:bottom w:val="none" w:sz="0" w:space="0" w:color="auto"/>
            <w:right w:val="none" w:sz="0" w:space="0" w:color="auto"/>
          </w:divBdr>
        </w:div>
        <w:div w:id="165362282">
          <w:marLeft w:val="640"/>
          <w:marRight w:val="0"/>
          <w:marTop w:val="0"/>
          <w:marBottom w:val="0"/>
          <w:divBdr>
            <w:top w:val="none" w:sz="0" w:space="0" w:color="auto"/>
            <w:left w:val="none" w:sz="0" w:space="0" w:color="auto"/>
            <w:bottom w:val="none" w:sz="0" w:space="0" w:color="auto"/>
            <w:right w:val="none" w:sz="0" w:space="0" w:color="auto"/>
          </w:divBdr>
        </w:div>
        <w:div w:id="512962350">
          <w:marLeft w:val="640"/>
          <w:marRight w:val="0"/>
          <w:marTop w:val="0"/>
          <w:marBottom w:val="0"/>
          <w:divBdr>
            <w:top w:val="none" w:sz="0" w:space="0" w:color="auto"/>
            <w:left w:val="none" w:sz="0" w:space="0" w:color="auto"/>
            <w:bottom w:val="none" w:sz="0" w:space="0" w:color="auto"/>
            <w:right w:val="none" w:sz="0" w:space="0" w:color="auto"/>
          </w:divBdr>
        </w:div>
        <w:div w:id="1897621023">
          <w:marLeft w:val="640"/>
          <w:marRight w:val="0"/>
          <w:marTop w:val="0"/>
          <w:marBottom w:val="0"/>
          <w:divBdr>
            <w:top w:val="none" w:sz="0" w:space="0" w:color="auto"/>
            <w:left w:val="none" w:sz="0" w:space="0" w:color="auto"/>
            <w:bottom w:val="none" w:sz="0" w:space="0" w:color="auto"/>
            <w:right w:val="none" w:sz="0" w:space="0" w:color="auto"/>
          </w:divBdr>
        </w:div>
        <w:div w:id="265768257">
          <w:marLeft w:val="640"/>
          <w:marRight w:val="0"/>
          <w:marTop w:val="0"/>
          <w:marBottom w:val="0"/>
          <w:divBdr>
            <w:top w:val="none" w:sz="0" w:space="0" w:color="auto"/>
            <w:left w:val="none" w:sz="0" w:space="0" w:color="auto"/>
            <w:bottom w:val="none" w:sz="0" w:space="0" w:color="auto"/>
            <w:right w:val="none" w:sz="0" w:space="0" w:color="auto"/>
          </w:divBdr>
        </w:div>
        <w:div w:id="1689141614">
          <w:marLeft w:val="640"/>
          <w:marRight w:val="0"/>
          <w:marTop w:val="0"/>
          <w:marBottom w:val="0"/>
          <w:divBdr>
            <w:top w:val="none" w:sz="0" w:space="0" w:color="auto"/>
            <w:left w:val="none" w:sz="0" w:space="0" w:color="auto"/>
            <w:bottom w:val="none" w:sz="0" w:space="0" w:color="auto"/>
            <w:right w:val="none" w:sz="0" w:space="0" w:color="auto"/>
          </w:divBdr>
        </w:div>
        <w:div w:id="1028065844">
          <w:marLeft w:val="640"/>
          <w:marRight w:val="0"/>
          <w:marTop w:val="0"/>
          <w:marBottom w:val="0"/>
          <w:divBdr>
            <w:top w:val="none" w:sz="0" w:space="0" w:color="auto"/>
            <w:left w:val="none" w:sz="0" w:space="0" w:color="auto"/>
            <w:bottom w:val="none" w:sz="0" w:space="0" w:color="auto"/>
            <w:right w:val="none" w:sz="0" w:space="0" w:color="auto"/>
          </w:divBdr>
        </w:div>
        <w:div w:id="1083769161">
          <w:marLeft w:val="640"/>
          <w:marRight w:val="0"/>
          <w:marTop w:val="0"/>
          <w:marBottom w:val="0"/>
          <w:divBdr>
            <w:top w:val="none" w:sz="0" w:space="0" w:color="auto"/>
            <w:left w:val="none" w:sz="0" w:space="0" w:color="auto"/>
            <w:bottom w:val="none" w:sz="0" w:space="0" w:color="auto"/>
            <w:right w:val="none" w:sz="0" w:space="0" w:color="auto"/>
          </w:divBdr>
        </w:div>
        <w:div w:id="860316240">
          <w:marLeft w:val="640"/>
          <w:marRight w:val="0"/>
          <w:marTop w:val="0"/>
          <w:marBottom w:val="0"/>
          <w:divBdr>
            <w:top w:val="none" w:sz="0" w:space="0" w:color="auto"/>
            <w:left w:val="none" w:sz="0" w:space="0" w:color="auto"/>
            <w:bottom w:val="none" w:sz="0" w:space="0" w:color="auto"/>
            <w:right w:val="none" w:sz="0" w:space="0" w:color="auto"/>
          </w:divBdr>
        </w:div>
        <w:div w:id="1434738376">
          <w:marLeft w:val="640"/>
          <w:marRight w:val="0"/>
          <w:marTop w:val="0"/>
          <w:marBottom w:val="0"/>
          <w:divBdr>
            <w:top w:val="none" w:sz="0" w:space="0" w:color="auto"/>
            <w:left w:val="none" w:sz="0" w:space="0" w:color="auto"/>
            <w:bottom w:val="none" w:sz="0" w:space="0" w:color="auto"/>
            <w:right w:val="none" w:sz="0" w:space="0" w:color="auto"/>
          </w:divBdr>
        </w:div>
      </w:divsChild>
    </w:div>
    <w:div w:id="305278242">
      <w:bodyDiv w:val="1"/>
      <w:marLeft w:val="0"/>
      <w:marRight w:val="0"/>
      <w:marTop w:val="0"/>
      <w:marBottom w:val="0"/>
      <w:divBdr>
        <w:top w:val="none" w:sz="0" w:space="0" w:color="auto"/>
        <w:left w:val="none" w:sz="0" w:space="0" w:color="auto"/>
        <w:bottom w:val="none" w:sz="0" w:space="0" w:color="auto"/>
        <w:right w:val="none" w:sz="0" w:space="0" w:color="auto"/>
      </w:divBdr>
      <w:divsChild>
        <w:div w:id="824514255">
          <w:marLeft w:val="640"/>
          <w:marRight w:val="0"/>
          <w:marTop w:val="0"/>
          <w:marBottom w:val="0"/>
          <w:divBdr>
            <w:top w:val="none" w:sz="0" w:space="0" w:color="auto"/>
            <w:left w:val="none" w:sz="0" w:space="0" w:color="auto"/>
            <w:bottom w:val="none" w:sz="0" w:space="0" w:color="auto"/>
            <w:right w:val="none" w:sz="0" w:space="0" w:color="auto"/>
          </w:divBdr>
        </w:div>
        <w:div w:id="429400404">
          <w:marLeft w:val="640"/>
          <w:marRight w:val="0"/>
          <w:marTop w:val="0"/>
          <w:marBottom w:val="0"/>
          <w:divBdr>
            <w:top w:val="none" w:sz="0" w:space="0" w:color="auto"/>
            <w:left w:val="none" w:sz="0" w:space="0" w:color="auto"/>
            <w:bottom w:val="none" w:sz="0" w:space="0" w:color="auto"/>
            <w:right w:val="none" w:sz="0" w:space="0" w:color="auto"/>
          </w:divBdr>
        </w:div>
        <w:div w:id="690378683">
          <w:marLeft w:val="640"/>
          <w:marRight w:val="0"/>
          <w:marTop w:val="0"/>
          <w:marBottom w:val="0"/>
          <w:divBdr>
            <w:top w:val="none" w:sz="0" w:space="0" w:color="auto"/>
            <w:left w:val="none" w:sz="0" w:space="0" w:color="auto"/>
            <w:bottom w:val="none" w:sz="0" w:space="0" w:color="auto"/>
            <w:right w:val="none" w:sz="0" w:space="0" w:color="auto"/>
          </w:divBdr>
        </w:div>
        <w:div w:id="1879471363">
          <w:marLeft w:val="640"/>
          <w:marRight w:val="0"/>
          <w:marTop w:val="0"/>
          <w:marBottom w:val="0"/>
          <w:divBdr>
            <w:top w:val="none" w:sz="0" w:space="0" w:color="auto"/>
            <w:left w:val="none" w:sz="0" w:space="0" w:color="auto"/>
            <w:bottom w:val="none" w:sz="0" w:space="0" w:color="auto"/>
            <w:right w:val="none" w:sz="0" w:space="0" w:color="auto"/>
          </w:divBdr>
        </w:div>
        <w:div w:id="1158959115">
          <w:marLeft w:val="640"/>
          <w:marRight w:val="0"/>
          <w:marTop w:val="0"/>
          <w:marBottom w:val="0"/>
          <w:divBdr>
            <w:top w:val="none" w:sz="0" w:space="0" w:color="auto"/>
            <w:left w:val="none" w:sz="0" w:space="0" w:color="auto"/>
            <w:bottom w:val="none" w:sz="0" w:space="0" w:color="auto"/>
            <w:right w:val="none" w:sz="0" w:space="0" w:color="auto"/>
          </w:divBdr>
        </w:div>
        <w:div w:id="310520878">
          <w:marLeft w:val="640"/>
          <w:marRight w:val="0"/>
          <w:marTop w:val="0"/>
          <w:marBottom w:val="0"/>
          <w:divBdr>
            <w:top w:val="none" w:sz="0" w:space="0" w:color="auto"/>
            <w:left w:val="none" w:sz="0" w:space="0" w:color="auto"/>
            <w:bottom w:val="none" w:sz="0" w:space="0" w:color="auto"/>
            <w:right w:val="none" w:sz="0" w:space="0" w:color="auto"/>
          </w:divBdr>
        </w:div>
        <w:div w:id="1448504392">
          <w:marLeft w:val="640"/>
          <w:marRight w:val="0"/>
          <w:marTop w:val="0"/>
          <w:marBottom w:val="0"/>
          <w:divBdr>
            <w:top w:val="none" w:sz="0" w:space="0" w:color="auto"/>
            <w:left w:val="none" w:sz="0" w:space="0" w:color="auto"/>
            <w:bottom w:val="none" w:sz="0" w:space="0" w:color="auto"/>
            <w:right w:val="none" w:sz="0" w:space="0" w:color="auto"/>
          </w:divBdr>
        </w:div>
        <w:div w:id="2001276164">
          <w:marLeft w:val="640"/>
          <w:marRight w:val="0"/>
          <w:marTop w:val="0"/>
          <w:marBottom w:val="0"/>
          <w:divBdr>
            <w:top w:val="none" w:sz="0" w:space="0" w:color="auto"/>
            <w:left w:val="none" w:sz="0" w:space="0" w:color="auto"/>
            <w:bottom w:val="none" w:sz="0" w:space="0" w:color="auto"/>
            <w:right w:val="none" w:sz="0" w:space="0" w:color="auto"/>
          </w:divBdr>
        </w:div>
        <w:div w:id="1462922682">
          <w:marLeft w:val="640"/>
          <w:marRight w:val="0"/>
          <w:marTop w:val="0"/>
          <w:marBottom w:val="0"/>
          <w:divBdr>
            <w:top w:val="none" w:sz="0" w:space="0" w:color="auto"/>
            <w:left w:val="none" w:sz="0" w:space="0" w:color="auto"/>
            <w:bottom w:val="none" w:sz="0" w:space="0" w:color="auto"/>
            <w:right w:val="none" w:sz="0" w:space="0" w:color="auto"/>
          </w:divBdr>
        </w:div>
        <w:div w:id="260141119">
          <w:marLeft w:val="640"/>
          <w:marRight w:val="0"/>
          <w:marTop w:val="0"/>
          <w:marBottom w:val="0"/>
          <w:divBdr>
            <w:top w:val="none" w:sz="0" w:space="0" w:color="auto"/>
            <w:left w:val="none" w:sz="0" w:space="0" w:color="auto"/>
            <w:bottom w:val="none" w:sz="0" w:space="0" w:color="auto"/>
            <w:right w:val="none" w:sz="0" w:space="0" w:color="auto"/>
          </w:divBdr>
        </w:div>
        <w:div w:id="828324803">
          <w:marLeft w:val="640"/>
          <w:marRight w:val="0"/>
          <w:marTop w:val="0"/>
          <w:marBottom w:val="0"/>
          <w:divBdr>
            <w:top w:val="none" w:sz="0" w:space="0" w:color="auto"/>
            <w:left w:val="none" w:sz="0" w:space="0" w:color="auto"/>
            <w:bottom w:val="none" w:sz="0" w:space="0" w:color="auto"/>
            <w:right w:val="none" w:sz="0" w:space="0" w:color="auto"/>
          </w:divBdr>
        </w:div>
        <w:div w:id="1977371094">
          <w:marLeft w:val="640"/>
          <w:marRight w:val="0"/>
          <w:marTop w:val="0"/>
          <w:marBottom w:val="0"/>
          <w:divBdr>
            <w:top w:val="none" w:sz="0" w:space="0" w:color="auto"/>
            <w:left w:val="none" w:sz="0" w:space="0" w:color="auto"/>
            <w:bottom w:val="none" w:sz="0" w:space="0" w:color="auto"/>
            <w:right w:val="none" w:sz="0" w:space="0" w:color="auto"/>
          </w:divBdr>
        </w:div>
        <w:div w:id="1376657896">
          <w:marLeft w:val="640"/>
          <w:marRight w:val="0"/>
          <w:marTop w:val="0"/>
          <w:marBottom w:val="0"/>
          <w:divBdr>
            <w:top w:val="none" w:sz="0" w:space="0" w:color="auto"/>
            <w:left w:val="none" w:sz="0" w:space="0" w:color="auto"/>
            <w:bottom w:val="none" w:sz="0" w:space="0" w:color="auto"/>
            <w:right w:val="none" w:sz="0" w:space="0" w:color="auto"/>
          </w:divBdr>
        </w:div>
        <w:div w:id="113447160">
          <w:marLeft w:val="640"/>
          <w:marRight w:val="0"/>
          <w:marTop w:val="0"/>
          <w:marBottom w:val="0"/>
          <w:divBdr>
            <w:top w:val="none" w:sz="0" w:space="0" w:color="auto"/>
            <w:left w:val="none" w:sz="0" w:space="0" w:color="auto"/>
            <w:bottom w:val="none" w:sz="0" w:space="0" w:color="auto"/>
            <w:right w:val="none" w:sz="0" w:space="0" w:color="auto"/>
          </w:divBdr>
        </w:div>
        <w:div w:id="888153519">
          <w:marLeft w:val="640"/>
          <w:marRight w:val="0"/>
          <w:marTop w:val="0"/>
          <w:marBottom w:val="0"/>
          <w:divBdr>
            <w:top w:val="none" w:sz="0" w:space="0" w:color="auto"/>
            <w:left w:val="none" w:sz="0" w:space="0" w:color="auto"/>
            <w:bottom w:val="none" w:sz="0" w:space="0" w:color="auto"/>
            <w:right w:val="none" w:sz="0" w:space="0" w:color="auto"/>
          </w:divBdr>
        </w:div>
        <w:div w:id="1518229561">
          <w:marLeft w:val="640"/>
          <w:marRight w:val="0"/>
          <w:marTop w:val="0"/>
          <w:marBottom w:val="0"/>
          <w:divBdr>
            <w:top w:val="none" w:sz="0" w:space="0" w:color="auto"/>
            <w:left w:val="none" w:sz="0" w:space="0" w:color="auto"/>
            <w:bottom w:val="none" w:sz="0" w:space="0" w:color="auto"/>
            <w:right w:val="none" w:sz="0" w:space="0" w:color="auto"/>
          </w:divBdr>
        </w:div>
        <w:div w:id="698550473">
          <w:marLeft w:val="640"/>
          <w:marRight w:val="0"/>
          <w:marTop w:val="0"/>
          <w:marBottom w:val="0"/>
          <w:divBdr>
            <w:top w:val="none" w:sz="0" w:space="0" w:color="auto"/>
            <w:left w:val="none" w:sz="0" w:space="0" w:color="auto"/>
            <w:bottom w:val="none" w:sz="0" w:space="0" w:color="auto"/>
            <w:right w:val="none" w:sz="0" w:space="0" w:color="auto"/>
          </w:divBdr>
        </w:div>
        <w:div w:id="638189645">
          <w:marLeft w:val="640"/>
          <w:marRight w:val="0"/>
          <w:marTop w:val="0"/>
          <w:marBottom w:val="0"/>
          <w:divBdr>
            <w:top w:val="none" w:sz="0" w:space="0" w:color="auto"/>
            <w:left w:val="none" w:sz="0" w:space="0" w:color="auto"/>
            <w:bottom w:val="none" w:sz="0" w:space="0" w:color="auto"/>
            <w:right w:val="none" w:sz="0" w:space="0" w:color="auto"/>
          </w:divBdr>
        </w:div>
        <w:div w:id="542442389">
          <w:marLeft w:val="640"/>
          <w:marRight w:val="0"/>
          <w:marTop w:val="0"/>
          <w:marBottom w:val="0"/>
          <w:divBdr>
            <w:top w:val="none" w:sz="0" w:space="0" w:color="auto"/>
            <w:left w:val="none" w:sz="0" w:space="0" w:color="auto"/>
            <w:bottom w:val="none" w:sz="0" w:space="0" w:color="auto"/>
            <w:right w:val="none" w:sz="0" w:space="0" w:color="auto"/>
          </w:divBdr>
        </w:div>
        <w:div w:id="140541783">
          <w:marLeft w:val="640"/>
          <w:marRight w:val="0"/>
          <w:marTop w:val="0"/>
          <w:marBottom w:val="0"/>
          <w:divBdr>
            <w:top w:val="none" w:sz="0" w:space="0" w:color="auto"/>
            <w:left w:val="none" w:sz="0" w:space="0" w:color="auto"/>
            <w:bottom w:val="none" w:sz="0" w:space="0" w:color="auto"/>
            <w:right w:val="none" w:sz="0" w:space="0" w:color="auto"/>
          </w:divBdr>
        </w:div>
        <w:div w:id="1670405465">
          <w:marLeft w:val="640"/>
          <w:marRight w:val="0"/>
          <w:marTop w:val="0"/>
          <w:marBottom w:val="0"/>
          <w:divBdr>
            <w:top w:val="none" w:sz="0" w:space="0" w:color="auto"/>
            <w:left w:val="none" w:sz="0" w:space="0" w:color="auto"/>
            <w:bottom w:val="none" w:sz="0" w:space="0" w:color="auto"/>
            <w:right w:val="none" w:sz="0" w:space="0" w:color="auto"/>
          </w:divBdr>
        </w:div>
      </w:divsChild>
    </w:div>
    <w:div w:id="315111122">
      <w:bodyDiv w:val="1"/>
      <w:marLeft w:val="0"/>
      <w:marRight w:val="0"/>
      <w:marTop w:val="0"/>
      <w:marBottom w:val="0"/>
      <w:divBdr>
        <w:top w:val="none" w:sz="0" w:space="0" w:color="auto"/>
        <w:left w:val="none" w:sz="0" w:space="0" w:color="auto"/>
        <w:bottom w:val="none" w:sz="0" w:space="0" w:color="auto"/>
        <w:right w:val="none" w:sz="0" w:space="0" w:color="auto"/>
      </w:divBdr>
      <w:divsChild>
        <w:div w:id="885878104">
          <w:marLeft w:val="640"/>
          <w:marRight w:val="0"/>
          <w:marTop w:val="0"/>
          <w:marBottom w:val="0"/>
          <w:divBdr>
            <w:top w:val="none" w:sz="0" w:space="0" w:color="auto"/>
            <w:left w:val="none" w:sz="0" w:space="0" w:color="auto"/>
            <w:bottom w:val="none" w:sz="0" w:space="0" w:color="auto"/>
            <w:right w:val="none" w:sz="0" w:space="0" w:color="auto"/>
          </w:divBdr>
        </w:div>
        <w:div w:id="2051107338">
          <w:marLeft w:val="640"/>
          <w:marRight w:val="0"/>
          <w:marTop w:val="0"/>
          <w:marBottom w:val="0"/>
          <w:divBdr>
            <w:top w:val="none" w:sz="0" w:space="0" w:color="auto"/>
            <w:left w:val="none" w:sz="0" w:space="0" w:color="auto"/>
            <w:bottom w:val="none" w:sz="0" w:space="0" w:color="auto"/>
            <w:right w:val="none" w:sz="0" w:space="0" w:color="auto"/>
          </w:divBdr>
        </w:div>
        <w:div w:id="646128832">
          <w:marLeft w:val="640"/>
          <w:marRight w:val="0"/>
          <w:marTop w:val="0"/>
          <w:marBottom w:val="0"/>
          <w:divBdr>
            <w:top w:val="none" w:sz="0" w:space="0" w:color="auto"/>
            <w:left w:val="none" w:sz="0" w:space="0" w:color="auto"/>
            <w:bottom w:val="none" w:sz="0" w:space="0" w:color="auto"/>
            <w:right w:val="none" w:sz="0" w:space="0" w:color="auto"/>
          </w:divBdr>
        </w:div>
        <w:div w:id="1897666894">
          <w:marLeft w:val="640"/>
          <w:marRight w:val="0"/>
          <w:marTop w:val="0"/>
          <w:marBottom w:val="0"/>
          <w:divBdr>
            <w:top w:val="none" w:sz="0" w:space="0" w:color="auto"/>
            <w:left w:val="none" w:sz="0" w:space="0" w:color="auto"/>
            <w:bottom w:val="none" w:sz="0" w:space="0" w:color="auto"/>
            <w:right w:val="none" w:sz="0" w:space="0" w:color="auto"/>
          </w:divBdr>
        </w:div>
        <w:div w:id="1703095991">
          <w:marLeft w:val="640"/>
          <w:marRight w:val="0"/>
          <w:marTop w:val="0"/>
          <w:marBottom w:val="0"/>
          <w:divBdr>
            <w:top w:val="none" w:sz="0" w:space="0" w:color="auto"/>
            <w:left w:val="none" w:sz="0" w:space="0" w:color="auto"/>
            <w:bottom w:val="none" w:sz="0" w:space="0" w:color="auto"/>
            <w:right w:val="none" w:sz="0" w:space="0" w:color="auto"/>
          </w:divBdr>
        </w:div>
        <w:div w:id="900947154">
          <w:marLeft w:val="640"/>
          <w:marRight w:val="0"/>
          <w:marTop w:val="0"/>
          <w:marBottom w:val="0"/>
          <w:divBdr>
            <w:top w:val="none" w:sz="0" w:space="0" w:color="auto"/>
            <w:left w:val="none" w:sz="0" w:space="0" w:color="auto"/>
            <w:bottom w:val="none" w:sz="0" w:space="0" w:color="auto"/>
            <w:right w:val="none" w:sz="0" w:space="0" w:color="auto"/>
          </w:divBdr>
        </w:div>
        <w:div w:id="1904946628">
          <w:marLeft w:val="640"/>
          <w:marRight w:val="0"/>
          <w:marTop w:val="0"/>
          <w:marBottom w:val="0"/>
          <w:divBdr>
            <w:top w:val="none" w:sz="0" w:space="0" w:color="auto"/>
            <w:left w:val="none" w:sz="0" w:space="0" w:color="auto"/>
            <w:bottom w:val="none" w:sz="0" w:space="0" w:color="auto"/>
            <w:right w:val="none" w:sz="0" w:space="0" w:color="auto"/>
          </w:divBdr>
        </w:div>
        <w:div w:id="1547722021">
          <w:marLeft w:val="640"/>
          <w:marRight w:val="0"/>
          <w:marTop w:val="0"/>
          <w:marBottom w:val="0"/>
          <w:divBdr>
            <w:top w:val="none" w:sz="0" w:space="0" w:color="auto"/>
            <w:left w:val="none" w:sz="0" w:space="0" w:color="auto"/>
            <w:bottom w:val="none" w:sz="0" w:space="0" w:color="auto"/>
            <w:right w:val="none" w:sz="0" w:space="0" w:color="auto"/>
          </w:divBdr>
        </w:div>
        <w:div w:id="1746223479">
          <w:marLeft w:val="640"/>
          <w:marRight w:val="0"/>
          <w:marTop w:val="0"/>
          <w:marBottom w:val="0"/>
          <w:divBdr>
            <w:top w:val="none" w:sz="0" w:space="0" w:color="auto"/>
            <w:left w:val="none" w:sz="0" w:space="0" w:color="auto"/>
            <w:bottom w:val="none" w:sz="0" w:space="0" w:color="auto"/>
            <w:right w:val="none" w:sz="0" w:space="0" w:color="auto"/>
          </w:divBdr>
        </w:div>
        <w:div w:id="2043438422">
          <w:marLeft w:val="640"/>
          <w:marRight w:val="0"/>
          <w:marTop w:val="0"/>
          <w:marBottom w:val="0"/>
          <w:divBdr>
            <w:top w:val="none" w:sz="0" w:space="0" w:color="auto"/>
            <w:left w:val="none" w:sz="0" w:space="0" w:color="auto"/>
            <w:bottom w:val="none" w:sz="0" w:space="0" w:color="auto"/>
            <w:right w:val="none" w:sz="0" w:space="0" w:color="auto"/>
          </w:divBdr>
        </w:div>
        <w:div w:id="1370106871">
          <w:marLeft w:val="640"/>
          <w:marRight w:val="0"/>
          <w:marTop w:val="0"/>
          <w:marBottom w:val="0"/>
          <w:divBdr>
            <w:top w:val="none" w:sz="0" w:space="0" w:color="auto"/>
            <w:left w:val="none" w:sz="0" w:space="0" w:color="auto"/>
            <w:bottom w:val="none" w:sz="0" w:space="0" w:color="auto"/>
            <w:right w:val="none" w:sz="0" w:space="0" w:color="auto"/>
          </w:divBdr>
        </w:div>
        <w:div w:id="1774403238">
          <w:marLeft w:val="640"/>
          <w:marRight w:val="0"/>
          <w:marTop w:val="0"/>
          <w:marBottom w:val="0"/>
          <w:divBdr>
            <w:top w:val="none" w:sz="0" w:space="0" w:color="auto"/>
            <w:left w:val="none" w:sz="0" w:space="0" w:color="auto"/>
            <w:bottom w:val="none" w:sz="0" w:space="0" w:color="auto"/>
            <w:right w:val="none" w:sz="0" w:space="0" w:color="auto"/>
          </w:divBdr>
        </w:div>
        <w:div w:id="334889648">
          <w:marLeft w:val="640"/>
          <w:marRight w:val="0"/>
          <w:marTop w:val="0"/>
          <w:marBottom w:val="0"/>
          <w:divBdr>
            <w:top w:val="none" w:sz="0" w:space="0" w:color="auto"/>
            <w:left w:val="none" w:sz="0" w:space="0" w:color="auto"/>
            <w:bottom w:val="none" w:sz="0" w:space="0" w:color="auto"/>
            <w:right w:val="none" w:sz="0" w:space="0" w:color="auto"/>
          </w:divBdr>
        </w:div>
        <w:div w:id="635645729">
          <w:marLeft w:val="640"/>
          <w:marRight w:val="0"/>
          <w:marTop w:val="0"/>
          <w:marBottom w:val="0"/>
          <w:divBdr>
            <w:top w:val="none" w:sz="0" w:space="0" w:color="auto"/>
            <w:left w:val="none" w:sz="0" w:space="0" w:color="auto"/>
            <w:bottom w:val="none" w:sz="0" w:space="0" w:color="auto"/>
            <w:right w:val="none" w:sz="0" w:space="0" w:color="auto"/>
          </w:divBdr>
        </w:div>
        <w:div w:id="337346214">
          <w:marLeft w:val="640"/>
          <w:marRight w:val="0"/>
          <w:marTop w:val="0"/>
          <w:marBottom w:val="0"/>
          <w:divBdr>
            <w:top w:val="none" w:sz="0" w:space="0" w:color="auto"/>
            <w:left w:val="none" w:sz="0" w:space="0" w:color="auto"/>
            <w:bottom w:val="none" w:sz="0" w:space="0" w:color="auto"/>
            <w:right w:val="none" w:sz="0" w:space="0" w:color="auto"/>
          </w:divBdr>
        </w:div>
        <w:div w:id="385028937">
          <w:marLeft w:val="640"/>
          <w:marRight w:val="0"/>
          <w:marTop w:val="0"/>
          <w:marBottom w:val="0"/>
          <w:divBdr>
            <w:top w:val="none" w:sz="0" w:space="0" w:color="auto"/>
            <w:left w:val="none" w:sz="0" w:space="0" w:color="auto"/>
            <w:bottom w:val="none" w:sz="0" w:space="0" w:color="auto"/>
            <w:right w:val="none" w:sz="0" w:space="0" w:color="auto"/>
          </w:divBdr>
        </w:div>
        <w:div w:id="1246499836">
          <w:marLeft w:val="640"/>
          <w:marRight w:val="0"/>
          <w:marTop w:val="0"/>
          <w:marBottom w:val="0"/>
          <w:divBdr>
            <w:top w:val="none" w:sz="0" w:space="0" w:color="auto"/>
            <w:left w:val="none" w:sz="0" w:space="0" w:color="auto"/>
            <w:bottom w:val="none" w:sz="0" w:space="0" w:color="auto"/>
            <w:right w:val="none" w:sz="0" w:space="0" w:color="auto"/>
          </w:divBdr>
        </w:div>
        <w:div w:id="1116027124">
          <w:marLeft w:val="640"/>
          <w:marRight w:val="0"/>
          <w:marTop w:val="0"/>
          <w:marBottom w:val="0"/>
          <w:divBdr>
            <w:top w:val="none" w:sz="0" w:space="0" w:color="auto"/>
            <w:left w:val="none" w:sz="0" w:space="0" w:color="auto"/>
            <w:bottom w:val="none" w:sz="0" w:space="0" w:color="auto"/>
            <w:right w:val="none" w:sz="0" w:space="0" w:color="auto"/>
          </w:divBdr>
        </w:div>
        <w:div w:id="852576776">
          <w:marLeft w:val="640"/>
          <w:marRight w:val="0"/>
          <w:marTop w:val="0"/>
          <w:marBottom w:val="0"/>
          <w:divBdr>
            <w:top w:val="none" w:sz="0" w:space="0" w:color="auto"/>
            <w:left w:val="none" w:sz="0" w:space="0" w:color="auto"/>
            <w:bottom w:val="none" w:sz="0" w:space="0" w:color="auto"/>
            <w:right w:val="none" w:sz="0" w:space="0" w:color="auto"/>
          </w:divBdr>
        </w:div>
        <w:div w:id="415202502">
          <w:marLeft w:val="640"/>
          <w:marRight w:val="0"/>
          <w:marTop w:val="0"/>
          <w:marBottom w:val="0"/>
          <w:divBdr>
            <w:top w:val="none" w:sz="0" w:space="0" w:color="auto"/>
            <w:left w:val="none" w:sz="0" w:space="0" w:color="auto"/>
            <w:bottom w:val="none" w:sz="0" w:space="0" w:color="auto"/>
            <w:right w:val="none" w:sz="0" w:space="0" w:color="auto"/>
          </w:divBdr>
        </w:div>
        <w:div w:id="1900700492">
          <w:marLeft w:val="640"/>
          <w:marRight w:val="0"/>
          <w:marTop w:val="0"/>
          <w:marBottom w:val="0"/>
          <w:divBdr>
            <w:top w:val="none" w:sz="0" w:space="0" w:color="auto"/>
            <w:left w:val="none" w:sz="0" w:space="0" w:color="auto"/>
            <w:bottom w:val="none" w:sz="0" w:space="0" w:color="auto"/>
            <w:right w:val="none" w:sz="0" w:space="0" w:color="auto"/>
          </w:divBdr>
        </w:div>
        <w:div w:id="328102013">
          <w:marLeft w:val="640"/>
          <w:marRight w:val="0"/>
          <w:marTop w:val="0"/>
          <w:marBottom w:val="0"/>
          <w:divBdr>
            <w:top w:val="none" w:sz="0" w:space="0" w:color="auto"/>
            <w:left w:val="none" w:sz="0" w:space="0" w:color="auto"/>
            <w:bottom w:val="none" w:sz="0" w:space="0" w:color="auto"/>
            <w:right w:val="none" w:sz="0" w:space="0" w:color="auto"/>
          </w:divBdr>
        </w:div>
        <w:div w:id="1148672717">
          <w:marLeft w:val="640"/>
          <w:marRight w:val="0"/>
          <w:marTop w:val="0"/>
          <w:marBottom w:val="0"/>
          <w:divBdr>
            <w:top w:val="none" w:sz="0" w:space="0" w:color="auto"/>
            <w:left w:val="none" w:sz="0" w:space="0" w:color="auto"/>
            <w:bottom w:val="none" w:sz="0" w:space="0" w:color="auto"/>
            <w:right w:val="none" w:sz="0" w:space="0" w:color="auto"/>
          </w:divBdr>
        </w:div>
        <w:div w:id="1916935148">
          <w:marLeft w:val="640"/>
          <w:marRight w:val="0"/>
          <w:marTop w:val="0"/>
          <w:marBottom w:val="0"/>
          <w:divBdr>
            <w:top w:val="none" w:sz="0" w:space="0" w:color="auto"/>
            <w:left w:val="none" w:sz="0" w:space="0" w:color="auto"/>
            <w:bottom w:val="none" w:sz="0" w:space="0" w:color="auto"/>
            <w:right w:val="none" w:sz="0" w:space="0" w:color="auto"/>
          </w:divBdr>
        </w:div>
        <w:div w:id="1584099558">
          <w:marLeft w:val="640"/>
          <w:marRight w:val="0"/>
          <w:marTop w:val="0"/>
          <w:marBottom w:val="0"/>
          <w:divBdr>
            <w:top w:val="none" w:sz="0" w:space="0" w:color="auto"/>
            <w:left w:val="none" w:sz="0" w:space="0" w:color="auto"/>
            <w:bottom w:val="none" w:sz="0" w:space="0" w:color="auto"/>
            <w:right w:val="none" w:sz="0" w:space="0" w:color="auto"/>
          </w:divBdr>
        </w:div>
        <w:div w:id="497696432">
          <w:marLeft w:val="640"/>
          <w:marRight w:val="0"/>
          <w:marTop w:val="0"/>
          <w:marBottom w:val="0"/>
          <w:divBdr>
            <w:top w:val="none" w:sz="0" w:space="0" w:color="auto"/>
            <w:left w:val="none" w:sz="0" w:space="0" w:color="auto"/>
            <w:bottom w:val="none" w:sz="0" w:space="0" w:color="auto"/>
            <w:right w:val="none" w:sz="0" w:space="0" w:color="auto"/>
          </w:divBdr>
        </w:div>
        <w:div w:id="374080850">
          <w:marLeft w:val="640"/>
          <w:marRight w:val="0"/>
          <w:marTop w:val="0"/>
          <w:marBottom w:val="0"/>
          <w:divBdr>
            <w:top w:val="none" w:sz="0" w:space="0" w:color="auto"/>
            <w:left w:val="none" w:sz="0" w:space="0" w:color="auto"/>
            <w:bottom w:val="none" w:sz="0" w:space="0" w:color="auto"/>
            <w:right w:val="none" w:sz="0" w:space="0" w:color="auto"/>
          </w:divBdr>
        </w:div>
        <w:div w:id="1390104678">
          <w:marLeft w:val="640"/>
          <w:marRight w:val="0"/>
          <w:marTop w:val="0"/>
          <w:marBottom w:val="0"/>
          <w:divBdr>
            <w:top w:val="none" w:sz="0" w:space="0" w:color="auto"/>
            <w:left w:val="none" w:sz="0" w:space="0" w:color="auto"/>
            <w:bottom w:val="none" w:sz="0" w:space="0" w:color="auto"/>
            <w:right w:val="none" w:sz="0" w:space="0" w:color="auto"/>
          </w:divBdr>
        </w:div>
        <w:div w:id="2138448098">
          <w:marLeft w:val="640"/>
          <w:marRight w:val="0"/>
          <w:marTop w:val="0"/>
          <w:marBottom w:val="0"/>
          <w:divBdr>
            <w:top w:val="none" w:sz="0" w:space="0" w:color="auto"/>
            <w:left w:val="none" w:sz="0" w:space="0" w:color="auto"/>
            <w:bottom w:val="none" w:sz="0" w:space="0" w:color="auto"/>
            <w:right w:val="none" w:sz="0" w:space="0" w:color="auto"/>
          </w:divBdr>
        </w:div>
        <w:div w:id="545410699">
          <w:marLeft w:val="640"/>
          <w:marRight w:val="0"/>
          <w:marTop w:val="0"/>
          <w:marBottom w:val="0"/>
          <w:divBdr>
            <w:top w:val="none" w:sz="0" w:space="0" w:color="auto"/>
            <w:left w:val="none" w:sz="0" w:space="0" w:color="auto"/>
            <w:bottom w:val="none" w:sz="0" w:space="0" w:color="auto"/>
            <w:right w:val="none" w:sz="0" w:space="0" w:color="auto"/>
          </w:divBdr>
        </w:div>
        <w:div w:id="1893884043">
          <w:marLeft w:val="640"/>
          <w:marRight w:val="0"/>
          <w:marTop w:val="0"/>
          <w:marBottom w:val="0"/>
          <w:divBdr>
            <w:top w:val="none" w:sz="0" w:space="0" w:color="auto"/>
            <w:left w:val="none" w:sz="0" w:space="0" w:color="auto"/>
            <w:bottom w:val="none" w:sz="0" w:space="0" w:color="auto"/>
            <w:right w:val="none" w:sz="0" w:space="0" w:color="auto"/>
          </w:divBdr>
        </w:div>
        <w:div w:id="791829962">
          <w:marLeft w:val="640"/>
          <w:marRight w:val="0"/>
          <w:marTop w:val="0"/>
          <w:marBottom w:val="0"/>
          <w:divBdr>
            <w:top w:val="none" w:sz="0" w:space="0" w:color="auto"/>
            <w:left w:val="none" w:sz="0" w:space="0" w:color="auto"/>
            <w:bottom w:val="none" w:sz="0" w:space="0" w:color="auto"/>
            <w:right w:val="none" w:sz="0" w:space="0" w:color="auto"/>
          </w:divBdr>
        </w:div>
        <w:div w:id="222524043">
          <w:marLeft w:val="640"/>
          <w:marRight w:val="0"/>
          <w:marTop w:val="0"/>
          <w:marBottom w:val="0"/>
          <w:divBdr>
            <w:top w:val="none" w:sz="0" w:space="0" w:color="auto"/>
            <w:left w:val="none" w:sz="0" w:space="0" w:color="auto"/>
            <w:bottom w:val="none" w:sz="0" w:space="0" w:color="auto"/>
            <w:right w:val="none" w:sz="0" w:space="0" w:color="auto"/>
          </w:divBdr>
        </w:div>
        <w:div w:id="1597056296">
          <w:marLeft w:val="640"/>
          <w:marRight w:val="0"/>
          <w:marTop w:val="0"/>
          <w:marBottom w:val="0"/>
          <w:divBdr>
            <w:top w:val="none" w:sz="0" w:space="0" w:color="auto"/>
            <w:left w:val="none" w:sz="0" w:space="0" w:color="auto"/>
            <w:bottom w:val="none" w:sz="0" w:space="0" w:color="auto"/>
            <w:right w:val="none" w:sz="0" w:space="0" w:color="auto"/>
          </w:divBdr>
        </w:div>
        <w:div w:id="894201143">
          <w:marLeft w:val="640"/>
          <w:marRight w:val="0"/>
          <w:marTop w:val="0"/>
          <w:marBottom w:val="0"/>
          <w:divBdr>
            <w:top w:val="none" w:sz="0" w:space="0" w:color="auto"/>
            <w:left w:val="none" w:sz="0" w:space="0" w:color="auto"/>
            <w:bottom w:val="none" w:sz="0" w:space="0" w:color="auto"/>
            <w:right w:val="none" w:sz="0" w:space="0" w:color="auto"/>
          </w:divBdr>
        </w:div>
        <w:div w:id="2043744771">
          <w:marLeft w:val="640"/>
          <w:marRight w:val="0"/>
          <w:marTop w:val="0"/>
          <w:marBottom w:val="0"/>
          <w:divBdr>
            <w:top w:val="none" w:sz="0" w:space="0" w:color="auto"/>
            <w:left w:val="none" w:sz="0" w:space="0" w:color="auto"/>
            <w:bottom w:val="none" w:sz="0" w:space="0" w:color="auto"/>
            <w:right w:val="none" w:sz="0" w:space="0" w:color="auto"/>
          </w:divBdr>
        </w:div>
        <w:div w:id="1121680515">
          <w:marLeft w:val="640"/>
          <w:marRight w:val="0"/>
          <w:marTop w:val="0"/>
          <w:marBottom w:val="0"/>
          <w:divBdr>
            <w:top w:val="none" w:sz="0" w:space="0" w:color="auto"/>
            <w:left w:val="none" w:sz="0" w:space="0" w:color="auto"/>
            <w:bottom w:val="none" w:sz="0" w:space="0" w:color="auto"/>
            <w:right w:val="none" w:sz="0" w:space="0" w:color="auto"/>
          </w:divBdr>
        </w:div>
        <w:div w:id="913928681">
          <w:marLeft w:val="640"/>
          <w:marRight w:val="0"/>
          <w:marTop w:val="0"/>
          <w:marBottom w:val="0"/>
          <w:divBdr>
            <w:top w:val="none" w:sz="0" w:space="0" w:color="auto"/>
            <w:left w:val="none" w:sz="0" w:space="0" w:color="auto"/>
            <w:bottom w:val="none" w:sz="0" w:space="0" w:color="auto"/>
            <w:right w:val="none" w:sz="0" w:space="0" w:color="auto"/>
          </w:divBdr>
        </w:div>
        <w:div w:id="1171336655">
          <w:marLeft w:val="640"/>
          <w:marRight w:val="0"/>
          <w:marTop w:val="0"/>
          <w:marBottom w:val="0"/>
          <w:divBdr>
            <w:top w:val="none" w:sz="0" w:space="0" w:color="auto"/>
            <w:left w:val="none" w:sz="0" w:space="0" w:color="auto"/>
            <w:bottom w:val="none" w:sz="0" w:space="0" w:color="auto"/>
            <w:right w:val="none" w:sz="0" w:space="0" w:color="auto"/>
          </w:divBdr>
        </w:div>
        <w:div w:id="522019552">
          <w:marLeft w:val="640"/>
          <w:marRight w:val="0"/>
          <w:marTop w:val="0"/>
          <w:marBottom w:val="0"/>
          <w:divBdr>
            <w:top w:val="none" w:sz="0" w:space="0" w:color="auto"/>
            <w:left w:val="none" w:sz="0" w:space="0" w:color="auto"/>
            <w:bottom w:val="none" w:sz="0" w:space="0" w:color="auto"/>
            <w:right w:val="none" w:sz="0" w:space="0" w:color="auto"/>
          </w:divBdr>
        </w:div>
        <w:div w:id="1607034657">
          <w:marLeft w:val="640"/>
          <w:marRight w:val="0"/>
          <w:marTop w:val="0"/>
          <w:marBottom w:val="0"/>
          <w:divBdr>
            <w:top w:val="none" w:sz="0" w:space="0" w:color="auto"/>
            <w:left w:val="none" w:sz="0" w:space="0" w:color="auto"/>
            <w:bottom w:val="none" w:sz="0" w:space="0" w:color="auto"/>
            <w:right w:val="none" w:sz="0" w:space="0" w:color="auto"/>
          </w:divBdr>
        </w:div>
        <w:div w:id="2004897405">
          <w:marLeft w:val="640"/>
          <w:marRight w:val="0"/>
          <w:marTop w:val="0"/>
          <w:marBottom w:val="0"/>
          <w:divBdr>
            <w:top w:val="none" w:sz="0" w:space="0" w:color="auto"/>
            <w:left w:val="none" w:sz="0" w:space="0" w:color="auto"/>
            <w:bottom w:val="none" w:sz="0" w:space="0" w:color="auto"/>
            <w:right w:val="none" w:sz="0" w:space="0" w:color="auto"/>
          </w:divBdr>
        </w:div>
        <w:div w:id="699476769">
          <w:marLeft w:val="640"/>
          <w:marRight w:val="0"/>
          <w:marTop w:val="0"/>
          <w:marBottom w:val="0"/>
          <w:divBdr>
            <w:top w:val="none" w:sz="0" w:space="0" w:color="auto"/>
            <w:left w:val="none" w:sz="0" w:space="0" w:color="auto"/>
            <w:bottom w:val="none" w:sz="0" w:space="0" w:color="auto"/>
            <w:right w:val="none" w:sz="0" w:space="0" w:color="auto"/>
          </w:divBdr>
        </w:div>
        <w:div w:id="776103293">
          <w:marLeft w:val="640"/>
          <w:marRight w:val="0"/>
          <w:marTop w:val="0"/>
          <w:marBottom w:val="0"/>
          <w:divBdr>
            <w:top w:val="none" w:sz="0" w:space="0" w:color="auto"/>
            <w:left w:val="none" w:sz="0" w:space="0" w:color="auto"/>
            <w:bottom w:val="none" w:sz="0" w:space="0" w:color="auto"/>
            <w:right w:val="none" w:sz="0" w:space="0" w:color="auto"/>
          </w:divBdr>
        </w:div>
        <w:div w:id="868761897">
          <w:marLeft w:val="640"/>
          <w:marRight w:val="0"/>
          <w:marTop w:val="0"/>
          <w:marBottom w:val="0"/>
          <w:divBdr>
            <w:top w:val="none" w:sz="0" w:space="0" w:color="auto"/>
            <w:left w:val="none" w:sz="0" w:space="0" w:color="auto"/>
            <w:bottom w:val="none" w:sz="0" w:space="0" w:color="auto"/>
            <w:right w:val="none" w:sz="0" w:space="0" w:color="auto"/>
          </w:divBdr>
        </w:div>
        <w:div w:id="851341113">
          <w:marLeft w:val="640"/>
          <w:marRight w:val="0"/>
          <w:marTop w:val="0"/>
          <w:marBottom w:val="0"/>
          <w:divBdr>
            <w:top w:val="none" w:sz="0" w:space="0" w:color="auto"/>
            <w:left w:val="none" w:sz="0" w:space="0" w:color="auto"/>
            <w:bottom w:val="none" w:sz="0" w:space="0" w:color="auto"/>
            <w:right w:val="none" w:sz="0" w:space="0" w:color="auto"/>
          </w:divBdr>
        </w:div>
        <w:div w:id="361135319">
          <w:marLeft w:val="640"/>
          <w:marRight w:val="0"/>
          <w:marTop w:val="0"/>
          <w:marBottom w:val="0"/>
          <w:divBdr>
            <w:top w:val="none" w:sz="0" w:space="0" w:color="auto"/>
            <w:left w:val="none" w:sz="0" w:space="0" w:color="auto"/>
            <w:bottom w:val="none" w:sz="0" w:space="0" w:color="auto"/>
            <w:right w:val="none" w:sz="0" w:space="0" w:color="auto"/>
          </w:divBdr>
        </w:div>
        <w:div w:id="1029911390">
          <w:marLeft w:val="640"/>
          <w:marRight w:val="0"/>
          <w:marTop w:val="0"/>
          <w:marBottom w:val="0"/>
          <w:divBdr>
            <w:top w:val="none" w:sz="0" w:space="0" w:color="auto"/>
            <w:left w:val="none" w:sz="0" w:space="0" w:color="auto"/>
            <w:bottom w:val="none" w:sz="0" w:space="0" w:color="auto"/>
            <w:right w:val="none" w:sz="0" w:space="0" w:color="auto"/>
          </w:divBdr>
        </w:div>
      </w:divsChild>
    </w:div>
    <w:div w:id="316154497">
      <w:bodyDiv w:val="1"/>
      <w:marLeft w:val="0"/>
      <w:marRight w:val="0"/>
      <w:marTop w:val="0"/>
      <w:marBottom w:val="0"/>
      <w:divBdr>
        <w:top w:val="none" w:sz="0" w:space="0" w:color="auto"/>
        <w:left w:val="none" w:sz="0" w:space="0" w:color="auto"/>
        <w:bottom w:val="none" w:sz="0" w:space="0" w:color="auto"/>
        <w:right w:val="none" w:sz="0" w:space="0" w:color="auto"/>
      </w:divBdr>
      <w:divsChild>
        <w:div w:id="478886528">
          <w:marLeft w:val="640"/>
          <w:marRight w:val="0"/>
          <w:marTop w:val="0"/>
          <w:marBottom w:val="0"/>
          <w:divBdr>
            <w:top w:val="none" w:sz="0" w:space="0" w:color="auto"/>
            <w:left w:val="none" w:sz="0" w:space="0" w:color="auto"/>
            <w:bottom w:val="none" w:sz="0" w:space="0" w:color="auto"/>
            <w:right w:val="none" w:sz="0" w:space="0" w:color="auto"/>
          </w:divBdr>
        </w:div>
        <w:div w:id="95443564">
          <w:marLeft w:val="640"/>
          <w:marRight w:val="0"/>
          <w:marTop w:val="0"/>
          <w:marBottom w:val="0"/>
          <w:divBdr>
            <w:top w:val="none" w:sz="0" w:space="0" w:color="auto"/>
            <w:left w:val="none" w:sz="0" w:space="0" w:color="auto"/>
            <w:bottom w:val="none" w:sz="0" w:space="0" w:color="auto"/>
            <w:right w:val="none" w:sz="0" w:space="0" w:color="auto"/>
          </w:divBdr>
        </w:div>
        <w:div w:id="908884626">
          <w:marLeft w:val="640"/>
          <w:marRight w:val="0"/>
          <w:marTop w:val="0"/>
          <w:marBottom w:val="0"/>
          <w:divBdr>
            <w:top w:val="none" w:sz="0" w:space="0" w:color="auto"/>
            <w:left w:val="none" w:sz="0" w:space="0" w:color="auto"/>
            <w:bottom w:val="none" w:sz="0" w:space="0" w:color="auto"/>
            <w:right w:val="none" w:sz="0" w:space="0" w:color="auto"/>
          </w:divBdr>
        </w:div>
        <w:div w:id="423384518">
          <w:marLeft w:val="640"/>
          <w:marRight w:val="0"/>
          <w:marTop w:val="0"/>
          <w:marBottom w:val="0"/>
          <w:divBdr>
            <w:top w:val="none" w:sz="0" w:space="0" w:color="auto"/>
            <w:left w:val="none" w:sz="0" w:space="0" w:color="auto"/>
            <w:bottom w:val="none" w:sz="0" w:space="0" w:color="auto"/>
            <w:right w:val="none" w:sz="0" w:space="0" w:color="auto"/>
          </w:divBdr>
        </w:div>
        <w:div w:id="1534071159">
          <w:marLeft w:val="640"/>
          <w:marRight w:val="0"/>
          <w:marTop w:val="0"/>
          <w:marBottom w:val="0"/>
          <w:divBdr>
            <w:top w:val="none" w:sz="0" w:space="0" w:color="auto"/>
            <w:left w:val="none" w:sz="0" w:space="0" w:color="auto"/>
            <w:bottom w:val="none" w:sz="0" w:space="0" w:color="auto"/>
            <w:right w:val="none" w:sz="0" w:space="0" w:color="auto"/>
          </w:divBdr>
        </w:div>
        <w:div w:id="1818261965">
          <w:marLeft w:val="640"/>
          <w:marRight w:val="0"/>
          <w:marTop w:val="0"/>
          <w:marBottom w:val="0"/>
          <w:divBdr>
            <w:top w:val="none" w:sz="0" w:space="0" w:color="auto"/>
            <w:left w:val="none" w:sz="0" w:space="0" w:color="auto"/>
            <w:bottom w:val="none" w:sz="0" w:space="0" w:color="auto"/>
            <w:right w:val="none" w:sz="0" w:space="0" w:color="auto"/>
          </w:divBdr>
        </w:div>
        <w:div w:id="24403668">
          <w:marLeft w:val="640"/>
          <w:marRight w:val="0"/>
          <w:marTop w:val="0"/>
          <w:marBottom w:val="0"/>
          <w:divBdr>
            <w:top w:val="none" w:sz="0" w:space="0" w:color="auto"/>
            <w:left w:val="none" w:sz="0" w:space="0" w:color="auto"/>
            <w:bottom w:val="none" w:sz="0" w:space="0" w:color="auto"/>
            <w:right w:val="none" w:sz="0" w:space="0" w:color="auto"/>
          </w:divBdr>
        </w:div>
        <w:div w:id="1550190575">
          <w:marLeft w:val="640"/>
          <w:marRight w:val="0"/>
          <w:marTop w:val="0"/>
          <w:marBottom w:val="0"/>
          <w:divBdr>
            <w:top w:val="none" w:sz="0" w:space="0" w:color="auto"/>
            <w:left w:val="none" w:sz="0" w:space="0" w:color="auto"/>
            <w:bottom w:val="none" w:sz="0" w:space="0" w:color="auto"/>
            <w:right w:val="none" w:sz="0" w:space="0" w:color="auto"/>
          </w:divBdr>
        </w:div>
        <w:div w:id="1553689063">
          <w:marLeft w:val="640"/>
          <w:marRight w:val="0"/>
          <w:marTop w:val="0"/>
          <w:marBottom w:val="0"/>
          <w:divBdr>
            <w:top w:val="none" w:sz="0" w:space="0" w:color="auto"/>
            <w:left w:val="none" w:sz="0" w:space="0" w:color="auto"/>
            <w:bottom w:val="none" w:sz="0" w:space="0" w:color="auto"/>
            <w:right w:val="none" w:sz="0" w:space="0" w:color="auto"/>
          </w:divBdr>
        </w:div>
        <w:div w:id="104354356">
          <w:marLeft w:val="640"/>
          <w:marRight w:val="0"/>
          <w:marTop w:val="0"/>
          <w:marBottom w:val="0"/>
          <w:divBdr>
            <w:top w:val="none" w:sz="0" w:space="0" w:color="auto"/>
            <w:left w:val="none" w:sz="0" w:space="0" w:color="auto"/>
            <w:bottom w:val="none" w:sz="0" w:space="0" w:color="auto"/>
            <w:right w:val="none" w:sz="0" w:space="0" w:color="auto"/>
          </w:divBdr>
        </w:div>
        <w:div w:id="1372266248">
          <w:marLeft w:val="640"/>
          <w:marRight w:val="0"/>
          <w:marTop w:val="0"/>
          <w:marBottom w:val="0"/>
          <w:divBdr>
            <w:top w:val="none" w:sz="0" w:space="0" w:color="auto"/>
            <w:left w:val="none" w:sz="0" w:space="0" w:color="auto"/>
            <w:bottom w:val="none" w:sz="0" w:space="0" w:color="auto"/>
            <w:right w:val="none" w:sz="0" w:space="0" w:color="auto"/>
          </w:divBdr>
        </w:div>
        <w:div w:id="580911820">
          <w:marLeft w:val="640"/>
          <w:marRight w:val="0"/>
          <w:marTop w:val="0"/>
          <w:marBottom w:val="0"/>
          <w:divBdr>
            <w:top w:val="none" w:sz="0" w:space="0" w:color="auto"/>
            <w:left w:val="none" w:sz="0" w:space="0" w:color="auto"/>
            <w:bottom w:val="none" w:sz="0" w:space="0" w:color="auto"/>
            <w:right w:val="none" w:sz="0" w:space="0" w:color="auto"/>
          </w:divBdr>
        </w:div>
        <w:div w:id="1525484222">
          <w:marLeft w:val="640"/>
          <w:marRight w:val="0"/>
          <w:marTop w:val="0"/>
          <w:marBottom w:val="0"/>
          <w:divBdr>
            <w:top w:val="none" w:sz="0" w:space="0" w:color="auto"/>
            <w:left w:val="none" w:sz="0" w:space="0" w:color="auto"/>
            <w:bottom w:val="none" w:sz="0" w:space="0" w:color="auto"/>
            <w:right w:val="none" w:sz="0" w:space="0" w:color="auto"/>
          </w:divBdr>
        </w:div>
        <w:div w:id="410544518">
          <w:marLeft w:val="640"/>
          <w:marRight w:val="0"/>
          <w:marTop w:val="0"/>
          <w:marBottom w:val="0"/>
          <w:divBdr>
            <w:top w:val="none" w:sz="0" w:space="0" w:color="auto"/>
            <w:left w:val="none" w:sz="0" w:space="0" w:color="auto"/>
            <w:bottom w:val="none" w:sz="0" w:space="0" w:color="auto"/>
            <w:right w:val="none" w:sz="0" w:space="0" w:color="auto"/>
          </w:divBdr>
        </w:div>
        <w:div w:id="2039817381">
          <w:marLeft w:val="640"/>
          <w:marRight w:val="0"/>
          <w:marTop w:val="0"/>
          <w:marBottom w:val="0"/>
          <w:divBdr>
            <w:top w:val="none" w:sz="0" w:space="0" w:color="auto"/>
            <w:left w:val="none" w:sz="0" w:space="0" w:color="auto"/>
            <w:bottom w:val="none" w:sz="0" w:space="0" w:color="auto"/>
            <w:right w:val="none" w:sz="0" w:space="0" w:color="auto"/>
          </w:divBdr>
        </w:div>
        <w:div w:id="760296848">
          <w:marLeft w:val="640"/>
          <w:marRight w:val="0"/>
          <w:marTop w:val="0"/>
          <w:marBottom w:val="0"/>
          <w:divBdr>
            <w:top w:val="none" w:sz="0" w:space="0" w:color="auto"/>
            <w:left w:val="none" w:sz="0" w:space="0" w:color="auto"/>
            <w:bottom w:val="none" w:sz="0" w:space="0" w:color="auto"/>
            <w:right w:val="none" w:sz="0" w:space="0" w:color="auto"/>
          </w:divBdr>
        </w:div>
        <w:div w:id="1465466567">
          <w:marLeft w:val="640"/>
          <w:marRight w:val="0"/>
          <w:marTop w:val="0"/>
          <w:marBottom w:val="0"/>
          <w:divBdr>
            <w:top w:val="none" w:sz="0" w:space="0" w:color="auto"/>
            <w:left w:val="none" w:sz="0" w:space="0" w:color="auto"/>
            <w:bottom w:val="none" w:sz="0" w:space="0" w:color="auto"/>
            <w:right w:val="none" w:sz="0" w:space="0" w:color="auto"/>
          </w:divBdr>
        </w:div>
        <w:div w:id="1582175991">
          <w:marLeft w:val="640"/>
          <w:marRight w:val="0"/>
          <w:marTop w:val="0"/>
          <w:marBottom w:val="0"/>
          <w:divBdr>
            <w:top w:val="none" w:sz="0" w:space="0" w:color="auto"/>
            <w:left w:val="none" w:sz="0" w:space="0" w:color="auto"/>
            <w:bottom w:val="none" w:sz="0" w:space="0" w:color="auto"/>
            <w:right w:val="none" w:sz="0" w:space="0" w:color="auto"/>
          </w:divBdr>
        </w:div>
        <w:div w:id="1957372979">
          <w:marLeft w:val="640"/>
          <w:marRight w:val="0"/>
          <w:marTop w:val="0"/>
          <w:marBottom w:val="0"/>
          <w:divBdr>
            <w:top w:val="none" w:sz="0" w:space="0" w:color="auto"/>
            <w:left w:val="none" w:sz="0" w:space="0" w:color="auto"/>
            <w:bottom w:val="none" w:sz="0" w:space="0" w:color="auto"/>
            <w:right w:val="none" w:sz="0" w:space="0" w:color="auto"/>
          </w:divBdr>
        </w:div>
        <w:div w:id="1897425472">
          <w:marLeft w:val="640"/>
          <w:marRight w:val="0"/>
          <w:marTop w:val="0"/>
          <w:marBottom w:val="0"/>
          <w:divBdr>
            <w:top w:val="none" w:sz="0" w:space="0" w:color="auto"/>
            <w:left w:val="none" w:sz="0" w:space="0" w:color="auto"/>
            <w:bottom w:val="none" w:sz="0" w:space="0" w:color="auto"/>
            <w:right w:val="none" w:sz="0" w:space="0" w:color="auto"/>
          </w:divBdr>
        </w:div>
        <w:div w:id="1911160941">
          <w:marLeft w:val="640"/>
          <w:marRight w:val="0"/>
          <w:marTop w:val="0"/>
          <w:marBottom w:val="0"/>
          <w:divBdr>
            <w:top w:val="none" w:sz="0" w:space="0" w:color="auto"/>
            <w:left w:val="none" w:sz="0" w:space="0" w:color="auto"/>
            <w:bottom w:val="none" w:sz="0" w:space="0" w:color="auto"/>
            <w:right w:val="none" w:sz="0" w:space="0" w:color="auto"/>
          </w:divBdr>
        </w:div>
        <w:div w:id="992681197">
          <w:marLeft w:val="640"/>
          <w:marRight w:val="0"/>
          <w:marTop w:val="0"/>
          <w:marBottom w:val="0"/>
          <w:divBdr>
            <w:top w:val="none" w:sz="0" w:space="0" w:color="auto"/>
            <w:left w:val="none" w:sz="0" w:space="0" w:color="auto"/>
            <w:bottom w:val="none" w:sz="0" w:space="0" w:color="auto"/>
            <w:right w:val="none" w:sz="0" w:space="0" w:color="auto"/>
          </w:divBdr>
        </w:div>
        <w:div w:id="1720473069">
          <w:marLeft w:val="640"/>
          <w:marRight w:val="0"/>
          <w:marTop w:val="0"/>
          <w:marBottom w:val="0"/>
          <w:divBdr>
            <w:top w:val="none" w:sz="0" w:space="0" w:color="auto"/>
            <w:left w:val="none" w:sz="0" w:space="0" w:color="auto"/>
            <w:bottom w:val="none" w:sz="0" w:space="0" w:color="auto"/>
            <w:right w:val="none" w:sz="0" w:space="0" w:color="auto"/>
          </w:divBdr>
        </w:div>
        <w:div w:id="556166481">
          <w:marLeft w:val="640"/>
          <w:marRight w:val="0"/>
          <w:marTop w:val="0"/>
          <w:marBottom w:val="0"/>
          <w:divBdr>
            <w:top w:val="none" w:sz="0" w:space="0" w:color="auto"/>
            <w:left w:val="none" w:sz="0" w:space="0" w:color="auto"/>
            <w:bottom w:val="none" w:sz="0" w:space="0" w:color="auto"/>
            <w:right w:val="none" w:sz="0" w:space="0" w:color="auto"/>
          </w:divBdr>
        </w:div>
        <w:div w:id="882402024">
          <w:marLeft w:val="640"/>
          <w:marRight w:val="0"/>
          <w:marTop w:val="0"/>
          <w:marBottom w:val="0"/>
          <w:divBdr>
            <w:top w:val="none" w:sz="0" w:space="0" w:color="auto"/>
            <w:left w:val="none" w:sz="0" w:space="0" w:color="auto"/>
            <w:bottom w:val="none" w:sz="0" w:space="0" w:color="auto"/>
            <w:right w:val="none" w:sz="0" w:space="0" w:color="auto"/>
          </w:divBdr>
        </w:div>
        <w:div w:id="1995648138">
          <w:marLeft w:val="640"/>
          <w:marRight w:val="0"/>
          <w:marTop w:val="0"/>
          <w:marBottom w:val="0"/>
          <w:divBdr>
            <w:top w:val="none" w:sz="0" w:space="0" w:color="auto"/>
            <w:left w:val="none" w:sz="0" w:space="0" w:color="auto"/>
            <w:bottom w:val="none" w:sz="0" w:space="0" w:color="auto"/>
            <w:right w:val="none" w:sz="0" w:space="0" w:color="auto"/>
          </w:divBdr>
        </w:div>
        <w:div w:id="1509904336">
          <w:marLeft w:val="640"/>
          <w:marRight w:val="0"/>
          <w:marTop w:val="0"/>
          <w:marBottom w:val="0"/>
          <w:divBdr>
            <w:top w:val="none" w:sz="0" w:space="0" w:color="auto"/>
            <w:left w:val="none" w:sz="0" w:space="0" w:color="auto"/>
            <w:bottom w:val="none" w:sz="0" w:space="0" w:color="auto"/>
            <w:right w:val="none" w:sz="0" w:space="0" w:color="auto"/>
          </w:divBdr>
        </w:div>
        <w:div w:id="463813358">
          <w:marLeft w:val="640"/>
          <w:marRight w:val="0"/>
          <w:marTop w:val="0"/>
          <w:marBottom w:val="0"/>
          <w:divBdr>
            <w:top w:val="none" w:sz="0" w:space="0" w:color="auto"/>
            <w:left w:val="none" w:sz="0" w:space="0" w:color="auto"/>
            <w:bottom w:val="none" w:sz="0" w:space="0" w:color="auto"/>
            <w:right w:val="none" w:sz="0" w:space="0" w:color="auto"/>
          </w:divBdr>
        </w:div>
        <w:div w:id="968584946">
          <w:marLeft w:val="640"/>
          <w:marRight w:val="0"/>
          <w:marTop w:val="0"/>
          <w:marBottom w:val="0"/>
          <w:divBdr>
            <w:top w:val="none" w:sz="0" w:space="0" w:color="auto"/>
            <w:left w:val="none" w:sz="0" w:space="0" w:color="auto"/>
            <w:bottom w:val="none" w:sz="0" w:space="0" w:color="auto"/>
            <w:right w:val="none" w:sz="0" w:space="0" w:color="auto"/>
          </w:divBdr>
        </w:div>
        <w:div w:id="1268390641">
          <w:marLeft w:val="640"/>
          <w:marRight w:val="0"/>
          <w:marTop w:val="0"/>
          <w:marBottom w:val="0"/>
          <w:divBdr>
            <w:top w:val="none" w:sz="0" w:space="0" w:color="auto"/>
            <w:left w:val="none" w:sz="0" w:space="0" w:color="auto"/>
            <w:bottom w:val="none" w:sz="0" w:space="0" w:color="auto"/>
            <w:right w:val="none" w:sz="0" w:space="0" w:color="auto"/>
          </w:divBdr>
        </w:div>
        <w:div w:id="1809663815">
          <w:marLeft w:val="640"/>
          <w:marRight w:val="0"/>
          <w:marTop w:val="0"/>
          <w:marBottom w:val="0"/>
          <w:divBdr>
            <w:top w:val="none" w:sz="0" w:space="0" w:color="auto"/>
            <w:left w:val="none" w:sz="0" w:space="0" w:color="auto"/>
            <w:bottom w:val="none" w:sz="0" w:space="0" w:color="auto"/>
            <w:right w:val="none" w:sz="0" w:space="0" w:color="auto"/>
          </w:divBdr>
        </w:div>
        <w:div w:id="1916742634">
          <w:marLeft w:val="640"/>
          <w:marRight w:val="0"/>
          <w:marTop w:val="0"/>
          <w:marBottom w:val="0"/>
          <w:divBdr>
            <w:top w:val="none" w:sz="0" w:space="0" w:color="auto"/>
            <w:left w:val="none" w:sz="0" w:space="0" w:color="auto"/>
            <w:bottom w:val="none" w:sz="0" w:space="0" w:color="auto"/>
            <w:right w:val="none" w:sz="0" w:space="0" w:color="auto"/>
          </w:divBdr>
        </w:div>
        <w:div w:id="1719622847">
          <w:marLeft w:val="640"/>
          <w:marRight w:val="0"/>
          <w:marTop w:val="0"/>
          <w:marBottom w:val="0"/>
          <w:divBdr>
            <w:top w:val="none" w:sz="0" w:space="0" w:color="auto"/>
            <w:left w:val="none" w:sz="0" w:space="0" w:color="auto"/>
            <w:bottom w:val="none" w:sz="0" w:space="0" w:color="auto"/>
            <w:right w:val="none" w:sz="0" w:space="0" w:color="auto"/>
          </w:divBdr>
        </w:div>
        <w:div w:id="614098188">
          <w:marLeft w:val="640"/>
          <w:marRight w:val="0"/>
          <w:marTop w:val="0"/>
          <w:marBottom w:val="0"/>
          <w:divBdr>
            <w:top w:val="none" w:sz="0" w:space="0" w:color="auto"/>
            <w:left w:val="none" w:sz="0" w:space="0" w:color="auto"/>
            <w:bottom w:val="none" w:sz="0" w:space="0" w:color="auto"/>
            <w:right w:val="none" w:sz="0" w:space="0" w:color="auto"/>
          </w:divBdr>
        </w:div>
        <w:div w:id="1254826961">
          <w:marLeft w:val="640"/>
          <w:marRight w:val="0"/>
          <w:marTop w:val="0"/>
          <w:marBottom w:val="0"/>
          <w:divBdr>
            <w:top w:val="none" w:sz="0" w:space="0" w:color="auto"/>
            <w:left w:val="none" w:sz="0" w:space="0" w:color="auto"/>
            <w:bottom w:val="none" w:sz="0" w:space="0" w:color="auto"/>
            <w:right w:val="none" w:sz="0" w:space="0" w:color="auto"/>
          </w:divBdr>
        </w:div>
        <w:div w:id="1864128330">
          <w:marLeft w:val="640"/>
          <w:marRight w:val="0"/>
          <w:marTop w:val="0"/>
          <w:marBottom w:val="0"/>
          <w:divBdr>
            <w:top w:val="none" w:sz="0" w:space="0" w:color="auto"/>
            <w:left w:val="none" w:sz="0" w:space="0" w:color="auto"/>
            <w:bottom w:val="none" w:sz="0" w:space="0" w:color="auto"/>
            <w:right w:val="none" w:sz="0" w:space="0" w:color="auto"/>
          </w:divBdr>
        </w:div>
        <w:div w:id="1933969374">
          <w:marLeft w:val="640"/>
          <w:marRight w:val="0"/>
          <w:marTop w:val="0"/>
          <w:marBottom w:val="0"/>
          <w:divBdr>
            <w:top w:val="none" w:sz="0" w:space="0" w:color="auto"/>
            <w:left w:val="none" w:sz="0" w:space="0" w:color="auto"/>
            <w:bottom w:val="none" w:sz="0" w:space="0" w:color="auto"/>
            <w:right w:val="none" w:sz="0" w:space="0" w:color="auto"/>
          </w:divBdr>
        </w:div>
        <w:div w:id="682125287">
          <w:marLeft w:val="640"/>
          <w:marRight w:val="0"/>
          <w:marTop w:val="0"/>
          <w:marBottom w:val="0"/>
          <w:divBdr>
            <w:top w:val="none" w:sz="0" w:space="0" w:color="auto"/>
            <w:left w:val="none" w:sz="0" w:space="0" w:color="auto"/>
            <w:bottom w:val="none" w:sz="0" w:space="0" w:color="auto"/>
            <w:right w:val="none" w:sz="0" w:space="0" w:color="auto"/>
          </w:divBdr>
        </w:div>
        <w:div w:id="49505452">
          <w:marLeft w:val="640"/>
          <w:marRight w:val="0"/>
          <w:marTop w:val="0"/>
          <w:marBottom w:val="0"/>
          <w:divBdr>
            <w:top w:val="none" w:sz="0" w:space="0" w:color="auto"/>
            <w:left w:val="none" w:sz="0" w:space="0" w:color="auto"/>
            <w:bottom w:val="none" w:sz="0" w:space="0" w:color="auto"/>
            <w:right w:val="none" w:sz="0" w:space="0" w:color="auto"/>
          </w:divBdr>
        </w:div>
        <w:div w:id="495804817">
          <w:marLeft w:val="640"/>
          <w:marRight w:val="0"/>
          <w:marTop w:val="0"/>
          <w:marBottom w:val="0"/>
          <w:divBdr>
            <w:top w:val="none" w:sz="0" w:space="0" w:color="auto"/>
            <w:left w:val="none" w:sz="0" w:space="0" w:color="auto"/>
            <w:bottom w:val="none" w:sz="0" w:space="0" w:color="auto"/>
            <w:right w:val="none" w:sz="0" w:space="0" w:color="auto"/>
          </w:divBdr>
        </w:div>
        <w:div w:id="465319987">
          <w:marLeft w:val="640"/>
          <w:marRight w:val="0"/>
          <w:marTop w:val="0"/>
          <w:marBottom w:val="0"/>
          <w:divBdr>
            <w:top w:val="none" w:sz="0" w:space="0" w:color="auto"/>
            <w:left w:val="none" w:sz="0" w:space="0" w:color="auto"/>
            <w:bottom w:val="none" w:sz="0" w:space="0" w:color="auto"/>
            <w:right w:val="none" w:sz="0" w:space="0" w:color="auto"/>
          </w:divBdr>
        </w:div>
        <w:div w:id="1969166878">
          <w:marLeft w:val="640"/>
          <w:marRight w:val="0"/>
          <w:marTop w:val="0"/>
          <w:marBottom w:val="0"/>
          <w:divBdr>
            <w:top w:val="none" w:sz="0" w:space="0" w:color="auto"/>
            <w:left w:val="none" w:sz="0" w:space="0" w:color="auto"/>
            <w:bottom w:val="none" w:sz="0" w:space="0" w:color="auto"/>
            <w:right w:val="none" w:sz="0" w:space="0" w:color="auto"/>
          </w:divBdr>
        </w:div>
        <w:div w:id="2014647952">
          <w:marLeft w:val="640"/>
          <w:marRight w:val="0"/>
          <w:marTop w:val="0"/>
          <w:marBottom w:val="0"/>
          <w:divBdr>
            <w:top w:val="none" w:sz="0" w:space="0" w:color="auto"/>
            <w:left w:val="none" w:sz="0" w:space="0" w:color="auto"/>
            <w:bottom w:val="none" w:sz="0" w:space="0" w:color="auto"/>
            <w:right w:val="none" w:sz="0" w:space="0" w:color="auto"/>
          </w:divBdr>
        </w:div>
        <w:div w:id="1521701855">
          <w:marLeft w:val="640"/>
          <w:marRight w:val="0"/>
          <w:marTop w:val="0"/>
          <w:marBottom w:val="0"/>
          <w:divBdr>
            <w:top w:val="none" w:sz="0" w:space="0" w:color="auto"/>
            <w:left w:val="none" w:sz="0" w:space="0" w:color="auto"/>
            <w:bottom w:val="none" w:sz="0" w:space="0" w:color="auto"/>
            <w:right w:val="none" w:sz="0" w:space="0" w:color="auto"/>
          </w:divBdr>
        </w:div>
        <w:div w:id="499276911">
          <w:marLeft w:val="640"/>
          <w:marRight w:val="0"/>
          <w:marTop w:val="0"/>
          <w:marBottom w:val="0"/>
          <w:divBdr>
            <w:top w:val="none" w:sz="0" w:space="0" w:color="auto"/>
            <w:left w:val="none" w:sz="0" w:space="0" w:color="auto"/>
            <w:bottom w:val="none" w:sz="0" w:space="0" w:color="auto"/>
            <w:right w:val="none" w:sz="0" w:space="0" w:color="auto"/>
          </w:divBdr>
        </w:div>
        <w:div w:id="1697924187">
          <w:marLeft w:val="640"/>
          <w:marRight w:val="0"/>
          <w:marTop w:val="0"/>
          <w:marBottom w:val="0"/>
          <w:divBdr>
            <w:top w:val="none" w:sz="0" w:space="0" w:color="auto"/>
            <w:left w:val="none" w:sz="0" w:space="0" w:color="auto"/>
            <w:bottom w:val="none" w:sz="0" w:space="0" w:color="auto"/>
            <w:right w:val="none" w:sz="0" w:space="0" w:color="auto"/>
          </w:divBdr>
        </w:div>
        <w:div w:id="2089880073">
          <w:marLeft w:val="640"/>
          <w:marRight w:val="0"/>
          <w:marTop w:val="0"/>
          <w:marBottom w:val="0"/>
          <w:divBdr>
            <w:top w:val="none" w:sz="0" w:space="0" w:color="auto"/>
            <w:left w:val="none" w:sz="0" w:space="0" w:color="auto"/>
            <w:bottom w:val="none" w:sz="0" w:space="0" w:color="auto"/>
            <w:right w:val="none" w:sz="0" w:space="0" w:color="auto"/>
          </w:divBdr>
        </w:div>
        <w:div w:id="1335299985">
          <w:marLeft w:val="640"/>
          <w:marRight w:val="0"/>
          <w:marTop w:val="0"/>
          <w:marBottom w:val="0"/>
          <w:divBdr>
            <w:top w:val="none" w:sz="0" w:space="0" w:color="auto"/>
            <w:left w:val="none" w:sz="0" w:space="0" w:color="auto"/>
            <w:bottom w:val="none" w:sz="0" w:space="0" w:color="auto"/>
            <w:right w:val="none" w:sz="0" w:space="0" w:color="auto"/>
          </w:divBdr>
        </w:div>
        <w:div w:id="402533402">
          <w:marLeft w:val="640"/>
          <w:marRight w:val="0"/>
          <w:marTop w:val="0"/>
          <w:marBottom w:val="0"/>
          <w:divBdr>
            <w:top w:val="none" w:sz="0" w:space="0" w:color="auto"/>
            <w:left w:val="none" w:sz="0" w:space="0" w:color="auto"/>
            <w:bottom w:val="none" w:sz="0" w:space="0" w:color="auto"/>
            <w:right w:val="none" w:sz="0" w:space="0" w:color="auto"/>
          </w:divBdr>
        </w:div>
        <w:div w:id="1352757352">
          <w:marLeft w:val="640"/>
          <w:marRight w:val="0"/>
          <w:marTop w:val="0"/>
          <w:marBottom w:val="0"/>
          <w:divBdr>
            <w:top w:val="none" w:sz="0" w:space="0" w:color="auto"/>
            <w:left w:val="none" w:sz="0" w:space="0" w:color="auto"/>
            <w:bottom w:val="none" w:sz="0" w:space="0" w:color="auto"/>
            <w:right w:val="none" w:sz="0" w:space="0" w:color="auto"/>
          </w:divBdr>
        </w:div>
      </w:divsChild>
    </w:div>
    <w:div w:id="317539031">
      <w:bodyDiv w:val="1"/>
      <w:marLeft w:val="0"/>
      <w:marRight w:val="0"/>
      <w:marTop w:val="0"/>
      <w:marBottom w:val="0"/>
      <w:divBdr>
        <w:top w:val="none" w:sz="0" w:space="0" w:color="auto"/>
        <w:left w:val="none" w:sz="0" w:space="0" w:color="auto"/>
        <w:bottom w:val="none" w:sz="0" w:space="0" w:color="auto"/>
        <w:right w:val="none" w:sz="0" w:space="0" w:color="auto"/>
      </w:divBdr>
      <w:divsChild>
        <w:div w:id="1263029688">
          <w:marLeft w:val="640"/>
          <w:marRight w:val="0"/>
          <w:marTop w:val="0"/>
          <w:marBottom w:val="0"/>
          <w:divBdr>
            <w:top w:val="none" w:sz="0" w:space="0" w:color="auto"/>
            <w:left w:val="none" w:sz="0" w:space="0" w:color="auto"/>
            <w:bottom w:val="none" w:sz="0" w:space="0" w:color="auto"/>
            <w:right w:val="none" w:sz="0" w:space="0" w:color="auto"/>
          </w:divBdr>
        </w:div>
        <w:div w:id="949556698">
          <w:marLeft w:val="640"/>
          <w:marRight w:val="0"/>
          <w:marTop w:val="0"/>
          <w:marBottom w:val="0"/>
          <w:divBdr>
            <w:top w:val="none" w:sz="0" w:space="0" w:color="auto"/>
            <w:left w:val="none" w:sz="0" w:space="0" w:color="auto"/>
            <w:bottom w:val="none" w:sz="0" w:space="0" w:color="auto"/>
            <w:right w:val="none" w:sz="0" w:space="0" w:color="auto"/>
          </w:divBdr>
        </w:div>
        <w:div w:id="1692762007">
          <w:marLeft w:val="640"/>
          <w:marRight w:val="0"/>
          <w:marTop w:val="0"/>
          <w:marBottom w:val="0"/>
          <w:divBdr>
            <w:top w:val="none" w:sz="0" w:space="0" w:color="auto"/>
            <w:left w:val="none" w:sz="0" w:space="0" w:color="auto"/>
            <w:bottom w:val="none" w:sz="0" w:space="0" w:color="auto"/>
            <w:right w:val="none" w:sz="0" w:space="0" w:color="auto"/>
          </w:divBdr>
        </w:div>
        <w:div w:id="2113012802">
          <w:marLeft w:val="640"/>
          <w:marRight w:val="0"/>
          <w:marTop w:val="0"/>
          <w:marBottom w:val="0"/>
          <w:divBdr>
            <w:top w:val="none" w:sz="0" w:space="0" w:color="auto"/>
            <w:left w:val="none" w:sz="0" w:space="0" w:color="auto"/>
            <w:bottom w:val="none" w:sz="0" w:space="0" w:color="auto"/>
            <w:right w:val="none" w:sz="0" w:space="0" w:color="auto"/>
          </w:divBdr>
        </w:div>
        <w:div w:id="50540732">
          <w:marLeft w:val="640"/>
          <w:marRight w:val="0"/>
          <w:marTop w:val="0"/>
          <w:marBottom w:val="0"/>
          <w:divBdr>
            <w:top w:val="none" w:sz="0" w:space="0" w:color="auto"/>
            <w:left w:val="none" w:sz="0" w:space="0" w:color="auto"/>
            <w:bottom w:val="none" w:sz="0" w:space="0" w:color="auto"/>
            <w:right w:val="none" w:sz="0" w:space="0" w:color="auto"/>
          </w:divBdr>
        </w:div>
        <w:div w:id="1140222042">
          <w:marLeft w:val="640"/>
          <w:marRight w:val="0"/>
          <w:marTop w:val="0"/>
          <w:marBottom w:val="0"/>
          <w:divBdr>
            <w:top w:val="none" w:sz="0" w:space="0" w:color="auto"/>
            <w:left w:val="none" w:sz="0" w:space="0" w:color="auto"/>
            <w:bottom w:val="none" w:sz="0" w:space="0" w:color="auto"/>
            <w:right w:val="none" w:sz="0" w:space="0" w:color="auto"/>
          </w:divBdr>
        </w:div>
        <w:div w:id="1980916412">
          <w:marLeft w:val="640"/>
          <w:marRight w:val="0"/>
          <w:marTop w:val="0"/>
          <w:marBottom w:val="0"/>
          <w:divBdr>
            <w:top w:val="none" w:sz="0" w:space="0" w:color="auto"/>
            <w:left w:val="none" w:sz="0" w:space="0" w:color="auto"/>
            <w:bottom w:val="none" w:sz="0" w:space="0" w:color="auto"/>
            <w:right w:val="none" w:sz="0" w:space="0" w:color="auto"/>
          </w:divBdr>
        </w:div>
        <w:div w:id="1961956298">
          <w:marLeft w:val="640"/>
          <w:marRight w:val="0"/>
          <w:marTop w:val="0"/>
          <w:marBottom w:val="0"/>
          <w:divBdr>
            <w:top w:val="none" w:sz="0" w:space="0" w:color="auto"/>
            <w:left w:val="none" w:sz="0" w:space="0" w:color="auto"/>
            <w:bottom w:val="none" w:sz="0" w:space="0" w:color="auto"/>
            <w:right w:val="none" w:sz="0" w:space="0" w:color="auto"/>
          </w:divBdr>
        </w:div>
        <w:div w:id="123282187">
          <w:marLeft w:val="640"/>
          <w:marRight w:val="0"/>
          <w:marTop w:val="0"/>
          <w:marBottom w:val="0"/>
          <w:divBdr>
            <w:top w:val="none" w:sz="0" w:space="0" w:color="auto"/>
            <w:left w:val="none" w:sz="0" w:space="0" w:color="auto"/>
            <w:bottom w:val="none" w:sz="0" w:space="0" w:color="auto"/>
            <w:right w:val="none" w:sz="0" w:space="0" w:color="auto"/>
          </w:divBdr>
        </w:div>
        <w:div w:id="17778889">
          <w:marLeft w:val="640"/>
          <w:marRight w:val="0"/>
          <w:marTop w:val="0"/>
          <w:marBottom w:val="0"/>
          <w:divBdr>
            <w:top w:val="none" w:sz="0" w:space="0" w:color="auto"/>
            <w:left w:val="none" w:sz="0" w:space="0" w:color="auto"/>
            <w:bottom w:val="none" w:sz="0" w:space="0" w:color="auto"/>
            <w:right w:val="none" w:sz="0" w:space="0" w:color="auto"/>
          </w:divBdr>
        </w:div>
        <w:div w:id="272833503">
          <w:marLeft w:val="640"/>
          <w:marRight w:val="0"/>
          <w:marTop w:val="0"/>
          <w:marBottom w:val="0"/>
          <w:divBdr>
            <w:top w:val="none" w:sz="0" w:space="0" w:color="auto"/>
            <w:left w:val="none" w:sz="0" w:space="0" w:color="auto"/>
            <w:bottom w:val="none" w:sz="0" w:space="0" w:color="auto"/>
            <w:right w:val="none" w:sz="0" w:space="0" w:color="auto"/>
          </w:divBdr>
        </w:div>
        <w:div w:id="193731242">
          <w:marLeft w:val="640"/>
          <w:marRight w:val="0"/>
          <w:marTop w:val="0"/>
          <w:marBottom w:val="0"/>
          <w:divBdr>
            <w:top w:val="none" w:sz="0" w:space="0" w:color="auto"/>
            <w:left w:val="none" w:sz="0" w:space="0" w:color="auto"/>
            <w:bottom w:val="none" w:sz="0" w:space="0" w:color="auto"/>
            <w:right w:val="none" w:sz="0" w:space="0" w:color="auto"/>
          </w:divBdr>
        </w:div>
        <w:div w:id="408692472">
          <w:marLeft w:val="640"/>
          <w:marRight w:val="0"/>
          <w:marTop w:val="0"/>
          <w:marBottom w:val="0"/>
          <w:divBdr>
            <w:top w:val="none" w:sz="0" w:space="0" w:color="auto"/>
            <w:left w:val="none" w:sz="0" w:space="0" w:color="auto"/>
            <w:bottom w:val="none" w:sz="0" w:space="0" w:color="auto"/>
            <w:right w:val="none" w:sz="0" w:space="0" w:color="auto"/>
          </w:divBdr>
        </w:div>
        <w:div w:id="1913274001">
          <w:marLeft w:val="640"/>
          <w:marRight w:val="0"/>
          <w:marTop w:val="0"/>
          <w:marBottom w:val="0"/>
          <w:divBdr>
            <w:top w:val="none" w:sz="0" w:space="0" w:color="auto"/>
            <w:left w:val="none" w:sz="0" w:space="0" w:color="auto"/>
            <w:bottom w:val="none" w:sz="0" w:space="0" w:color="auto"/>
            <w:right w:val="none" w:sz="0" w:space="0" w:color="auto"/>
          </w:divBdr>
        </w:div>
        <w:div w:id="1240748594">
          <w:marLeft w:val="640"/>
          <w:marRight w:val="0"/>
          <w:marTop w:val="0"/>
          <w:marBottom w:val="0"/>
          <w:divBdr>
            <w:top w:val="none" w:sz="0" w:space="0" w:color="auto"/>
            <w:left w:val="none" w:sz="0" w:space="0" w:color="auto"/>
            <w:bottom w:val="none" w:sz="0" w:space="0" w:color="auto"/>
            <w:right w:val="none" w:sz="0" w:space="0" w:color="auto"/>
          </w:divBdr>
        </w:div>
        <w:div w:id="183249555">
          <w:marLeft w:val="640"/>
          <w:marRight w:val="0"/>
          <w:marTop w:val="0"/>
          <w:marBottom w:val="0"/>
          <w:divBdr>
            <w:top w:val="none" w:sz="0" w:space="0" w:color="auto"/>
            <w:left w:val="none" w:sz="0" w:space="0" w:color="auto"/>
            <w:bottom w:val="none" w:sz="0" w:space="0" w:color="auto"/>
            <w:right w:val="none" w:sz="0" w:space="0" w:color="auto"/>
          </w:divBdr>
        </w:div>
        <w:div w:id="1235169101">
          <w:marLeft w:val="640"/>
          <w:marRight w:val="0"/>
          <w:marTop w:val="0"/>
          <w:marBottom w:val="0"/>
          <w:divBdr>
            <w:top w:val="none" w:sz="0" w:space="0" w:color="auto"/>
            <w:left w:val="none" w:sz="0" w:space="0" w:color="auto"/>
            <w:bottom w:val="none" w:sz="0" w:space="0" w:color="auto"/>
            <w:right w:val="none" w:sz="0" w:space="0" w:color="auto"/>
          </w:divBdr>
        </w:div>
        <w:div w:id="1994530756">
          <w:marLeft w:val="640"/>
          <w:marRight w:val="0"/>
          <w:marTop w:val="0"/>
          <w:marBottom w:val="0"/>
          <w:divBdr>
            <w:top w:val="none" w:sz="0" w:space="0" w:color="auto"/>
            <w:left w:val="none" w:sz="0" w:space="0" w:color="auto"/>
            <w:bottom w:val="none" w:sz="0" w:space="0" w:color="auto"/>
            <w:right w:val="none" w:sz="0" w:space="0" w:color="auto"/>
          </w:divBdr>
        </w:div>
        <w:div w:id="549078306">
          <w:marLeft w:val="640"/>
          <w:marRight w:val="0"/>
          <w:marTop w:val="0"/>
          <w:marBottom w:val="0"/>
          <w:divBdr>
            <w:top w:val="none" w:sz="0" w:space="0" w:color="auto"/>
            <w:left w:val="none" w:sz="0" w:space="0" w:color="auto"/>
            <w:bottom w:val="none" w:sz="0" w:space="0" w:color="auto"/>
            <w:right w:val="none" w:sz="0" w:space="0" w:color="auto"/>
          </w:divBdr>
        </w:div>
        <w:div w:id="1144468681">
          <w:marLeft w:val="640"/>
          <w:marRight w:val="0"/>
          <w:marTop w:val="0"/>
          <w:marBottom w:val="0"/>
          <w:divBdr>
            <w:top w:val="none" w:sz="0" w:space="0" w:color="auto"/>
            <w:left w:val="none" w:sz="0" w:space="0" w:color="auto"/>
            <w:bottom w:val="none" w:sz="0" w:space="0" w:color="auto"/>
            <w:right w:val="none" w:sz="0" w:space="0" w:color="auto"/>
          </w:divBdr>
        </w:div>
        <w:div w:id="324016211">
          <w:marLeft w:val="640"/>
          <w:marRight w:val="0"/>
          <w:marTop w:val="0"/>
          <w:marBottom w:val="0"/>
          <w:divBdr>
            <w:top w:val="none" w:sz="0" w:space="0" w:color="auto"/>
            <w:left w:val="none" w:sz="0" w:space="0" w:color="auto"/>
            <w:bottom w:val="none" w:sz="0" w:space="0" w:color="auto"/>
            <w:right w:val="none" w:sz="0" w:space="0" w:color="auto"/>
          </w:divBdr>
        </w:div>
        <w:div w:id="1269508790">
          <w:marLeft w:val="640"/>
          <w:marRight w:val="0"/>
          <w:marTop w:val="0"/>
          <w:marBottom w:val="0"/>
          <w:divBdr>
            <w:top w:val="none" w:sz="0" w:space="0" w:color="auto"/>
            <w:left w:val="none" w:sz="0" w:space="0" w:color="auto"/>
            <w:bottom w:val="none" w:sz="0" w:space="0" w:color="auto"/>
            <w:right w:val="none" w:sz="0" w:space="0" w:color="auto"/>
          </w:divBdr>
        </w:div>
        <w:div w:id="670989786">
          <w:marLeft w:val="640"/>
          <w:marRight w:val="0"/>
          <w:marTop w:val="0"/>
          <w:marBottom w:val="0"/>
          <w:divBdr>
            <w:top w:val="none" w:sz="0" w:space="0" w:color="auto"/>
            <w:left w:val="none" w:sz="0" w:space="0" w:color="auto"/>
            <w:bottom w:val="none" w:sz="0" w:space="0" w:color="auto"/>
            <w:right w:val="none" w:sz="0" w:space="0" w:color="auto"/>
          </w:divBdr>
        </w:div>
        <w:div w:id="119306107">
          <w:marLeft w:val="640"/>
          <w:marRight w:val="0"/>
          <w:marTop w:val="0"/>
          <w:marBottom w:val="0"/>
          <w:divBdr>
            <w:top w:val="none" w:sz="0" w:space="0" w:color="auto"/>
            <w:left w:val="none" w:sz="0" w:space="0" w:color="auto"/>
            <w:bottom w:val="none" w:sz="0" w:space="0" w:color="auto"/>
            <w:right w:val="none" w:sz="0" w:space="0" w:color="auto"/>
          </w:divBdr>
        </w:div>
        <w:div w:id="1650162702">
          <w:marLeft w:val="640"/>
          <w:marRight w:val="0"/>
          <w:marTop w:val="0"/>
          <w:marBottom w:val="0"/>
          <w:divBdr>
            <w:top w:val="none" w:sz="0" w:space="0" w:color="auto"/>
            <w:left w:val="none" w:sz="0" w:space="0" w:color="auto"/>
            <w:bottom w:val="none" w:sz="0" w:space="0" w:color="auto"/>
            <w:right w:val="none" w:sz="0" w:space="0" w:color="auto"/>
          </w:divBdr>
        </w:div>
        <w:div w:id="1566407866">
          <w:marLeft w:val="640"/>
          <w:marRight w:val="0"/>
          <w:marTop w:val="0"/>
          <w:marBottom w:val="0"/>
          <w:divBdr>
            <w:top w:val="none" w:sz="0" w:space="0" w:color="auto"/>
            <w:left w:val="none" w:sz="0" w:space="0" w:color="auto"/>
            <w:bottom w:val="none" w:sz="0" w:space="0" w:color="auto"/>
            <w:right w:val="none" w:sz="0" w:space="0" w:color="auto"/>
          </w:divBdr>
        </w:div>
        <w:div w:id="390664748">
          <w:marLeft w:val="640"/>
          <w:marRight w:val="0"/>
          <w:marTop w:val="0"/>
          <w:marBottom w:val="0"/>
          <w:divBdr>
            <w:top w:val="none" w:sz="0" w:space="0" w:color="auto"/>
            <w:left w:val="none" w:sz="0" w:space="0" w:color="auto"/>
            <w:bottom w:val="none" w:sz="0" w:space="0" w:color="auto"/>
            <w:right w:val="none" w:sz="0" w:space="0" w:color="auto"/>
          </w:divBdr>
        </w:div>
        <w:div w:id="2110808625">
          <w:marLeft w:val="640"/>
          <w:marRight w:val="0"/>
          <w:marTop w:val="0"/>
          <w:marBottom w:val="0"/>
          <w:divBdr>
            <w:top w:val="none" w:sz="0" w:space="0" w:color="auto"/>
            <w:left w:val="none" w:sz="0" w:space="0" w:color="auto"/>
            <w:bottom w:val="none" w:sz="0" w:space="0" w:color="auto"/>
            <w:right w:val="none" w:sz="0" w:space="0" w:color="auto"/>
          </w:divBdr>
        </w:div>
        <w:div w:id="2107992913">
          <w:marLeft w:val="640"/>
          <w:marRight w:val="0"/>
          <w:marTop w:val="0"/>
          <w:marBottom w:val="0"/>
          <w:divBdr>
            <w:top w:val="none" w:sz="0" w:space="0" w:color="auto"/>
            <w:left w:val="none" w:sz="0" w:space="0" w:color="auto"/>
            <w:bottom w:val="none" w:sz="0" w:space="0" w:color="auto"/>
            <w:right w:val="none" w:sz="0" w:space="0" w:color="auto"/>
          </w:divBdr>
        </w:div>
        <w:div w:id="1230924117">
          <w:marLeft w:val="640"/>
          <w:marRight w:val="0"/>
          <w:marTop w:val="0"/>
          <w:marBottom w:val="0"/>
          <w:divBdr>
            <w:top w:val="none" w:sz="0" w:space="0" w:color="auto"/>
            <w:left w:val="none" w:sz="0" w:space="0" w:color="auto"/>
            <w:bottom w:val="none" w:sz="0" w:space="0" w:color="auto"/>
            <w:right w:val="none" w:sz="0" w:space="0" w:color="auto"/>
          </w:divBdr>
        </w:div>
        <w:div w:id="477042274">
          <w:marLeft w:val="640"/>
          <w:marRight w:val="0"/>
          <w:marTop w:val="0"/>
          <w:marBottom w:val="0"/>
          <w:divBdr>
            <w:top w:val="none" w:sz="0" w:space="0" w:color="auto"/>
            <w:left w:val="none" w:sz="0" w:space="0" w:color="auto"/>
            <w:bottom w:val="none" w:sz="0" w:space="0" w:color="auto"/>
            <w:right w:val="none" w:sz="0" w:space="0" w:color="auto"/>
          </w:divBdr>
        </w:div>
        <w:div w:id="2134326177">
          <w:marLeft w:val="640"/>
          <w:marRight w:val="0"/>
          <w:marTop w:val="0"/>
          <w:marBottom w:val="0"/>
          <w:divBdr>
            <w:top w:val="none" w:sz="0" w:space="0" w:color="auto"/>
            <w:left w:val="none" w:sz="0" w:space="0" w:color="auto"/>
            <w:bottom w:val="none" w:sz="0" w:space="0" w:color="auto"/>
            <w:right w:val="none" w:sz="0" w:space="0" w:color="auto"/>
          </w:divBdr>
        </w:div>
        <w:div w:id="77137797">
          <w:marLeft w:val="640"/>
          <w:marRight w:val="0"/>
          <w:marTop w:val="0"/>
          <w:marBottom w:val="0"/>
          <w:divBdr>
            <w:top w:val="none" w:sz="0" w:space="0" w:color="auto"/>
            <w:left w:val="none" w:sz="0" w:space="0" w:color="auto"/>
            <w:bottom w:val="none" w:sz="0" w:space="0" w:color="auto"/>
            <w:right w:val="none" w:sz="0" w:space="0" w:color="auto"/>
          </w:divBdr>
        </w:div>
        <w:div w:id="1703433538">
          <w:marLeft w:val="640"/>
          <w:marRight w:val="0"/>
          <w:marTop w:val="0"/>
          <w:marBottom w:val="0"/>
          <w:divBdr>
            <w:top w:val="none" w:sz="0" w:space="0" w:color="auto"/>
            <w:left w:val="none" w:sz="0" w:space="0" w:color="auto"/>
            <w:bottom w:val="none" w:sz="0" w:space="0" w:color="auto"/>
            <w:right w:val="none" w:sz="0" w:space="0" w:color="auto"/>
          </w:divBdr>
        </w:div>
        <w:div w:id="480007521">
          <w:marLeft w:val="640"/>
          <w:marRight w:val="0"/>
          <w:marTop w:val="0"/>
          <w:marBottom w:val="0"/>
          <w:divBdr>
            <w:top w:val="none" w:sz="0" w:space="0" w:color="auto"/>
            <w:left w:val="none" w:sz="0" w:space="0" w:color="auto"/>
            <w:bottom w:val="none" w:sz="0" w:space="0" w:color="auto"/>
            <w:right w:val="none" w:sz="0" w:space="0" w:color="auto"/>
          </w:divBdr>
        </w:div>
        <w:div w:id="628323878">
          <w:marLeft w:val="640"/>
          <w:marRight w:val="0"/>
          <w:marTop w:val="0"/>
          <w:marBottom w:val="0"/>
          <w:divBdr>
            <w:top w:val="none" w:sz="0" w:space="0" w:color="auto"/>
            <w:left w:val="none" w:sz="0" w:space="0" w:color="auto"/>
            <w:bottom w:val="none" w:sz="0" w:space="0" w:color="auto"/>
            <w:right w:val="none" w:sz="0" w:space="0" w:color="auto"/>
          </w:divBdr>
        </w:div>
        <w:div w:id="308247323">
          <w:marLeft w:val="640"/>
          <w:marRight w:val="0"/>
          <w:marTop w:val="0"/>
          <w:marBottom w:val="0"/>
          <w:divBdr>
            <w:top w:val="none" w:sz="0" w:space="0" w:color="auto"/>
            <w:left w:val="none" w:sz="0" w:space="0" w:color="auto"/>
            <w:bottom w:val="none" w:sz="0" w:space="0" w:color="auto"/>
            <w:right w:val="none" w:sz="0" w:space="0" w:color="auto"/>
          </w:divBdr>
        </w:div>
        <w:div w:id="328362246">
          <w:marLeft w:val="640"/>
          <w:marRight w:val="0"/>
          <w:marTop w:val="0"/>
          <w:marBottom w:val="0"/>
          <w:divBdr>
            <w:top w:val="none" w:sz="0" w:space="0" w:color="auto"/>
            <w:left w:val="none" w:sz="0" w:space="0" w:color="auto"/>
            <w:bottom w:val="none" w:sz="0" w:space="0" w:color="auto"/>
            <w:right w:val="none" w:sz="0" w:space="0" w:color="auto"/>
          </w:divBdr>
        </w:div>
        <w:div w:id="254292315">
          <w:marLeft w:val="640"/>
          <w:marRight w:val="0"/>
          <w:marTop w:val="0"/>
          <w:marBottom w:val="0"/>
          <w:divBdr>
            <w:top w:val="none" w:sz="0" w:space="0" w:color="auto"/>
            <w:left w:val="none" w:sz="0" w:space="0" w:color="auto"/>
            <w:bottom w:val="none" w:sz="0" w:space="0" w:color="auto"/>
            <w:right w:val="none" w:sz="0" w:space="0" w:color="auto"/>
          </w:divBdr>
        </w:div>
        <w:div w:id="275797185">
          <w:marLeft w:val="640"/>
          <w:marRight w:val="0"/>
          <w:marTop w:val="0"/>
          <w:marBottom w:val="0"/>
          <w:divBdr>
            <w:top w:val="none" w:sz="0" w:space="0" w:color="auto"/>
            <w:left w:val="none" w:sz="0" w:space="0" w:color="auto"/>
            <w:bottom w:val="none" w:sz="0" w:space="0" w:color="auto"/>
            <w:right w:val="none" w:sz="0" w:space="0" w:color="auto"/>
          </w:divBdr>
        </w:div>
        <w:div w:id="1007363780">
          <w:marLeft w:val="640"/>
          <w:marRight w:val="0"/>
          <w:marTop w:val="0"/>
          <w:marBottom w:val="0"/>
          <w:divBdr>
            <w:top w:val="none" w:sz="0" w:space="0" w:color="auto"/>
            <w:left w:val="none" w:sz="0" w:space="0" w:color="auto"/>
            <w:bottom w:val="none" w:sz="0" w:space="0" w:color="auto"/>
            <w:right w:val="none" w:sz="0" w:space="0" w:color="auto"/>
          </w:divBdr>
        </w:div>
        <w:div w:id="1152795104">
          <w:marLeft w:val="640"/>
          <w:marRight w:val="0"/>
          <w:marTop w:val="0"/>
          <w:marBottom w:val="0"/>
          <w:divBdr>
            <w:top w:val="none" w:sz="0" w:space="0" w:color="auto"/>
            <w:left w:val="none" w:sz="0" w:space="0" w:color="auto"/>
            <w:bottom w:val="none" w:sz="0" w:space="0" w:color="auto"/>
            <w:right w:val="none" w:sz="0" w:space="0" w:color="auto"/>
          </w:divBdr>
        </w:div>
        <w:div w:id="1012955508">
          <w:marLeft w:val="640"/>
          <w:marRight w:val="0"/>
          <w:marTop w:val="0"/>
          <w:marBottom w:val="0"/>
          <w:divBdr>
            <w:top w:val="none" w:sz="0" w:space="0" w:color="auto"/>
            <w:left w:val="none" w:sz="0" w:space="0" w:color="auto"/>
            <w:bottom w:val="none" w:sz="0" w:space="0" w:color="auto"/>
            <w:right w:val="none" w:sz="0" w:space="0" w:color="auto"/>
          </w:divBdr>
        </w:div>
        <w:div w:id="855851059">
          <w:marLeft w:val="640"/>
          <w:marRight w:val="0"/>
          <w:marTop w:val="0"/>
          <w:marBottom w:val="0"/>
          <w:divBdr>
            <w:top w:val="none" w:sz="0" w:space="0" w:color="auto"/>
            <w:left w:val="none" w:sz="0" w:space="0" w:color="auto"/>
            <w:bottom w:val="none" w:sz="0" w:space="0" w:color="auto"/>
            <w:right w:val="none" w:sz="0" w:space="0" w:color="auto"/>
          </w:divBdr>
        </w:div>
        <w:div w:id="1338576130">
          <w:marLeft w:val="640"/>
          <w:marRight w:val="0"/>
          <w:marTop w:val="0"/>
          <w:marBottom w:val="0"/>
          <w:divBdr>
            <w:top w:val="none" w:sz="0" w:space="0" w:color="auto"/>
            <w:left w:val="none" w:sz="0" w:space="0" w:color="auto"/>
            <w:bottom w:val="none" w:sz="0" w:space="0" w:color="auto"/>
            <w:right w:val="none" w:sz="0" w:space="0" w:color="auto"/>
          </w:divBdr>
        </w:div>
      </w:divsChild>
    </w:div>
    <w:div w:id="345062167">
      <w:bodyDiv w:val="1"/>
      <w:marLeft w:val="0"/>
      <w:marRight w:val="0"/>
      <w:marTop w:val="0"/>
      <w:marBottom w:val="0"/>
      <w:divBdr>
        <w:top w:val="none" w:sz="0" w:space="0" w:color="auto"/>
        <w:left w:val="none" w:sz="0" w:space="0" w:color="auto"/>
        <w:bottom w:val="none" w:sz="0" w:space="0" w:color="auto"/>
        <w:right w:val="none" w:sz="0" w:space="0" w:color="auto"/>
      </w:divBdr>
      <w:divsChild>
        <w:div w:id="596864762">
          <w:marLeft w:val="640"/>
          <w:marRight w:val="0"/>
          <w:marTop w:val="0"/>
          <w:marBottom w:val="0"/>
          <w:divBdr>
            <w:top w:val="none" w:sz="0" w:space="0" w:color="auto"/>
            <w:left w:val="none" w:sz="0" w:space="0" w:color="auto"/>
            <w:bottom w:val="none" w:sz="0" w:space="0" w:color="auto"/>
            <w:right w:val="none" w:sz="0" w:space="0" w:color="auto"/>
          </w:divBdr>
        </w:div>
        <w:div w:id="153491776">
          <w:marLeft w:val="640"/>
          <w:marRight w:val="0"/>
          <w:marTop w:val="0"/>
          <w:marBottom w:val="0"/>
          <w:divBdr>
            <w:top w:val="none" w:sz="0" w:space="0" w:color="auto"/>
            <w:left w:val="none" w:sz="0" w:space="0" w:color="auto"/>
            <w:bottom w:val="none" w:sz="0" w:space="0" w:color="auto"/>
            <w:right w:val="none" w:sz="0" w:space="0" w:color="auto"/>
          </w:divBdr>
        </w:div>
        <w:div w:id="1826318136">
          <w:marLeft w:val="640"/>
          <w:marRight w:val="0"/>
          <w:marTop w:val="0"/>
          <w:marBottom w:val="0"/>
          <w:divBdr>
            <w:top w:val="none" w:sz="0" w:space="0" w:color="auto"/>
            <w:left w:val="none" w:sz="0" w:space="0" w:color="auto"/>
            <w:bottom w:val="none" w:sz="0" w:space="0" w:color="auto"/>
            <w:right w:val="none" w:sz="0" w:space="0" w:color="auto"/>
          </w:divBdr>
        </w:div>
        <w:div w:id="319508987">
          <w:marLeft w:val="640"/>
          <w:marRight w:val="0"/>
          <w:marTop w:val="0"/>
          <w:marBottom w:val="0"/>
          <w:divBdr>
            <w:top w:val="none" w:sz="0" w:space="0" w:color="auto"/>
            <w:left w:val="none" w:sz="0" w:space="0" w:color="auto"/>
            <w:bottom w:val="none" w:sz="0" w:space="0" w:color="auto"/>
            <w:right w:val="none" w:sz="0" w:space="0" w:color="auto"/>
          </w:divBdr>
        </w:div>
        <w:div w:id="2067333992">
          <w:marLeft w:val="640"/>
          <w:marRight w:val="0"/>
          <w:marTop w:val="0"/>
          <w:marBottom w:val="0"/>
          <w:divBdr>
            <w:top w:val="none" w:sz="0" w:space="0" w:color="auto"/>
            <w:left w:val="none" w:sz="0" w:space="0" w:color="auto"/>
            <w:bottom w:val="none" w:sz="0" w:space="0" w:color="auto"/>
            <w:right w:val="none" w:sz="0" w:space="0" w:color="auto"/>
          </w:divBdr>
        </w:div>
        <w:div w:id="2051958114">
          <w:marLeft w:val="640"/>
          <w:marRight w:val="0"/>
          <w:marTop w:val="0"/>
          <w:marBottom w:val="0"/>
          <w:divBdr>
            <w:top w:val="none" w:sz="0" w:space="0" w:color="auto"/>
            <w:left w:val="none" w:sz="0" w:space="0" w:color="auto"/>
            <w:bottom w:val="none" w:sz="0" w:space="0" w:color="auto"/>
            <w:right w:val="none" w:sz="0" w:space="0" w:color="auto"/>
          </w:divBdr>
        </w:div>
        <w:div w:id="871070525">
          <w:marLeft w:val="640"/>
          <w:marRight w:val="0"/>
          <w:marTop w:val="0"/>
          <w:marBottom w:val="0"/>
          <w:divBdr>
            <w:top w:val="none" w:sz="0" w:space="0" w:color="auto"/>
            <w:left w:val="none" w:sz="0" w:space="0" w:color="auto"/>
            <w:bottom w:val="none" w:sz="0" w:space="0" w:color="auto"/>
            <w:right w:val="none" w:sz="0" w:space="0" w:color="auto"/>
          </w:divBdr>
        </w:div>
        <w:div w:id="700128537">
          <w:marLeft w:val="640"/>
          <w:marRight w:val="0"/>
          <w:marTop w:val="0"/>
          <w:marBottom w:val="0"/>
          <w:divBdr>
            <w:top w:val="none" w:sz="0" w:space="0" w:color="auto"/>
            <w:left w:val="none" w:sz="0" w:space="0" w:color="auto"/>
            <w:bottom w:val="none" w:sz="0" w:space="0" w:color="auto"/>
            <w:right w:val="none" w:sz="0" w:space="0" w:color="auto"/>
          </w:divBdr>
        </w:div>
        <w:div w:id="864903759">
          <w:marLeft w:val="640"/>
          <w:marRight w:val="0"/>
          <w:marTop w:val="0"/>
          <w:marBottom w:val="0"/>
          <w:divBdr>
            <w:top w:val="none" w:sz="0" w:space="0" w:color="auto"/>
            <w:left w:val="none" w:sz="0" w:space="0" w:color="auto"/>
            <w:bottom w:val="none" w:sz="0" w:space="0" w:color="auto"/>
            <w:right w:val="none" w:sz="0" w:space="0" w:color="auto"/>
          </w:divBdr>
        </w:div>
        <w:div w:id="1996955989">
          <w:marLeft w:val="640"/>
          <w:marRight w:val="0"/>
          <w:marTop w:val="0"/>
          <w:marBottom w:val="0"/>
          <w:divBdr>
            <w:top w:val="none" w:sz="0" w:space="0" w:color="auto"/>
            <w:left w:val="none" w:sz="0" w:space="0" w:color="auto"/>
            <w:bottom w:val="none" w:sz="0" w:space="0" w:color="auto"/>
            <w:right w:val="none" w:sz="0" w:space="0" w:color="auto"/>
          </w:divBdr>
        </w:div>
        <w:div w:id="418478323">
          <w:marLeft w:val="640"/>
          <w:marRight w:val="0"/>
          <w:marTop w:val="0"/>
          <w:marBottom w:val="0"/>
          <w:divBdr>
            <w:top w:val="none" w:sz="0" w:space="0" w:color="auto"/>
            <w:left w:val="none" w:sz="0" w:space="0" w:color="auto"/>
            <w:bottom w:val="none" w:sz="0" w:space="0" w:color="auto"/>
            <w:right w:val="none" w:sz="0" w:space="0" w:color="auto"/>
          </w:divBdr>
        </w:div>
        <w:div w:id="264849766">
          <w:marLeft w:val="640"/>
          <w:marRight w:val="0"/>
          <w:marTop w:val="0"/>
          <w:marBottom w:val="0"/>
          <w:divBdr>
            <w:top w:val="none" w:sz="0" w:space="0" w:color="auto"/>
            <w:left w:val="none" w:sz="0" w:space="0" w:color="auto"/>
            <w:bottom w:val="none" w:sz="0" w:space="0" w:color="auto"/>
            <w:right w:val="none" w:sz="0" w:space="0" w:color="auto"/>
          </w:divBdr>
        </w:div>
        <w:div w:id="450904313">
          <w:marLeft w:val="640"/>
          <w:marRight w:val="0"/>
          <w:marTop w:val="0"/>
          <w:marBottom w:val="0"/>
          <w:divBdr>
            <w:top w:val="none" w:sz="0" w:space="0" w:color="auto"/>
            <w:left w:val="none" w:sz="0" w:space="0" w:color="auto"/>
            <w:bottom w:val="none" w:sz="0" w:space="0" w:color="auto"/>
            <w:right w:val="none" w:sz="0" w:space="0" w:color="auto"/>
          </w:divBdr>
        </w:div>
        <w:div w:id="1195775152">
          <w:marLeft w:val="640"/>
          <w:marRight w:val="0"/>
          <w:marTop w:val="0"/>
          <w:marBottom w:val="0"/>
          <w:divBdr>
            <w:top w:val="none" w:sz="0" w:space="0" w:color="auto"/>
            <w:left w:val="none" w:sz="0" w:space="0" w:color="auto"/>
            <w:bottom w:val="none" w:sz="0" w:space="0" w:color="auto"/>
            <w:right w:val="none" w:sz="0" w:space="0" w:color="auto"/>
          </w:divBdr>
        </w:div>
        <w:div w:id="1463687994">
          <w:marLeft w:val="640"/>
          <w:marRight w:val="0"/>
          <w:marTop w:val="0"/>
          <w:marBottom w:val="0"/>
          <w:divBdr>
            <w:top w:val="none" w:sz="0" w:space="0" w:color="auto"/>
            <w:left w:val="none" w:sz="0" w:space="0" w:color="auto"/>
            <w:bottom w:val="none" w:sz="0" w:space="0" w:color="auto"/>
            <w:right w:val="none" w:sz="0" w:space="0" w:color="auto"/>
          </w:divBdr>
        </w:div>
        <w:div w:id="1161964769">
          <w:marLeft w:val="640"/>
          <w:marRight w:val="0"/>
          <w:marTop w:val="0"/>
          <w:marBottom w:val="0"/>
          <w:divBdr>
            <w:top w:val="none" w:sz="0" w:space="0" w:color="auto"/>
            <w:left w:val="none" w:sz="0" w:space="0" w:color="auto"/>
            <w:bottom w:val="none" w:sz="0" w:space="0" w:color="auto"/>
            <w:right w:val="none" w:sz="0" w:space="0" w:color="auto"/>
          </w:divBdr>
        </w:div>
        <w:div w:id="733044249">
          <w:marLeft w:val="640"/>
          <w:marRight w:val="0"/>
          <w:marTop w:val="0"/>
          <w:marBottom w:val="0"/>
          <w:divBdr>
            <w:top w:val="none" w:sz="0" w:space="0" w:color="auto"/>
            <w:left w:val="none" w:sz="0" w:space="0" w:color="auto"/>
            <w:bottom w:val="none" w:sz="0" w:space="0" w:color="auto"/>
            <w:right w:val="none" w:sz="0" w:space="0" w:color="auto"/>
          </w:divBdr>
        </w:div>
        <w:div w:id="1845392368">
          <w:marLeft w:val="640"/>
          <w:marRight w:val="0"/>
          <w:marTop w:val="0"/>
          <w:marBottom w:val="0"/>
          <w:divBdr>
            <w:top w:val="none" w:sz="0" w:space="0" w:color="auto"/>
            <w:left w:val="none" w:sz="0" w:space="0" w:color="auto"/>
            <w:bottom w:val="none" w:sz="0" w:space="0" w:color="auto"/>
            <w:right w:val="none" w:sz="0" w:space="0" w:color="auto"/>
          </w:divBdr>
        </w:div>
        <w:div w:id="1710643985">
          <w:marLeft w:val="640"/>
          <w:marRight w:val="0"/>
          <w:marTop w:val="0"/>
          <w:marBottom w:val="0"/>
          <w:divBdr>
            <w:top w:val="none" w:sz="0" w:space="0" w:color="auto"/>
            <w:left w:val="none" w:sz="0" w:space="0" w:color="auto"/>
            <w:bottom w:val="none" w:sz="0" w:space="0" w:color="auto"/>
            <w:right w:val="none" w:sz="0" w:space="0" w:color="auto"/>
          </w:divBdr>
        </w:div>
        <w:div w:id="2106077137">
          <w:marLeft w:val="640"/>
          <w:marRight w:val="0"/>
          <w:marTop w:val="0"/>
          <w:marBottom w:val="0"/>
          <w:divBdr>
            <w:top w:val="none" w:sz="0" w:space="0" w:color="auto"/>
            <w:left w:val="none" w:sz="0" w:space="0" w:color="auto"/>
            <w:bottom w:val="none" w:sz="0" w:space="0" w:color="auto"/>
            <w:right w:val="none" w:sz="0" w:space="0" w:color="auto"/>
          </w:divBdr>
        </w:div>
        <w:div w:id="2144691241">
          <w:marLeft w:val="640"/>
          <w:marRight w:val="0"/>
          <w:marTop w:val="0"/>
          <w:marBottom w:val="0"/>
          <w:divBdr>
            <w:top w:val="none" w:sz="0" w:space="0" w:color="auto"/>
            <w:left w:val="none" w:sz="0" w:space="0" w:color="auto"/>
            <w:bottom w:val="none" w:sz="0" w:space="0" w:color="auto"/>
            <w:right w:val="none" w:sz="0" w:space="0" w:color="auto"/>
          </w:divBdr>
        </w:div>
        <w:div w:id="64376396">
          <w:marLeft w:val="640"/>
          <w:marRight w:val="0"/>
          <w:marTop w:val="0"/>
          <w:marBottom w:val="0"/>
          <w:divBdr>
            <w:top w:val="none" w:sz="0" w:space="0" w:color="auto"/>
            <w:left w:val="none" w:sz="0" w:space="0" w:color="auto"/>
            <w:bottom w:val="none" w:sz="0" w:space="0" w:color="auto"/>
            <w:right w:val="none" w:sz="0" w:space="0" w:color="auto"/>
          </w:divBdr>
        </w:div>
        <w:div w:id="364525702">
          <w:marLeft w:val="640"/>
          <w:marRight w:val="0"/>
          <w:marTop w:val="0"/>
          <w:marBottom w:val="0"/>
          <w:divBdr>
            <w:top w:val="none" w:sz="0" w:space="0" w:color="auto"/>
            <w:left w:val="none" w:sz="0" w:space="0" w:color="auto"/>
            <w:bottom w:val="none" w:sz="0" w:space="0" w:color="auto"/>
            <w:right w:val="none" w:sz="0" w:space="0" w:color="auto"/>
          </w:divBdr>
        </w:div>
        <w:div w:id="997461968">
          <w:marLeft w:val="640"/>
          <w:marRight w:val="0"/>
          <w:marTop w:val="0"/>
          <w:marBottom w:val="0"/>
          <w:divBdr>
            <w:top w:val="none" w:sz="0" w:space="0" w:color="auto"/>
            <w:left w:val="none" w:sz="0" w:space="0" w:color="auto"/>
            <w:bottom w:val="none" w:sz="0" w:space="0" w:color="auto"/>
            <w:right w:val="none" w:sz="0" w:space="0" w:color="auto"/>
          </w:divBdr>
        </w:div>
        <w:div w:id="586574670">
          <w:marLeft w:val="640"/>
          <w:marRight w:val="0"/>
          <w:marTop w:val="0"/>
          <w:marBottom w:val="0"/>
          <w:divBdr>
            <w:top w:val="none" w:sz="0" w:space="0" w:color="auto"/>
            <w:left w:val="none" w:sz="0" w:space="0" w:color="auto"/>
            <w:bottom w:val="none" w:sz="0" w:space="0" w:color="auto"/>
            <w:right w:val="none" w:sz="0" w:space="0" w:color="auto"/>
          </w:divBdr>
        </w:div>
        <w:div w:id="1140152652">
          <w:marLeft w:val="640"/>
          <w:marRight w:val="0"/>
          <w:marTop w:val="0"/>
          <w:marBottom w:val="0"/>
          <w:divBdr>
            <w:top w:val="none" w:sz="0" w:space="0" w:color="auto"/>
            <w:left w:val="none" w:sz="0" w:space="0" w:color="auto"/>
            <w:bottom w:val="none" w:sz="0" w:space="0" w:color="auto"/>
            <w:right w:val="none" w:sz="0" w:space="0" w:color="auto"/>
          </w:divBdr>
        </w:div>
        <w:div w:id="1328440376">
          <w:marLeft w:val="640"/>
          <w:marRight w:val="0"/>
          <w:marTop w:val="0"/>
          <w:marBottom w:val="0"/>
          <w:divBdr>
            <w:top w:val="none" w:sz="0" w:space="0" w:color="auto"/>
            <w:left w:val="none" w:sz="0" w:space="0" w:color="auto"/>
            <w:bottom w:val="none" w:sz="0" w:space="0" w:color="auto"/>
            <w:right w:val="none" w:sz="0" w:space="0" w:color="auto"/>
          </w:divBdr>
        </w:div>
        <w:div w:id="733115971">
          <w:marLeft w:val="640"/>
          <w:marRight w:val="0"/>
          <w:marTop w:val="0"/>
          <w:marBottom w:val="0"/>
          <w:divBdr>
            <w:top w:val="none" w:sz="0" w:space="0" w:color="auto"/>
            <w:left w:val="none" w:sz="0" w:space="0" w:color="auto"/>
            <w:bottom w:val="none" w:sz="0" w:space="0" w:color="auto"/>
            <w:right w:val="none" w:sz="0" w:space="0" w:color="auto"/>
          </w:divBdr>
        </w:div>
        <w:div w:id="1333216047">
          <w:marLeft w:val="640"/>
          <w:marRight w:val="0"/>
          <w:marTop w:val="0"/>
          <w:marBottom w:val="0"/>
          <w:divBdr>
            <w:top w:val="none" w:sz="0" w:space="0" w:color="auto"/>
            <w:left w:val="none" w:sz="0" w:space="0" w:color="auto"/>
            <w:bottom w:val="none" w:sz="0" w:space="0" w:color="auto"/>
            <w:right w:val="none" w:sz="0" w:space="0" w:color="auto"/>
          </w:divBdr>
        </w:div>
        <w:div w:id="1962952865">
          <w:marLeft w:val="640"/>
          <w:marRight w:val="0"/>
          <w:marTop w:val="0"/>
          <w:marBottom w:val="0"/>
          <w:divBdr>
            <w:top w:val="none" w:sz="0" w:space="0" w:color="auto"/>
            <w:left w:val="none" w:sz="0" w:space="0" w:color="auto"/>
            <w:bottom w:val="none" w:sz="0" w:space="0" w:color="auto"/>
            <w:right w:val="none" w:sz="0" w:space="0" w:color="auto"/>
          </w:divBdr>
        </w:div>
        <w:div w:id="1912427583">
          <w:marLeft w:val="640"/>
          <w:marRight w:val="0"/>
          <w:marTop w:val="0"/>
          <w:marBottom w:val="0"/>
          <w:divBdr>
            <w:top w:val="none" w:sz="0" w:space="0" w:color="auto"/>
            <w:left w:val="none" w:sz="0" w:space="0" w:color="auto"/>
            <w:bottom w:val="none" w:sz="0" w:space="0" w:color="auto"/>
            <w:right w:val="none" w:sz="0" w:space="0" w:color="auto"/>
          </w:divBdr>
        </w:div>
        <w:div w:id="611786394">
          <w:marLeft w:val="640"/>
          <w:marRight w:val="0"/>
          <w:marTop w:val="0"/>
          <w:marBottom w:val="0"/>
          <w:divBdr>
            <w:top w:val="none" w:sz="0" w:space="0" w:color="auto"/>
            <w:left w:val="none" w:sz="0" w:space="0" w:color="auto"/>
            <w:bottom w:val="none" w:sz="0" w:space="0" w:color="auto"/>
            <w:right w:val="none" w:sz="0" w:space="0" w:color="auto"/>
          </w:divBdr>
        </w:div>
        <w:div w:id="942153548">
          <w:marLeft w:val="640"/>
          <w:marRight w:val="0"/>
          <w:marTop w:val="0"/>
          <w:marBottom w:val="0"/>
          <w:divBdr>
            <w:top w:val="none" w:sz="0" w:space="0" w:color="auto"/>
            <w:left w:val="none" w:sz="0" w:space="0" w:color="auto"/>
            <w:bottom w:val="none" w:sz="0" w:space="0" w:color="auto"/>
            <w:right w:val="none" w:sz="0" w:space="0" w:color="auto"/>
          </w:divBdr>
        </w:div>
        <w:div w:id="1871869845">
          <w:marLeft w:val="640"/>
          <w:marRight w:val="0"/>
          <w:marTop w:val="0"/>
          <w:marBottom w:val="0"/>
          <w:divBdr>
            <w:top w:val="none" w:sz="0" w:space="0" w:color="auto"/>
            <w:left w:val="none" w:sz="0" w:space="0" w:color="auto"/>
            <w:bottom w:val="none" w:sz="0" w:space="0" w:color="auto"/>
            <w:right w:val="none" w:sz="0" w:space="0" w:color="auto"/>
          </w:divBdr>
        </w:div>
        <w:div w:id="1590431777">
          <w:marLeft w:val="640"/>
          <w:marRight w:val="0"/>
          <w:marTop w:val="0"/>
          <w:marBottom w:val="0"/>
          <w:divBdr>
            <w:top w:val="none" w:sz="0" w:space="0" w:color="auto"/>
            <w:left w:val="none" w:sz="0" w:space="0" w:color="auto"/>
            <w:bottom w:val="none" w:sz="0" w:space="0" w:color="auto"/>
            <w:right w:val="none" w:sz="0" w:space="0" w:color="auto"/>
          </w:divBdr>
        </w:div>
        <w:div w:id="964307647">
          <w:marLeft w:val="640"/>
          <w:marRight w:val="0"/>
          <w:marTop w:val="0"/>
          <w:marBottom w:val="0"/>
          <w:divBdr>
            <w:top w:val="none" w:sz="0" w:space="0" w:color="auto"/>
            <w:left w:val="none" w:sz="0" w:space="0" w:color="auto"/>
            <w:bottom w:val="none" w:sz="0" w:space="0" w:color="auto"/>
            <w:right w:val="none" w:sz="0" w:space="0" w:color="auto"/>
          </w:divBdr>
        </w:div>
        <w:div w:id="443618014">
          <w:marLeft w:val="640"/>
          <w:marRight w:val="0"/>
          <w:marTop w:val="0"/>
          <w:marBottom w:val="0"/>
          <w:divBdr>
            <w:top w:val="none" w:sz="0" w:space="0" w:color="auto"/>
            <w:left w:val="none" w:sz="0" w:space="0" w:color="auto"/>
            <w:bottom w:val="none" w:sz="0" w:space="0" w:color="auto"/>
            <w:right w:val="none" w:sz="0" w:space="0" w:color="auto"/>
          </w:divBdr>
        </w:div>
        <w:div w:id="1555432088">
          <w:marLeft w:val="640"/>
          <w:marRight w:val="0"/>
          <w:marTop w:val="0"/>
          <w:marBottom w:val="0"/>
          <w:divBdr>
            <w:top w:val="none" w:sz="0" w:space="0" w:color="auto"/>
            <w:left w:val="none" w:sz="0" w:space="0" w:color="auto"/>
            <w:bottom w:val="none" w:sz="0" w:space="0" w:color="auto"/>
            <w:right w:val="none" w:sz="0" w:space="0" w:color="auto"/>
          </w:divBdr>
        </w:div>
        <w:div w:id="894775813">
          <w:marLeft w:val="640"/>
          <w:marRight w:val="0"/>
          <w:marTop w:val="0"/>
          <w:marBottom w:val="0"/>
          <w:divBdr>
            <w:top w:val="none" w:sz="0" w:space="0" w:color="auto"/>
            <w:left w:val="none" w:sz="0" w:space="0" w:color="auto"/>
            <w:bottom w:val="none" w:sz="0" w:space="0" w:color="auto"/>
            <w:right w:val="none" w:sz="0" w:space="0" w:color="auto"/>
          </w:divBdr>
        </w:div>
        <w:div w:id="554970288">
          <w:marLeft w:val="640"/>
          <w:marRight w:val="0"/>
          <w:marTop w:val="0"/>
          <w:marBottom w:val="0"/>
          <w:divBdr>
            <w:top w:val="none" w:sz="0" w:space="0" w:color="auto"/>
            <w:left w:val="none" w:sz="0" w:space="0" w:color="auto"/>
            <w:bottom w:val="none" w:sz="0" w:space="0" w:color="auto"/>
            <w:right w:val="none" w:sz="0" w:space="0" w:color="auto"/>
          </w:divBdr>
        </w:div>
        <w:div w:id="1819567905">
          <w:marLeft w:val="640"/>
          <w:marRight w:val="0"/>
          <w:marTop w:val="0"/>
          <w:marBottom w:val="0"/>
          <w:divBdr>
            <w:top w:val="none" w:sz="0" w:space="0" w:color="auto"/>
            <w:left w:val="none" w:sz="0" w:space="0" w:color="auto"/>
            <w:bottom w:val="none" w:sz="0" w:space="0" w:color="auto"/>
            <w:right w:val="none" w:sz="0" w:space="0" w:color="auto"/>
          </w:divBdr>
        </w:div>
        <w:div w:id="1311595528">
          <w:marLeft w:val="640"/>
          <w:marRight w:val="0"/>
          <w:marTop w:val="0"/>
          <w:marBottom w:val="0"/>
          <w:divBdr>
            <w:top w:val="none" w:sz="0" w:space="0" w:color="auto"/>
            <w:left w:val="none" w:sz="0" w:space="0" w:color="auto"/>
            <w:bottom w:val="none" w:sz="0" w:space="0" w:color="auto"/>
            <w:right w:val="none" w:sz="0" w:space="0" w:color="auto"/>
          </w:divBdr>
        </w:div>
        <w:div w:id="143474392">
          <w:marLeft w:val="640"/>
          <w:marRight w:val="0"/>
          <w:marTop w:val="0"/>
          <w:marBottom w:val="0"/>
          <w:divBdr>
            <w:top w:val="none" w:sz="0" w:space="0" w:color="auto"/>
            <w:left w:val="none" w:sz="0" w:space="0" w:color="auto"/>
            <w:bottom w:val="none" w:sz="0" w:space="0" w:color="auto"/>
            <w:right w:val="none" w:sz="0" w:space="0" w:color="auto"/>
          </w:divBdr>
        </w:div>
        <w:div w:id="1427193463">
          <w:marLeft w:val="640"/>
          <w:marRight w:val="0"/>
          <w:marTop w:val="0"/>
          <w:marBottom w:val="0"/>
          <w:divBdr>
            <w:top w:val="none" w:sz="0" w:space="0" w:color="auto"/>
            <w:left w:val="none" w:sz="0" w:space="0" w:color="auto"/>
            <w:bottom w:val="none" w:sz="0" w:space="0" w:color="auto"/>
            <w:right w:val="none" w:sz="0" w:space="0" w:color="auto"/>
          </w:divBdr>
        </w:div>
        <w:div w:id="1991977813">
          <w:marLeft w:val="640"/>
          <w:marRight w:val="0"/>
          <w:marTop w:val="0"/>
          <w:marBottom w:val="0"/>
          <w:divBdr>
            <w:top w:val="none" w:sz="0" w:space="0" w:color="auto"/>
            <w:left w:val="none" w:sz="0" w:space="0" w:color="auto"/>
            <w:bottom w:val="none" w:sz="0" w:space="0" w:color="auto"/>
            <w:right w:val="none" w:sz="0" w:space="0" w:color="auto"/>
          </w:divBdr>
        </w:div>
        <w:div w:id="619846423">
          <w:marLeft w:val="640"/>
          <w:marRight w:val="0"/>
          <w:marTop w:val="0"/>
          <w:marBottom w:val="0"/>
          <w:divBdr>
            <w:top w:val="none" w:sz="0" w:space="0" w:color="auto"/>
            <w:left w:val="none" w:sz="0" w:space="0" w:color="auto"/>
            <w:bottom w:val="none" w:sz="0" w:space="0" w:color="auto"/>
            <w:right w:val="none" w:sz="0" w:space="0" w:color="auto"/>
          </w:divBdr>
        </w:div>
        <w:div w:id="113251447">
          <w:marLeft w:val="640"/>
          <w:marRight w:val="0"/>
          <w:marTop w:val="0"/>
          <w:marBottom w:val="0"/>
          <w:divBdr>
            <w:top w:val="none" w:sz="0" w:space="0" w:color="auto"/>
            <w:left w:val="none" w:sz="0" w:space="0" w:color="auto"/>
            <w:bottom w:val="none" w:sz="0" w:space="0" w:color="auto"/>
            <w:right w:val="none" w:sz="0" w:space="0" w:color="auto"/>
          </w:divBdr>
        </w:div>
        <w:div w:id="1237129321">
          <w:marLeft w:val="640"/>
          <w:marRight w:val="0"/>
          <w:marTop w:val="0"/>
          <w:marBottom w:val="0"/>
          <w:divBdr>
            <w:top w:val="none" w:sz="0" w:space="0" w:color="auto"/>
            <w:left w:val="none" w:sz="0" w:space="0" w:color="auto"/>
            <w:bottom w:val="none" w:sz="0" w:space="0" w:color="auto"/>
            <w:right w:val="none" w:sz="0" w:space="0" w:color="auto"/>
          </w:divBdr>
        </w:div>
        <w:div w:id="897058931">
          <w:marLeft w:val="640"/>
          <w:marRight w:val="0"/>
          <w:marTop w:val="0"/>
          <w:marBottom w:val="0"/>
          <w:divBdr>
            <w:top w:val="none" w:sz="0" w:space="0" w:color="auto"/>
            <w:left w:val="none" w:sz="0" w:space="0" w:color="auto"/>
            <w:bottom w:val="none" w:sz="0" w:space="0" w:color="auto"/>
            <w:right w:val="none" w:sz="0" w:space="0" w:color="auto"/>
          </w:divBdr>
        </w:div>
      </w:divsChild>
    </w:div>
    <w:div w:id="352925537">
      <w:bodyDiv w:val="1"/>
      <w:marLeft w:val="0"/>
      <w:marRight w:val="0"/>
      <w:marTop w:val="0"/>
      <w:marBottom w:val="0"/>
      <w:divBdr>
        <w:top w:val="none" w:sz="0" w:space="0" w:color="auto"/>
        <w:left w:val="none" w:sz="0" w:space="0" w:color="auto"/>
        <w:bottom w:val="none" w:sz="0" w:space="0" w:color="auto"/>
        <w:right w:val="none" w:sz="0" w:space="0" w:color="auto"/>
      </w:divBdr>
      <w:divsChild>
        <w:div w:id="2054453979">
          <w:marLeft w:val="640"/>
          <w:marRight w:val="0"/>
          <w:marTop w:val="0"/>
          <w:marBottom w:val="0"/>
          <w:divBdr>
            <w:top w:val="none" w:sz="0" w:space="0" w:color="auto"/>
            <w:left w:val="none" w:sz="0" w:space="0" w:color="auto"/>
            <w:bottom w:val="none" w:sz="0" w:space="0" w:color="auto"/>
            <w:right w:val="none" w:sz="0" w:space="0" w:color="auto"/>
          </w:divBdr>
        </w:div>
        <w:div w:id="1336376140">
          <w:marLeft w:val="640"/>
          <w:marRight w:val="0"/>
          <w:marTop w:val="0"/>
          <w:marBottom w:val="0"/>
          <w:divBdr>
            <w:top w:val="none" w:sz="0" w:space="0" w:color="auto"/>
            <w:left w:val="none" w:sz="0" w:space="0" w:color="auto"/>
            <w:bottom w:val="none" w:sz="0" w:space="0" w:color="auto"/>
            <w:right w:val="none" w:sz="0" w:space="0" w:color="auto"/>
          </w:divBdr>
        </w:div>
        <w:div w:id="1219245406">
          <w:marLeft w:val="640"/>
          <w:marRight w:val="0"/>
          <w:marTop w:val="0"/>
          <w:marBottom w:val="0"/>
          <w:divBdr>
            <w:top w:val="none" w:sz="0" w:space="0" w:color="auto"/>
            <w:left w:val="none" w:sz="0" w:space="0" w:color="auto"/>
            <w:bottom w:val="none" w:sz="0" w:space="0" w:color="auto"/>
            <w:right w:val="none" w:sz="0" w:space="0" w:color="auto"/>
          </w:divBdr>
        </w:div>
        <w:div w:id="138887202">
          <w:marLeft w:val="640"/>
          <w:marRight w:val="0"/>
          <w:marTop w:val="0"/>
          <w:marBottom w:val="0"/>
          <w:divBdr>
            <w:top w:val="none" w:sz="0" w:space="0" w:color="auto"/>
            <w:left w:val="none" w:sz="0" w:space="0" w:color="auto"/>
            <w:bottom w:val="none" w:sz="0" w:space="0" w:color="auto"/>
            <w:right w:val="none" w:sz="0" w:space="0" w:color="auto"/>
          </w:divBdr>
        </w:div>
        <w:div w:id="1061488501">
          <w:marLeft w:val="640"/>
          <w:marRight w:val="0"/>
          <w:marTop w:val="0"/>
          <w:marBottom w:val="0"/>
          <w:divBdr>
            <w:top w:val="none" w:sz="0" w:space="0" w:color="auto"/>
            <w:left w:val="none" w:sz="0" w:space="0" w:color="auto"/>
            <w:bottom w:val="none" w:sz="0" w:space="0" w:color="auto"/>
            <w:right w:val="none" w:sz="0" w:space="0" w:color="auto"/>
          </w:divBdr>
        </w:div>
        <w:div w:id="1931309396">
          <w:marLeft w:val="640"/>
          <w:marRight w:val="0"/>
          <w:marTop w:val="0"/>
          <w:marBottom w:val="0"/>
          <w:divBdr>
            <w:top w:val="none" w:sz="0" w:space="0" w:color="auto"/>
            <w:left w:val="none" w:sz="0" w:space="0" w:color="auto"/>
            <w:bottom w:val="none" w:sz="0" w:space="0" w:color="auto"/>
            <w:right w:val="none" w:sz="0" w:space="0" w:color="auto"/>
          </w:divBdr>
        </w:div>
        <w:div w:id="186262402">
          <w:marLeft w:val="640"/>
          <w:marRight w:val="0"/>
          <w:marTop w:val="0"/>
          <w:marBottom w:val="0"/>
          <w:divBdr>
            <w:top w:val="none" w:sz="0" w:space="0" w:color="auto"/>
            <w:left w:val="none" w:sz="0" w:space="0" w:color="auto"/>
            <w:bottom w:val="none" w:sz="0" w:space="0" w:color="auto"/>
            <w:right w:val="none" w:sz="0" w:space="0" w:color="auto"/>
          </w:divBdr>
        </w:div>
        <w:div w:id="1879581263">
          <w:marLeft w:val="640"/>
          <w:marRight w:val="0"/>
          <w:marTop w:val="0"/>
          <w:marBottom w:val="0"/>
          <w:divBdr>
            <w:top w:val="none" w:sz="0" w:space="0" w:color="auto"/>
            <w:left w:val="none" w:sz="0" w:space="0" w:color="auto"/>
            <w:bottom w:val="none" w:sz="0" w:space="0" w:color="auto"/>
            <w:right w:val="none" w:sz="0" w:space="0" w:color="auto"/>
          </w:divBdr>
        </w:div>
        <w:div w:id="118687733">
          <w:marLeft w:val="640"/>
          <w:marRight w:val="0"/>
          <w:marTop w:val="0"/>
          <w:marBottom w:val="0"/>
          <w:divBdr>
            <w:top w:val="none" w:sz="0" w:space="0" w:color="auto"/>
            <w:left w:val="none" w:sz="0" w:space="0" w:color="auto"/>
            <w:bottom w:val="none" w:sz="0" w:space="0" w:color="auto"/>
            <w:right w:val="none" w:sz="0" w:space="0" w:color="auto"/>
          </w:divBdr>
        </w:div>
        <w:div w:id="1324820206">
          <w:marLeft w:val="640"/>
          <w:marRight w:val="0"/>
          <w:marTop w:val="0"/>
          <w:marBottom w:val="0"/>
          <w:divBdr>
            <w:top w:val="none" w:sz="0" w:space="0" w:color="auto"/>
            <w:left w:val="none" w:sz="0" w:space="0" w:color="auto"/>
            <w:bottom w:val="none" w:sz="0" w:space="0" w:color="auto"/>
            <w:right w:val="none" w:sz="0" w:space="0" w:color="auto"/>
          </w:divBdr>
        </w:div>
        <w:div w:id="1472940700">
          <w:marLeft w:val="640"/>
          <w:marRight w:val="0"/>
          <w:marTop w:val="0"/>
          <w:marBottom w:val="0"/>
          <w:divBdr>
            <w:top w:val="none" w:sz="0" w:space="0" w:color="auto"/>
            <w:left w:val="none" w:sz="0" w:space="0" w:color="auto"/>
            <w:bottom w:val="none" w:sz="0" w:space="0" w:color="auto"/>
            <w:right w:val="none" w:sz="0" w:space="0" w:color="auto"/>
          </w:divBdr>
        </w:div>
        <w:div w:id="611786606">
          <w:marLeft w:val="640"/>
          <w:marRight w:val="0"/>
          <w:marTop w:val="0"/>
          <w:marBottom w:val="0"/>
          <w:divBdr>
            <w:top w:val="none" w:sz="0" w:space="0" w:color="auto"/>
            <w:left w:val="none" w:sz="0" w:space="0" w:color="auto"/>
            <w:bottom w:val="none" w:sz="0" w:space="0" w:color="auto"/>
            <w:right w:val="none" w:sz="0" w:space="0" w:color="auto"/>
          </w:divBdr>
        </w:div>
        <w:div w:id="1020857112">
          <w:marLeft w:val="640"/>
          <w:marRight w:val="0"/>
          <w:marTop w:val="0"/>
          <w:marBottom w:val="0"/>
          <w:divBdr>
            <w:top w:val="none" w:sz="0" w:space="0" w:color="auto"/>
            <w:left w:val="none" w:sz="0" w:space="0" w:color="auto"/>
            <w:bottom w:val="none" w:sz="0" w:space="0" w:color="auto"/>
            <w:right w:val="none" w:sz="0" w:space="0" w:color="auto"/>
          </w:divBdr>
        </w:div>
        <w:div w:id="1566716072">
          <w:marLeft w:val="640"/>
          <w:marRight w:val="0"/>
          <w:marTop w:val="0"/>
          <w:marBottom w:val="0"/>
          <w:divBdr>
            <w:top w:val="none" w:sz="0" w:space="0" w:color="auto"/>
            <w:left w:val="none" w:sz="0" w:space="0" w:color="auto"/>
            <w:bottom w:val="none" w:sz="0" w:space="0" w:color="auto"/>
            <w:right w:val="none" w:sz="0" w:space="0" w:color="auto"/>
          </w:divBdr>
        </w:div>
        <w:div w:id="1724283158">
          <w:marLeft w:val="640"/>
          <w:marRight w:val="0"/>
          <w:marTop w:val="0"/>
          <w:marBottom w:val="0"/>
          <w:divBdr>
            <w:top w:val="none" w:sz="0" w:space="0" w:color="auto"/>
            <w:left w:val="none" w:sz="0" w:space="0" w:color="auto"/>
            <w:bottom w:val="none" w:sz="0" w:space="0" w:color="auto"/>
            <w:right w:val="none" w:sz="0" w:space="0" w:color="auto"/>
          </w:divBdr>
        </w:div>
        <w:div w:id="1386638869">
          <w:marLeft w:val="640"/>
          <w:marRight w:val="0"/>
          <w:marTop w:val="0"/>
          <w:marBottom w:val="0"/>
          <w:divBdr>
            <w:top w:val="none" w:sz="0" w:space="0" w:color="auto"/>
            <w:left w:val="none" w:sz="0" w:space="0" w:color="auto"/>
            <w:bottom w:val="none" w:sz="0" w:space="0" w:color="auto"/>
            <w:right w:val="none" w:sz="0" w:space="0" w:color="auto"/>
          </w:divBdr>
        </w:div>
        <w:div w:id="1623078260">
          <w:marLeft w:val="640"/>
          <w:marRight w:val="0"/>
          <w:marTop w:val="0"/>
          <w:marBottom w:val="0"/>
          <w:divBdr>
            <w:top w:val="none" w:sz="0" w:space="0" w:color="auto"/>
            <w:left w:val="none" w:sz="0" w:space="0" w:color="auto"/>
            <w:bottom w:val="none" w:sz="0" w:space="0" w:color="auto"/>
            <w:right w:val="none" w:sz="0" w:space="0" w:color="auto"/>
          </w:divBdr>
        </w:div>
        <w:div w:id="1224219376">
          <w:marLeft w:val="640"/>
          <w:marRight w:val="0"/>
          <w:marTop w:val="0"/>
          <w:marBottom w:val="0"/>
          <w:divBdr>
            <w:top w:val="none" w:sz="0" w:space="0" w:color="auto"/>
            <w:left w:val="none" w:sz="0" w:space="0" w:color="auto"/>
            <w:bottom w:val="none" w:sz="0" w:space="0" w:color="auto"/>
            <w:right w:val="none" w:sz="0" w:space="0" w:color="auto"/>
          </w:divBdr>
        </w:div>
        <w:div w:id="1606383002">
          <w:marLeft w:val="640"/>
          <w:marRight w:val="0"/>
          <w:marTop w:val="0"/>
          <w:marBottom w:val="0"/>
          <w:divBdr>
            <w:top w:val="none" w:sz="0" w:space="0" w:color="auto"/>
            <w:left w:val="none" w:sz="0" w:space="0" w:color="auto"/>
            <w:bottom w:val="none" w:sz="0" w:space="0" w:color="auto"/>
            <w:right w:val="none" w:sz="0" w:space="0" w:color="auto"/>
          </w:divBdr>
        </w:div>
        <w:div w:id="1512793558">
          <w:marLeft w:val="640"/>
          <w:marRight w:val="0"/>
          <w:marTop w:val="0"/>
          <w:marBottom w:val="0"/>
          <w:divBdr>
            <w:top w:val="none" w:sz="0" w:space="0" w:color="auto"/>
            <w:left w:val="none" w:sz="0" w:space="0" w:color="auto"/>
            <w:bottom w:val="none" w:sz="0" w:space="0" w:color="auto"/>
            <w:right w:val="none" w:sz="0" w:space="0" w:color="auto"/>
          </w:divBdr>
        </w:div>
        <w:div w:id="1528641514">
          <w:marLeft w:val="640"/>
          <w:marRight w:val="0"/>
          <w:marTop w:val="0"/>
          <w:marBottom w:val="0"/>
          <w:divBdr>
            <w:top w:val="none" w:sz="0" w:space="0" w:color="auto"/>
            <w:left w:val="none" w:sz="0" w:space="0" w:color="auto"/>
            <w:bottom w:val="none" w:sz="0" w:space="0" w:color="auto"/>
            <w:right w:val="none" w:sz="0" w:space="0" w:color="auto"/>
          </w:divBdr>
        </w:div>
        <w:div w:id="138815256">
          <w:marLeft w:val="640"/>
          <w:marRight w:val="0"/>
          <w:marTop w:val="0"/>
          <w:marBottom w:val="0"/>
          <w:divBdr>
            <w:top w:val="none" w:sz="0" w:space="0" w:color="auto"/>
            <w:left w:val="none" w:sz="0" w:space="0" w:color="auto"/>
            <w:bottom w:val="none" w:sz="0" w:space="0" w:color="auto"/>
            <w:right w:val="none" w:sz="0" w:space="0" w:color="auto"/>
          </w:divBdr>
        </w:div>
        <w:div w:id="1526090817">
          <w:marLeft w:val="640"/>
          <w:marRight w:val="0"/>
          <w:marTop w:val="0"/>
          <w:marBottom w:val="0"/>
          <w:divBdr>
            <w:top w:val="none" w:sz="0" w:space="0" w:color="auto"/>
            <w:left w:val="none" w:sz="0" w:space="0" w:color="auto"/>
            <w:bottom w:val="none" w:sz="0" w:space="0" w:color="auto"/>
            <w:right w:val="none" w:sz="0" w:space="0" w:color="auto"/>
          </w:divBdr>
        </w:div>
        <w:div w:id="1527256841">
          <w:marLeft w:val="640"/>
          <w:marRight w:val="0"/>
          <w:marTop w:val="0"/>
          <w:marBottom w:val="0"/>
          <w:divBdr>
            <w:top w:val="none" w:sz="0" w:space="0" w:color="auto"/>
            <w:left w:val="none" w:sz="0" w:space="0" w:color="auto"/>
            <w:bottom w:val="none" w:sz="0" w:space="0" w:color="auto"/>
            <w:right w:val="none" w:sz="0" w:space="0" w:color="auto"/>
          </w:divBdr>
        </w:div>
        <w:div w:id="517037389">
          <w:marLeft w:val="640"/>
          <w:marRight w:val="0"/>
          <w:marTop w:val="0"/>
          <w:marBottom w:val="0"/>
          <w:divBdr>
            <w:top w:val="none" w:sz="0" w:space="0" w:color="auto"/>
            <w:left w:val="none" w:sz="0" w:space="0" w:color="auto"/>
            <w:bottom w:val="none" w:sz="0" w:space="0" w:color="auto"/>
            <w:right w:val="none" w:sz="0" w:space="0" w:color="auto"/>
          </w:divBdr>
        </w:div>
        <w:div w:id="1822848830">
          <w:marLeft w:val="640"/>
          <w:marRight w:val="0"/>
          <w:marTop w:val="0"/>
          <w:marBottom w:val="0"/>
          <w:divBdr>
            <w:top w:val="none" w:sz="0" w:space="0" w:color="auto"/>
            <w:left w:val="none" w:sz="0" w:space="0" w:color="auto"/>
            <w:bottom w:val="none" w:sz="0" w:space="0" w:color="auto"/>
            <w:right w:val="none" w:sz="0" w:space="0" w:color="auto"/>
          </w:divBdr>
        </w:div>
        <w:div w:id="870413573">
          <w:marLeft w:val="640"/>
          <w:marRight w:val="0"/>
          <w:marTop w:val="0"/>
          <w:marBottom w:val="0"/>
          <w:divBdr>
            <w:top w:val="none" w:sz="0" w:space="0" w:color="auto"/>
            <w:left w:val="none" w:sz="0" w:space="0" w:color="auto"/>
            <w:bottom w:val="none" w:sz="0" w:space="0" w:color="auto"/>
            <w:right w:val="none" w:sz="0" w:space="0" w:color="auto"/>
          </w:divBdr>
        </w:div>
        <w:div w:id="152333564">
          <w:marLeft w:val="640"/>
          <w:marRight w:val="0"/>
          <w:marTop w:val="0"/>
          <w:marBottom w:val="0"/>
          <w:divBdr>
            <w:top w:val="none" w:sz="0" w:space="0" w:color="auto"/>
            <w:left w:val="none" w:sz="0" w:space="0" w:color="auto"/>
            <w:bottom w:val="none" w:sz="0" w:space="0" w:color="auto"/>
            <w:right w:val="none" w:sz="0" w:space="0" w:color="auto"/>
          </w:divBdr>
        </w:div>
        <w:div w:id="558397675">
          <w:marLeft w:val="640"/>
          <w:marRight w:val="0"/>
          <w:marTop w:val="0"/>
          <w:marBottom w:val="0"/>
          <w:divBdr>
            <w:top w:val="none" w:sz="0" w:space="0" w:color="auto"/>
            <w:left w:val="none" w:sz="0" w:space="0" w:color="auto"/>
            <w:bottom w:val="none" w:sz="0" w:space="0" w:color="auto"/>
            <w:right w:val="none" w:sz="0" w:space="0" w:color="auto"/>
          </w:divBdr>
        </w:div>
        <w:div w:id="1569730550">
          <w:marLeft w:val="640"/>
          <w:marRight w:val="0"/>
          <w:marTop w:val="0"/>
          <w:marBottom w:val="0"/>
          <w:divBdr>
            <w:top w:val="none" w:sz="0" w:space="0" w:color="auto"/>
            <w:left w:val="none" w:sz="0" w:space="0" w:color="auto"/>
            <w:bottom w:val="none" w:sz="0" w:space="0" w:color="auto"/>
            <w:right w:val="none" w:sz="0" w:space="0" w:color="auto"/>
          </w:divBdr>
        </w:div>
        <w:div w:id="654146005">
          <w:marLeft w:val="640"/>
          <w:marRight w:val="0"/>
          <w:marTop w:val="0"/>
          <w:marBottom w:val="0"/>
          <w:divBdr>
            <w:top w:val="none" w:sz="0" w:space="0" w:color="auto"/>
            <w:left w:val="none" w:sz="0" w:space="0" w:color="auto"/>
            <w:bottom w:val="none" w:sz="0" w:space="0" w:color="auto"/>
            <w:right w:val="none" w:sz="0" w:space="0" w:color="auto"/>
          </w:divBdr>
        </w:div>
        <w:div w:id="1395855907">
          <w:marLeft w:val="640"/>
          <w:marRight w:val="0"/>
          <w:marTop w:val="0"/>
          <w:marBottom w:val="0"/>
          <w:divBdr>
            <w:top w:val="none" w:sz="0" w:space="0" w:color="auto"/>
            <w:left w:val="none" w:sz="0" w:space="0" w:color="auto"/>
            <w:bottom w:val="none" w:sz="0" w:space="0" w:color="auto"/>
            <w:right w:val="none" w:sz="0" w:space="0" w:color="auto"/>
          </w:divBdr>
        </w:div>
        <w:div w:id="1921518064">
          <w:marLeft w:val="640"/>
          <w:marRight w:val="0"/>
          <w:marTop w:val="0"/>
          <w:marBottom w:val="0"/>
          <w:divBdr>
            <w:top w:val="none" w:sz="0" w:space="0" w:color="auto"/>
            <w:left w:val="none" w:sz="0" w:space="0" w:color="auto"/>
            <w:bottom w:val="none" w:sz="0" w:space="0" w:color="auto"/>
            <w:right w:val="none" w:sz="0" w:space="0" w:color="auto"/>
          </w:divBdr>
        </w:div>
        <w:div w:id="689067369">
          <w:marLeft w:val="640"/>
          <w:marRight w:val="0"/>
          <w:marTop w:val="0"/>
          <w:marBottom w:val="0"/>
          <w:divBdr>
            <w:top w:val="none" w:sz="0" w:space="0" w:color="auto"/>
            <w:left w:val="none" w:sz="0" w:space="0" w:color="auto"/>
            <w:bottom w:val="none" w:sz="0" w:space="0" w:color="auto"/>
            <w:right w:val="none" w:sz="0" w:space="0" w:color="auto"/>
          </w:divBdr>
        </w:div>
        <w:div w:id="823158677">
          <w:marLeft w:val="640"/>
          <w:marRight w:val="0"/>
          <w:marTop w:val="0"/>
          <w:marBottom w:val="0"/>
          <w:divBdr>
            <w:top w:val="none" w:sz="0" w:space="0" w:color="auto"/>
            <w:left w:val="none" w:sz="0" w:space="0" w:color="auto"/>
            <w:bottom w:val="none" w:sz="0" w:space="0" w:color="auto"/>
            <w:right w:val="none" w:sz="0" w:space="0" w:color="auto"/>
          </w:divBdr>
        </w:div>
        <w:div w:id="929121054">
          <w:marLeft w:val="640"/>
          <w:marRight w:val="0"/>
          <w:marTop w:val="0"/>
          <w:marBottom w:val="0"/>
          <w:divBdr>
            <w:top w:val="none" w:sz="0" w:space="0" w:color="auto"/>
            <w:left w:val="none" w:sz="0" w:space="0" w:color="auto"/>
            <w:bottom w:val="none" w:sz="0" w:space="0" w:color="auto"/>
            <w:right w:val="none" w:sz="0" w:space="0" w:color="auto"/>
          </w:divBdr>
        </w:div>
        <w:div w:id="687604327">
          <w:marLeft w:val="640"/>
          <w:marRight w:val="0"/>
          <w:marTop w:val="0"/>
          <w:marBottom w:val="0"/>
          <w:divBdr>
            <w:top w:val="none" w:sz="0" w:space="0" w:color="auto"/>
            <w:left w:val="none" w:sz="0" w:space="0" w:color="auto"/>
            <w:bottom w:val="none" w:sz="0" w:space="0" w:color="auto"/>
            <w:right w:val="none" w:sz="0" w:space="0" w:color="auto"/>
          </w:divBdr>
        </w:div>
        <w:div w:id="1594633215">
          <w:marLeft w:val="640"/>
          <w:marRight w:val="0"/>
          <w:marTop w:val="0"/>
          <w:marBottom w:val="0"/>
          <w:divBdr>
            <w:top w:val="none" w:sz="0" w:space="0" w:color="auto"/>
            <w:left w:val="none" w:sz="0" w:space="0" w:color="auto"/>
            <w:bottom w:val="none" w:sz="0" w:space="0" w:color="auto"/>
            <w:right w:val="none" w:sz="0" w:space="0" w:color="auto"/>
          </w:divBdr>
        </w:div>
        <w:div w:id="359938920">
          <w:marLeft w:val="640"/>
          <w:marRight w:val="0"/>
          <w:marTop w:val="0"/>
          <w:marBottom w:val="0"/>
          <w:divBdr>
            <w:top w:val="none" w:sz="0" w:space="0" w:color="auto"/>
            <w:left w:val="none" w:sz="0" w:space="0" w:color="auto"/>
            <w:bottom w:val="none" w:sz="0" w:space="0" w:color="auto"/>
            <w:right w:val="none" w:sz="0" w:space="0" w:color="auto"/>
          </w:divBdr>
        </w:div>
        <w:div w:id="68843770">
          <w:marLeft w:val="640"/>
          <w:marRight w:val="0"/>
          <w:marTop w:val="0"/>
          <w:marBottom w:val="0"/>
          <w:divBdr>
            <w:top w:val="none" w:sz="0" w:space="0" w:color="auto"/>
            <w:left w:val="none" w:sz="0" w:space="0" w:color="auto"/>
            <w:bottom w:val="none" w:sz="0" w:space="0" w:color="auto"/>
            <w:right w:val="none" w:sz="0" w:space="0" w:color="auto"/>
          </w:divBdr>
        </w:div>
        <w:div w:id="333147949">
          <w:marLeft w:val="640"/>
          <w:marRight w:val="0"/>
          <w:marTop w:val="0"/>
          <w:marBottom w:val="0"/>
          <w:divBdr>
            <w:top w:val="none" w:sz="0" w:space="0" w:color="auto"/>
            <w:left w:val="none" w:sz="0" w:space="0" w:color="auto"/>
            <w:bottom w:val="none" w:sz="0" w:space="0" w:color="auto"/>
            <w:right w:val="none" w:sz="0" w:space="0" w:color="auto"/>
          </w:divBdr>
        </w:div>
        <w:div w:id="771513058">
          <w:marLeft w:val="640"/>
          <w:marRight w:val="0"/>
          <w:marTop w:val="0"/>
          <w:marBottom w:val="0"/>
          <w:divBdr>
            <w:top w:val="none" w:sz="0" w:space="0" w:color="auto"/>
            <w:left w:val="none" w:sz="0" w:space="0" w:color="auto"/>
            <w:bottom w:val="none" w:sz="0" w:space="0" w:color="auto"/>
            <w:right w:val="none" w:sz="0" w:space="0" w:color="auto"/>
          </w:divBdr>
        </w:div>
        <w:div w:id="1133985645">
          <w:marLeft w:val="640"/>
          <w:marRight w:val="0"/>
          <w:marTop w:val="0"/>
          <w:marBottom w:val="0"/>
          <w:divBdr>
            <w:top w:val="none" w:sz="0" w:space="0" w:color="auto"/>
            <w:left w:val="none" w:sz="0" w:space="0" w:color="auto"/>
            <w:bottom w:val="none" w:sz="0" w:space="0" w:color="auto"/>
            <w:right w:val="none" w:sz="0" w:space="0" w:color="auto"/>
          </w:divBdr>
        </w:div>
      </w:divsChild>
    </w:div>
    <w:div w:id="383453251">
      <w:bodyDiv w:val="1"/>
      <w:marLeft w:val="0"/>
      <w:marRight w:val="0"/>
      <w:marTop w:val="0"/>
      <w:marBottom w:val="0"/>
      <w:divBdr>
        <w:top w:val="none" w:sz="0" w:space="0" w:color="auto"/>
        <w:left w:val="none" w:sz="0" w:space="0" w:color="auto"/>
        <w:bottom w:val="none" w:sz="0" w:space="0" w:color="auto"/>
        <w:right w:val="none" w:sz="0" w:space="0" w:color="auto"/>
      </w:divBdr>
      <w:divsChild>
        <w:div w:id="1720665883">
          <w:marLeft w:val="640"/>
          <w:marRight w:val="0"/>
          <w:marTop w:val="0"/>
          <w:marBottom w:val="0"/>
          <w:divBdr>
            <w:top w:val="none" w:sz="0" w:space="0" w:color="auto"/>
            <w:left w:val="none" w:sz="0" w:space="0" w:color="auto"/>
            <w:bottom w:val="none" w:sz="0" w:space="0" w:color="auto"/>
            <w:right w:val="none" w:sz="0" w:space="0" w:color="auto"/>
          </w:divBdr>
        </w:div>
        <w:div w:id="1054499301">
          <w:marLeft w:val="640"/>
          <w:marRight w:val="0"/>
          <w:marTop w:val="0"/>
          <w:marBottom w:val="0"/>
          <w:divBdr>
            <w:top w:val="none" w:sz="0" w:space="0" w:color="auto"/>
            <w:left w:val="none" w:sz="0" w:space="0" w:color="auto"/>
            <w:bottom w:val="none" w:sz="0" w:space="0" w:color="auto"/>
            <w:right w:val="none" w:sz="0" w:space="0" w:color="auto"/>
          </w:divBdr>
        </w:div>
        <w:div w:id="361319361">
          <w:marLeft w:val="640"/>
          <w:marRight w:val="0"/>
          <w:marTop w:val="0"/>
          <w:marBottom w:val="0"/>
          <w:divBdr>
            <w:top w:val="none" w:sz="0" w:space="0" w:color="auto"/>
            <w:left w:val="none" w:sz="0" w:space="0" w:color="auto"/>
            <w:bottom w:val="none" w:sz="0" w:space="0" w:color="auto"/>
            <w:right w:val="none" w:sz="0" w:space="0" w:color="auto"/>
          </w:divBdr>
        </w:div>
        <w:div w:id="418529510">
          <w:marLeft w:val="640"/>
          <w:marRight w:val="0"/>
          <w:marTop w:val="0"/>
          <w:marBottom w:val="0"/>
          <w:divBdr>
            <w:top w:val="none" w:sz="0" w:space="0" w:color="auto"/>
            <w:left w:val="none" w:sz="0" w:space="0" w:color="auto"/>
            <w:bottom w:val="none" w:sz="0" w:space="0" w:color="auto"/>
            <w:right w:val="none" w:sz="0" w:space="0" w:color="auto"/>
          </w:divBdr>
        </w:div>
        <w:div w:id="1520463244">
          <w:marLeft w:val="640"/>
          <w:marRight w:val="0"/>
          <w:marTop w:val="0"/>
          <w:marBottom w:val="0"/>
          <w:divBdr>
            <w:top w:val="none" w:sz="0" w:space="0" w:color="auto"/>
            <w:left w:val="none" w:sz="0" w:space="0" w:color="auto"/>
            <w:bottom w:val="none" w:sz="0" w:space="0" w:color="auto"/>
            <w:right w:val="none" w:sz="0" w:space="0" w:color="auto"/>
          </w:divBdr>
        </w:div>
        <w:div w:id="1762948965">
          <w:marLeft w:val="640"/>
          <w:marRight w:val="0"/>
          <w:marTop w:val="0"/>
          <w:marBottom w:val="0"/>
          <w:divBdr>
            <w:top w:val="none" w:sz="0" w:space="0" w:color="auto"/>
            <w:left w:val="none" w:sz="0" w:space="0" w:color="auto"/>
            <w:bottom w:val="none" w:sz="0" w:space="0" w:color="auto"/>
            <w:right w:val="none" w:sz="0" w:space="0" w:color="auto"/>
          </w:divBdr>
        </w:div>
        <w:div w:id="1267809757">
          <w:marLeft w:val="640"/>
          <w:marRight w:val="0"/>
          <w:marTop w:val="0"/>
          <w:marBottom w:val="0"/>
          <w:divBdr>
            <w:top w:val="none" w:sz="0" w:space="0" w:color="auto"/>
            <w:left w:val="none" w:sz="0" w:space="0" w:color="auto"/>
            <w:bottom w:val="none" w:sz="0" w:space="0" w:color="auto"/>
            <w:right w:val="none" w:sz="0" w:space="0" w:color="auto"/>
          </w:divBdr>
        </w:div>
        <w:div w:id="758598713">
          <w:marLeft w:val="640"/>
          <w:marRight w:val="0"/>
          <w:marTop w:val="0"/>
          <w:marBottom w:val="0"/>
          <w:divBdr>
            <w:top w:val="none" w:sz="0" w:space="0" w:color="auto"/>
            <w:left w:val="none" w:sz="0" w:space="0" w:color="auto"/>
            <w:bottom w:val="none" w:sz="0" w:space="0" w:color="auto"/>
            <w:right w:val="none" w:sz="0" w:space="0" w:color="auto"/>
          </w:divBdr>
        </w:div>
        <w:div w:id="645281020">
          <w:marLeft w:val="640"/>
          <w:marRight w:val="0"/>
          <w:marTop w:val="0"/>
          <w:marBottom w:val="0"/>
          <w:divBdr>
            <w:top w:val="none" w:sz="0" w:space="0" w:color="auto"/>
            <w:left w:val="none" w:sz="0" w:space="0" w:color="auto"/>
            <w:bottom w:val="none" w:sz="0" w:space="0" w:color="auto"/>
            <w:right w:val="none" w:sz="0" w:space="0" w:color="auto"/>
          </w:divBdr>
        </w:div>
        <w:div w:id="650137789">
          <w:marLeft w:val="640"/>
          <w:marRight w:val="0"/>
          <w:marTop w:val="0"/>
          <w:marBottom w:val="0"/>
          <w:divBdr>
            <w:top w:val="none" w:sz="0" w:space="0" w:color="auto"/>
            <w:left w:val="none" w:sz="0" w:space="0" w:color="auto"/>
            <w:bottom w:val="none" w:sz="0" w:space="0" w:color="auto"/>
            <w:right w:val="none" w:sz="0" w:space="0" w:color="auto"/>
          </w:divBdr>
        </w:div>
        <w:div w:id="1860509779">
          <w:marLeft w:val="640"/>
          <w:marRight w:val="0"/>
          <w:marTop w:val="0"/>
          <w:marBottom w:val="0"/>
          <w:divBdr>
            <w:top w:val="none" w:sz="0" w:space="0" w:color="auto"/>
            <w:left w:val="none" w:sz="0" w:space="0" w:color="auto"/>
            <w:bottom w:val="none" w:sz="0" w:space="0" w:color="auto"/>
            <w:right w:val="none" w:sz="0" w:space="0" w:color="auto"/>
          </w:divBdr>
        </w:div>
        <w:div w:id="1184441025">
          <w:marLeft w:val="640"/>
          <w:marRight w:val="0"/>
          <w:marTop w:val="0"/>
          <w:marBottom w:val="0"/>
          <w:divBdr>
            <w:top w:val="none" w:sz="0" w:space="0" w:color="auto"/>
            <w:left w:val="none" w:sz="0" w:space="0" w:color="auto"/>
            <w:bottom w:val="none" w:sz="0" w:space="0" w:color="auto"/>
            <w:right w:val="none" w:sz="0" w:space="0" w:color="auto"/>
          </w:divBdr>
        </w:div>
        <w:div w:id="1148784741">
          <w:marLeft w:val="640"/>
          <w:marRight w:val="0"/>
          <w:marTop w:val="0"/>
          <w:marBottom w:val="0"/>
          <w:divBdr>
            <w:top w:val="none" w:sz="0" w:space="0" w:color="auto"/>
            <w:left w:val="none" w:sz="0" w:space="0" w:color="auto"/>
            <w:bottom w:val="none" w:sz="0" w:space="0" w:color="auto"/>
            <w:right w:val="none" w:sz="0" w:space="0" w:color="auto"/>
          </w:divBdr>
        </w:div>
        <w:div w:id="2090417143">
          <w:marLeft w:val="640"/>
          <w:marRight w:val="0"/>
          <w:marTop w:val="0"/>
          <w:marBottom w:val="0"/>
          <w:divBdr>
            <w:top w:val="none" w:sz="0" w:space="0" w:color="auto"/>
            <w:left w:val="none" w:sz="0" w:space="0" w:color="auto"/>
            <w:bottom w:val="none" w:sz="0" w:space="0" w:color="auto"/>
            <w:right w:val="none" w:sz="0" w:space="0" w:color="auto"/>
          </w:divBdr>
        </w:div>
        <w:div w:id="1914505761">
          <w:marLeft w:val="640"/>
          <w:marRight w:val="0"/>
          <w:marTop w:val="0"/>
          <w:marBottom w:val="0"/>
          <w:divBdr>
            <w:top w:val="none" w:sz="0" w:space="0" w:color="auto"/>
            <w:left w:val="none" w:sz="0" w:space="0" w:color="auto"/>
            <w:bottom w:val="none" w:sz="0" w:space="0" w:color="auto"/>
            <w:right w:val="none" w:sz="0" w:space="0" w:color="auto"/>
          </w:divBdr>
        </w:div>
        <w:div w:id="1988388481">
          <w:marLeft w:val="640"/>
          <w:marRight w:val="0"/>
          <w:marTop w:val="0"/>
          <w:marBottom w:val="0"/>
          <w:divBdr>
            <w:top w:val="none" w:sz="0" w:space="0" w:color="auto"/>
            <w:left w:val="none" w:sz="0" w:space="0" w:color="auto"/>
            <w:bottom w:val="none" w:sz="0" w:space="0" w:color="auto"/>
            <w:right w:val="none" w:sz="0" w:space="0" w:color="auto"/>
          </w:divBdr>
        </w:div>
        <w:div w:id="1577007286">
          <w:marLeft w:val="640"/>
          <w:marRight w:val="0"/>
          <w:marTop w:val="0"/>
          <w:marBottom w:val="0"/>
          <w:divBdr>
            <w:top w:val="none" w:sz="0" w:space="0" w:color="auto"/>
            <w:left w:val="none" w:sz="0" w:space="0" w:color="auto"/>
            <w:bottom w:val="none" w:sz="0" w:space="0" w:color="auto"/>
            <w:right w:val="none" w:sz="0" w:space="0" w:color="auto"/>
          </w:divBdr>
        </w:div>
        <w:div w:id="936447423">
          <w:marLeft w:val="640"/>
          <w:marRight w:val="0"/>
          <w:marTop w:val="0"/>
          <w:marBottom w:val="0"/>
          <w:divBdr>
            <w:top w:val="none" w:sz="0" w:space="0" w:color="auto"/>
            <w:left w:val="none" w:sz="0" w:space="0" w:color="auto"/>
            <w:bottom w:val="none" w:sz="0" w:space="0" w:color="auto"/>
            <w:right w:val="none" w:sz="0" w:space="0" w:color="auto"/>
          </w:divBdr>
        </w:div>
        <w:div w:id="1953514581">
          <w:marLeft w:val="640"/>
          <w:marRight w:val="0"/>
          <w:marTop w:val="0"/>
          <w:marBottom w:val="0"/>
          <w:divBdr>
            <w:top w:val="none" w:sz="0" w:space="0" w:color="auto"/>
            <w:left w:val="none" w:sz="0" w:space="0" w:color="auto"/>
            <w:bottom w:val="none" w:sz="0" w:space="0" w:color="auto"/>
            <w:right w:val="none" w:sz="0" w:space="0" w:color="auto"/>
          </w:divBdr>
        </w:div>
        <w:div w:id="122621585">
          <w:marLeft w:val="640"/>
          <w:marRight w:val="0"/>
          <w:marTop w:val="0"/>
          <w:marBottom w:val="0"/>
          <w:divBdr>
            <w:top w:val="none" w:sz="0" w:space="0" w:color="auto"/>
            <w:left w:val="none" w:sz="0" w:space="0" w:color="auto"/>
            <w:bottom w:val="none" w:sz="0" w:space="0" w:color="auto"/>
            <w:right w:val="none" w:sz="0" w:space="0" w:color="auto"/>
          </w:divBdr>
        </w:div>
        <w:div w:id="54548544">
          <w:marLeft w:val="640"/>
          <w:marRight w:val="0"/>
          <w:marTop w:val="0"/>
          <w:marBottom w:val="0"/>
          <w:divBdr>
            <w:top w:val="none" w:sz="0" w:space="0" w:color="auto"/>
            <w:left w:val="none" w:sz="0" w:space="0" w:color="auto"/>
            <w:bottom w:val="none" w:sz="0" w:space="0" w:color="auto"/>
            <w:right w:val="none" w:sz="0" w:space="0" w:color="auto"/>
          </w:divBdr>
        </w:div>
        <w:div w:id="476646659">
          <w:marLeft w:val="640"/>
          <w:marRight w:val="0"/>
          <w:marTop w:val="0"/>
          <w:marBottom w:val="0"/>
          <w:divBdr>
            <w:top w:val="none" w:sz="0" w:space="0" w:color="auto"/>
            <w:left w:val="none" w:sz="0" w:space="0" w:color="auto"/>
            <w:bottom w:val="none" w:sz="0" w:space="0" w:color="auto"/>
            <w:right w:val="none" w:sz="0" w:space="0" w:color="auto"/>
          </w:divBdr>
        </w:div>
        <w:div w:id="2087416777">
          <w:marLeft w:val="640"/>
          <w:marRight w:val="0"/>
          <w:marTop w:val="0"/>
          <w:marBottom w:val="0"/>
          <w:divBdr>
            <w:top w:val="none" w:sz="0" w:space="0" w:color="auto"/>
            <w:left w:val="none" w:sz="0" w:space="0" w:color="auto"/>
            <w:bottom w:val="none" w:sz="0" w:space="0" w:color="auto"/>
            <w:right w:val="none" w:sz="0" w:space="0" w:color="auto"/>
          </w:divBdr>
        </w:div>
        <w:div w:id="165481170">
          <w:marLeft w:val="640"/>
          <w:marRight w:val="0"/>
          <w:marTop w:val="0"/>
          <w:marBottom w:val="0"/>
          <w:divBdr>
            <w:top w:val="none" w:sz="0" w:space="0" w:color="auto"/>
            <w:left w:val="none" w:sz="0" w:space="0" w:color="auto"/>
            <w:bottom w:val="none" w:sz="0" w:space="0" w:color="auto"/>
            <w:right w:val="none" w:sz="0" w:space="0" w:color="auto"/>
          </w:divBdr>
        </w:div>
        <w:div w:id="848299894">
          <w:marLeft w:val="640"/>
          <w:marRight w:val="0"/>
          <w:marTop w:val="0"/>
          <w:marBottom w:val="0"/>
          <w:divBdr>
            <w:top w:val="none" w:sz="0" w:space="0" w:color="auto"/>
            <w:left w:val="none" w:sz="0" w:space="0" w:color="auto"/>
            <w:bottom w:val="none" w:sz="0" w:space="0" w:color="auto"/>
            <w:right w:val="none" w:sz="0" w:space="0" w:color="auto"/>
          </w:divBdr>
        </w:div>
        <w:div w:id="1313828282">
          <w:marLeft w:val="640"/>
          <w:marRight w:val="0"/>
          <w:marTop w:val="0"/>
          <w:marBottom w:val="0"/>
          <w:divBdr>
            <w:top w:val="none" w:sz="0" w:space="0" w:color="auto"/>
            <w:left w:val="none" w:sz="0" w:space="0" w:color="auto"/>
            <w:bottom w:val="none" w:sz="0" w:space="0" w:color="auto"/>
            <w:right w:val="none" w:sz="0" w:space="0" w:color="auto"/>
          </w:divBdr>
        </w:div>
        <w:div w:id="442959875">
          <w:marLeft w:val="640"/>
          <w:marRight w:val="0"/>
          <w:marTop w:val="0"/>
          <w:marBottom w:val="0"/>
          <w:divBdr>
            <w:top w:val="none" w:sz="0" w:space="0" w:color="auto"/>
            <w:left w:val="none" w:sz="0" w:space="0" w:color="auto"/>
            <w:bottom w:val="none" w:sz="0" w:space="0" w:color="auto"/>
            <w:right w:val="none" w:sz="0" w:space="0" w:color="auto"/>
          </w:divBdr>
        </w:div>
        <w:div w:id="1665892323">
          <w:marLeft w:val="640"/>
          <w:marRight w:val="0"/>
          <w:marTop w:val="0"/>
          <w:marBottom w:val="0"/>
          <w:divBdr>
            <w:top w:val="none" w:sz="0" w:space="0" w:color="auto"/>
            <w:left w:val="none" w:sz="0" w:space="0" w:color="auto"/>
            <w:bottom w:val="none" w:sz="0" w:space="0" w:color="auto"/>
            <w:right w:val="none" w:sz="0" w:space="0" w:color="auto"/>
          </w:divBdr>
        </w:div>
        <w:div w:id="1822621919">
          <w:marLeft w:val="640"/>
          <w:marRight w:val="0"/>
          <w:marTop w:val="0"/>
          <w:marBottom w:val="0"/>
          <w:divBdr>
            <w:top w:val="none" w:sz="0" w:space="0" w:color="auto"/>
            <w:left w:val="none" w:sz="0" w:space="0" w:color="auto"/>
            <w:bottom w:val="none" w:sz="0" w:space="0" w:color="auto"/>
            <w:right w:val="none" w:sz="0" w:space="0" w:color="auto"/>
          </w:divBdr>
        </w:div>
        <w:div w:id="1458332881">
          <w:marLeft w:val="640"/>
          <w:marRight w:val="0"/>
          <w:marTop w:val="0"/>
          <w:marBottom w:val="0"/>
          <w:divBdr>
            <w:top w:val="none" w:sz="0" w:space="0" w:color="auto"/>
            <w:left w:val="none" w:sz="0" w:space="0" w:color="auto"/>
            <w:bottom w:val="none" w:sz="0" w:space="0" w:color="auto"/>
            <w:right w:val="none" w:sz="0" w:space="0" w:color="auto"/>
          </w:divBdr>
        </w:div>
        <w:div w:id="159078187">
          <w:marLeft w:val="640"/>
          <w:marRight w:val="0"/>
          <w:marTop w:val="0"/>
          <w:marBottom w:val="0"/>
          <w:divBdr>
            <w:top w:val="none" w:sz="0" w:space="0" w:color="auto"/>
            <w:left w:val="none" w:sz="0" w:space="0" w:color="auto"/>
            <w:bottom w:val="none" w:sz="0" w:space="0" w:color="auto"/>
            <w:right w:val="none" w:sz="0" w:space="0" w:color="auto"/>
          </w:divBdr>
        </w:div>
        <w:div w:id="841579688">
          <w:marLeft w:val="640"/>
          <w:marRight w:val="0"/>
          <w:marTop w:val="0"/>
          <w:marBottom w:val="0"/>
          <w:divBdr>
            <w:top w:val="none" w:sz="0" w:space="0" w:color="auto"/>
            <w:left w:val="none" w:sz="0" w:space="0" w:color="auto"/>
            <w:bottom w:val="none" w:sz="0" w:space="0" w:color="auto"/>
            <w:right w:val="none" w:sz="0" w:space="0" w:color="auto"/>
          </w:divBdr>
        </w:div>
        <w:div w:id="1925914016">
          <w:marLeft w:val="640"/>
          <w:marRight w:val="0"/>
          <w:marTop w:val="0"/>
          <w:marBottom w:val="0"/>
          <w:divBdr>
            <w:top w:val="none" w:sz="0" w:space="0" w:color="auto"/>
            <w:left w:val="none" w:sz="0" w:space="0" w:color="auto"/>
            <w:bottom w:val="none" w:sz="0" w:space="0" w:color="auto"/>
            <w:right w:val="none" w:sz="0" w:space="0" w:color="auto"/>
          </w:divBdr>
        </w:div>
        <w:div w:id="342517098">
          <w:marLeft w:val="640"/>
          <w:marRight w:val="0"/>
          <w:marTop w:val="0"/>
          <w:marBottom w:val="0"/>
          <w:divBdr>
            <w:top w:val="none" w:sz="0" w:space="0" w:color="auto"/>
            <w:left w:val="none" w:sz="0" w:space="0" w:color="auto"/>
            <w:bottom w:val="none" w:sz="0" w:space="0" w:color="auto"/>
            <w:right w:val="none" w:sz="0" w:space="0" w:color="auto"/>
          </w:divBdr>
        </w:div>
        <w:div w:id="879703537">
          <w:marLeft w:val="640"/>
          <w:marRight w:val="0"/>
          <w:marTop w:val="0"/>
          <w:marBottom w:val="0"/>
          <w:divBdr>
            <w:top w:val="none" w:sz="0" w:space="0" w:color="auto"/>
            <w:left w:val="none" w:sz="0" w:space="0" w:color="auto"/>
            <w:bottom w:val="none" w:sz="0" w:space="0" w:color="auto"/>
            <w:right w:val="none" w:sz="0" w:space="0" w:color="auto"/>
          </w:divBdr>
        </w:div>
        <w:div w:id="646279693">
          <w:marLeft w:val="640"/>
          <w:marRight w:val="0"/>
          <w:marTop w:val="0"/>
          <w:marBottom w:val="0"/>
          <w:divBdr>
            <w:top w:val="none" w:sz="0" w:space="0" w:color="auto"/>
            <w:left w:val="none" w:sz="0" w:space="0" w:color="auto"/>
            <w:bottom w:val="none" w:sz="0" w:space="0" w:color="auto"/>
            <w:right w:val="none" w:sz="0" w:space="0" w:color="auto"/>
          </w:divBdr>
        </w:div>
        <w:div w:id="1354914780">
          <w:marLeft w:val="640"/>
          <w:marRight w:val="0"/>
          <w:marTop w:val="0"/>
          <w:marBottom w:val="0"/>
          <w:divBdr>
            <w:top w:val="none" w:sz="0" w:space="0" w:color="auto"/>
            <w:left w:val="none" w:sz="0" w:space="0" w:color="auto"/>
            <w:bottom w:val="none" w:sz="0" w:space="0" w:color="auto"/>
            <w:right w:val="none" w:sz="0" w:space="0" w:color="auto"/>
          </w:divBdr>
        </w:div>
        <w:div w:id="748160008">
          <w:marLeft w:val="640"/>
          <w:marRight w:val="0"/>
          <w:marTop w:val="0"/>
          <w:marBottom w:val="0"/>
          <w:divBdr>
            <w:top w:val="none" w:sz="0" w:space="0" w:color="auto"/>
            <w:left w:val="none" w:sz="0" w:space="0" w:color="auto"/>
            <w:bottom w:val="none" w:sz="0" w:space="0" w:color="auto"/>
            <w:right w:val="none" w:sz="0" w:space="0" w:color="auto"/>
          </w:divBdr>
        </w:div>
        <w:div w:id="1136527300">
          <w:marLeft w:val="640"/>
          <w:marRight w:val="0"/>
          <w:marTop w:val="0"/>
          <w:marBottom w:val="0"/>
          <w:divBdr>
            <w:top w:val="none" w:sz="0" w:space="0" w:color="auto"/>
            <w:left w:val="none" w:sz="0" w:space="0" w:color="auto"/>
            <w:bottom w:val="none" w:sz="0" w:space="0" w:color="auto"/>
            <w:right w:val="none" w:sz="0" w:space="0" w:color="auto"/>
          </w:divBdr>
        </w:div>
        <w:div w:id="1907253314">
          <w:marLeft w:val="640"/>
          <w:marRight w:val="0"/>
          <w:marTop w:val="0"/>
          <w:marBottom w:val="0"/>
          <w:divBdr>
            <w:top w:val="none" w:sz="0" w:space="0" w:color="auto"/>
            <w:left w:val="none" w:sz="0" w:space="0" w:color="auto"/>
            <w:bottom w:val="none" w:sz="0" w:space="0" w:color="auto"/>
            <w:right w:val="none" w:sz="0" w:space="0" w:color="auto"/>
          </w:divBdr>
        </w:div>
        <w:div w:id="574096886">
          <w:marLeft w:val="640"/>
          <w:marRight w:val="0"/>
          <w:marTop w:val="0"/>
          <w:marBottom w:val="0"/>
          <w:divBdr>
            <w:top w:val="none" w:sz="0" w:space="0" w:color="auto"/>
            <w:left w:val="none" w:sz="0" w:space="0" w:color="auto"/>
            <w:bottom w:val="none" w:sz="0" w:space="0" w:color="auto"/>
            <w:right w:val="none" w:sz="0" w:space="0" w:color="auto"/>
          </w:divBdr>
        </w:div>
        <w:div w:id="231239891">
          <w:marLeft w:val="640"/>
          <w:marRight w:val="0"/>
          <w:marTop w:val="0"/>
          <w:marBottom w:val="0"/>
          <w:divBdr>
            <w:top w:val="none" w:sz="0" w:space="0" w:color="auto"/>
            <w:left w:val="none" w:sz="0" w:space="0" w:color="auto"/>
            <w:bottom w:val="none" w:sz="0" w:space="0" w:color="auto"/>
            <w:right w:val="none" w:sz="0" w:space="0" w:color="auto"/>
          </w:divBdr>
        </w:div>
        <w:div w:id="2009363054">
          <w:marLeft w:val="640"/>
          <w:marRight w:val="0"/>
          <w:marTop w:val="0"/>
          <w:marBottom w:val="0"/>
          <w:divBdr>
            <w:top w:val="none" w:sz="0" w:space="0" w:color="auto"/>
            <w:left w:val="none" w:sz="0" w:space="0" w:color="auto"/>
            <w:bottom w:val="none" w:sz="0" w:space="0" w:color="auto"/>
            <w:right w:val="none" w:sz="0" w:space="0" w:color="auto"/>
          </w:divBdr>
        </w:div>
        <w:div w:id="180439531">
          <w:marLeft w:val="640"/>
          <w:marRight w:val="0"/>
          <w:marTop w:val="0"/>
          <w:marBottom w:val="0"/>
          <w:divBdr>
            <w:top w:val="none" w:sz="0" w:space="0" w:color="auto"/>
            <w:left w:val="none" w:sz="0" w:space="0" w:color="auto"/>
            <w:bottom w:val="none" w:sz="0" w:space="0" w:color="auto"/>
            <w:right w:val="none" w:sz="0" w:space="0" w:color="auto"/>
          </w:divBdr>
        </w:div>
      </w:divsChild>
    </w:div>
    <w:div w:id="397284529">
      <w:bodyDiv w:val="1"/>
      <w:marLeft w:val="0"/>
      <w:marRight w:val="0"/>
      <w:marTop w:val="0"/>
      <w:marBottom w:val="0"/>
      <w:divBdr>
        <w:top w:val="none" w:sz="0" w:space="0" w:color="auto"/>
        <w:left w:val="none" w:sz="0" w:space="0" w:color="auto"/>
        <w:bottom w:val="none" w:sz="0" w:space="0" w:color="auto"/>
        <w:right w:val="none" w:sz="0" w:space="0" w:color="auto"/>
      </w:divBdr>
      <w:divsChild>
        <w:div w:id="1382093172">
          <w:marLeft w:val="640"/>
          <w:marRight w:val="0"/>
          <w:marTop w:val="0"/>
          <w:marBottom w:val="0"/>
          <w:divBdr>
            <w:top w:val="none" w:sz="0" w:space="0" w:color="auto"/>
            <w:left w:val="none" w:sz="0" w:space="0" w:color="auto"/>
            <w:bottom w:val="none" w:sz="0" w:space="0" w:color="auto"/>
            <w:right w:val="none" w:sz="0" w:space="0" w:color="auto"/>
          </w:divBdr>
        </w:div>
        <w:div w:id="1044254175">
          <w:marLeft w:val="640"/>
          <w:marRight w:val="0"/>
          <w:marTop w:val="0"/>
          <w:marBottom w:val="0"/>
          <w:divBdr>
            <w:top w:val="none" w:sz="0" w:space="0" w:color="auto"/>
            <w:left w:val="none" w:sz="0" w:space="0" w:color="auto"/>
            <w:bottom w:val="none" w:sz="0" w:space="0" w:color="auto"/>
            <w:right w:val="none" w:sz="0" w:space="0" w:color="auto"/>
          </w:divBdr>
        </w:div>
        <w:div w:id="687952614">
          <w:marLeft w:val="640"/>
          <w:marRight w:val="0"/>
          <w:marTop w:val="0"/>
          <w:marBottom w:val="0"/>
          <w:divBdr>
            <w:top w:val="none" w:sz="0" w:space="0" w:color="auto"/>
            <w:left w:val="none" w:sz="0" w:space="0" w:color="auto"/>
            <w:bottom w:val="none" w:sz="0" w:space="0" w:color="auto"/>
            <w:right w:val="none" w:sz="0" w:space="0" w:color="auto"/>
          </w:divBdr>
        </w:div>
        <w:div w:id="1075711424">
          <w:marLeft w:val="640"/>
          <w:marRight w:val="0"/>
          <w:marTop w:val="0"/>
          <w:marBottom w:val="0"/>
          <w:divBdr>
            <w:top w:val="none" w:sz="0" w:space="0" w:color="auto"/>
            <w:left w:val="none" w:sz="0" w:space="0" w:color="auto"/>
            <w:bottom w:val="none" w:sz="0" w:space="0" w:color="auto"/>
            <w:right w:val="none" w:sz="0" w:space="0" w:color="auto"/>
          </w:divBdr>
        </w:div>
        <w:div w:id="459421018">
          <w:marLeft w:val="640"/>
          <w:marRight w:val="0"/>
          <w:marTop w:val="0"/>
          <w:marBottom w:val="0"/>
          <w:divBdr>
            <w:top w:val="none" w:sz="0" w:space="0" w:color="auto"/>
            <w:left w:val="none" w:sz="0" w:space="0" w:color="auto"/>
            <w:bottom w:val="none" w:sz="0" w:space="0" w:color="auto"/>
            <w:right w:val="none" w:sz="0" w:space="0" w:color="auto"/>
          </w:divBdr>
        </w:div>
        <w:div w:id="425005319">
          <w:marLeft w:val="640"/>
          <w:marRight w:val="0"/>
          <w:marTop w:val="0"/>
          <w:marBottom w:val="0"/>
          <w:divBdr>
            <w:top w:val="none" w:sz="0" w:space="0" w:color="auto"/>
            <w:left w:val="none" w:sz="0" w:space="0" w:color="auto"/>
            <w:bottom w:val="none" w:sz="0" w:space="0" w:color="auto"/>
            <w:right w:val="none" w:sz="0" w:space="0" w:color="auto"/>
          </w:divBdr>
        </w:div>
        <w:div w:id="1932661232">
          <w:marLeft w:val="640"/>
          <w:marRight w:val="0"/>
          <w:marTop w:val="0"/>
          <w:marBottom w:val="0"/>
          <w:divBdr>
            <w:top w:val="none" w:sz="0" w:space="0" w:color="auto"/>
            <w:left w:val="none" w:sz="0" w:space="0" w:color="auto"/>
            <w:bottom w:val="none" w:sz="0" w:space="0" w:color="auto"/>
            <w:right w:val="none" w:sz="0" w:space="0" w:color="auto"/>
          </w:divBdr>
        </w:div>
        <w:div w:id="1924995761">
          <w:marLeft w:val="640"/>
          <w:marRight w:val="0"/>
          <w:marTop w:val="0"/>
          <w:marBottom w:val="0"/>
          <w:divBdr>
            <w:top w:val="none" w:sz="0" w:space="0" w:color="auto"/>
            <w:left w:val="none" w:sz="0" w:space="0" w:color="auto"/>
            <w:bottom w:val="none" w:sz="0" w:space="0" w:color="auto"/>
            <w:right w:val="none" w:sz="0" w:space="0" w:color="auto"/>
          </w:divBdr>
        </w:div>
        <w:div w:id="1040082848">
          <w:marLeft w:val="640"/>
          <w:marRight w:val="0"/>
          <w:marTop w:val="0"/>
          <w:marBottom w:val="0"/>
          <w:divBdr>
            <w:top w:val="none" w:sz="0" w:space="0" w:color="auto"/>
            <w:left w:val="none" w:sz="0" w:space="0" w:color="auto"/>
            <w:bottom w:val="none" w:sz="0" w:space="0" w:color="auto"/>
            <w:right w:val="none" w:sz="0" w:space="0" w:color="auto"/>
          </w:divBdr>
        </w:div>
        <w:div w:id="393553612">
          <w:marLeft w:val="640"/>
          <w:marRight w:val="0"/>
          <w:marTop w:val="0"/>
          <w:marBottom w:val="0"/>
          <w:divBdr>
            <w:top w:val="none" w:sz="0" w:space="0" w:color="auto"/>
            <w:left w:val="none" w:sz="0" w:space="0" w:color="auto"/>
            <w:bottom w:val="none" w:sz="0" w:space="0" w:color="auto"/>
            <w:right w:val="none" w:sz="0" w:space="0" w:color="auto"/>
          </w:divBdr>
        </w:div>
        <w:div w:id="38406430">
          <w:marLeft w:val="640"/>
          <w:marRight w:val="0"/>
          <w:marTop w:val="0"/>
          <w:marBottom w:val="0"/>
          <w:divBdr>
            <w:top w:val="none" w:sz="0" w:space="0" w:color="auto"/>
            <w:left w:val="none" w:sz="0" w:space="0" w:color="auto"/>
            <w:bottom w:val="none" w:sz="0" w:space="0" w:color="auto"/>
            <w:right w:val="none" w:sz="0" w:space="0" w:color="auto"/>
          </w:divBdr>
        </w:div>
        <w:div w:id="1570919011">
          <w:marLeft w:val="640"/>
          <w:marRight w:val="0"/>
          <w:marTop w:val="0"/>
          <w:marBottom w:val="0"/>
          <w:divBdr>
            <w:top w:val="none" w:sz="0" w:space="0" w:color="auto"/>
            <w:left w:val="none" w:sz="0" w:space="0" w:color="auto"/>
            <w:bottom w:val="none" w:sz="0" w:space="0" w:color="auto"/>
            <w:right w:val="none" w:sz="0" w:space="0" w:color="auto"/>
          </w:divBdr>
        </w:div>
        <w:div w:id="1429618862">
          <w:marLeft w:val="640"/>
          <w:marRight w:val="0"/>
          <w:marTop w:val="0"/>
          <w:marBottom w:val="0"/>
          <w:divBdr>
            <w:top w:val="none" w:sz="0" w:space="0" w:color="auto"/>
            <w:left w:val="none" w:sz="0" w:space="0" w:color="auto"/>
            <w:bottom w:val="none" w:sz="0" w:space="0" w:color="auto"/>
            <w:right w:val="none" w:sz="0" w:space="0" w:color="auto"/>
          </w:divBdr>
        </w:div>
        <w:div w:id="1631399213">
          <w:marLeft w:val="640"/>
          <w:marRight w:val="0"/>
          <w:marTop w:val="0"/>
          <w:marBottom w:val="0"/>
          <w:divBdr>
            <w:top w:val="none" w:sz="0" w:space="0" w:color="auto"/>
            <w:left w:val="none" w:sz="0" w:space="0" w:color="auto"/>
            <w:bottom w:val="none" w:sz="0" w:space="0" w:color="auto"/>
            <w:right w:val="none" w:sz="0" w:space="0" w:color="auto"/>
          </w:divBdr>
        </w:div>
        <w:div w:id="1279214043">
          <w:marLeft w:val="640"/>
          <w:marRight w:val="0"/>
          <w:marTop w:val="0"/>
          <w:marBottom w:val="0"/>
          <w:divBdr>
            <w:top w:val="none" w:sz="0" w:space="0" w:color="auto"/>
            <w:left w:val="none" w:sz="0" w:space="0" w:color="auto"/>
            <w:bottom w:val="none" w:sz="0" w:space="0" w:color="auto"/>
            <w:right w:val="none" w:sz="0" w:space="0" w:color="auto"/>
          </w:divBdr>
        </w:div>
        <w:div w:id="338044224">
          <w:marLeft w:val="640"/>
          <w:marRight w:val="0"/>
          <w:marTop w:val="0"/>
          <w:marBottom w:val="0"/>
          <w:divBdr>
            <w:top w:val="none" w:sz="0" w:space="0" w:color="auto"/>
            <w:left w:val="none" w:sz="0" w:space="0" w:color="auto"/>
            <w:bottom w:val="none" w:sz="0" w:space="0" w:color="auto"/>
            <w:right w:val="none" w:sz="0" w:space="0" w:color="auto"/>
          </w:divBdr>
        </w:div>
        <w:div w:id="1674070856">
          <w:marLeft w:val="640"/>
          <w:marRight w:val="0"/>
          <w:marTop w:val="0"/>
          <w:marBottom w:val="0"/>
          <w:divBdr>
            <w:top w:val="none" w:sz="0" w:space="0" w:color="auto"/>
            <w:left w:val="none" w:sz="0" w:space="0" w:color="auto"/>
            <w:bottom w:val="none" w:sz="0" w:space="0" w:color="auto"/>
            <w:right w:val="none" w:sz="0" w:space="0" w:color="auto"/>
          </w:divBdr>
        </w:div>
        <w:div w:id="1749307986">
          <w:marLeft w:val="640"/>
          <w:marRight w:val="0"/>
          <w:marTop w:val="0"/>
          <w:marBottom w:val="0"/>
          <w:divBdr>
            <w:top w:val="none" w:sz="0" w:space="0" w:color="auto"/>
            <w:left w:val="none" w:sz="0" w:space="0" w:color="auto"/>
            <w:bottom w:val="none" w:sz="0" w:space="0" w:color="auto"/>
            <w:right w:val="none" w:sz="0" w:space="0" w:color="auto"/>
          </w:divBdr>
        </w:div>
        <w:div w:id="26175647">
          <w:marLeft w:val="640"/>
          <w:marRight w:val="0"/>
          <w:marTop w:val="0"/>
          <w:marBottom w:val="0"/>
          <w:divBdr>
            <w:top w:val="none" w:sz="0" w:space="0" w:color="auto"/>
            <w:left w:val="none" w:sz="0" w:space="0" w:color="auto"/>
            <w:bottom w:val="none" w:sz="0" w:space="0" w:color="auto"/>
            <w:right w:val="none" w:sz="0" w:space="0" w:color="auto"/>
          </w:divBdr>
        </w:div>
        <w:div w:id="1984119715">
          <w:marLeft w:val="640"/>
          <w:marRight w:val="0"/>
          <w:marTop w:val="0"/>
          <w:marBottom w:val="0"/>
          <w:divBdr>
            <w:top w:val="none" w:sz="0" w:space="0" w:color="auto"/>
            <w:left w:val="none" w:sz="0" w:space="0" w:color="auto"/>
            <w:bottom w:val="none" w:sz="0" w:space="0" w:color="auto"/>
            <w:right w:val="none" w:sz="0" w:space="0" w:color="auto"/>
          </w:divBdr>
        </w:div>
        <w:div w:id="774137795">
          <w:marLeft w:val="640"/>
          <w:marRight w:val="0"/>
          <w:marTop w:val="0"/>
          <w:marBottom w:val="0"/>
          <w:divBdr>
            <w:top w:val="none" w:sz="0" w:space="0" w:color="auto"/>
            <w:left w:val="none" w:sz="0" w:space="0" w:color="auto"/>
            <w:bottom w:val="none" w:sz="0" w:space="0" w:color="auto"/>
            <w:right w:val="none" w:sz="0" w:space="0" w:color="auto"/>
          </w:divBdr>
        </w:div>
        <w:div w:id="2070494662">
          <w:marLeft w:val="640"/>
          <w:marRight w:val="0"/>
          <w:marTop w:val="0"/>
          <w:marBottom w:val="0"/>
          <w:divBdr>
            <w:top w:val="none" w:sz="0" w:space="0" w:color="auto"/>
            <w:left w:val="none" w:sz="0" w:space="0" w:color="auto"/>
            <w:bottom w:val="none" w:sz="0" w:space="0" w:color="auto"/>
            <w:right w:val="none" w:sz="0" w:space="0" w:color="auto"/>
          </w:divBdr>
        </w:div>
        <w:div w:id="367798987">
          <w:marLeft w:val="640"/>
          <w:marRight w:val="0"/>
          <w:marTop w:val="0"/>
          <w:marBottom w:val="0"/>
          <w:divBdr>
            <w:top w:val="none" w:sz="0" w:space="0" w:color="auto"/>
            <w:left w:val="none" w:sz="0" w:space="0" w:color="auto"/>
            <w:bottom w:val="none" w:sz="0" w:space="0" w:color="auto"/>
            <w:right w:val="none" w:sz="0" w:space="0" w:color="auto"/>
          </w:divBdr>
        </w:div>
        <w:div w:id="1765296096">
          <w:marLeft w:val="640"/>
          <w:marRight w:val="0"/>
          <w:marTop w:val="0"/>
          <w:marBottom w:val="0"/>
          <w:divBdr>
            <w:top w:val="none" w:sz="0" w:space="0" w:color="auto"/>
            <w:left w:val="none" w:sz="0" w:space="0" w:color="auto"/>
            <w:bottom w:val="none" w:sz="0" w:space="0" w:color="auto"/>
            <w:right w:val="none" w:sz="0" w:space="0" w:color="auto"/>
          </w:divBdr>
        </w:div>
        <w:div w:id="255946679">
          <w:marLeft w:val="640"/>
          <w:marRight w:val="0"/>
          <w:marTop w:val="0"/>
          <w:marBottom w:val="0"/>
          <w:divBdr>
            <w:top w:val="none" w:sz="0" w:space="0" w:color="auto"/>
            <w:left w:val="none" w:sz="0" w:space="0" w:color="auto"/>
            <w:bottom w:val="none" w:sz="0" w:space="0" w:color="auto"/>
            <w:right w:val="none" w:sz="0" w:space="0" w:color="auto"/>
          </w:divBdr>
        </w:div>
        <w:div w:id="493837710">
          <w:marLeft w:val="640"/>
          <w:marRight w:val="0"/>
          <w:marTop w:val="0"/>
          <w:marBottom w:val="0"/>
          <w:divBdr>
            <w:top w:val="none" w:sz="0" w:space="0" w:color="auto"/>
            <w:left w:val="none" w:sz="0" w:space="0" w:color="auto"/>
            <w:bottom w:val="none" w:sz="0" w:space="0" w:color="auto"/>
            <w:right w:val="none" w:sz="0" w:space="0" w:color="auto"/>
          </w:divBdr>
        </w:div>
        <w:div w:id="1902666108">
          <w:marLeft w:val="640"/>
          <w:marRight w:val="0"/>
          <w:marTop w:val="0"/>
          <w:marBottom w:val="0"/>
          <w:divBdr>
            <w:top w:val="none" w:sz="0" w:space="0" w:color="auto"/>
            <w:left w:val="none" w:sz="0" w:space="0" w:color="auto"/>
            <w:bottom w:val="none" w:sz="0" w:space="0" w:color="auto"/>
            <w:right w:val="none" w:sz="0" w:space="0" w:color="auto"/>
          </w:divBdr>
        </w:div>
        <w:div w:id="419253080">
          <w:marLeft w:val="640"/>
          <w:marRight w:val="0"/>
          <w:marTop w:val="0"/>
          <w:marBottom w:val="0"/>
          <w:divBdr>
            <w:top w:val="none" w:sz="0" w:space="0" w:color="auto"/>
            <w:left w:val="none" w:sz="0" w:space="0" w:color="auto"/>
            <w:bottom w:val="none" w:sz="0" w:space="0" w:color="auto"/>
            <w:right w:val="none" w:sz="0" w:space="0" w:color="auto"/>
          </w:divBdr>
        </w:div>
        <w:div w:id="181866550">
          <w:marLeft w:val="640"/>
          <w:marRight w:val="0"/>
          <w:marTop w:val="0"/>
          <w:marBottom w:val="0"/>
          <w:divBdr>
            <w:top w:val="none" w:sz="0" w:space="0" w:color="auto"/>
            <w:left w:val="none" w:sz="0" w:space="0" w:color="auto"/>
            <w:bottom w:val="none" w:sz="0" w:space="0" w:color="auto"/>
            <w:right w:val="none" w:sz="0" w:space="0" w:color="auto"/>
          </w:divBdr>
        </w:div>
        <w:div w:id="200285097">
          <w:marLeft w:val="640"/>
          <w:marRight w:val="0"/>
          <w:marTop w:val="0"/>
          <w:marBottom w:val="0"/>
          <w:divBdr>
            <w:top w:val="none" w:sz="0" w:space="0" w:color="auto"/>
            <w:left w:val="none" w:sz="0" w:space="0" w:color="auto"/>
            <w:bottom w:val="none" w:sz="0" w:space="0" w:color="auto"/>
            <w:right w:val="none" w:sz="0" w:space="0" w:color="auto"/>
          </w:divBdr>
        </w:div>
        <w:div w:id="485972306">
          <w:marLeft w:val="640"/>
          <w:marRight w:val="0"/>
          <w:marTop w:val="0"/>
          <w:marBottom w:val="0"/>
          <w:divBdr>
            <w:top w:val="none" w:sz="0" w:space="0" w:color="auto"/>
            <w:left w:val="none" w:sz="0" w:space="0" w:color="auto"/>
            <w:bottom w:val="none" w:sz="0" w:space="0" w:color="auto"/>
            <w:right w:val="none" w:sz="0" w:space="0" w:color="auto"/>
          </w:divBdr>
        </w:div>
        <w:div w:id="1702050448">
          <w:marLeft w:val="640"/>
          <w:marRight w:val="0"/>
          <w:marTop w:val="0"/>
          <w:marBottom w:val="0"/>
          <w:divBdr>
            <w:top w:val="none" w:sz="0" w:space="0" w:color="auto"/>
            <w:left w:val="none" w:sz="0" w:space="0" w:color="auto"/>
            <w:bottom w:val="none" w:sz="0" w:space="0" w:color="auto"/>
            <w:right w:val="none" w:sz="0" w:space="0" w:color="auto"/>
          </w:divBdr>
        </w:div>
        <w:div w:id="1539273993">
          <w:marLeft w:val="640"/>
          <w:marRight w:val="0"/>
          <w:marTop w:val="0"/>
          <w:marBottom w:val="0"/>
          <w:divBdr>
            <w:top w:val="none" w:sz="0" w:space="0" w:color="auto"/>
            <w:left w:val="none" w:sz="0" w:space="0" w:color="auto"/>
            <w:bottom w:val="none" w:sz="0" w:space="0" w:color="auto"/>
            <w:right w:val="none" w:sz="0" w:space="0" w:color="auto"/>
          </w:divBdr>
        </w:div>
        <w:div w:id="837036655">
          <w:marLeft w:val="640"/>
          <w:marRight w:val="0"/>
          <w:marTop w:val="0"/>
          <w:marBottom w:val="0"/>
          <w:divBdr>
            <w:top w:val="none" w:sz="0" w:space="0" w:color="auto"/>
            <w:left w:val="none" w:sz="0" w:space="0" w:color="auto"/>
            <w:bottom w:val="none" w:sz="0" w:space="0" w:color="auto"/>
            <w:right w:val="none" w:sz="0" w:space="0" w:color="auto"/>
          </w:divBdr>
        </w:div>
        <w:div w:id="1719010659">
          <w:marLeft w:val="640"/>
          <w:marRight w:val="0"/>
          <w:marTop w:val="0"/>
          <w:marBottom w:val="0"/>
          <w:divBdr>
            <w:top w:val="none" w:sz="0" w:space="0" w:color="auto"/>
            <w:left w:val="none" w:sz="0" w:space="0" w:color="auto"/>
            <w:bottom w:val="none" w:sz="0" w:space="0" w:color="auto"/>
            <w:right w:val="none" w:sz="0" w:space="0" w:color="auto"/>
          </w:divBdr>
        </w:div>
        <w:div w:id="296954637">
          <w:marLeft w:val="640"/>
          <w:marRight w:val="0"/>
          <w:marTop w:val="0"/>
          <w:marBottom w:val="0"/>
          <w:divBdr>
            <w:top w:val="none" w:sz="0" w:space="0" w:color="auto"/>
            <w:left w:val="none" w:sz="0" w:space="0" w:color="auto"/>
            <w:bottom w:val="none" w:sz="0" w:space="0" w:color="auto"/>
            <w:right w:val="none" w:sz="0" w:space="0" w:color="auto"/>
          </w:divBdr>
        </w:div>
        <w:div w:id="869341092">
          <w:marLeft w:val="640"/>
          <w:marRight w:val="0"/>
          <w:marTop w:val="0"/>
          <w:marBottom w:val="0"/>
          <w:divBdr>
            <w:top w:val="none" w:sz="0" w:space="0" w:color="auto"/>
            <w:left w:val="none" w:sz="0" w:space="0" w:color="auto"/>
            <w:bottom w:val="none" w:sz="0" w:space="0" w:color="auto"/>
            <w:right w:val="none" w:sz="0" w:space="0" w:color="auto"/>
          </w:divBdr>
        </w:div>
        <w:div w:id="150607883">
          <w:marLeft w:val="640"/>
          <w:marRight w:val="0"/>
          <w:marTop w:val="0"/>
          <w:marBottom w:val="0"/>
          <w:divBdr>
            <w:top w:val="none" w:sz="0" w:space="0" w:color="auto"/>
            <w:left w:val="none" w:sz="0" w:space="0" w:color="auto"/>
            <w:bottom w:val="none" w:sz="0" w:space="0" w:color="auto"/>
            <w:right w:val="none" w:sz="0" w:space="0" w:color="auto"/>
          </w:divBdr>
        </w:div>
        <w:div w:id="1391730289">
          <w:marLeft w:val="640"/>
          <w:marRight w:val="0"/>
          <w:marTop w:val="0"/>
          <w:marBottom w:val="0"/>
          <w:divBdr>
            <w:top w:val="none" w:sz="0" w:space="0" w:color="auto"/>
            <w:left w:val="none" w:sz="0" w:space="0" w:color="auto"/>
            <w:bottom w:val="none" w:sz="0" w:space="0" w:color="auto"/>
            <w:right w:val="none" w:sz="0" w:space="0" w:color="auto"/>
          </w:divBdr>
        </w:div>
        <w:div w:id="2064979612">
          <w:marLeft w:val="640"/>
          <w:marRight w:val="0"/>
          <w:marTop w:val="0"/>
          <w:marBottom w:val="0"/>
          <w:divBdr>
            <w:top w:val="none" w:sz="0" w:space="0" w:color="auto"/>
            <w:left w:val="none" w:sz="0" w:space="0" w:color="auto"/>
            <w:bottom w:val="none" w:sz="0" w:space="0" w:color="auto"/>
            <w:right w:val="none" w:sz="0" w:space="0" w:color="auto"/>
          </w:divBdr>
        </w:div>
      </w:divsChild>
    </w:div>
    <w:div w:id="402065573">
      <w:bodyDiv w:val="1"/>
      <w:marLeft w:val="0"/>
      <w:marRight w:val="0"/>
      <w:marTop w:val="0"/>
      <w:marBottom w:val="0"/>
      <w:divBdr>
        <w:top w:val="none" w:sz="0" w:space="0" w:color="auto"/>
        <w:left w:val="none" w:sz="0" w:space="0" w:color="auto"/>
        <w:bottom w:val="none" w:sz="0" w:space="0" w:color="auto"/>
        <w:right w:val="none" w:sz="0" w:space="0" w:color="auto"/>
      </w:divBdr>
      <w:divsChild>
        <w:div w:id="1074206600">
          <w:marLeft w:val="640"/>
          <w:marRight w:val="0"/>
          <w:marTop w:val="0"/>
          <w:marBottom w:val="0"/>
          <w:divBdr>
            <w:top w:val="none" w:sz="0" w:space="0" w:color="auto"/>
            <w:left w:val="none" w:sz="0" w:space="0" w:color="auto"/>
            <w:bottom w:val="none" w:sz="0" w:space="0" w:color="auto"/>
            <w:right w:val="none" w:sz="0" w:space="0" w:color="auto"/>
          </w:divBdr>
        </w:div>
        <w:div w:id="890922208">
          <w:marLeft w:val="640"/>
          <w:marRight w:val="0"/>
          <w:marTop w:val="0"/>
          <w:marBottom w:val="0"/>
          <w:divBdr>
            <w:top w:val="none" w:sz="0" w:space="0" w:color="auto"/>
            <w:left w:val="none" w:sz="0" w:space="0" w:color="auto"/>
            <w:bottom w:val="none" w:sz="0" w:space="0" w:color="auto"/>
            <w:right w:val="none" w:sz="0" w:space="0" w:color="auto"/>
          </w:divBdr>
        </w:div>
        <w:div w:id="441844978">
          <w:marLeft w:val="640"/>
          <w:marRight w:val="0"/>
          <w:marTop w:val="0"/>
          <w:marBottom w:val="0"/>
          <w:divBdr>
            <w:top w:val="none" w:sz="0" w:space="0" w:color="auto"/>
            <w:left w:val="none" w:sz="0" w:space="0" w:color="auto"/>
            <w:bottom w:val="none" w:sz="0" w:space="0" w:color="auto"/>
            <w:right w:val="none" w:sz="0" w:space="0" w:color="auto"/>
          </w:divBdr>
        </w:div>
        <w:div w:id="1730881154">
          <w:marLeft w:val="640"/>
          <w:marRight w:val="0"/>
          <w:marTop w:val="0"/>
          <w:marBottom w:val="0"/>
          <w:divBdr>
            <w:top w:val="none" w:sz="0" w:space="0" w:color="auto"/>
            <w:left w:val="none" w:sz="0" w:space="0" w:color="auto"/>
            <w:bottom w:val="none" w:sz="0" w:space="0" w:color="auto"/>
            <w:right w:val="none" w:sz="0" w:space="0" w:color="auto"/>
          </w:divBdr>
        </w:div>
        <w:div w:id="1718048237">
          <w:marLeft w:val="640"/>
          <w:marRight w:val="0"/>
          <w:marTop w:val="0"/>
          <w:marBottom w:val="0"/>
          <w:divBdr>
            <w:top w:val="none" w:sz="0" w:space="0" w:color="auto"/>
            <w:left w:val="none" w:sz="0" w:space="0" w:color="auto"/>
            <w:bottom w:val="none" w:sz="0" w:space="0" w:color="auto"/>
            <w:right w:val="none" w:sz="0" w:space="0" w:color="auto"/>
          </w:divBdr>
        </w:div>
        <w:div w:id="263415515">
          <w:marLeft w:val="640"/>
          <w:marRight w:val="0"/>
          <w:marTop w:val="0"/>
          <w:marBottom w:val="0"/>
          <w:divBdr>
            <w:top w:val="none" w:sz="0" w:space="0" w:color="auto"/>
            <w:left w:val="none" w:sz="0" w:space="0" w:color="auto"/>
            <w:bottom w:val="none" w:sz="0" w:space="0" w:color="auto"/>
            <w:right w:val="none" w:sz="0" w:space="0" w:color="auto"/>
          </w:divBdr>
        </w:div>
        <w:div w:id="1991785052">
          <w:marLeft w:val="640"/>
          <w:marRight w:val="0"/>
          <w:marTop w:val="0"/>
          <w:marBottom w:val="0"/>
          <w:divBdr>
            <w:top w:val="none" w:sz="0" w:space="0" w:color="auto"/>
            <w:left w:val="none" w:sz="0" w:space="0" w:color="auto"/>
            <w:bottom w:val="none" w:sz="0" w:space="0" w:color="auto"/>
            <w:right w:val="none" w:sz="0" w:space="0" w:color="auto"/>
          </w:divBdr>
        </w:div>
        <w:div w:id="1120608655">
          <w:marLeft w:val="640"/>
          <w:marRight w:val="0"/>
          <w:marTop w:val="0"/>
          <w:marBottom w:val="0"/>
          <w:divBdr>
            <w:top w:val="none" w:sz="0" w:space="0" w:color="auto"/>
            <w:left w:val="none" w:sz="0" w:space="0" w:color="auto"/>
            <w:bottom w:val="none" w:sz="0" w:space="0" w:color="auto"/>
            <w:right w:val="none" w:sz="0" w:space="0" w:color="auto"/>
          </w:divBdr>
        </w:div>
        <w:div w:id="1827938523">
          <w:marLeft w:val="640"/>
          <w:marRight w:val="0"/>
          <w:marTop w:val="0"/>
          <w:marBottom w:val="0"/>
          <w:divBdr>
            <w:top w:val="none" w:sz="0" w:space="0" w:color="auto"/>
            <w:left w:val="none" w:sz="0" w:space="0" w:color="auto"/>
            <w:bottom w:val="none" w:sz="0" w:space="0" w:color="auto"/>
            <w:right w:val="none" w:sz="0" w:space="0" w:color="auto"/>
          </w:divBdr>
        </w:div>
        <w:div w:id="1655065789">
          <w:marLeft w:val="640"/>
          <w:marRight w:val="0"/>
          <w:marTop w:val="0"/>
          <w:marBottom w:val="0"/>
          <w:divBdr>
            <w:top w:val="none" w:sz="0" w:space="0" w:color="auto"/>
            <w:left w:val="none" w:sz="0" w:space="0" w:color="auto"/>
            <w:bottom w:val="none" w:sz="0" w:space="0" w:color="auto"/>
            <w:right w:val="none" w:sz="0" w:space="0" w:color="auto"/>
          </w:divBdr>
        </w:div>
        <w:div w:id="689798529">
          <w:marLeft w:val="640"/>
          <w:marRight w:val="0"/>
          <w:marTop w:val="0"/>
          <w:marBottom w:val="0"/>
          <w:divBdr>
            <w:top w:val="none" w:sz="0" w:space="0" w:color="auto"/>
            <w:left w:val="none" w:sz="0" w:space="0" w:color="auto"/>
            <w:bottom w:val="none" w:sz="0" w:space="0" w:color="auto"/>
            <w:right w:val="none" w:sz="0" w:space="0" w:color="auto"/>
          </w:divBdr>
        </w:div>
        <w:div w:id="1796635107">
          <w:marLeft w:val="640"/>
          <w:marRight w:val="0"/>
          <w:marTop w:val="0"/>
          <w:marBottom w:val="0"/>
          <w:divBdr>
            <w:top w:val="none" w:sz="0" w:space="0" w:color="auto"/>
            <w:left w:val="none" w:sz="0" w:space="0" w:color="auto"/>
            <w:bottom w:val="none" w:sz="0" w:space="0" w:color="auto"/>
            <w:right w:val="none" w:sz="0" w:space="0" w:color="auto"/>
          </w:divBdr>
        </w:div>
        <w:div w:id="1202667685">
          <w:marLeft w:val="640"/>
          <w:marRight w:val="0"/>
          <w:marTop w:val="0"/>
          <w:marBottom w:val="0"/>
          <w:divBdr>
            <w:top w:val="none" w:sz="0" w:space="0" w:color="auto"/>
            <w:left w:val="none" w:sz="0" w:space="0" w:color="auto"/>
            <w:bottom w:val="none" w:sz="0" w:space="0" w:color="auto"/>
            <w:right w:val="none" w:sz="0" w:space="0" w:color="auto"/>
          </w:divBdr>
        </w:div>
        <w:div w:id="611320550">
          <w:marLeft w:val="640"/>
          <w:marRight w:val="0"/>
          <w:marTop w:val="0"/>
          <w:marBottom w:val="0"/>
          <w:divBdr>
            <w:top w:val="none" w:sz="0" w:space="0" w:color="auto"/>
            <w:left w:val="none" w:sz="0" w:space="0" w:color="auto"/>
            <w:bottom w:val="none" w:sz="0" w:space="0" w:color="auto"/>
            <w:right w:val="none" w:sz="0" w:space="0" w:color="auto"/>
          </w:divBdr>
        </w:div>
        <w:div w:id="1764839813">
          <w:marLeft w:val="640"/>
          <w:marRight w:val="0"/>
          <w:marTop w:val="0"/>
          <w:marBottom w:val="0"/>
          <w:divBdr>
            <w:top w:val="none" w:sz="0" w:space="0" w:color="auto"/>
            <w:left w:val="none" w:sz="0" w:space="0" w:color="auto"/>
            <w:bottom w:val="none" w:sz="0" w:space="0" w:color="auto"/>
            <w:right w:val="none" w:sz="0" w:space="0" w:color="auto"/>
          </w:divBdr>
        </w:div>
        <w:div w:id="1907298992">
          <w:marLeft w:val="640"/>
          <w:marRight w:val="0"/>
          <w:marTop w:val="0"/>
          <w:marBottom w:val="0"/>
          <w:divBdr>
            <w:top w:val="none" w:sz="0" w:space="0" w:color="auto"/>
            <w:left w:val="none" w:sz="0" w:space="0" w:color="auto"/>
            <w:bottom w:val="none" w:sz="0" w:space="0" w:color="auto"/>
            <w:right w:val="none" w:sz="0" w:space="0" w:color="auto"/>
          </w:divBdr>
        </w:div>
        <w:div w:id="635262060">
          <w:marLeft w:val="640"/>
          <w:marRight w:val="0"/>
          <w:marTop w:val="0"/>
          <w:marBottom w:val="0"/>
          <w:divBdr>
            <w:top w:val="none" w:sz="0" w:space="0" w:color="auto"/>
            <w:left w:val="none" w:sz="0" w:space="0" w:color="auto"/>
            <w:bottom w:val="none" w:sz="0" w:space="0" w:color="auto"/>
            <w:right w:val="none" w:sz="0" w:space="0" w:color="auto"/>
          </w:divBdr>
        </w:div>
        <w:div w:id="432017995">
          <w:marLeft w:val="640"/>
          <w:marRight w:val="0"/>
          <w:marTop w:val="0"/>
          <w:marBottom w:val="0"/>
          <w:divBdr>
            <w:top w:val="none" w:sz="0" w:space="0" w:color="auto"/>
            <w:left w:val="none" w:sz="0" w:space="0" w:color="auto"/>
            <w:bottom w:val="none" w:sz="0" w:space="0" w:color="auto"/>
            <w:right w:val="none" w:sz="0" w:space="0" w:color="auto"/>
          </w:divBdr>
        </w:div>
        <w:div w:id="1049232610">
          <w:marLeft w:val="640"/>
          <w:marRight w:val="0"/>
          <w:marTop w:val="0"/>
          <w:marBottom w:val="0"/>
          <w:divBdr>
            <w:top w:val="none" w:sz="0" w:space="0" w:color="auto"/>
            <w:left w:val="none" w:sz="0" w:space="0" w:color="auto"/>
            <w:bottom w:val="none" w:sz="0" w:space="0" w:color="auto"/>
            <w:right w:val="none" w:sz="0" w:space="0" w:color="auto"/>
          </w:divBdr>
        </w:div>
        <w:div w:id="2011129957">
          <w:marLeft w:val="640"/>
          <w:marRight w:val="0"/>
          <w:marTop w:val="0"/>
          <w:marBottom w:val="0"/>
          <w:divBdr>
            <w:top w:val="none" w:sz="0" w:space="0" w:color="auto"/>
            <w:left w:val="none" w:sz="0" w:space="0" w:color="auto"/>
            <w:bottom w:val="none" w:sz="0" w:space="0" w:color="auto"/>
            <w:right w:val="none" w:sz="0" w:space="0" w:color="auto"/>
          </w:divBdr>
        </w:div>
        <w:div w:id="1060254152">
          <w:marLeft w:val="640"/>
          <w:marRight w:val="0"/>
          <w:marTop w:val="0"/>
          <w:marBottom w:val="0"/>
          <w:divBdr>
            <w:top w:val="none" w:sz="0" w:space="0" w:color="auto"/>
            <w:left w:val="none" w:sz="0" w:space="0" w:color="auto"/>
            <w:bottom w:val="none" w:sz="0" w:space="0" w:color="auto"/>
            <w:right w:val="none" w:sz="0" w:space="0" w:color="auto"/>
          </w:divBdr>
        </w:div>
        <w:div w:id="388960115">
          <w:marLeft w:val="640"/>
          <w:marRight w:val="0"/>
          <w:marTop w:val="0"/>
          <w:marBottom w:val="0"/>
          <w:divBdr>
            <w:top w:val="none" w:sz="0" w:space="0" w:color="auto"/>
            <w:left w:val="none" w:sz="0" w:space="0" w:color="auto"/>
            <w:bottom w:val="none" w:sz="0" w:space="0" w:color="auto"/>
            <w:right w:val="none" w:sz="0" w:space="0" w:color="auto"/>
          </w:divBdr>
        </w:div>
        <w:div w:id="555816337">
          <w:marLeft w:val="640"/>
          <w:marRight w:val="0"/>
          <w:marTop w:val="0"/>
          <w:marBottom w:val="0"/>
          <w:divBdr>
            <w:top w:val="none" w:sz="0" w:space="0" w:color="auto"/>
            <w:left w:val="none" w:sz="0" w:space="0" w:color="auto"/>
            <w:bottom w:val="none" w:sz="0" w:space="0" w:color="auto"/>
            <w:right w:val="none" w:sz="0" w:space="0" w:color="auto"/>
          </w:divBdr>
        </w:div>
        <w:div w:id="1995599946">
          <w:marLeft w:val="640"/>
          <w:marRight w:val="0"/>
          <w:marTop w:val="0"/>
          <w:marBottom w:val="0"/>
          <w:divBdr>
            <w:top w:val="none" w:sz="0" w:space="0" w:color="auto"/>
            <w:left w:val="none" w:sz="0" w:space="0" w:color="auto"/>
            <w:bottom w:val="none" w:sz="0" w:space="0" w:color="auto"/>
            <w:right w:val="none" w:sz="0" w:space="0" w:color="auto"/>
          </w:divBdr>
        </w:div>
        <w:div w:id="1531993808">
          <w:marLeft w:val="640"/>
          <w:marRight w:val="0"/>
          <w:marTop w:val="0"/>
          <w:marBottom w:val="0"/>
          <w:divBdr>
            <w:top w:val="none" w:sz="0" w:space="0" w:color="auto"/>
            <w:left w:val="none" w:sz="0" w:space="0" w:color="auto"/>
            <w:bottom w:val="none" w:sz="0" w:space="0" w:color="auto"/>
            <w:right w:val="none" w:sz="0" w:space="0" w:color="auto"/>
          </w:divBdr>
        </w:div>
        <w:div w:id="1538856094">
          <w:marLeft w:val="640"/>
          <w:marRight w:val="0"/>
          <w:marTop w:val="0"/>
          <w:marBottom w:val="0"/>
          <w:divBdr>
            <w:top w:val="none" w:sz="0" w:space="0" w:color="auto"/>
            <w:left w:val="none" w:sz="0" w:space="0" w:color="auto"/>
            <w:bottom w:val="none" w:sz="0" w:space="0" w:color="auto"/>
            <w:right w:val="none" w:sz="0" w:space="0" w:color="auto"/>
          </w:divBdr>
        </w:div>
        <w:div w:id="1105002867">
          <w:marLeft w:val="640"/>
          <w:marRight w:val="0"/>
          <w:marTop w:val="0"/>
          <w:marBottom w:val="0"/>
          <w:divBdr>
            <w:top w:val="none" w:sz="0" w:space="0" w:color="auto"/>
            <w:left w:val="none" w:sz="0" w:space="0" w:color="auto"/>
            <w:bottom w:val="none" w:sz="0" w:space="0" w:color="auto"/>
            <w:right w:val="none" w:sz="0" w:space="0" w:color="auto"/>
          </w:divBdr>
        </w:div>
        <w:div w:id="1815560396">
          <w:marLeft w:val="640"/>
          <w:marRight w:val="0"/>
          <w:marTop w:val="0"/>
          <w:marBottom w:val="0"/>
          <w:divBdr>
            <w:top w:val="none" w:sz="0" w:space="0" w:color="auto"/>
            <w:left w:val="none" w:sz="0" w:space="0" w:color="auto"/>
            <w:bottom w:val="none" w:sz="0" w:space="0" w:color="auto"/>
            <w:right w:val="none" w:sz="0" w:space="0" w:color="auto"/>
          </w:divBdr>
        </w:div>
        <w:div w:id="60249737">
          <w:marLeft w:val="640"/>
          <w:marRight w:val="0"/>
          <w:marTop w:val="0"/>
          <w:marBottom w:val="0"/>
          <w:divBdr>
            <w:top w:val="none" w:sz="0" w:space="0" w:color="auto"/>
            <w:left w:val="none" w:sz="0" w:space="0" w:color="auto"/>
            <w:bottom w:val="none" w:sz="0" w:space="0" w:color="auto"/>
            <w:right w:val="none" w:sz="0" w:space="0" w:color="auto"/>
          </w:divBdr>
        </w:div>
        <w:div w:id="1638491963">
          <w:marLeft w:val="640"/>
          <w:marRight w:val="0"/>
          <w:marTop w:val="0"/>
          <w:marBottom w:val="0"/>
          <w:divBdr>
            <w:top w:val="none" w:sz="0" w:space="0" w:color="auto"/>
            <w:left w:val="none" w:sz="0" w:space="0" w:color="auto"/>
            <w:bottom w:val="none" w:sz="0" w:space="0" w:color="auto"/>
            <w:right w:val="none" w:sz="0" w:space="0" w:color="auto"/>
          </w:divBdr>
        </w:div>
        <w:div w:id="1066955700">
          <w:marLeft w:val="640"/>
          <w:marRight w:val="0"/>
          <w:marTop w:val="0"/>
          <w:marBottom w:val="0"/>
          <w:divBdr>
            <w:top w:val="none" w:sz="0" w:space="0" w:color="auto"/>
            <w:left w:val="none" w:sz="0" w:space="0" w:color="auto"/>
            <w:bottom w:val="none" w:sz="0" w:space="0" w:color="auto"/>
            <w:right w:val="none" w:sz="0" w:space="0" w:color="auto"/>
          </w:divBdr>
        </w:div>
        <w:div w:id="1047800412">
          <w:marLeft w:val="640"/>
          <w:marRight w:val="0"/>
          <w:marTop w:val="0"/>
          <w:marBottom w:val="0"/>
          <w:divBdr>
            <w:top w:val="none" w:sz="0" w:space="0" w:color="auto"/>
            <w:left w:val="none" w:sz="0" w:space="0" w:color="auto"/>
            <w:bottom w:val="none" w:sz="0" w:space="0" w:color="auto"/>
            <w:right w:val="none" w:sz="0" w:space="0" w:color="auto"/>
          </w:divBdr>
        </w:div>
        <w:div w:id="191382228">
          <w:marLeft w:val="640"/>
          <w:marRight w:val="0"/>
          <w:marTop w:val="0"/>
          <w:marBottom w:val="0"/>
          <w:divBdr>
            <w:top w:val="none" w:sz="0" w:space="0" w:color="auto"/>
            <w:left w:val="none" w:sz="0" w:space="0" w:color="auto"/>
            <w:bottom w:val="none" w:sz="0" w:space="0" w:color="auto"/>
            <w:right w:val="none" w:sz="0" w:space="0" w:color="auto"/>
          </w:divBdr>
        </w:div>
        <w:div w:id="167523851">
          <w:marLeft w:val="640"/>
          <w:marRight w:val="0"/>
          <w:marTop w:val="0"/>
          <w:marBottom w:val="0"/>
          <w:divBdr>
            <w:top w:val="none" w:sz="0" w:space="0" w:color="auto"/>
            <w:left w:val="none" w:sz="0" w:space="0" w:color="auto"/>
            <w:bottom w:val="none" w:sz="0" w:space="0" w:color="auto"/>
            <w:right w:val="none" w:sz="0" w:space="0" w:color="auto"/>
          </w:divBdr>
        </w:div>
        <w:div w:id="757992408">
          <w:marLeft w:val="640"/>
          <w:marRight w:val="0"/>
          <w:marTop w:val="0"/>
          <w:marBottom w:val="0"/>
          <w:divBdr>
            <w:top w:val="none" w:sz="0" w:space="0" w:color="auto"/>
            <w:left w:val="none" w:sz="0" w:space="0" w:color="auto"/>
            <w:bottom w:val="none" w:sz="0" w:space="0" w:color="auto"/>
            <w:right w:val="none" w:sz="0" w:space="0" w:color="auto"/>
          </w:divBdr>
        </w:div>
        <w:div w:id="1707631933">
          <w:marLeft w:val="640"/>
          <w:marRight w:val="0"/>
          <w:marTop w:val="0"/>
          <w:marBottom w:val="0"/>
          <w:divBdr>
            <w:top w:val="none" w:sz="0" w:space="0" w:color="auto"/>
            <w:left w:val="none" w:sz="0" w:space="0" w:color="auto"/>
            <w:bottom w:val="none" w:sz="0" w:space="0" w:color="auto"/>
            <w:right w:val="none" w:sz="0" w:space="0" w:color="auto"/>
          </w:divBdr>
        </w:div>
        <w:div w:id="1612127502">
          <w:marLeft w:val="640"/>
          <w:marRight w:val="0"/>
          <w:marTop w:val="0"/>
          <w:marBottom w:val="0"/>
          <w:divBdr>
            <w:top w:val="none" w:sz="0" w:space="0" w:color="auto"/>
            <w:left w:val="none" w:sz="0" w:space="0" w:color="auto"/>
            <w:bottom w:val="none" w:sz="0" w:space="0" w:color="auto"/>
            <w:right w:val="none" w:sz="0" w:space="0" w:color="auto"/>
          </w:divBdr>
        </w:div>
        <w:div w:id="1114179628">
          <w:marLeft w:val="640"/>
          <w:marRight w:val="0"/>
          <w:marTop w:val="0"/>
          <w:marBottom w:val="0"/>
          <w:divBdr>
            <w:top w:val="none" w:sz="0" w:space="0" w:color="auto"/>
            <w:left w:val="none" w:sz="0" w:space="0" w:color="auto"/>
            <w:bottom w:val="none" w:sz="0" w:space="0" w:color="auto"/>
            <w:right w:val="none" w:sz="0" w:space="0" w:color="auto"/>
          </w:divBdr>
        </w:div>
        <w:div w:id="1564826141">
          <w:marLeft w:val="640"/>
          <w:marRight w:val="0"/>
          <w:marTop w:val="0"/>
          <w:marBottom w:val="0"/>
          <w:divBdr>
            <w:top w:val="none" w:sz="0" w:space="0" w:color="auto"/>
            <w:left w:val="none" w:sz="0" w:space="0" w:color="auto"/>
            <w:bottom w:val="none" w:sz="0" w:space="0" w:color="auto"/>
            <w:right w:val="none" w:sz="0" w:space="0" w:color="auto"/>
          </w:divBdr>
        </w:div>
        <w:div w:id="2014456699">
          <w:marLeft w:val="640"/>
          <w:marRight w:val="0"/>
          <w:marTop w:val="0"/>
          <w:marBottom w:val="0"/>
          <w:divBdr>
            <w:top w:val="none" w:sz="0" w:space="0" w:color="auto"/>
            <w:left w:val="none" w:sz="0" w:space="0" w:color="auto"/>
            <w:bottom w:val="none" w:sz="0" w:space="0" w:color="auto"/>
            <w:right w:val="none" w:sz="0" w:space="0" w:color="auto"/>
          </w:divBdr>
        </w:div>
      </w:divsChild>
    </w:div>
    <w:div w:id="442114458">
      <w:bodyDiv w:val="1"/>
      <w:marLeft w:val="0"/>
      <w:marRight w:val="0"/>
      <w:marTop w:val="0"/>
      <w:marBottom w:val="0"/>
      <w:divBdr>
        <w:top w:val="none" w:sz="0" w:space="0" w:color="auto"/>
        <w:left w:val="none" w:sz="0" w:space="0" w:color="auto"/>
        <w:bottom w:val="none" w:sz="0" w:space="0" w:color="auto"/>
        <w:right w:val="none" w:sz="0" w:space="0" w:color="auto"/>
      </w:divBdr>
      <w:divsChild>
        <w:div w:id="729621673">
          <w:marLeft w:val="640"/>
          <w:marRight w:val="0"/>
          <w:marTop w:val="0"/>
          <w:marBottom w:val="0"/>
          <w:divBdr>
            <w:top w:val="none" w:sz="0" w:space="0" w:color="auto"/>
            <w:left w:val="none" w:sz="0" w:space="0" w:color="auto"/>
            <w:bottom w:val="none" w:sz="0" w:space="0" w:color="auto"/>
            <w:right w:val="none" w:sz="0" w:space="0" w:color="auto"/>
          </w:divBdr>
        </w:div>
        <w:div w:id="110590346">
          <w:marLeft w:val="640"/>
          <w:marRight w:val="0"/>
          <w:marTop w:val="0"/>
          <w:marBottom w:val="0"/>
          <w:divBdr>
            <w:top w:val="none" w:sz="0" w:space="0" w:color="auto"/>
            <w:left w:val="none" w:sz="0" w:space="0" w:color="auto"/>
            <w:bottom w:val="none" w:sz="0" w:space="0" w:color="auto"/>
            <w:right w:val="none" w:sz="0" w:space="0" w:color="auto"/>
          </w:divBdr>
        </w:div>
        <w:div w:id="215699398">
          <w:marLeft w:val="640"/>
          <w:marRight w:val="0"/>
          <w:marTop w:val="0"/>
          <w:marBottom w:val="0"/>
          <w:divBdr>
            <w:top w:val="none" w:sz="0" w:space="0" w:color="auto"/>
            <w:left w:val="none" w:sz="0" w:space="0" w:color="auto"/>
            <w:bottom w:val="none" w:sz="0" w:space="0" w:color="auto"/>
            <w:right w:val="none" w:sz="0" w:space="0" w:color="auto"/>
          </w:divBdr>
        </w:div>
        <w:div w:id="476142138">
          <w:marLeft w:val="640"/>
          <w:marRight w:val="0"/>
          <w:marTop w:val="0"/>
          <w:marBottom w:val="0"/>
          <w:divBdr>
            <w:top w:val="none" w:sz="0" w:space="0" w:color="auto"/>
            <w:left w:val="none" w:sz="0" w:space="0" w:color="auto"/>
            <w:bottom w:val="none" w:sz="0" w:space="0" w:color="auto"/>
            <w:right w:val="none" w:sz="0" w:space="0" w:color="auto"/>
          </w:divBdr>
        </w:div>
        <w:div w:id="2011904468">
          <w:marLeft w:val="640"/>
          <w:marRight w:val="0"/>
          <w:marTop w:val="0"/>
          <w:marBottom w:val="0"/>
          <w:divBdr>
            <w:top w:val="none" w:sz="0" w:space="0" w:color="auto"/>
            <w:left w:val="none" w:sz="0" w:space="0" w:color="auto"/>
            <w:bottom w:val="none" w:sz="0" w:space="0" w:color="auto"/>
            <w:right w:val="none" w:sz="0" w:space="0" w:color="auto"/>
          </w:divBdr>
        </w:div>
        <w:div w:id="1911117423">
          <w:marLeft w:val="640"/>
          <w:marRight w:val="0"/>
          <w:marTop w:val="0"/>
          <w:marBottom w:val="0"/>
          <w:divBdr>
            <w:top w:val="none" w:sz="0" w:space="0" w:color="auto"/>
            <w:left w:val="none" w:sz="0" w:space="0" w:color="auto"/>
            <w:bottom w:val="none" w:sz="0" w:space="0" w:color="auto"/>
            <w:right w:val="none" w:sz="0" w:space="0" w:color="auto"/>
          </w:divBdr>
        </w:div>
        <w:div w:id="1203984783">
          <w:marLeft w:val="640"/>
          <w:marRight w:val="0"/>
          <w:marTop w:val="0"/>
          <w:marBottom w:val="0"/>
          <w:divBdr>
            <w:top w:val="none" w:sz="0" w:space="0" w:color="auto"/>
            <w:left w:val="none" w:sz="0" w:space="0" w:color="auto"/>
            <w:bottom w:val="none" w:sz="0" w:space="0" w:color="auto"/>
            <w:right w:val="none" w:sz="0" w:space="0" w:color="auto"/>
          </w:divBdr>
        </w:div>
        <w:div w:id="1397122527">
          <w:marLeft w:val="640"/>
          <w:marRight w:val="0"/>
          <w:marTop w:val="0"/>
          <w:marBottom w:val="0"/>
          <w:divBdr>
            <w:top w:val="none" w:sz="0" w:space="0" w:color="auto"/>
            <w:left w:val="none" w:sz="0" w:space="0" w:color="auto"/>
            <w:bottom w:val="none" w:sz="0" w:space="0" w:color="auto"/>
            <w:right w:val="none" w:sz="0" w:space="0" w:color="auto"/>
          </w:divBdr>
        </w:div>
        <w:div w:id="324435694">
          <w:marLeft w:val="640"/>
          <w:marRight w:val="0"/>
          <w:marTop w:val="0"/>
          <w:marBottom w:val="0"/>
          <w:divBdr>
            <w:top w:val="none" w:sz="0" w:space="0" w:color="auto"/>
            <w:left w:val="none" w:sz="0" w:space="0" w:color="auto"/>
            <w:bottom w:val="none" w:sz="0" w:space="0" w:color="auto"/>
            <w:right w:val="none" w:sz="0" w:space="0" w:color="auto"/>
          </w:divBdr>
        </w:div>
        <w:div w:id="8145793">
          <w:marLeft w:val="640"/>
          <w:marRight w:val="0"/>
          <w:marTop w:val="0"/>
          <w:marBottom w:val="0"/>
          <w:divBdr>
            <w:top w:val="none" w:sz="0" w:space="0" w:color="auto"/>
            <w:left w:val="none" w:sz="0" w:space="0" w:color="auto"/>
            <w:bottom w:val="none" w:sz="0" w:space="0" w:color="auto"/>
            <w:right w:val="none" w:sz="0" w:space="0" w:color="auto"/>
          </w:divBdr>
        </w:div>
        <w:div w:id="265696600">
          <w:marLeft w:val="640"/>
          <w:marRight w:val="0"/>
          <w:marTop w:val="0"/>
          <w:marBottom w:val="0"/>
          <w:divBdr>
            <w:top w:val="none" w:sz="0" w:space="0" w:color="auto"/>
            <w:left w:val="none" w:sz="0" w:space="0" w:color="auto"/>
            <w:bottom w:val="none" w:sz="0" w:space="0" w:color="auto"/>
            <w:right w:val="none" w:sz="0" w:space="0" w:color="auto"/>
          </w:divBdr>
        </w:div>
        <w:div w:id="756706374">
          <w:marLeft w:val="640"/>
          <w:marRight w:val="0"/>
          <w:marTop w:val="0"/>
          <w:marBottom w:val="0"/>
          <w:divBdr>
            <w:top w:val="none" w:sz="0" w:space="0" w:color="auto"/>
            <w:left w:val="none" w:sz="0" w:space="0" w:color="auto"/>
            <w:bottom w:val="none" w:sz="0" w:space="0" w:color="auto"/>
            <w:right w:val="none" w:sz="0" w:space="0" w:color="auto"/>
          </w:divBdr>
        </w:div>
        <w:div w:id="823813649">
          <w:marLeft w:val="640"/>
          <w:marRight w:val="0"/>
          <w:marTop w:val="0"/>
          <w:marBottom w:val="0"/>
          <w:divBdr>
            <w:top w:val="none" w:sz="0" w:space="0" w:color="auto"/>
            <w:left w:val="none" w:sz="0" w:space="0" w:color="auto"/>
            <w:bottom w:val="none" w:sz="0" w:space="0" w:color="auto"/>
            <w:right w:val="none" w:sz="0" w:space="0" w:color="auto"/>
          </w:divBdr>
        </w:div>
        <w:div w:id="1206020596">
          <w:marLeft w:val="640"/>
          <w:marRight w:val="0"/>
          <w:marTop w:val="0"/>
          <w:marBottom w:val="0"/>
          <w:divBdr>
            <w:top w:val="none" w:sz="0" w:space="0" w:color="auto"/>
            <w:left w:val="none" w:sz="0" w:space="0" w:color="auto"/>
            <w:bottom w:val="none" w:sz="0" w:space="0" w:color="auto"/>
            <w:right w:val="none" w:sz="0" w:space="0" w:color="auto"/>
          </w:divBdr>
        </w:div>
        <w:div w:id="1449663399">
          <w:marLeft w:val="640"/>
          <w:marRight w:val="0"/>
          <w:marTop w:val="0"/>
          <w:marBottom w:val="0"/>
          <w:divBdr>
            <w:top w:val="none" w:sz="0" w:space="0" w:color="auto"/>
            <w:left w:val="none" w:sz="0" w:space="0" w:color="auto"/>
            <w:bottom w:val="none" w:sz="0" w:space="0" w:color="auto"/>
            <w:right w:val="none" w:sz="0" w:space="0" w:color="auto"/>
          </w:divBdr>
        </w:div>
        <w:div w:id="2045060830">
          <w:marLeft w:val="640"/>
          <w:marRight w:val="0"/>
          <w:marTop w:val="0"/>
          <w:marBottom w:val="0"/>
          <w:divBdr>
            <w:top w:val="none" w:sz="0" w:space="0" w:color="auto"/>
            <w:left w:val="none" w:sz="0" w:space="0" w:color="auto"/>
            <w:bottom w:val="none" w:sz="0" w:space="0" w:color="auto"/>
            <w:right w:val="none" w:sz="0" w:space="0" w:color="auto"/>
          </w:divBdr>
        </w:div>
        <w:div w:id="1378122068">
          <w:marLeft w:val="640"/>
          <w:marRight w:val="0"/>
          <w:marTop w:val="0"/>
          <w:marBottom w:val="0"/>
          <w:divBdr>
            <w:top w:val="none" w:sz="0" w:space="0" w:color="auto"/>
            <w:left w:val="none" w:sz="0" w:space="0" w:color="auto"/>
            <w:bottom w:val="none" w:sz="0" w:space="0" w:color="auto"/>
            <w:right w:val="none" w:sz="0" w:space="0" w:color="auto"/>
          </w:divBdr>
        </w:div>
        <w:div w:id="1542401029">
          <w:marLeft w:val="640"/>
          <w:marRight w:val="0"/>
          <w:marTop w:val="0"/>
          <w:marBottom w:val="0"/>
          <w:divBdr>
            <w:top w:val="none" w:sz="0" w:space="0" w:color="auto"/>
            <w:left w:val="none" w:sz="0" w:space="0" w:color="auto"/>
            <w:bottom w:val="none" w:sz="0" w:space="0" w:color="auto"/>
            <w:right w:val="none" w:sz="0" w:space="0" w:color="auto"/>
          </w:divBdr>
        </w:div>
        <w:div w:id="52778241">
          <w:marLeft w:val="640"/>
          <w:marRight w:val="0"/>
          <w:marTop w:val="0"/>
          <w:marBottom w:val="0"/>
          <w:divBdr>
            <w:top w:val="none" w:sz="0" w:space="0" w:color="auto"/>
            <w:left w:val="none" w:sz="0" w:space="0" w:color="auto"/>
            <w:bottom w:val="none" w:sz="0" w:space="0" w:color="auto"/>
            <w:right w:val="none" w:sz="0" w:space="0" w:color="auto"/>
          </w:divBdr>
        </w:div>
        <w:div w:id="1007517032">
          <w:marLeft w:val="640"/>
          <w:marRight w:val="0"/>
          <w:marTop w:val="0"/>
          <w:marBottom w:val="0"/>
          <w:divBdr>
            <w:top w:val="none" w:sz="0" w:space="0" w:color="auto"/>
            <w:left w:val="none" w:sz="0" w:space="0" w:color="auto"/>
            <w:bottom w:val="none" w:sz="0" w:space="0" w:color="auto"/>
            <w:right w:val="none" w:sz="0" w:space="0" w:color="auto"/>
          </w:divBdr>
        </w:div>
        <w:div w:id="1277249244">
          <w:marLeft w:val="640"/>
          <w:marRight w:val="0"/>
          <w:marTop w:val="0"/>
          <w:marBottom w:val="0"/>
          <w:divBdr>
            <w:top w:val="none" w:sz="0" w:space="0" w:color="auto"/>
            <w:left w:val="none" w:sz="0" w:space="0" w:color="auto"/>
            <w:bottom w:val="none" w:sz="0" w:space="0" w:color="auto"/>
            <w:right w:val="none" w:sz="0" w:space="0" w:color="auto"/>
          </w:divBdr>
        </w:div>
        <w:div w:id="835848100">
          <w:marLeft w:val="640"/>
          <w:marRight w:val="0"/>
          <w:marTop w:val="0"/>
          <w:marBottom w:val="0"/>
          <w:divBdr>
            <w:top w:val="none" w:sz="0" w:space="0" w:color="auto"/>
            <w:left w:val="none" w:sz="0" w:space="0" w:color="auto"/>
            <w:bottom w:val="none" w:sz="0" w:space="0" w:color="auto"/>
            <w:right w:val="none" w:sz="0" w:space="0" w:color="auto"/>
          </w:divBdr>
        </w:div>
        <w:div w:id="376441659">
          <w:marLeft w:val="640"/>
          <w:marRight w:val="0"/>
          <w:marTop w:val="0"/>
          <w:marBottom w:val="0"/>
          <w:divBdr>
            <w:top w:val="none" w:sz="0" w:space="0" w:color="auto"/>
            <w:left w:val="none" w:sz="0" w:space="0" w:color="auto"/>
            <w:bottom w:val="none" w:sz="0" w:space="0" w:color="auto"/>
            <w:right w:val="none" w:sz="0" w:space="0" w:color="auto"/>
          </w:divBdr>
        </w:div>
        <w:div w:id="250044127">
          <w:marLeft w:val="640"/>
          <w:marRight w:val="0"/>
          <w:marTop w:val="0"/>
          <w:marBottom w:val="0"/>
          <w:divBdr>
            <w:top w:val="none" w:sz="0" w:space="0" w:color="auto"/>
            <w:left w:val="none" w:sz="0" w:space="0" w:color="auto"/>
            <w:bottom w:val="none" w:sz="0" w:space="0" w:color="auto"/>
            <w:right w:val="none" w:sz="0" w:space="0" w:color="auto"/>
          </w:divBdr>
        </w:div>
        <w:div w:id="323319077">
          <w:marLeft w:val="640"/>
          <w:marRight w:val="0"/>
          <w:marTop w:val="0"/>
          <w:marBottom w:val="0"/>
          <w:divBdr>
            <w:top w:val="none" w:sz="0" w:space="0" w:color="auto"/>
            <w:left w:val="none" w:sz="0" w:space="0" w:color="auto"/>
            <w:bottom w:val="none" w:sz="0" w:space="0" w:color="auto"/>
            <w:right w:val="none" w:sz="0" w:space="0" w:color="auto"/>
          </w:divBdr>
        </w:div>
        <w:div w:id="406418531">
          <w:marLeft w:val="640"/>
          <w:marRight w:val="0"/>
          <w:marTop w:val="0"/>
          <w:marBottom w:val="0"/>
          <w:divBdr>
            <w:top w:val="none" w:sz="0" w:space="0" w:color="auto"/>
            <w:left w:val="none" w:sz="0" w:space="0" w:color="auto"/>
            <w:bottom w:val="none" w:sz="0" w:space="0" w:color="auto"/>
            <w:right w:val="none" w:sz="0" w:space="0" w:color="auto"/>
          </w:divBdr>
        </w:div>
        <w:div w:id="1787457883">
          <w:marLeft w:val="640"/>
          <w:marRight w:val="0"/>
          <w:marTop w:val="0"/>
          <w:marBottom w:val="0"/>
          <w:divBdr>
            <w:top w:val="none" w:sz="0" w:space="0" w:color="auto"/>
            <w:left w:val="none" w:sz="0" w:space="0" w:color="auto"/>
            <w:bottom w:val="none" w:sz="0" w:space="0" w:color="auto"/>
            <w:right w:val="none" w:sz="0" w:space="0" w:color="auto"/>
          </w:divBdr>
        </w:div>
        <w:div w:id="1010644021">
          <w:marLeft w:val="640"/>
          <w:marRight w:val="0"/>
          <w:marTop w:val="0"/>
          <w:marBottom w:val="0"/>
          <w:divBdr>
            <w:top w:val="none" w:sz="0" w:space="0" w:color="auto"/>
            <w:left w:val="none" w:sz="0" w:space="0" w:color="auto"/>
            <w:bottom w:val="none" w:sz="0" w:space="0" w:color="auto"/>
            <w:right w:val="none" w:sz="0" w:space="0" w:color="auto"/>
          </w:divBdr>
        </w:div>
        <w:div w:id="2046325328">
          <w:marLeft w:val="640"/>
          <w:marRight w:val="0"/>
          <w:marTop w:val="0"/>
          <w:marBottom w:val="0"/>
          <w:divBdr>
            <w:top w:val="none" w:sz="0" w:space="0" w:color="auto"/>
            <w:left w:val="none" w:sz="0" w:space="0" w:color="auto"/>
            <w:bottom w:val="none" w:sz="0" w:space="0" w:color="auto"/>
            <w:right w:val="none" w:sz="0" w:space="0" w:color="auto"/>
          </w:divBdr>
        </w:div>
        <w:div w:id="1119645263">
          <w:marLeft w:val="640"/>
          <w:marRight w:val="0"/>
          <w:marTop w:val="0"/>
          <w:marBottom w:val="0"/>
          <w:divBdr>
            <w:top w:val="none" w:sz="0" w:space="0" w:color="auto"/>
            <w:left w:val="none" w:sz="0" w:space="0" w:color="auto"/>
            <w:bottom w:val="none" w:sz="0" w:space="0" w:color="auto"/>
            <w:right w:val="none" w:sz="0" w:space="0" w:color="auto"/>
          </w:divBdr>
        </w:div>
        <w:div w:id="2030256472">
          <w:marLeft w:val="640"/>
          <w:marRight w:val="0"/>
          <w:marTop w:val="0"/>
          <w:marBottom w:val="0"/>
          <w:divBdr>
            <w:top w:val="none" w:sz="0" w:space="0" w:color="auto"/>
            <w:left w:val="none" w:sz="0" w:space="0" w:color="auto"/>
            <w:bottom w:val="none" w:sz="0" w:space="0" w:color="auto"/>
            <w:right w:val="none" w:sz="0" w:space="0" w:color="auto"/>
          </w:divBdr>
        </w:div>
        <w:div w:id="1077362843">
          <w:marLeft w:val="640"/>
          <w:marRight w:val="0"/>
          <w:marTop w:val="0"/>
          <w:marBottom w:val="0"/>
          <w:divBdr>
            <w:top w:val="none" w:sz="0" w:space="0" w:color="auto"/>
            <w:left w:val="none" w:sz="0" w:space="0" w:color="auto"/>
            <w:bottom w:val="none" w:sz="0" w:space="0" w:color="auto"/>
            <w:right w:val="none" w:sz="0" w:space="0" w:color="auto"/>
          </w:divBdr>
        </w:div>
        <w:div w:id="655229196">
          <w:marLeft w:val="640"/>
          <w:marRight w:val="0"/>
          <w:marTop w:val="0"/>
          <w:marBottom w:val="0"/>
          <w:divBdr>
            <w:top w:val="none" w:sz="0" w:space="0" w:color="auto"/>
            <w:left w:val="none" w:sz="0" w:space="0" w:color="auto"/>
            <w:bottom w:val="none" w:sz="0" w:space="0" w:color="auto"/>
            <w:right w:val="none" w:sz="0" w:space="0" w:color="auto"/>
          </w:divBdr>
        </w:div>
        <w:div w:id="259413166">
          <w:marLeft w:val="640"/>
          <w:marRight w:val="0"/>
          <w:marTop w:val="0"/>
          <w:marBottom w:val="0"/>
          <w:divBdr>
            <w:top w:val="none" w:sz="0" w:space="0" w:color="auto"/>
            <w:left w:val="none" w:sz="0" w:space="0" w:color="auto"/>
            <w:bottom w:val="none" w:sz="0" w:space="0" w:color="auto"/>
            <w:right w:val="none" w:sz="0" w:space="0" w:color="auto"/>
          </w:divBdr>
        </w:div>
        <w:div w:id="1311978664">
          <w:marLeft w:val="640"/>
          <w:marRight w:val="0"/>
          <w:marTop w:val="0"/>
          <w:marBottom w:val="0"/>
          <w:divBdr>
            <w:top w:val="none" w:sz="0" w:space="0" w:color="auto"/>
            <w:left w:val="none" w:sz="0" w:space="0" w:color="auto"/>
            <w:bottom w:val="none" w:sz="0" w:space="0" w:color="auto"/>
            <w:right w:val="none" w:sz="0" w:space="0" w:color="auto"/>
          </w:divBdr>
        </w:div>
        <w:div w:id="1480029584">
          <w:marLeft w:val="640"/>
          <w:marRight w:val="0"/>
          <w:marTop w:val="0"/>
          <w:marBottom w:val="0"/>
          <w:divBdr>
            <w:top w:val="none" w:sz="0" w:space="0" w:color="auto"/>
            <w:left w:val="none" w:sz="0" w:space="0" w:color="auto"/>
            <w:bottom w:val="none" w:sz="0" w:space="0" w:color="auto"/>
            <w:right w:val="none" w:sz="0" w:space="0" w:color="auto"/>
          </w:divBdr>
        </w:div>
        <w:div w:id="315453897">
          <w:marLeft w:val="640"/>
          <w:marRight w:val="0"/>
          <w:marTop w:val="0"/>
          <w:marBottom w:val="0"/>
          <w:divBdr>
            <w:top w:val="none" w:sz="0" w:space="0" w:color="auto"/>
            <w:left w:val="none" w:sz="0" w:space="0" w:color="auto"/>
            <w:bottom w:val="none" w:sz="0" w:space="0" w:color="auto"/>
            <w:right w:val="none" w:sz="0" w:space="0" w:color="auto"/>
          </w:divBdr>
        </w:div>
        <w:div w:id="842936110">
          <w:marLeft w:val="640"/>
          <w:marRight w:val="0"/>
          <w:marTop w:val="0"/>
          <w:marBottom w:val="0"/>
          <w:divBdr>
            <w:top w:val="none" w:sz="0" w:space="0" w:color="auto"/>
            <w:left w:val="none" w:sz="0" w:space="0" w:color="auto"/>
            <w:bottom w:val="none" w:sz="0" w:space="0" w:color="auto"/>
            <w:right w:val="none" w:sz="0" w:space="0" w:color="auto"/>
          </w:divBdr>
        </w:div>
        <w:div w:id="1697538870">
          <w:marLeft w:val="640"/>
          <w:marRight w:val="0"/>
          <w:marTop w:val="0"/>
          <w:marBottom w:val="0"/>
          <w:divBdr>
            <w:top w:val="none" w:sz="0" w:space="0" w:color="auto"/>
            <w:left w:val="none" w:sz="0" w:space="0" w:color="auto"/>
            <w:bottom w:val="none" w:sz="0" w:space="0" w:color="auto"/>
            <w:right w:val="none" w:sz="0" w:space="0" w:color="auto"/>
          </w:divBdr>
        </w:div>
        <w:div w:id="1707831238">
          <w:marLeft w:val="640"/>
          <w:marRight w:val="0"/>
          <w:marTop w:val="0"/>
          <w:marBottom w:val="0"/>
          <w:divBdr>
            <w:top w:val="none" w:sz="0" w:space="0" w:color="auto"/>
            <w:left w:val="none" w:sz="0" w:space="0" w:color="auto"/>
            <w:bottom w:val="none" w:sz="0" w:space="0" w:color="auto"/>
            <w:right w:val="none" w:sz="0" w:space="0" w:color="auto"/>
          </w:divBdr>
        </w:div>
        <w:div w:id="62803850">
          <w:marLeft w:val="640"/>
          <w:marRight w:val="0"/>
          <w:marTop w:val="0"/>
          <w:marBottom w:val="0"/>
          <w:divBdr>
            <w:top w:val="none" w:sz="0" w:space="0" w:color="auto"/>
            <w:left w:val="none" w:sz="0" w:space="0" w:color="auto"/>
            <w:bottom w:val="none" w:sz="0" w:space="0" w:color="auto"/>
            <w:right w:val="none" w:sz="0" w:space="0" w:color="auto"/>
          </w:divBdr>
        </w:div>
        <w:div w:id="1740010437">
          <w:marLeft w:val="640"/>
          <w:marRight w:val="0"/>
          <w:marTop w:val="0"/>
          <w:marBottom w:val="0"/>
          <w:divBdr>
            <w:top w:val="none" w:sz="0" w:space="0" w:color="auto"/>
            <w:left w:val="none" w:sz="0" w:space="0" w:color="auto"/>
            <w:bottom w:val="none" w:sz="0" w:space="0" w:color="auto"/>
            <w:right w:val="none" w:sz="0" w:space="0" w:color="auto"/>
          </w:divBdr>
        </w:div>
        <w:div w:id="422998397">
          <w:marLeft w:val="640"/>
          <w:marRight w:val="0"/>
          <w:marTop w:val="0"/>
          <w:marBottom w:val="0"/>
          <w:divBdr>
            <w:top w:val="none" w:sz="0" w:space="0" w:color="auto"/>
            <w:left w:val="none" w:sz="0" w:space="0" w:color="auto"/>
            <w:bottom w:val="none" w:sz="0" w:space="0" w:color="auto"/>
            <w:right w:val="none" w:sz="0" w:space="0" w:color="auto"/>
          </w:divBdr>
        </w:div>
        <w:div w:id="387383549">
          <w:marLeft w:val="640"/>
          <w:marRight w:val="0"/>
          <w:marTop w:val="0"/>
          <w:marBottom w:val="0"/>
          <w:divBdr>
            <w:top w:val="none" w:sz="0" w:space="0" w:color="auto"/>
            <w:left w:val="none" w:sz="0" w:space="0" w:color="auto"/>
            <w:bottom w:val="none" w:sz="0" w:space="0" w:color="auto"/>
            <w:right w:val="none" w:sz="0" w:space="0" w:color="auto"/>
          </w:divBdr>
        </w:div>
      </w:divsChild>
    </w:div>
    <w:div w:id="446974755">
      <w:bodyDiv w:val="1"/>
      <w:marLeft w:val="0"/>
      <w:marRight w:val="0"/>
      <w:marTop w:val="0"/>
      <w:marBottom w:val="0"/>
      <w:divBdr>
        <w:top w:val="none" w:sz="0" w:space="0" w:color="auto"/>
        <w:left w:val="none" w:sz="0" w:space="0" w:color="auto"/>
        <w:bottom w:val="none" w:sz="0" w:space="0" w:color="auto"/>
        <w:right w:val="none" w:sz="0" w:space="0" w:color="auto"/>
      </w:divBdr>
      <w:divsChild>
        <w:div w:id="894782701">
          <w:marLeft w:val="640"/>
          <w:marRight w:val="0"/>
          <w:marTop w:val="0"/>
          <w:marBottom w:val="0"/>
          <w:divBdr>
            <w:top w:val="none" w:sz="0" w:space="0" w:color="auto"/>
            <w:left w:val="none" w:sz="0" w:space="0" w:color="auto"/>
            <w:bottom w:val="none" w:sz="0" w:space="0" w:color="auto"/>
            <w:right w:val="none" w:sz="0" w:space="0" w:color="auto"/>
          </w:divBdr>
        </w:div>
        <w:div w:id="1868369157">
          <w:marLeft w:val="640"/>
          <w:marRight w:val="0"/>
          <w:marTop w:val="0"/>
          <w:marBottom w:val="0"/>
          <w:divBdr>
            <w:top w:val="none" w:sz="0" w:space="0" w:color="auto"/>
            <w:left w:val="none" w:sz="0" w:space="0" w:color="auto"/>
            <w:bottom w:val="none" w:sz="0" w:space="0" w:color="auto"/>
            <w:right w:val="none" w:sz="0" w:space="0" w:color="auto"/>
          </w:divBdr>
        </w:div>
        <w:div w:id="2109689936">
          <w:marLeft w:val="640"/>
          <w:marRight w:val="0"/>
          <w:marTop w:val="0"/>
          <w:marBottom w:val="0"/>
          <w:divBdr>
            <w:top w:val="none" w:sz="0" w:space="0" w:color="auto"/>
            <w:left w:val="none" w:sz="0" w:space="0" w:color="auto"/>
            <w:bottom w:val="none" w:sz="0" w:space="0" w:color="auto"/>
            <w:right w:val="none" w:sz="0" w:space="0" w:color="auto"/>
          </w:divBdr>
        </w:div>
        <w:div w:id="630785595">
          <w:marLeft w:val="640"/>
          <w:marRight w:val="0"/>
          <w:marTop w:val="0"/>
          <w:marBottom w:val="0"/>
          <w:divBdr>
            <w:top w:val="none" w:sz="0" w:space="0" w:color="auto"/>
            <w:left w:val="none" w:sz="0" w:space="0" w:color="auto"/>
            <w:bottom w:val="none" w:sz="0" w:space="0" w:color="auto"/>
            <w:right w:val="none" w:sz="0" w:space="0" w:color="auto"/>
          </w:divBdr>
        </w:div>
        <w:div w:id="1840542707">
          <w:marLeft w:val="640"/>
          <w:marRight w:val="0"/>
          <w:marTop w:val="0"/>
          <w:marBottom w:val="0"/>
          <w:divBdr>
            <w:top w:val="none" w:sz="0" w:space="0" w:color="auto"/>
            <w:left w:val="none" w:sz="0" w:space="0" w:color="auto"/>
            <w:bottom w:val="none" w:sz="0" w:space="0" w:color="auto"/>
            <w:right w:val="none" w:sz="0" w:space="0" w:color="auto"/>
          </w:divBdr>
        </w:div>
        <w:div w:id="1927028983">
          <w:marLeft w:val="640"/>
          <w:marRight w:val="0"/>
          <w:marTop w:val="0"/>
          <w:marBottom w:val="0"/>
          <w:divBdr>
            <w:top w:val="none" w:sz="0" w:space="0" w:color="auto"/>
            <w:left w:val="none" w:sz="0" w:space="0" w:color="auto"/>
            <w:bottom w:val="none" w:sz="0" w:space="0" w:color="auto"/>
            <w:right w:val="none" w:sz="0" w:space="0" w:color="auto"/>
          </w:divBdr>
        </w:div>
        <w:div w:id="1004623990">
          <w:marLeft w:val="640"/>
          <w:marRight w:val="0"/>
          <w:marTop w:val="0"/>
          <w:marBottom w:val="0"/>
          <w:divBdr>
            <w:top w:val="none" w:sz="0" w:space="0" w:color="auto"/>
            <w:left w:val="none" w:sz="0" w:space="0" w:color="auto"/>
            <w:bottom w:val="none" w:sz="0" w:space="0" w:color="auto"/>
            <w:right w:val="none" w:sz="0" w:space="0" w:color="auto"/>
          </w:divBdr>
        </w:div>
        <w:div w:id="820196760">
          <w:marLeft w:val="640"/>
          <w:marRight w:val="0"/>
          <w:marTop w:val="0"/>
          <w:marBottom w:val="0"/>
          <w:divBdr>
            <w:top w:val="none" w:sz="0" w:space="0" w:color="auto"/>
            <w:left w:val="none" w:sz="0" w:space="0" w:color="auto"/>
            <w:bottom w:val="none" w:sz="0" w:space="0" w:color="auto"/>
            <w:right w:val="none" w:sz="0" w:space="0" w:color="auto"/>
          </w:divBdr>
        </w:div>
        <w:div w:id="1274435160">
          <w:marLeft w:val="640"/>
          <w:marRight w:val="0"/>
          <w:marTop w:val="0"/>
          <w:marBottom w:val="0"/>
          <w:divBdr>
            <w:top w:val="none" w:sz="0" w:space="0" w:color="auto"/>
            <w:left w:val="none" w:sz="0" w:space="0" w:color="auto"/>
            <w:bottom w:val="none" w:sz="0" w:space="0" w:color="auto"/>
            <w:right w:val="none" w:sz="0" w:space="0" w:color="auto"/>
          </w:divBdr>
        </w:div>
        <w:div w:id="535435499">
          <w:marLeft w:val="640"/>
          <w:marRight w:val="0"/>
          <w:marTop w:val="0"/>
          <w:marBottom w:val="0"/>
          <w:divBdr>
            <w:top w:val="none" w:sz="0" w:space="0" w:color="auto"/>
            <w:left w:val="none" w:sz="0" w:space="0" w:color="auto"/>
            <w:bottom w:val="none" w:sz="0" w:space="0" w:color="auto"/>
            <w:right w:val="none" w:sz="0" w:space="0" w:color="auto"/>
          </w:divBdr>
        </w:div>
        <w:div w:id="1641181505">
          <w:marLeft w:val="640"/>
          <w:marRight w:val="0"/>
          <w:marTop w:val="0"/>
          <w:marBottom w:val="0"/>
          <w:divBdr>
            <w:top w:val="none" w:sz="0" w:space="0" w:color="auto"/>
            <w:left w:val="none" w:sz="0" w:space="0" w:color="auto"/>
            <w:bottom w:val="none" w:sz="0" w:space="0" w:color="auto"/>
            <w:right w:val="none" w:sz="0" w:space="0" w:color="auto"/>
          </w:divBdr>
        </w:div>
        <w:div w:id="1604649913">
          <w:marLeft w:val="640"/>
          <w:marRight w:val="0"/>
          <w:marTop w:val="0"/>
          <w:marBottom w:val="0"/>
          <w:divBdr>
            <w:top w:val="none" w:sz="0" w:space="0" w:color="auto"/>
            <w:left w:val="none" w:sz="0" w:space="0" w:color="auto"/>
            <w:bottom w:val="none" w:sz="0" w:space="0" w:color="auto"/>
            <w:right w:val="none" w:sz="0" w:space="0" w:color="auto"/>
          </w:divBdr>
        </w:div>
        <w:div w:id="593444535">
          <w:marLeft w:val="640"/>
          <w:marRight w:val="0"/>
          <w:marTop w:val="0"/>
          <w:marBottom w:val="0"/>
          <w:divBdr>
            <w:top w:val="none" w:sz="0" w:space="0" w:color="auto"/>
            <w:left w:val="none" w:sz="0" w:space="0" w:color="auto"/>
            <w:bottom w:val="none" w:sz="0" w:space="0" w:color="auto"/>
            <w:right w:val="none" w:sz="0" w:space="0" w:color="auto"/>
          </w:divBdr>
        </w:div>
        <w:div w:id="1311862207">
          <w:marLeft w:val="640"/>
          <w:marRight w:val="0"/>
          <w:marTop w:val="0"/>
          <w:marBottom w:val="0"/>
          <w:divBdr>
            <w:top w:val="none" w:sz="0" w:space="0" w:color="auto"/>
            <w:left w:val="none" w:sz="0" w:space="0" w:color="auto"/>
            <w:bottom w:val="none" w:sz="0" w:space="0" w:color="auto"/>
            <w:right w:val="none" w:sz="0" w:space="0" w:color="auto"/>
          </w:divBdr>
        </w:div>
        <w:div w:id="1152060636">
          <w:marLeft w:val="640"/>
          <w:marRight w:val="0"/>
          <w:marTop w:val="0"/>
          <w:marBottom w:val="0"/>
          <w:divBdr>
            <w:top w:val="none" w:sz="0" w:space="0" w:color="auto"/>
            <w:left w:val="none" w:sz="0" w:space="0" w:color="auto"/>
            <w:bottom w:val="none" w:sz="0" w:space="0" w:color="auto"/>
            <w:right w:val="none" w:sz="0" w:space="0" w:color="auto"/>
          </w:divBdr>
        </w:div>
        <w:div w:id="334957721">
          <w:marLeft w:val="640"/>
          <w:marRight w:val="0"/>
          <w:marTop w:val="0"/>
          <w:marBottom w:val="0"/>
          <w:divBdr>
            <w:top w:val="none" w:sz="0" w:space="0" w:color="auto"/>
            <w:left w:val="none" w:sz="0" w:space="0" w:color="auto"/>
            <w:bottom w:val="none" w:sz="0" w:space="0" w:color="auto"/>
            <w:right w:val="none" w:sz="0" w:space="0" w:color="auto"/>
          </w:divBdr>
        </w:div>
        <w:div w:id="1770546257">
          <w:marLeft w:val="640"/>
          <w:marRight w:val="0"/>
          <w:marTop w:val="0"/>
          <w:marBottom w:val="0"/>
          <w:divBdr>
            <w:top w:val="none" w:sz="0" w:space="0" w:color="auto"/>
            <w:left w:val="none" w:sz="0" w:space="0" w:color="auto"/>
            <w:bottom w:val="none" w:sz="0" w:space="0" w:color="auto"/>
            <w:right w:val="none" w:sz="0" w:space="0" w:color="auto"/>
          </w:divBdr>
        </w:div>
        <w:div w:id="1191990592">
          <w:marLeft w:val="640"/>
          <w:marRight w:val="0"/>
          <w:marTop w:val="0"/>
          <w:marBottom w:val="0"/>
          <w:divBdr>
            <w:top w:val="none" w:sz="0" w:space="0" w:color="auto"/>
            <w:left w:val="none" w:sz="0" w:space="0" w:color="auto"/>
            <w:bottom w:val="none" w:sz="0" w:space="0" w:color="auto"/>
            <w:right w:val="none" w:sz="0" w:space="0" w:color="auto"/>
          </w:divBdr>
        </w:div>
        <w:div w:id="892740804">
          <w:marLeft w:val="640"/>
          <w:marRight w:val="0"/>
          <w:marTop w:val="0"/>
          <w:marBottom w:val="0"/>
          <w:divBdr>
            <w:top w:val="none" w:sz="0" w:space="0" w:color="auto"/>
            <w:left w:val="none" w:sz="0" w:space="0" w:color="auto"/>
            <w:bottom w:val="none" w:sz="0" w:space="0" w:color="auto"/>
            <w:right w:val="none" w:sz="0" w:space="0" w:color="auto"/>
          </w:divBdr>
        </w:div>
        <w:div w:id="208886919">
          <w:marLeft w:val="640"/>
          <w:marRight w:val="0"/>
          <w:marTop w:val="0"/>
          <w:marBottom w:val="0"/>
          <w:divBdr>
            <w:top w:val="none" w:sz="0" w:space="0" w:color="auto"/>
            <w:left w:val="none" w:sz="0" w:space="0" w:color="auto"/>
            <w:bottom w:val="none" w:sz="0" w:space="0" w:color="auto"/>
            <w:right w:val="none" w:sz="0" w:space="0" w:color="auto"/>
          </w:divBdr>
        </w:div>
        <w:div w:id="1830167247">
          <w:marLeft w:val="640"/>
          <w:marRight w:val="0"/>
          <w:marTop w:val="0"/>
          <w:marBottom w:val="0"/>
          <w:divBdr>
            <w:top w:val="none" w:sz="0" w:space="0" w:color="auto"/>
            <w:left w:val="none" w:sz="0" w:space="0" w:color="auto"/>
            <w:bottom w:val="none" w:sz="0" w:space="0" w:color="auto"/>
            <w:right w:val="none" w:sz="0" w:space="0" w:color="auto"/>
          </w:divBdr>
        </w:div>
        <w:div w:id="447551515">
          <w:marLeft w:val="640"/>
          <w:marRight w:val="0"/>
          <w:marTop w:val="0"/>
          <w:marBottom w:val="0"/>
          <w:divBdr>
            <w:top w:val="none" w:sz="0" w:space="0" w:color="auto"/>
            <w:left w:val="none" w:sz="0" w:space="0" w:color="auto"/>
            <w:bottom w:val="none" w:sz="0" w:space="0" w:color="auto"/>
            <w:right w:val="none" w:sz="0" w:space="0" w:color="auto"/>
          </w:divBdr>
        </w:div>
        <w:div w:id="2014142631">
          <w:marLeft w:val="640"/>
          <w:marRight w:val="0"/>
          <w:marTop w:val="0"/>
          <w:marBottom w:val="0"/>
          <w:divBdr>
            <w:top w:val="none" w:sz="0" w:space="0" w:color="auto"/>
            <w:left w:val="none" w:sz="0" w:space="0" w:color="auto"/>
            <w:bottom w:val="none" w:sz="0" w:space="0" w:color="auto"/>
            <w:right w:val="none" w:sz="0" w:space="0" w:color="auto"/>
          </w:divBdr>
        </w:div>
        <w:div w:id="687635510">
          <w:marLeft w:val="640"/>
          <w:marRight w:val="0"/>
          <w:marTop w:val="0"/>
          <w:marBottom w:val="0"/>
          <w:divBdr>
            <w:top w:val="none" w:sz="0" w:space="0" w:color="auto"/>
            <w:left w:val="none" w:sz="0" w:space="0" w:color="auto"/>
            <w:bottom w:val="none" w:sz="0" w:space="0" w:color="auto"/>
            <w:right w:val="none" w:sz="0" w:space="0" w:color="auto"/>
          </w:divBdr>
        </w:div>
        <w:div w:id="300890157">
          <w:marLeft w:val="640"/>
          <w:marRight w:val="0"/>
          <w:marTop w:val="0"/>
          <w:marBottom w:val="0"/>
          <w:divBdr>
            <w:top w:val="none" w:sz="0" w:space="0" w:color="auto"/>
            <w:left w:val="none" w:sz="0" w:space="0" w:color="auto"/>
            <w:bottom w:val="none" w:sz="0" w:space="0" w:color="auto"/>
            <w:right w:val="none" w:sz="0" w:space="0" w:color="auto"/>
          </w:divBdr>
        </w:div>
        <w:div w:id="870344078">
          <w:marLeft w:val="640"/>
          <w:marRight w:val="0"/>
          <w:marTop w:val="0"/>
          <w:marBottom w:val="0"/>
          <w:divBdr>
            <w:top w:val="none" w:sz="0" w:space="0" w:color="auto"/>
            <w:left w:val="none" w:sz="0" w:space="0" w:color="auto"/>
            <w:bottom w:val="none" w:sz="0" w:space="0" w:color="auto"/>
            <w:right w:val="none" w:sz="0" w:space="0" w:color="auto"/>
          </w:divBdr>
        </w:div>
        <w:div w:id="834036181">
          <w:marLeft w:val="640"/>
          <w:marRight w:val="0"/>
          <w:marTop w:val="0"/>
          <w:marBottom w:val="0"/>
          <w:divBdr>
            <w:top w:val="none" w:sz="0" w:space="0" w:color="auto"/>
            <w:left w:val="none" w:sz="0" w:space="0" w:color="auto"/>
            <w:bottom w:val="none" w:sz="0" w:space="0" w:color="auto"/>
            <w:right w:val="none" w:sz="0" w:space="0" w:color="auto"/>
          </w:divBdr>
        </w:div>
      </w:divsChild>
    </w:div>
    <w:div w:id="473332866">
      <w:bodyDiv w:val="1"/>
      <w:marLeft w:val="0"/>
      <w:marRight w:val="0"/>
      <w:marTop w:val="0"/>
      <w:marBottom w:val="0"/>
      <w:divBdr>
        <w:top w:val="none" w:sz="0" w:space="0" w:color="auto"/>
        <w:left w:val="none" w:sz="0" w:space="0" w:color="auto"/>
        <w:bottom w:val="none" w:sz="0" w:space="0" w:color="auto"/>
        <w:right w:val="none" w:sz="0" w:space="0" w:color="auto"/>
      </w:divBdr>
      <w:divsChild>
        <w:div w:id="537204651">
          <w:marLeft w:val="640"/>
          <w:marRight w:val="0"/>
          <w:marTop w:val="0"/>
          <w:marBottom w:val="0"/>
          <w:divBdr>
            <w:top w:val="none" w:sz="0" w:space="0" w:color="auto"/>
            <w:left w:val="none" w:sz="0" w:space="0" w:color="auto"/>
            <w:bottom w:val="none" w:sz="0" w:space="0" w:color="auto"/>
            <w:right w:val="none" w:sz="0" w:space="0" w:color="auto"/>
          </w:divBdr>
        </w:div>
        <w:div w:id="1042751590">
          <w:marLeft w:val="640"/>
          <w:marRight w:val="0"/>
          <w:marTop w:val="0"/>
          <w:marBottom w:val="0"/>
          <w:divBdr>
            <w:top w:val="none" w:sz="0" w:space="0" w:color="auto"/>
            <w:left w:val="none" w:sz="0" w:space="0" w:color="auto"/>
            <w:bottom w:val="none" w:sz="0" w:space="0" w:color="auto"/>
            <w:right w:val="none" w:sz="0" w:space="0" w:color="auto"/>
          </w:divBdr>
        </w:div>
        <w:div w:id="1230075085">
          <w:marLeft w:val="640"/>
          <w:marRight w:val="0"/>
          <w:marTop w:val="0"/>
          <w:marBottom w:val="0"/>
          <w:divBdr>
            <w:top w:val="none" w:sz="0" w:space="0" w:color="auto"/>
            <w:left w:val="none" w:sz="0" w:space="0" w:color="auto"/>
            <w:bottom w:val="none" w:sz="0" w:space="0" w:color="auto"/>
            <w:right w:val="none" w:sz="0" w:space="0" w:color="auto"/>
          </w:divBdr>
        </w:div>
        <w:div w:id="1295984469">
          <w:marLeft w:val="640"/>
          <w:marRight w:val="0"/>
          <w:marTop w:val="0"/>
          <w:marBottom w:val="0"/>
          <w:divBdr>
            <w:top w:val="none" w:sz="0" w:space="0" w:color="auto"/>
            <w:left w:val="none" w:sz="0" w:space="0" w:color="auto"/>
            <w:bottom w:val="none" w:sz="0" w:space="0" w:color="auto"/>
            <w:right w:val="none" w:sz="0" w:space="0" w:color="auto"/>
          </w:divBdr>
        </w:div>
        <w:div w:id="62678350">
          <w:marLeft w:val="640"/>
          <w:marRight w:val="0"/>
          <w:marTop w:val="0"/>
          <w:marBottom w:val="0"/>
          <w:divBdr>
            <w:top w:val="none" w:sz="0" w:space="0" w:color="auto"/>
            <w:left w:val="none" w:sz="0" w:space="0" w:color="auto"/>
            <w:bottom w:val="none" w:sz="0" w:space="0" w:color="auto"/>
            <w:right w:val="none" w:sz="0" w:space="0" w:color="auto"/>
          </w:divBdr>
        </w:div>
        <w:div w:id="1407536558">
          <w:marLeft w:val="640"/>
          <w:marRight w:val="0"/>
          <w:marTop w:val="0"/>
          <w:marBottom w:val="0"/>
          <w:divBdr>
            <w:top w:val="none" w:sz="0" w:space="0" w:color="auto"/>
            <w:left w:val="none" w:sz="0" w:space="0" w:color="auto"/>
            <w:bottom w:val="none" w:sz="0" w:space="0" w:color="auto"/>
            <w:right w:val="none" w:sz="0" w:space="0" w:color="auto"/>
          </w:divBdr>
        </w:div>
        <w:div w:id="2084335188">
          <w:marLeft w:val="640"/>
          <w:marRight w:val="0"/>
          <w:marTop w:val="0"/>
          <w:marBottom w:val="0"/>
          <w:divBdr>
            <w:top w:val="none" w:sz="0" w:space="0" w:color="auto"/>
            <w:left w:val="none" w:sz="0" w:space="0" w:color="auto"/>
            <w:bottom w:val="none" w:sz="0" w:space="0" w:color="auto"/>
            <w:right w:val="none" w:sz="0" w:space="0" w:color="auto"/>
          </w:divBdr>
        </w:div>
        <w:div w:id="648216852">
          <w:marLeft w:val="640"/>
          <w:marRight w:val="0"/>
          <w:marTop w:val="0"/>
          <w:marBottom w:val="0"/>
          <w:divBdr>
            <w:top w:val="none" w:sz="0" w:space="0" w:color="auto"/>
            <w:left w:val="none" w:sz="0" w:space="0" w:color="auto"/>
            <w:bottom w:val="none" w:sz="0" w:space="0" w:color="auto"/>
            <w:right w:val="none" w:sz="0" w:space="0" w:color="auto"/>
          </w:divBdr>
        </w:div>
        <w:div w:id="2016691337">
          <w:marLeft w:val="640"/>
          <w:marRight w:val="0"/>
          <w:marTop w:val="0"/>
          <w:marBottom w:val="0"/>
          <w:divBdr>
            <w:top w:val="none" w:sz="0" w:space="0" w:color="auto"/>
            <w:left w:val="none" w:sz="0" w:space="0" w:color="auto"/>
            <w:bottom w:val="none" w:sz="0" w:space="0" w:color="auto"/>
            <w:right w:val="none" w:sz="0" w:space="0" w:color="auto"/>
          </w:divBdr>
        </w:div>
        <w:div w:id="223024829">
          <w:marLeft w:val="640"/>
          <w:marRight w:val="0"/>
          <w:marTop w:val="0"/>
          <w:marBottom w:val="0"/>
          <w:divBdr>
            <w:top w:val="none" w:sz="0" w:space="0" w:color="auto"/>
            <w:left w:val="none" w:sz="0" w:space="0" w:color="auto"/>
            <w:bottom w:val="none" w:sz="0" w:space="0" w:color="auto"/>
            <w:right w:val="none" w:sz="0" w:space="0" w:color="auto"/>
          </w:divBdr>
        </w:div>
        <w:div w:id="1308127651">
          <w:marLeft w:val="640"/>
          <w:marRight w:val="0"/>
          <w:marTop w:val="0"/>
          <w:marBottom w:val="0"/>
          <w:divBdr>
            <w:top w:val="none" w:sz="0" w:space="0" w:color="auto"/>
            <w:left w:val="none" w:sz="0" w:space="0" w:color="auto"/>
            <w:bottom w:val="none" w:sz="0" w:space="0" w:color="auto"/>
            <w:right w:val="none" w:sz="0" w:space="0" w:color="auto"/>
          </w:divBdr>
        </w:div>
        <w:div w:id="1782414080">
          <w:marLeft w:val="640"/>
          <w:marRight w:val="0"/>
          <w:marTop w:val="0"/>
          <w:marBottom w:val="0"/>
          <w:divBdr>
            <w:top w:val="none" w:sz="0" w:space="0" w:color="auto"/>
            <w:left w:val="none" w:sz="0" w:space="0" w:color="auto"/>
            <w:bottom w:val="none" w:sz="0" w:space="0" w:color="auto"/>
            <w:right w:val="none" w:sz="0" w:space="0" w:color="auto"/>
          </w:divBdr>
        </w:div>
        <w:div w:id="1140346972">
          <w:marLeft w:val="640"/>
          <w:marRight w:val="0"/>
          <w:marTop w:val="0"/>
          <w:marBottom w:val="0"/>
          <w:divBdr>
            <w:top w:val="none" w:sz="0" w:space="0" w:color="auto"/>
            <w:left w:val="none" w:sz="0" w:space="0" w:color="auto"/>
            <w:bottom w:val="none" w:sz="0" w:space="0" w:color="auto"/>
            <w:right w:val="none" w:sz="0" w:space="0" w:color="auto"/>
          </w:divBdr>
        </w:div>
        <w:div w:id="185296703">
          <w:marLeft w:val="640"/>
          <w:marRight w:val="0"/>
          <w:marTop w:val="0"/>
          <w:marBottom w:val="0"/>
          <w:divBdr>
            <w:top w:val="none" w:sz="0" w:space="0" w:color="auto"/>
            <w:left w:val="none" w:sz="0" w:space="0" w:color="auto"/>
            <w:bottom w:val="none" w:sz="0" w:space="0" w:color="auto"/>
            <w:right w:val="none" w:sz="0" w:space="0" w:color="auto"/>
          </w:divBdr>
        </w:div>
        <w:div w:id="1639144582">
          <w:marLeft w:val="640"/>
          <w:marRight w:val="0"/>
          <w:marTop w:val="0"/>
          <w:marBottom w:val="0"/>
          <w:divBdr>
            <w:top w:val="none" w:sz="0" w:space="0" w:color="auto"/>
            <w:left w:val="none" w:sz="0" w:space="0" w:color="auto"/>
            <w:bottom w:val="none" w:sz="0" w:space="0" w:color="auto"/>
            <w:right w:val="none" w:sz="0" w:space="0" w:color="auto"/>
          </w:divBdr>
        </w:div>
        <w:div w:id="1914073937">
          <w:marLeft w:val="640"/>
          <w:marRight w:val="0"/>
          <w:marTop w:val="0"/>
          <w:marBottom w:val="0"/>
          <w:divBdr>
            <w:top w:val="none" w:sz="0" w:space="0" w:color="auto"/>
            <w:left w:val="none" w:sz="0" w:space="0" w:color="auto"/>
            <w:bottom w:val="none" w:sz="0" w:space="0" w:color="auto"/>
            <w:right w:val="none" w:sz="0" w:space="0" w:color="auto"/>
          </w:divBdr>
        </w:div>
        <w:div w:id="1477919052">
          <w:marLeft w:val="640"/>
          <w:marRight w:val="0"/>
          <w:marTop w:val="0"/>
          <w:marBottom w:val="0"/>
          <w:divBdr>
            <w:top w:val="none" w:sz="0" w:space="0" w:color="auto"/>
            <w:left w:val="none" w:sz="0" w:space="0" w:color="auto"/>
            <w:bottom w:val="none" w:sz="0" w:space="0" w:color="auto"/>
            <w:right w:val="none" w:sz="0" w:space="0" w:color="auto"/>
          </w:divBdr>
        </w:div>
        <w:div w:id="400719249">
          <w:marLeft w:val="640"/>
          <w:marRight w:val="0"/>
          <w:marTop w:val="0"/>
          <w:marBottom w:val="0"/>
          <w:divBdr>
            <w:top w:val="none" w:sz="0" w:space="0" w:color="auto"/>
            <w:left w:val="none" w:sz="0" w:space="0" w:color="auto"/>
            <w:bottom w:val="none" w:sz="0" w:space="0" w:color="auto"/>
            <w:right w:val="none" w:sz="0" w:space="0" w:color="auto"/>
          </w:divBdr>
        </w:div>
        <w:div w:id="876159565">
          <w:marLeft w:val="640"/>
          <w:marRight w:val="0"/>
          <w:marTop w:val="0"/>
          <w:marBottom w:val="0"/>
          <w:divBdr>
            <w:top w:val="none" w:sz="0" w:space="0" w:color="auto"/>
            <w:left w:val="none" w:sz="0" w:space="0" w:color="auto"/>
            <w:bottom w:val="none" w:sz="0" w:space="0" w:color="auto"/>
            <w:right w:val="none" w:sz="0" w:space="0" w:color="auto"/>
          </w:divBdr>
        </w:div>
        <w:div w:id="29959630">
          <w:marLeft w:val="640"/>
          <w:marRight w:val="0"/>
          <w:marTop w:val="0"/>
          <w:marBottom w:val="0"/>
          <w:divBdr>
            <w:top w:val="none" w:sz="0" w:space="0" w:color="auto"/>
            <w:left w:val="none" w:sz="0" w:space="0" w:color="auto"/>
            <w:bottom w:val="none" w:sz="0" w:space="0" w:color="auto"/>
            <w:right w:val="none" w:sz="0" w:space="0" w:color="auto"/>
          </w:divBdr>
        </w:div>
        <w:div w:id="1911580034">
          <w:marLeft w:val="640"/>
          <w:marRight w:val="0"/>
          <w:marTop w:val="0"/>
          <w:marBottom w:val="0"/>
          <w:divBdr>
            <w:top w:val="none" w:sz="0" w:space="0" w:color="auto"/>
            <w:left w:val="none" w:sz="0" w:space="0" w:color="auto"/>
            <w:bottom w:val="none" w:sz="0" w:space="0" w:color="auto"/>
            <w:right w:val="none" w:sz="0" w:space="0" w:color="auto"/>
          </w:divBdr>
        </w:div>
        <w:div w:id="1945073638">
          <w:marLeft w:val="640"/>
          <w:marRight w:val="0"/>
          <w:marTop w:val="0"/>
          <w:marBottom w:val="0"/>
          <w:divBdr>
            <w:top w:val="none" w:sz="0" w:space="0" w:color="auto"/>
            <w:left w:val="none" w:sz="0" w:space="0" w:color="auto"/>
            <w:bottom w:val="none" w:sz="0" w:space="0" w:color="auto"/>
            <w:right w:val="none" w:sz="0" w:space="0" w:color="auto"/>
          </w:divBdr>
        </w:div>
        <w:div w:id="1330791087">
          <w:marLeft w:val="640"/>
          <w:marRight w:val="0"/>
          <w:marTop w:val="0"/>
          <w:marBottom w:val="0"/>
          <w:divBdr>
            <w:top w:val="none" w:sz="0" w:space="0" w:color="auto"/>
            <w:left w:val="none" w:sz="0" w:space="0" w:color="auto"/>
            <w:bottom w:val="none" w:sz="0" w:space="0" w:color="auto"/>
            <w:right w:val="none" w:sz="0" w:space="0" w:color="auto"/>
          </w:divBdr>
        </w:div>
        <w:div w:id="1997801536">
          <w:marLeft w:val="640"/>
          <w:marRight w:val="0"/>
          <w:marTop w:val="0"/>
          <w:marBottom w:val="0"/>
          <w:divBdr>
            <w:top w:val="none" w:sz="0" w:space="0" w:color="auto"/>
            <w:left w:val="none" w:sz="0" w:space="0" w:color="auto"/>
            <w:bottom w:val="none" w:sz="0" w:space="0" w:color="auto"/>
            <w:right w:val="none" w:sz="0" w:space="0" w:color="auto"/>
          </w:divBdr>
        </w:div>
        <w:div w:id="1029798920">
          <w:marLeft w:val="640"/>
          <w:marRight w:val="0"/>
          <w:marTop w:val="0"/>
          <w:marBottom w:val="0"/>
          <w:divBdr>
            <w:top w:val="none" w:sz="0" w:space="0" w:color="auto"/>
            <w:left w:val="none" w:sz="0" w:space="0" w:color="auto"/>
            <w:bottom w:val="none" w:sz="0" w:space="0" w:color="auto"/>
            <w:right w:val="none" w:sz="0" w:space="0" w:color="auto"/>
          </w:divBdr>
        </w:div>
        <w:div w:id="742727163">
          <w:marLeft w:val="640"/>
          <w:marRight w:val="0"/>
          <w:marTop w:val="0"/>
          <w:marBottom w:val="0"/>
          <w:divBdr>
            <w:top w:val="none" w:sz="0" w:space="0" w:color="auto"/>
            <w:left w:val="none" w:sz="0" w:space="0" w:color="auto"/>
            <w:bottom w:val="none" w:sz="0" w:space="0" w:color="auto"/>
            <w:right w:val="none" w:sz="0" w:space="0" w:color="auto"/>
          </w:divBdr>
        </w:div>
        <w:div w:id="1327632966">
          <w:marLeft w:val="640"/>
          <w:marRight w:val="0"/>
          <w:marTop w:val="0"/>
          <w:marBottom w:val="0"/>
          <w:divBdr>
            <w:top w:val="none" w:sz="0" w:space="0" w:color="auto"/>
            <w:left w:val="none" w:sz="0" w:space="0" w:color="auto"/>
            <w:bottom w:val="none" w:sz="0" w:space="0" w:color="auto"/>
            <w:right w:val="none" w:sz="0" w:space="0" w:color="auto"/>
          </w:divBdr>
        </w:div>
        <w:div w:id="589898410">
          <w:marLeft w:val="640"/>
          <w:marRight w:val="0"/>
          <w:marTop w:val="0"/>
          <w:marBottom w:val="0"/>
          <w:divBdr>
            <w:top w:val="none" w:sz="0" w:space="0" w:color="auto"/>
            <w:left w:val="none" w:sz="0" w:space="0" w:color="auto"/>
            <w:bottom w:val="none" w:sz="0" w:space="0" w:color="auto"/>
            <w:right w:val="none" w:sz="0" w:space="0" w:color="auto"/>
          </w:divBdr>
        </w:div>
        <w:div w:id="1308776364">
          <w:marLeft w:val="640"/>
          <w:marRight w:val="0"/>
          <w:marTop w:val="0"/>
          <w:marBottom w:val="0"/>
          <w:divBdr>
            <w:top w:val="none" w:sz="0" w:space="0" w:color="auto"/>
            <w:left w:val="none" w:sz="0" w:space="0" w:color="auto"/>
            <w:bottom w:val="none" w:sz="0" w:space="0" w:color="auto"/>
            <w:right w:val="none" w:sz="0" w:space="0" w:color="auto"/>
          </w:divBdr>
        </w:div>
        <w:div w:id="365640696">
          <w:marLeft w:val="640"/>
          <w:marRight w:val="0"/>
          <w:marTop w:val="0"/>
          <w:marBottom w:val="0"/>
          <w:divBdr>
            <w:top w:val="none" w:sz="0" w:space="0" w:color="auto"/>
            <w:left w:val="none" w:sz="0" w:space="0" w:color="auto"/>
            <w:bottom w:val="none" w:sz="0" w:space="0" w:color="auto"/>
            <w:right w:val="none" w:sz="0" w:space="0" w:color="auto"/>
          </w:divBdr>
        </w:div>
        <w:div w:id="1186820763">
          <w:marLeft w:val="640"/>
          <w:marRight w:val="0"/>
          <w:marTop w:val="0"/>
          <w:marBottom w:val="0"/>
          <w:divBdr>
            <w:top w:val="none" w:sz="0" w:space="0" w:color="auto"/>
            <w:left w:val="none" w:sz="0" w:space="0" w:color="auto"/>
            <w:bottom w:val="none" w:sz="0" w:space="0" w:color="auto"/>
            <w:right w:val="none" w:sz="0" w:space="0" w:color="auto"/>
          </w:divBdr>
        </w:div>
        <w:div w:id="308559407">
          <w:marLeft w:val="640"/>
          <w:marRight w:val="0"/>
          <w:marTop w:val="0"/>
          <w:marBottom w:val="0"/>
          <w:divBdr>
            <w:top w:val="none" w:sz="0" w:space="0" w:color="auto"/>
            <w:left w:val="none" w:sz="0" w:space="0" w:color="auto"/>
            <w:bottom w:val="none" w:sz="0" w:space="0" w:color="auto"/>
            <w:right w:val="none" w:sz="0" w:space="0" w:color="auto"/>
          </w:divBdr>
        </w:div>
        <w:div w:id="573703949">
          <w:marLeft w:val="640"/>
          <w:marRight w:val="0"/>
          <w:marTop w:val="0"/>
          <w:marBottom w:val="0"/>
          <w:divBdr>
            <w:top w:val="none" w:sz="0" w:space="0" w:color="auto"/>
            <w:left w:val="none" w:sz="0" w:space="0" w:color="auto"/>
            <w:bottom w:val="none" w:sz="0" w:space="0" w:color="auto"/>
            <w:right w:val="none" w:sz="0" w:space="0" w:color="auto"/>
          </w:divBdr>
        </w:div>
        <w:div w:id="1099569199">
          <w:marLeft w:val="640"/>
          <w:marRight w:val="0"/>
          <w:marTop w:val="0"/>
          <w:marBottom w:val="0"/>
          <w:divBdr>
            <w:top w:val="none" w:sz="0" w:space="0" w:color="auto"/>
            <w:left w:val="none" w:sz="0" w:space="0" w:color="auto"/>
            <w:bottom w:val="none" w:sz="0" w:space="0" w:color="auto"/>
            <w:right w:val="none" w:sz="0" w:space="0" w:color="auto"/>
          </w:divBdr>
        </w:div>
        <w:div w:id="1436560627">
          <w:marLeft w:val="640"/>
          <w:marRight w:val="0"/>
          <w:marTop w:val="0"/>
          <w:marBottom w:val="0"/>
          <w:divBdr>
            <w:top w:val="none" w:sz="0" w:space="0" w:color="auto"/>
            <w:left w:val="none" w:sz="0" w:space="0" w:color="auto"/>
            <w:bottom w:val="none" w:sz="0" w:space="0" w:color="auto"/>
            <w:right w:val="none" w:sz="0" w:space="0" w:color="auto"/>
          </w:divBdr>
        </w:div>
        <w:div w:id="326598447">
          <w:marLeft w:val="640"/>
          <w:marRight w:val="0"/>
          <w:marTop w:val="0"/>
          <w:marBottom w:val="0"/>
          <w:divBdr>
            <w:top w:val="none" w:sz="0" w:space="0" w:color="auto"/>
            <w:left w:val="none" w:sz="0" w:space="0" w:color="auto"/>
            <w:bottom w:val="none" w:sz="0" w:space="0" w:color="auto"/>
            <w:right w:val="none" w:sz="0" w:space="0" w:color="auto"/>
          </w:divBdr>
        </w:div>
        <w:div w:id="1542016251">
          <w:marLeft w:val="640"/>
          <w:marRight w:val="0"/>
          <w:marTop w:val="0"/>
          <w:marBottom w:val="0"/>
          <w:divBdr>
            <w:top w:val="none" w:sz="0" w:space="0" w:color="auto"/>
            <w:left w:val="none" w:sz="0" w:space="0" w:color="auto"/>
            <w:bottom w:val="none" w:sz="0" w:space="0" w:color="auto"/>
            <w:right w:val="none" w:sz="0" w:space="0" w:color="auto"/>
          </w:divBdr>
        </w:div>
        <w:div w:id="1441142992">
          <w:marLeft w:val="640"/>
          <w:marRight w:val="0"/>
          <w:marTop w:val="0"/>
          <w:marBottom w:val="0"/>
          <w:divBdr>
            <w:top w:val="none" w:sz="0" w:space="0" w:color="auto"/>
            <w:left w:val="none" w:sz="0" w:space="0" w:color="auto"/>
            <w:bottom w:val="none" w:sz="0" w:space="0" w:color="auto"/>
            <w:right w:val="none" w:sz="0" w:space="0" w:color="auto"/>
          </w:divBdr>
        </w:div>
        <w:div w:id="1207135424">
          <w:marLeft w:val="640"/>
          <w:marRight w:val="0"/>
          <w:marTop w:val="0"/>
          <w:marBottom w:val="0"/>
          <w:divBdr>
            <w:top w:val="none" w:sz="0" w:space="0" w:color="auto"/>
            <w:left w:val="none" w:sz="0" w:space="0" w:color="auto"/>
            <w:bottom w:val="none" w:sz="0" w:space="0" w:color="auto"/>
            <w:right w:val="none" w:sz="0" w:space="0" w:color="auto"/>
          </w:divBdr>
        </w:div>
        <w:div w:id="380713350">
          <w:marLeft w:val="640"/>
          <w:marRight w:val="0"/>
          <w:marTop w:val="0"/>
          <w:marBottom w:val="0"/>
          <w:divBdr>
            <w:top w:val="none" w:sz="0" w:space="0" w:color="auto"/>
            <w:left w:val="none" w:sz="0" w:space="0" w:color="auto"/>
            <w:bottom w:val="none" w:sz="0" w:space="0" w:color="auto"/>
            <w:right w:val="none" w:sz="0" w:space="0" w:color="auto"/>
          </w:divBdr>
        </w:div>
        <w:div w:id="1687636767">
          <w:marLeft w:val="640"/>
          <w:marRight w:val="0"/>
          <w:marTop w:val="0"/>
          <w:marBottom w:val="0"/>
          <w:divBdr>
            <w:top w:val="none" w:sz="0" w:space="0" w:color="auto"/>
            <w:left w:val="none" w:sz="0" w:space="0" w:color="auto"/>
            <w:bottom w:val="none" w:sz="0" w:space="0" w:color="auto"/>
            <w:right w:val="none" w:sz="0" w:space="0" w:color="auto"/>
          </w:divBdr>
        </w:div>
        <w:div w:id="1227686854">
          <w:marLeft w:val="640"/>
          <w:marRight w:val="0"/>
          <w:marTop w:val="0"/>
          <w:marBottom w:val="0"/>
          <w:divBdr>
            <w:top w:val="none" w:sz="0" w:space="0" w:color="auto"/>
            <w:left w:val="none" w:sz="0" w:space="0" w:color="auto"/>
            <w:bottom w:val="none" w:sz="0" w:space="0" w:color="auto"/>
            <w:right w:val="none" w:sz="0" w:space="0" w:color="auto"/>
          </w:divBdr>
        </w:div>
        <w:div w:id="35663652">
          <w:marLeft w:val="640"/>
          <w:marRight w:val="0"/>
          <w:marTop w:val="0"/>
          <w:marBottom w:val="0"/>
          <w:divBdr>
            <w:top w:val="none" w:sz="0" w:space="0" w:color="auto"/>
            <w:left w:val="none" w:sz="0" w:space="0" w:color="auto"/>
            <w:bottom w:val="none" w:sz="0" w:space="0" w:color="auto"/>
            <w:right w:val="none" w:sz="0" w:space="0" w:color="auto"/>
          </w:divBdr>
        </w:div>
      </w:divsChild>
    </w:div>
    <w:div w:id="474029654">
      <w:bodyDiv w:val="1"/>
      <w:marLeft w:val="0"/>
      <w:marRight w:val="0"/>
      <w:marTop w:val="0"/>
      <w:marBottom w:val="0"/>
      <w:divBdr>
        <w:top w:val="none" w:sz="0" w:space="0" w:color="auto"/>
        <w:left w:val="none" w:sz="0" w:space="0" w:color="auto"/>
        <w:bottom w:val="none" w:sz="0" w:space="0" w:color="auto"/>
        <w:right w:val="none" w:sz="0" w:space="0" w:color="auto"/>
      </w:divBdr>
      <w:divsChild>
        <w:div w:id="834422669">
          <w:marLeft w:val="640"/>
          <w:marRight w:val="0"/>
          <w:marTop w:val="0"/>
          <w:marBottom w:val="0"/>
          <w:divBdr>
            <w:top w:val="none" w:sz="0" w:space="0" w:color="auto"/>
            <w:left w:val="none" w:sz="0" w:space="0" w:color="auto"/>
            <w:bottom w:val="none" w:sz="0" w:space="0" w:color="auto"/>
            <w:right w:val="none" w:sz="0" w:space="0" w:color="auto"/>
          </w:divBdr>
        </w:div>
        <w:div w:id="1166358030">
          <w:marLeft w:val="640"/>
          <w:marRight w:val="0"/>
          <w:marTop w:val="0"/>
          <w:marBottom w:val="0"/>
          <w:divBdr>
            <w:top w:val="none" w:sz="0" w:space="0" w:color="auto"/>
            <w:left w:val="none" w:sz="0" w:space="0" w:color="auto"/>
            <w:bottom w:val="none" w:sz="0" w:space="0" w:color="auto"/>
            <w:right w:val="none" w:sz="0" w:space="0" w:color="auto"/>
          </w:divBdr>
        </w:div>
        <w:div w:id="1664578896">
          <w:marLeft w:val="640"/>
          <w:marRight w:val="0"/>
          <w:marTop w:val="0"/>
          <w:marBottom w:val="0"/>
          <w:divBdr>
            <w:top w:val="none" w:sz="0" w:space="0" w:color="auto"/>
            <w:left w:val="none" w:sz="0" w:space="0" w:color="auto"/>
            <w:bottom w:val="none" w:sz="0" w:space="0" w:color="auto"/>
            <w:right w:val="none" w:sz="0" w:space="0" w:color="auto"/>
          </w:divBdr>
        </w:div>
        <w:div w:id="1700007751">
          <w:marLeft w:val="640"/>
          <w:marRight w:val="0"/>
          <w:marTop w:val="0"/>
          <w:marBottom w:val="0"/>
          <w:divBdr>
            <w:top w:val="none" w:sz="0" w:space="0" w:color="auto"/>
            <w:left w:val="none" w:sz="0" w:space="0" w:color="auto"/>
            <w:bottom w:val="none" w:sz="0" w:space="0" w:color="auto"/>
            <w:right w:val="none" w:sz="0" w:space="0" w:color="auto"/>
          </w:divBdr>
        </w:div>
        <w:div w:id="2075396279">
          <w:marLeft w:val="640"/>
          <w:marRight w:val="0"/>
          <w:marTop w:val="0"/>
          <w:marBottom w:val="0"/>
          <w:divBdr>
            <w:top w:val="none" w:sz="0" w:space="0" w:color="auto"/>
            <w:left w:val="none" w:sz="0" w:space="0" w:color="auto"/>
            <w:bottom w:val="none" w:sz="0" w:space="0" w:color="auto"/>
            <w:right w:val="none" w:sz="0" w:space="0" w:color="auto"/>
          </w:divBdr>
        </w:div>
        <w:div w:id="881133857">
          <w:marLeft w:val="640"/>
          <w:marRight w:val="0"/>
          <w:marTop w:val="0"/>
          <w:marBottom w:val="0"/>
          <w:divBdr>
            <w:top w:val="none" w:sz="0" w:space="0" w:color="auto"/>
            <w:left w:val="none" w:sz="0" w:space="0" w:color="auto"/>
            <w:bottom w:val="none" w:sz="0" w:space="0" w:color="auto"/>
            <w:right w:val="none" w:sz="0" w:space="0" w:color="auto"/>
          </w:divBdr>
        </w:div>
        <w:div w:id="371420525">
          <w:marLeft w:val="640"/>
          <w:marRight w:val="0"/>
          <w:marTop w:val="0"/>
          <w:marBottom w:val="0"/>
          <w:divBdr>
            <w:top w:val="none" w:sz="0" w:space="0" w:color="auto"/>
            <w:left w:val="none" w:sz="0" w:space="0" w:color="auto"/>
            <w:bottom w:val="none" w:sz="0" w:space="0" w:color="auto"/>
            <w:right w:val="none" w:sz="0" w:space="0" w:color="auto"/>
          </w:divBdr>
        </w:div>
        <w:div w:id="547380413">
          <w:marLeft w:val="640"/>
          <w:marRight w:val="0"/>
          <w:marTop w:val="0"/>
          <w:marBottom w:val="0"/>
          <w:divBdr>
            <w:top w:val="none" w:sz="0" w:space="0" w:color="auto"/>
            <w:left w:val="none" w:sz="0" w:space="0" w:color="auto"/>
            <w:bottom w:val="none" w:sz="0" w:space="0" w:color="auto"/>
            <w:right w:val="none" w:sz="0" w:space="0" w:color="auto"/>
          </w:divBdr>
        </w:div>
        <w:div w:id="1306154690">
          <w:marLeft w:val="640"/>
          <w:marRight w:val="0"/>
          <w:marTop w:val="0"/>
          <w:marBottom w:val="0"/>
          <w:divBdr>
            <w:top w:val="none" w:sz="0" w:space="0" w:color="auto"/>
            <w:left w:val="none" w:sz="0" w:space="0" w:color="auto"/>
            <w:bottom w:val="none" w:sz="0" w:space="0" w:color="auto"/>
            <w:right w:val="none" w:sz="0" w:space="0" w:color="auto"/>
          </w:divBdr>
        </w:div>
        <w:div w:id="69544183">
          <w:marLeft w:val="640"/>
          <w:marRight w:val="0"/>
          <w:marTop w:val="0"/>
          <w:marBottom w:val="0"/>
          <w:divBdr>
            <w:top w:val="none" w:sz="0" w:space="0" w:color="auto"/>
            <w:left w:val="none" w:sz="0" w:space="0" w:color="auto"/>
            <w:bottom w:val="none" w:sz="0" w:space="0" w:color="auto"/>
            <w:right w:val="none" w:sz="0" w:space="0" w:color="auto"/>
          </w:divBdr>
        </w:div>
        <w:div w:id="815802352">
          <w:marLeft w:val="640"/>
          <w:marRight w:val="0"/>
          <w:marTop w:val="0"/>
          <w:marBottom w:val="0"/>
          <w:divBdr>
            <w:top w:val="none" w:sz="0" w:space="0" w:color="auto"/>
            <w:left w:val="none" w:sz="0" w:space="0" w:color="auto"/>
            <w:bottom w:val="none" w:sz="0" w:space="0" w:color="auto"/>
            <w:right w:val="none" w:sz="0" w:space="0" w:color="auto"/>
          </w:divBdr>
        </w:div>
        <w:div w:id="369694497">
          <w:marLeft w:val="640"/>
          <w:marRight w:val="0"/>
          <w:marTop w:val="0"/>
          <w:marBottom w:val="0"/>
          <w:divBdr>
            <w:top w:val="none" w:sz="0" w:space="0" w:color="auto"/>
            <w:left w:val="none" w:sz="0" w:space="0" w:color="auto"/>
            <w:bottom w:val="none" w:sz="0" w:space="0" w:color="auto"/>
            <w:right w:val="none" w:sz="0" w:space="0" w:color="auto"/>
          </w:divBdr>
        </w:div>
        <w:div w:id="793911134">
          <w:marLeft w:val="640"/>
          <w:marRight w:val="0"/>
          <w:marTop w:val="0"/>
          <w:marBottom w:val="0"/>
          <w:divBdr>
            <w:top w:val="none" w:sz="0" w:space="0" w:color="auto"/>
            <w:left w:val="none" w:sz="0" w:space="0" w:color="auto"/>
            <w:bottom w:val="none" w:sz="0" w:space="0" w:color="auto"/>
            <w:right w:val="none" w:sz="0" w:space="0" w:color="auto"/>
          </w:divBdr>
        </w:div>
        <w:div w:id="1007102831">
          <w:marLeft w:val="640"/>
          <w:marRight w:val="0"/>
          <w:marTop w:val="0"/>
          <w:marBottom w:val="0"/>
          <w:divBdr>
            <w:top w:val="none" w:sz="0" w:space="0" w:color="auto"/>
            <w:left w:val="none" w:sz="0" w:space="0" w:color="auto"/>
            <w:bottom w:val="none" w:sz="0" w:space="0" w:color="auto"/>
            <w:right w:val="none" w:sz="0" w:space="0" w:color="auto"/>
          </w:divBdr>
        </w:div>
        <w:div w:id="1428236676">
          <w:marLeft w:val="640"/>
          <w:marRight w:val="0"/>
          <w:marTop w:val="0"/>
          <w:marBottom w:val="0"/>
          <w:divBdr>
            <w:top w:val="none" w:sz="0" w:space="0" w:color="auto"/>
            <w:left w:val="none" w:sz="0" w:space="0" w:color="auto"/>
            <w:bottom w:val="none" w:sz="0" w:space="0" w:color="auto"/>
            <w:right w:val="none" w:sz="0" w:space="0" w:color="auto"/>
          </w:divBdr>
        </w:div>
        <w:div w:id="1631518862">
          <w:marLeft w:val="640"/>
          <w:marRight w:val="0"/>
          <w:marTop w:val="0"/>
          <w:marBottom w:val="0"/>
          <w:divBdr>
            <w:top w:val="none" w:sz="0" w:space="0" w:color="auto"/>
            <w:left w:val="none" w:sz="0" w:space="0" w:color="auto"/>
            <w:bottom w:val="none" w:sz="0" w:space="0" w:color="auto"/>
            <w:right w:val="none" w:sz="0" w:space="0" w:color="auto"/>
          </w:divBdr>
        </w:div>
        <w:div w:id="758529698">
          <w:marLeft w:val="640"/>
          <w:marRight w:val="0"/>
          <w:marTop w:val="0"/>
          <w:marBottom w:val="0"/>
          <w:divBdr>
            <w:top w:val="none" w:sz="0" w:space="0" w:color="auto"/>
            <w:left w:val="none" w:sz="0" w:space="0" w:color="auto"/>
            <w:bottom w:val="none" w:sz="0" w:space="0" w:color="auto"/>
            <w:right w:val="none" w:sz="0" w:space="0" w:color="auto"/>
          </w:divBdr>
        </w:div>
        <w:div w:id="1855142947">
          <w:marLeft w:val="640"/>
          <w:marRight w:val="0"/>
          <w:marTop w:val="0"/>
          <w:marBottom w:val="0"/>
          <w:divBdr>
            <w:top w:val="none" w:sz="0" w:space="0" w:color="auto"/>
            <w:left w:val="none" w:sz="0" w:space="0" w:color="auto"/>
            <w:bottom w:val="none" w:sz="0" w:space="0" w:color="auto"/>
            <w:right w:val="none" w:sz="0" w:space="0" w:color="auto"/>
          </w:divBdr>
        </w:div>
        <w:div w:id="1966623012">
          <w:marLeft w:val="640"/>
          <w:marRight w:val="0"/>
          <w:marTop w:val="0"/>
          <w:marBottom w:val="0"/>
          <w:divBdr>
            <w:top w:val="none" w:sz="0" w:space="0" w:color="auto"/>
            <w:left w:val="none" w:sz="0" w:space="0" w:color="auto"/>
            <w:bottom w:val="none" w:sz="0" w:space="0" w:color="auto"/>
            <w:right w:val="none" w:sz="0" w:space="0" w:color="auto"/>
          </w:divBdr>
        </w:div>
        <w:div w:id="62026437">
          <w:marLeft w:val="640"/>
          <w:marRight w:val="0"/>
          <w:marTop w:val="0"/>
          <w:marBottom w:val="0"/>
          <w:divBdr>
            <w:top w:val="none" w:sz="0" w:space="0" w:color="auto"/>
            <w:left w:val="none" w:sz="0" w:space="0" w:color="auto"/>
            <w:bottom w:val="none" w:sz="0" w:space="0" w:color="auto"/>
            <w:right w:val="none" w:sz="0" w:space="0" w:color="auto"/>
          </w:divBdr>
        </w:div>
        <w:div w:id="1702852277">
          <w:marLeft w:val="640"/>
          <w:marRight w:val="0"/>
          <w:marTop w:val="0"/>
          <w:marBottom w:val="0"/>
          <w:divBdr>
            <w:top w:val="none" w:sz="0" w:space="0" w:color="auto"/>
            <w:left w:val="none" w:sz="0" w:space="0" w:color="auto"/>
            <w:bottom w:val="none" w:sz="0" w:space="0" w:color="auto"/>
            <w:right w:val="none" w:sz="0" w:space="0" w:color="auto"/>
          </w:divBdr>
        </w:div>
        <w:div w:id="681661594">
          <w:marLeft w:val="640"/>
          <w:marRight w:val="0"/>
          <w:marTop w:val="0"/>
          <w:marBottom w:val="0"/>
          <w:divBdr>
            <w:top w:val="none" w:sz="0" w:space="0" w:color="auto"/>
            <w:left w:val="none" w:sz="0" w:space="0" w:color="auto"/>
            <w:bottom w:val="none" w:sz="0" w:space="0" w:color="auto"/>
            <w:right w:val="none" w:sz="0" w:space="0" w:color="auto"/>
          </w:divBdr>
        </w:div>
      </w:divsChild>
    </w:div>
    <w:div w:id="513762971">
      <w:bodyDiv w:val="1"/>
      <w:marLeft w:val="0"/>
      <w:marRight w:val="0"/>
      <w:marTop w:val="0"/>
      <w:marBottom w:val="0"/>
      <w:divBdr>
        <w:top w:val="none" w:sz="0" w:space="0" w:color="auto"/>
        <w:left w:val="none" w:sz="0" w:space="0" w:color="auto"/>
        <w:bottom w:val="none" w:sz="0" w:space="0" w:color="auto"/>
        <w:right w:val="none" w:sz="0" w:space="0" w:color="auto"/>
      </w:divBdr>
      <w:divsChild>
        <w:div w:id="766117655">
          <w:marLeft w:val="640"/>
          <w:marRight w:val="0"/>
          <w:marTop w:val="0"/>
          <w:marBottom w:val="0"/>
          <w:divBdr>
            <w:top w:val="none" w:sz="0" w:space="0" w:color="auto"/>
            <w:left w:val="none" w:sz="0" w:space="0" w:color="auto"/>
            <w:bottom w:val="none" w:sz="0" w:space="0" w:color="auto"/>
            <w:right w:val="none" w:sz="0" w:space="0" w:color="auto"/>
          </w:divBdr>
        </w:div>
        <w:div w:id="2069299884">
          <w:marLeft w:val="640"/>
          <w:marRight w:val="0"/>
          <w:marTop w:val="0"/>
          <w:marBottom w:val="0"/>
          <w:divBdr>
            <w:top w:val="none" w:sz="0" w:space="0" w:color="auto"/>
            <w:left w:val="none" w:sz="0" w:space="0" w:color="auto"/>
            <w:bottom w:val="none" w:sz="0" w:space="0" w:color="auto"/>
            <w:right w:val="none" w:sz="0" w:space="0" w:color="auto"/>
          </w:divBdr>
        </w:div>
        <w:div w:id="1631665678">
          <w:marLeft w:val="640"/>
          <w:marRight w:val="0"/>
          <w:marTop w:val="0"/>
          <w:marBottom w:val="0"/>
          <w:divBdr>
            <w:top w:val="none" w:sz="0" w:space="0" w:color="auto"/>
            <w:left w:val="none" w:sz="0" w:space="0" w:color="auto"/>
            <w:bottom w:val="none" w:sz="0" w:space="0" w:color="auto"/>
            <w:right w:val="none" w:sz="0" w:space="0" w:color="auto"/>
          </w:divBdr>
        </w:div>
        <w:div w:id="726536234">
          <w:marLeft w:val="640"/>
          <w:marRight w:val="0"/>
          <w:marTop w:val="0"/>
          <w:marBottom w:val="0"/>
          <w:divBdr>
            <w:top w:val="none" w:sz="0" w:space="0" w:color="auto"/>
            <w:left w:val="none" w:sz="0" w:space="0" w:color="auto"/>
            <w:bottom w:val="none" w:sz="0" w:space="0" w:color="auto"/>
            <w:right w:val="none" w:sz="0" w:space="0" w:color="auto"/>
          </w:divBdr>
        </w:div>
        <w:div w:id="409277427">
          <w:marLeft w:val="640"/>
          <w:marRight w:val="0"/>
          <w:marTop w:val="0"/>
          <w:marBottom w:val="0"/>
          <w:divBdr>
            <w:top w:val="none" w:sz="0" w:space="0" w:color="auto"/>
            <w:left w:val="none" w:sz="0" w:space="0" w:color="auto"/>
            <w:bottom w:val="none" w:sz="0" w:space="0" w:color="auto"/>
            <w:right w:val="none" w:sz="0" w:space="0" w:color="auto"/>
          </w:divBdr>
        </w:div>
        <w:div w:id="1295717334">
          <w:marLeft w:val="640"/>
          <w:marRight w:val="0"/>
          <w:marTop w:val="0"/>
          <w:marBottom w:val="0"/>
          <w:divBdr>
            <w:top w:val="none" w:sz="0" w:space="0" w:color="auto"/>
            <w:left w:val="none" w:sz="0" w:space="0" w:color="auto"/>
            <w:bottom w:val="none" w:sz="0" w:space="0" w:color="auto"/>
            <w:right w:val="none" w:sz="0" w:space="0" w:color="auto"/>
          </w:divBdr>
        </w:div>
        <w:div w:id="1772776868">
          <w:marLeft w:val="640"/>
          <w:marRight w:val="0"/>
          <w:marTop w:val="0"/>
          <w:marBottom w:val="0"/>
          <w:divBdr>
            <w:top w:val="none" w:sz="0" w:space="0" w:color="auto"/>
            <w:left w:val="none" w:sz="0" w:space="0" w:color="auto"/>
            <w:bottom w:val="none" w:sz="0" w:space="0" w:color="auto"/>
            <w:right w:val="none" w:sz="0" w:space="0" w:color="auto"/>
          </w:divBdr>
        </w:div>
        <w:div w:id="1806120556">
          <w:marLeft w:val="640"/>
          <w:marRight w:val="0"/>
          <w:marTop w:val="0"/>
          <w:marBottom w:val="0"/>
          <w:divBdr>
            <w:top w:val="none" w:sz="0" w:space="0" w:color="auto"/>
            <w:left w:val="none" w:sz="0" w:space="0" w:color="auto"/>
            <w:bottom w:val="none" w:sz="0" w:space="0" w:color="auto"/>
            <w:right w:val="none" w:sz="0" w:space="0" w:color="auto"/>
          </w:divBdr>
        </w:div>
        <w:div w:id="1023096742">
          <w:marLeft w:val="640"/>
          <w:marRight w:val="0"/>
          <w:marTop w:val="0"/>
          <w:marBottom w:val="0"/>
          <w:divBdr>
            <w:top w:val="none" w:sz="0" w:space="0" w:color="auto"/>
            <w:left w:val="none" w:sz="0" w:space="0" w:color="auto"/>
            <w:bottom w:val="none" w:sz="0" w:space="0" w:color="auto"/>
            <w:right w:val="none" w:sz="0" w:space="0" w:color="auto"/>
          </w:divBdr>
        </w:div>
        <w:div w:id="1018049086">
          <w:marLeft w:val="640"/>
          <w:marRight w:val="0"/>
          <w:marTop w:val="0"/>
          <w:marBottom w:val="0"/>
          <w:divBdr>
            <w:top w:val="none" w:sz="0" w:space="0" w:color="auto"/>
            <w:left w:val="none" w:sz="0" w:space="0" w:color="auto"/>
            <w:bottom w:val="none" w:sz="0" w:space="0" w:color="auto"/>
            <w:right w:val="none" w:sz="0" w:space="0" w:color="auto"/>
          </w:divBdr>
        </w:div>
        <w:div w:id="962273844">
          <w:marLeft w:val="640"/>
          <w:marRight w:val="0"/>
          <w:marTop w:val="0"/>
          <w:marBottom w:val="0"/>
          <w:divBdr>
            <w:top w:val="none" w:sz="0" w:space="0" w:color="auto"/>
            <w:left w:val="none" w:sz="0" w:space="0" w:color="auto"/>
            <w:bottom w:val="none" w:sz="0" w:space="0" w:color="auto"/>
            <w:right w:val="none" w:sz="0" w:space="0" w:color="auto"/>
          </w:divBdr>
        </w:div>
        <w:div w:id="2040007439">
          <w:marLeft w:val="640"/>
          <w:marRight w:val="0"/>
          <w:marTop w:val="0"/>
          <w:marBottom w:val="0"/>
          <w:divBdr>
            <w:top w:val="none" w:sz="0" w:space="0" w:color="auto"/>
            <w:left w:val="none" w:sz="0" w:space="0" w:color="auto"/>
            <w:bottom w:val="none" w:sz="0" w:space="0" w:color="auto"/>
            <w:right w:val="none" w:sz="0" w:space="0" w:color="auto"/>
          </w:divBdr>
        </w:div>
        <w:div w:id="786124317">
          <w:marLeft w:val="640"/>
          <w:marRight w:val="0"/>
          <w:marTop w:val="0"/>
          <w:marBottom w:val="0"/>
          <w:divBdr>
            <w:top w:val="none" w:sz="0" w:space="0" w:color="auto"/>
            <w:left w:val="none" w:sz="0" w:space="0" w:color="auto"/>
            <w:bottom w:val="none" w:sz="0" w:space="0" w:color="auto"/>
            <w:right w:val="none" w:sz="0" w:space="0" w:color="auto"/>
          </w:divBdr>
        </w:div>
        <w:div w:id="251090460">
          <w:marLeft w:val="640"/>
          <w:marRight w:val="0"/>
          <w:marTop w:val="0"/>
          <w:marBottom w:val="0"/>
          <w:divBdr>
            <w:top w:val="none" w:sz="0" w:space="0" w:color="auto"/>
            <w:left w:val="none" w:sz="0" w:space="0" w:color="auto"/>
            <w:bottom w:val="none" w:sz="0" w:space="0" w:color="auto"/>
            <w:right w:val="none" w:sz="0" w:space="0" w:color="auto"/>
          </w:divBdr>
        </w:div>
        <w:div w:id="883757025">
          <w:marLeft w:val="640"/>
          <w:marRight w:val="0"/>
          <w:marTop w:val="0"/>
          <w:marBottom w:val="0"/>
          <w:divBdr>
            <w:top w:val="none" w:sz="0" w:space="0" w:color="auto"/>
            <w:left w:val="none" w:sz="0" w:space="0" w:color="auto"/>
            <w:bottom w:val="none" w:sz="0" w:space="0" w:color="auto"/>
            <w:right w:val="none" w:sz="0" w:space="0" w:color="auto"/>
          </w:divBdr>
        </w:div>
        <w:div w:id="634986579">
          <w:marLeft w:val="640"/>
          <w:marRight w:val="0"/>
          <w:marTop w:val="0"/>
          <w:marBottom w:val="0"/>
          <w:divBdr>
            <w:top w:val="none" w:sz="0" w:space="0" w:color="auto"/>
            <w:left w:val="none" w:sz="0" w:space="0" w:color="auto"/>
            <w:bottom w:val="none" w:sz="0" w:space="0" w:color="auto"/>
            <w:right w:val="none" w:sz="0" w:space="0" w:color="auto"/>
          </w:divBdr>
        </w:div>
        <w:div w:id="173110490">
          <w:marLeft w:val="640"/>
          <w:marRight w:val="0"/>
          <w:marTop w:val="0"/>
          <w:marBottom w:val="0"/>
          <w:divBdr>
            <w:top w:val="none" w:sz="0" w:space="0" w:color="auto"/>
            <w:left w:val="none" w:sz="0" w:space="0" w:color="auto"/>
            <w:bottom w:val="none" w:sz="0" w:space="0" w:color="auto"/>
            <w:right w:val="none" w:sz="0" w:space="0" w:color="auto"/>
          </w:divBdr>
        </w:div>
        <w:div w:id="300814166">
          <w:marLeft w:val="640"/>
          <w:marRight w:val="0"/>
          <w:marTop w:val="0"/>
          <w:marBottom w:val="0"/>
          <w:divBdr>
            <w:top w:val="none" w:sz="0" w:space="0" w:color="auto"/>
            <w:left w:val="none" w:sz="0" w:space="0" w:color="auto"/>
            <w:bottom w:val="none" w:sz="0" w:space="0" w:color="auto"/>
            <w:right w:val="none" w:sz="0" w:space="0" w:color="auto"/>
          </w:divBdr>
        </w:div>
        <w:div w:id="1822648571">
          <w:marLeft w:val="640"/>
          <w:marRight w:val="0"/>
          <w:marTop w:val="0"/>
          <w:marBottom w:val="0"/>
          <w:divBdr>
            <w:top w:val="none" w:sz="0" w:space="0" w:color="auto"/>
            <w:left w:val="none" w:sz="0" w:space="0" w:color="auto"/>
            <w:bottom w:val="none" w:sz="0" w:space="0" w:color="auto"/>
            <w:right w:val="none" w:sz="0" w:space="0" w:color="auto"/>
          </w:divBdr>
        </w:div>
        <w:div w:id="960500594">
          <w:marLeft w:val="640"/>
          <w:marRight w:val="0"/>
          <w:marTop w:val="0"/>
          <w:marBottom w:val="0"/>
          <w:divBdr>
            <w:top w:val="none" w:sz="0" w:space="0" w:color="auto"/>
            <w:left w:val="none" w:sz="0" w:space="0" w:color="auto"/>
            <w:bottom w:val="none" w:sz="0" w:space="0" w:color="auto"/>
            <w:right w:val="none" w:sz="0" w:space="0" w:color="auto"/>
          </w:divBdr>
        </w:div>
        <w:div w:id="1911889766">
          <w:marLeft w:val="640"/>
          <w:marRight w:val="0"/>
          <w:marTop w:val="0"/>
          <w:marBottom w:val="0"/>
          <w:divBdr>
            <w:top w:val="none" w:sz="0" w:space="0" w:color="auto"/>
            <w:left w:val="none" w:sz="0" w:space="0" w:color="auto"/>
            <w:bottom w:val="none" w:sz="0" w:space="0" w:color="auto"/>
            <w:right w:val="none" w:sz="0" w:space="0" w:color="auto"/>
          </w:divBdr>
        </w:div>
        <w:div w:id="824054705">
          <w:marLeft w:val="640"/>
          <w:marRight w:val="0"/>
          <w:marTop w:val="0"/>
          <w:marBottom w:val="0"/>
          <w:divBdr>
            <w:top w:val="none" w:sz="0" w:space="0" w:color="auto"/>
            <w:left w:val="none" w:sz="0" w:space="0" w:color="auto"/>
            <w:bottom w:val="none" w:sz="0" w:space="0" w:color="auto"/>
            <w:right w:val="none" w:sz="0" w:space="0" w:color="auto"/>
          </w:divBdr>
        </w:div>
        <w:div w:id="378744921">
          <w:marLeft w:val="640"/>
          <w:marRight w:val="0"/>
          <w:marTop w:val="0"/>
          <w:marBottom w:val="0"/>
          <w:divBdr>
            <w:top w:val="none" w:sz="0" w:space="0" w:color="auto"/>
            <w:left w:val="none" w:sz="0" w:space="0" w:color="auto"/>
            <w:bottom w:val="none" w:sz="0" w:space="0" w:color="auto"/>
            <w:right w:val="none" w:sz="0" w:space="0" w:color="auto"/>
          </w:divBdr>
        </w:div>
        <w:div w:id="1820029459">
          <w:marLeft w:val="640"/>
          <w:marRight w:val="0"/>
          <w:marTop w:val="0"/>
          <w:marBottom w:val="0"/>
          <w:divBdr>
            <w:top w:val="none" w:sz="0" w:space="0" w:color="auto"/>
            <w:left w:val="none" w:sz="0" w:space="0" w:color="auto"/>
            <w:bottom w:val="none" w:sz="0" w:space="0" w:color="auto"/>
            <w:right w:val="none" w:sz="0" w:space="0" w:color="auto"/>
          </w:divBdr>
        </w:div>
        <w:div w:id="1322810379">
          <w:marLeft w:val="640"/>
          <w:marRight w:val="0"/>
          <w:marTop w:val="0"/>
          <w:marBottom w:val="0"/>
          <w:divBdr>
            <w:top w:val="none" w:sz="0" w:space="0" w:color="auto"/>
            <w:left w:val="none" w:sz="0" w:space="0" w:color="auto"/>
            <w:bottom w:val="none" w:sz="0" w:space="0" w:color="auto"/>
            <w:right w:val="none" w:sz="0" w:space="0" w:color="auto"/>
          </w:divBdr>
        </w:div>
        <w:div w:id="716470407">
          <w:marLeft w:val="640"/>
          <w:marRight w:val="0"/>
          <w:marTop w:val="0"/>
          <w:marBottom w:val="0"/>
          <w:divBdr>
            <w:top w:val="none" w:sz="0" w:space="0" w:color="auto"/>
            <w:left w:val="none" w:sz="0" w:space="0" w:color="auto"/>
            <w:bottom w:val="none" w:sz="0" w:space="0" w:color="auto"/>
            <w:right w:val="none" w:sz="0" w:space="0" w:color="auto"/>
          </w:divBdr>
        </w:div>
        <w:div w:id="1875730108">
          <w:marLeft w:val="640"/>
          <w:marRight w:val="0"/>
          <w:marTop w:val="0"/>
          <w:marBottom w:val="0"/>
          <w:divBdr>
            <w:top w:val="none" w:sz="0" w:space="0" w:color="auto"/>
            <w:left w:val="none" w:sz="0" w:space="0" w:color="auto"/>
            <w:bottom w:val="none" w:sz="0" w:space="0" w:color="auto"/>
            <w:right w:val="none" w:sz="0" w:space="0" w:color="auto"/>
          </w:divBdr>
        </w:div>
        <w:div w:id="674694345">
          <w:marLeft w:val="640"/>
          <w:marRight w:val="0"/>
          <w:marTop w:val="0"/>
          <w:marBottom w:val="0"/>
          <w:divBdr>
            <w:top w:val="none" w:sz="0" w:space="0" w:color="auto"/>
            <w:left w:val="none" w:sz="0" w:space="0" w:color="auto"/>
            <w:bottom w:val="none" w:sz="0" w:space="0" w:color="auto"/>
            <w:right w:val="none" w:sz="0" w:space="0" w:color="auto"/>
          </w:divBdr>
        </w:div>
        <w:div w:id="1033115593">
          <w:marLeft w:val="640"/>
          <w:marRight w:val="0"/>
          <w:marTop w:val="0"/>
          <w:marBottom w:val="0"/>
          <w:divBdr>
            <w:top w:val="none" w:sz="0" w:space="0" w:color="auto"/>
            <w:left w:val="none" w:sz="0" w:space="0" w:color="auto"/>
            <w:bottom w:val="none" w:sz="0" w:space="0" w:color="auto"/>
            <w:right w:val="none" w:sz="0" w:space="0" w:color="auto"/>
          </w:divBdr>
        </w:div>
        <w:div w:id="313796642">
          <w:marLeft w:val="640"/>
          <w:marRight w:val="0"/>
          <w:marTop w:val="0"/>
          <w:marBottom w:val="0"/>
          <w:divBdr>
            <w:top w:val="none" w:sz="0" w:space="0" w:color="auto"/>
            <w:left w:val="none" w:sz="0" w:space="0" w:color="auto"/>
            <w:bottom w:val="none" w:sz="0" w:space="0" w:color="auto"/>
            <w:right w:val="none" w:sz="0" w:space="0" w:color="auto"/>
          </w:divBdr>
        </w:div>
        <w:div w:id="1819228268">
          <w:marLeft w:val="640"/>
          <w:marRight w:val="0"/>
          <w:marTop w:val="0"/>
          <w:marBottom w:val="0"/>
          <w:divBdr>
            <w:top w:val="none" w:sz="0" w:space="0" w:color="auto"/>
            <w:left w:val="none" w:sz="0" w:space="0" w:color="auto"/>
            <w:bottom w:val="none" w:sz="0" w:space="0" w:color="auto"/>
            <w:right w:val="none" w:sz="0" w:space="0" w:color="auto"/>
          </w:divBdr>
        </w:div>
        <w:div w:id="1249996467">
          <w:marLeft w:val="640"/>
          <w:marRight w:val="0"/>
          <w:marTop w:val="0"/>
          <w:marBottom w:val="0"/>
          <w:divBdr>
            <w:top w:val="none" w:sz="0" w:space="0" w:color="auto"/>
            <w:left w:val="none" w:sz="0" w:space="0" w:color="auto"/>
            <w:bottom w:val="none" w:sz="0" w:space="0" w:color="auto"/>
            <w:right w:val="none" w:sz="0" w:space="0" w:color="auto"/>
          </w:divBdr>
        </w:div>
        <w:div w:id="1742218400">
          <w:marLeft w:val="640"/>
          <w:marRight w:val="0"/>
          <w:marTop w:val="0"/>
          <w:marBottom w:val="0"/>
          <w:divBdr>
            <w:top w:val="none" w:sz="0" w:space="0" w:color="auto"/>
            <w:left w:val="none" w:sz="0" w:space="0" w:color="auto"/>
            <w:bottom w:val="none" w:sz="0" w:space="0" w:color="auto"/>
            <w:right w:val="none" w:sz="0" w:space="0" w:color="auto"/>
          </w:divBdr>
        </w:div>
        <w:div w:id="39938144">
          <w:marLeft w:val="640"/>
          <w:marRight w:val="0"/>
          <w:marTop w:val="0"/>
          <w:marBottom w:val="0"/>
          <w:divBdr>
            <w:top w:val="none" w:sz="0" w:space="0" w:color="auto"/>
            <w:left w:val="none" w:sz="0" w:space="0" w:color="auto"/>
            <w:bottom w:val="none" w:sz="0" w:space="0" w:color="auto"/>
            <w:right w:val="none" w:sz="0" w:space="0" w:color="auto"/>
          </w:divBdr>
        </w:div>
        <w:div w:id="1547061211">
          <w:marLeft w:val="640"/>
          <w:marRight w:val="0"/>
          <w:marTop w:val="0"/>
          <w:marBottom w:val="0"/>
          <w:divBdr>
            <w:top w:val="none" w:sz="0" w:space="0" w:color="auto"/>
            <w:left w:val="none" w:sz="0" w:space="0" w:color="auto"/>
            <w:bottom w:val="none" w:sz="0" w:space="0" w:color="auto"/>
            <w:right w:val="none" w:sz="0" w:space="0" w:color="auto"/>
          </w:divBdr>
        </w:div>
        <w:div w:id="1621110593">
          <w:marLeft w:val="640"/>
          <w:marRight w:val="0"/>
          <w:marTop w:val="0"/>
          <w:marBottom w:val="0"/>
          <w:divBdr>
            <w:top w:val="none" w:sz="0" w:space="0" w:color="auto"/>
            <w:left w:val="none" w:sz="0" w:space="0" w:color="auto"/>
            <w:bottom w:val="none" w:sz="0" w:space="0" w:color="auto"/>
            <w:right w:val="none" w:sz="0" w:space="0" w:color="auto"/>
          </w:divBdr>
        </w:div>
        <w:div w:id="399862301">
          <w:marLeft w:val="640"/>
          <w:marRight w:val="0"/>
          <w:marTop w:val="0"/>
          <w:marBottom w:val="0"/>
          <w:divBdr>
            <w:top w:val="none" w:sz="0" w:space="0" w:color="auto"/>
            <w:left w:val="none" w:sz="0" w:space="0" w:color="auto"/>
            <w:bottom w:val="none" w:sz="0" w:space="0" w:color="auto"/>
            <w:right w:val="none" w:sz="0" w:space="0" w:color="auto"/>
          </w:divBdr>
        </w:div>
        <w:div w:id="1848211141">
          <w:marLeft w:val="640"/>
          <w:marRight w:val="0"/>
          <w:marTop w:val="0"/>
          <w:marBottom w:val="0"/>
          <w:divBdr>
            <w:top w:val="none" w:sz="0" w:space="0" w:color="auto"/>
            <w:left w:val="none" w:sz="0" w:space="0" w:color="auto"/>
            <w:bottom w:val="none" w:sz="0" w:space="0" w:color="auto"/>
            <w:right w:val="none" w:sz="0" w:space="0" w:color="auto"/>
          </w:divBdr>
        </w:div>
        <w:div w:id="1923491698">
          <w:marLeft w:val="640"/>
          <w:marRight w:val="0"/>
          <w:marTop w:val="0"/>
          <w:marBottom w:val="0"/>
          <w:divBdr>
            <w:top w:val="none" w:sz="0" w:space="0" w:color="auto"/>
            <w:left w:val="none" w:sz="0" w:space="0" w:color="auto"/>
            <w:bottom w:val="none" w:sz="0" w:space="0" w:color="auto"/>
            <w:right w:val="none" w:sz="0" w:space="0" w:color="auto"/>
          </w:divBdr>
        </w:div>
        <w:div w:id="726496637">
          <w:marLeft w:val="640"/>
          <w:marRight w:val="0"/>
          <w:marTop w:val="0"/>
          <w:marBottom w:val="0"/>
          <w:divBdr>
            <w:top w:val="none" w:sz="0" w:space="0" w:color="auto"/>
            <w:left w:val="none" w:sz="0" w:space="0" w:color="auto"/>
            <w:bottom w:val="none" w:sz="0" w:space="0" w:color="auto"/>
            <w:right w:val="none" w:sz="0" w:space="0" w:color="auto"/>
          </w:divBdr>
        </w:div>
        <w:div w:id="2042897591">
          <w:marLeft w:val="640"/>
          <w:marRight w:val="0"/>
          <w:marTop w:val="0"/>
          <w:marBottom w:val="0"/>
          <w:divBdr>
            <w:top w:val="none" w:sz="0" w:space="0" w:color="auto"/>
            <w:left w:val="none" w:sz="0" w:space="0" w:color="auto"/>
            <w:bottom w:val="none" w:sz="0" w:space="0" w:color="auto"/>
            <w:right w:val="none" w:sz="0" w:space="0" w:color="auto"/>
          </w:divBdr>
        </w:div>
        <w:div w:id="1293755464">
          <w:marLeft w:val="640"/>
          <w:marRight w:val="0"/>
          <w:marTop w:val="0"/>
          <w:marBottom w:val="0"/>
          <w:divBdr>
            <w:top w:val="none" w:sz="0" w:space="0" w:color="auto"/>
            <w:left w:val="none" w:sz="0" w:space="0" w:color="auto"/>
            <w:bottom w:val="none" w:sz="0" w:space="0" w:color="auto"/>
            <w:right w:val="none" w:sz="0" w:space="0" w:color="auto"/>
          </w:divBdr>
        </w:div>
        <w:div w:id="1201745768">
          <w:marLeft w:val="640"/>
          <w:marRight w:val="0"/>
          <w:marTop w:val="0"/>
          <w:marBottom w:val="0"/>
          <w:divBdr>
            <w:top w:val="none" w:sz="0" w:space="0" w:color="auto"/>
            <w:left w:val="none" w:sz="0" w:space="0" w:color="auto"/>
            <w:bottom w:val="none" w:sz="0" w:space="0" w:color="auto"/>
            <w:right w:val="none" w:sz="0" w:space="0" w:color="auto"/>
          </w:divBdr>
        </w:div>
        <w:div w:id="1092240541">
          <w:marLeft w:val="640"/>
          <w:marRight w:val="0"/>
          <w:marTop w:val="0"/>
          <w:marBottom w:val="0"/>
          <w:divBdr>
            <w:top w:val="none" w:sz="0" w:space="0" w:color="auto"/>
            <w:left w:val="none" w:sz="0" w:space="0" w:color="auto"/>
            <w:bottom w:val="none" w:sz="0" w:space="0" w:color="auto"/>
            <w:right w:val="none" w:sz="0" w:space="0" w:color="auto"/>
          </w:divBdr>
        </w:div>
        <w:div w:id="143861869">
          <w:marLeft w:val="640"/>
          <w:marRight w:val="0"/>
          <w:marTop w:val="0"/>
          <w:marBottom w:val="0"/>
          <w:divBdr>
            <w:top w:val="none" w:sz="0" w:space="0" w:color="auto"/>
            <w:left w:val="none" w:sz="0" w:space="0" w:color="auto"/>
            <w:bottom w:val="none" w:sz="0" w:space="0" w:color="auto"/>
            <w:right w:val="none" w:sz="0" w:space="0" w:color="auto"/>
          </w:divBdr>
        </w:div>
        <w:div w:id="1182402226">
          <w:marLeft w:val="640"/>
          <w:marRight w:val="0"/>
          <w:marTop w:val="0"/>
          <w:marBottom w:val="0"/>
          <w:divBdr>
            <w:top w:val="none" w:sz="0" w:space="0" w:color="auto"/>
            <w:left w:val="none" w:sz="0" w:space="0" w:color="auto"/>
            <w:bottom w:val="none" w:sz="0" w:space="0" w:color="auto"/>
            <w:right w:val="none" w:sz="0" w:space="0" w:color="auto"/>
          </w:divBdr>
        </w:div>
        <w:div w:id="1012220907">
          <w:marLeft w:val="640"/>
          <w:marRight w:val="0"/>
          <w:marTop w:val="0"/>
          <w:marBottom w:val="0"/>
          <w:divBdr>
            <w:top w:val="none" w:sz="0" w:space="0" w:color="auto"/>
            <w:left w:val="none" w:sz="0" w:space="0" w:color="auto"/>
            <w:bottom w:val="none" w:sz="0" w:space="0" w:color="auto"/>
            <w:right w:val="none" w:sz="0" w:space="0" w:color="auto"/>
          </w:divBdr>
        </w:div>
        <w:div w:id="1917589757">
          <w:marLeft w:val="640"/>
          <w:marRight w:val="0"/>
          <w:marTop w:val="0"/>
          <w:marBottom w:val="0"/>
          <w:divBdr>
            <w:top w:val="none" w:sz="0" w:space="0" w:color="auto"/>
            <w:left w:val="none" w:sz="0" w:space="0" w:color="auto"/>
            <w:bottom w:val="none" w:sz="0" w:space="0" w:color="auto"/>
            <w:right w:val="none" w:sz="0" w:space="0" w:color="auto"/>
          </w:divBdr>
        </w:div>
        <w:div w:id="789710753">
          <w:marLeft w:val="640"/>
          <w:marRight w:val="0"/>
          <w:marTop w:val="0"/>
          <w:marBottom w:val="0"/>
          <w:divBdr>
            <w:top w:val="none" w:sz="0" w:space="0" w:color="auto"/>
            <w:left w:val="none" w:sz="0" w:space="0" w:color="auto"/>
            <w:bottom w:val="none" w:sz="0" w:space="0" w:color="auto"/>
            <w:right w:val="none" w:sz="0" w:space="0" w:color="auto"/>
          </w:divBdr>
        </w:div>
        <w:div w:id="1229262615">
          <w:marLeft w:val="640"/>
          <w:marRight w:val="0"/>
          <w:marTop w:val="0"/>
          <w:marBottom w:val="0"/>
          <w:divBdr>
            <w:top w:val="none" w:sz="0" w:space="0" w:color="auto"/>
            <w:left w:val="none" w:sz="0" w:space="0" w:color="auto"/>
            <w:bottom w:val="none" w:sz="0" w:space="0" w:color="auto"/>
            <w:right w:val="none" w:sz="0" w:space="0" w:color="auto"/>
          </w:divBdr>
        </w:div>
      </w:divsChild>
    </w:div>
    <w:div w:id="514344154">
      <w:bodyDiv w:val="1"/>
      <w:marLeft w:val="0"/>
      <w:marRight w:val="0"/>
      <w:marTop w:val="0"/>
      <w:marBottom w:val="0"/>
      <w:divBdr>
        <w:top w:val="none" w:sz="0" w:space="0" w:color="auto"/>
        <w:left w:val="none" w:sz="0" w:space="0" w:color="auto"/>
        <w:bottom w:val="none" w:sz="0" w:space="0" w:color="auto"/>
        <w:right w:val="none" w:sz="0" w:space="0" w:color="auto"/>
      </w:divBdr>
      <w:divsChild>
        <w:div w:id="1382485421">
          <w:marLeft w:val="640"/>
          <w:marRight w:val="0"/>
          <w:marTop w:val="0"/>
          <w:marBottom w:val="0"/>
          <w:divBdr>
            <w:top w:val="none" w:sz="0" w:space="0" w:color="auto"/>
            <w:left w:val="none" w:sz="0" w:space="0" w:color="auto"/>
            <w:bottom w:val="none" w:sz="0" w:space="0" w:color="auto"/>
            <w:right w:val="none" w:sz="0" w:space="0" w:color="auto"/>
          </w:divBdr>
        </w:div>
        <w:div w:id="879782951">
          <w:marLeft w:val="640"/>
          <w:marRight w:val="0"/>
          <w:marTop w:val="0"/>
          <w:marBottom w:val="0"/>
          <w:divBdr>
            <w:top w:val="none" w:sz="0" w:space="0" w:color="auto"/>
            <w:left w:val="none" w:sz="0" w:space="0" w:color="auto"/>
            <w:bottom w:val="none" w:sz="0" w:space="0" w:color="auto"/>
            <w:right w:val="none" w:sz="0" w:space="0" w:color="auto"/>
          </w:divBdr>
        </w:div>
        <w:div w:id="535777214">
          <w:marLeft w:val="640"/>
          <w:marRight w:val="0"/>
          <w:marTop w:val="0"/>
          <w:marBottom w:val="0"/>
          <w:divBdr>
            <w:top w:val="none" w:sz="0" w:space="0" w:color="auto"/>
            <w:left w:val="none" w:sz="0" w:space="0" w:color="auto"/>
            <w:bottom w:val="none" w:sz="0" w:space="0" w:color="auto"/>
            <w:right w:val="none" w:sz="0" w:space="0" w:color="auto"/>
          </w:divBdr>
        </w:div>
        <w:div w:id="1167789879">
          <w:marLeft w:val="640"/>
          <w:marRight w:val="0"/>
          <w:marTop w:val="0"/>
          <w:marBottom w:val="0"/>
          <w:divBdr>
            <w:top w:val="none" w:sz="0" w:space="0" w:color="auto"/>
            <w:left w:val="none" w:sz="0" w:space="0" w:color="auto"/>
            <w:bottom w:val="none" w:sz="0" w:space="0" w:color="auto"/>
            <w:right w:val="none" w:sz="0" w:space="0" w:color="auto"/>
          </w:divBdr>
        </w:div>
        <w:div w:id="1135102057">
          <w:marLeft w:val="640"/>
          <w:marRight w:val="0"/>
          <w:marTop w:val="0"/>
          <w:marBottom w:val="0"/>
          <w:divBdr>
            <w:top w:val="none" w:sz="0" w:space="0" w:color="auto"/>
            <w:left w:val="none" w:sz="0" w:space="0" w:color="auto"/>
            <w:bottom w:val="none" w:sz="0" w:space="0" w:color="auto"/>
            <w:right w:val="none" w:sz="0" w:space="0" w:color="auto"/>
          </w:divBdr>
        </w:div>
        <w:div w:id="1628926828">
          <w:marLeft w:val="640"/>
          <w:marRight w:val="0"/>
          <w:marTop w:val="0"/>
          <w:marBottom w:val="0"/>
          <w:divBdr>
            <w:top w:val="none" w:sz="0" w:space="0" w:color="auto"/>
            <w:left w:val="none" w:sz="0" w:space="0" w:color="auto"/>
            <w:bottom w:val="none" w:sz="0" w:space="0" w:color="auto"/>
            <w:right w:val="none" w:sz="0" w:space="0" w:color="auto"/>
          </w:divBdr>
        </w:div>
        <w:div w:id="1324702892">
          <w:marLeft w:val="640"/>
          <w:marRight w:val="0"/>
          <w:marTop w:val="0"/>
          <w:marBottom w:val="0"/>
          <w:divBdr>
            <w:top w:val="none" w:sz="0" w:space="0" w:color="auto"/>
            <w:left w:val="none" w:sz="0" w:space="0" w:color="auto"/>
            <w:bottom w:val="none" w:sz="0" w:space="0" w:color="auto"/>
            <w:right w:val="none" w:sz="0" w:space="0" w:color="auto"/>
          </w:divBdr>
        </w:div>
        <w:div w:id="1411005569">
          <w:marLeft w:val="640"/>
          <w:marRight w:val="0"/>
          <w:marTop w:val="0"/>
          <w:marBottom w:val="0"/>
          <w:divBdr>
            <w:top w:val="none" w:sz="0" w:space="0" w:color="auto"/>
            <w:left w:val="none" w:sz="0" w:space="0" w:color="auto"/>
            <w:bottom w:val="none" w:sz="0" w:space="0" w:color="auto"/>
            <w:right w:val="none" w:sz="0" w:space="0" w:color="auto"/>
          </w:divBdr>
        </w:div>
        <w:div w:id="734819022">
          <w:marLeft w:val="640"/>
          <w:marRight w:val="0"/>
          <w:marTop w:val="0"/>
          <w:marBottom w:val="0"/>
          <w:divBdr>
            <w:top w:val="none" w:sz="0" w:space="0" w:color="auto"/>
            <w:left w:val="none" w:sz="0" w:space="0" w:color="auto"/>
            <w:bottom w:val="none" w:sz="0" w:space="0" w:color="auto"/>
            <w:right w:val="none" w:sz="0" w:space="0" w:color="auto"/>
          </w:divBdr>
        </w:div>
        <w:div w:id="1816142789">
          <w:marLeft w:val="640"/>
          <w:marRight w:val="0"/>
          <w:marTop w:val="0"/>
          <w:marBottom w:val="0"/>
          <w:divBdr>
            <w:top w:val="none" w:sz="0" w:space="0" w:color="auto"/>
            <w:left w:val="none" w:sz="0" w:space="0" w:color="auto"/>
            <w:bottom w:val="none" w:sz="0" w:space="0" w:color="auto"/>
            <w:right w:val="none" w:sz="0" w:space="0" w:color="auto"/>
          </w:divBdr>
        </w:div>
        <w:div w:id="1986816084">
          <w:marLeft w:val="640"/>
          <w:marRight w:val="0"/>
          <w:marTop w:val="0"/>
          <w:marBottom w:val="0"/>
          <w:divBdr>
            <w:top w:val="none" w:sz="0" w:space="0" w:color="auto"/>
            <w:left w:val="none" w:sz="0" w:space="0" w:color="auto"/>
            <w:bottom w:val="none" w:sz="0" w:space="0" w:color="auto"/>
            <w:right w:val="none" w:sz="0" w:space="0" w:color="auto"/>
          </w:divBdr>
        </w:div>
        <w:div w:id="691220948">
          <w:marLeft w:val="640"/>
          <w:marRight w:val="0"/>
          <w:marTop w:val="0"/>
          <w:marBottom w:val="0"/>
          <w:divBdr>
            <w:top w:val="none" w:sz="0" w:space="0" w:color="auto"/>
            <w:left w:val="none" w:sz="0" w:space="0" w:color="auto"/>
            <w:bottom w:val="none" w:sz="0" w:space="0" w:color="auto"/>
            <w:right w:val="none" w:sz="0" w:space="0" w:color="auto"/>
          </w:divBdr>
        </w:div>
        <w:div w:id="1479152809">
          <w:marLeft w:val="640"/>
          <w:marRight w:val="0"/>
          <w:marTop w:val="0"/>
          <w:marBottom w:val="0"/>
          <w:divBdr>
            <w:top w:val="none" w:sz="0" w:space="0" w:color="auto"/>
            <w:left w:val="none" w:sz="0" w:space="0" w:color="auto"/>
            <w:bottom w:val="none" w:sz="0" w:space="0" w:color="auto"/>
            <w:right w:val="none" w:sz="0" w:space="0" w:color="auto"/>
          </w:divBdr>
        </w:div>
        <w:div w:id="1981767865">
          <w:marLeft w:val="640"/>
          <w:marRight w:val="0"/>
          <w:marTop w:val="0"/>
          <w:marBottom w:val="0"/>
          <w:divBdr>
            <w:top w:val="none" w:sz="0" w:space="0" w:color="auto"/>
            <w:left w:val="none" w:sz="0" w:space="0" w:color="auto"/>
            <w:bottom w:val="none" w:sz="0" w:space="0" w:color="auto"/>
            <w:right w:val="none" w:sz="0" w:space="0" w:color="auto"/>
          </w:divBdr>
        </w:div>
        <w:div w:id="1139766161">
          <w:marLeft w:val="640"/>
          <w:marRight w:val="0"/>
          <w:marTop w:val="0"/>
          <w:marBottom w:val="0"/>
          <w:divBdr>
            <w:top w:val="none" w:sz="0" w:space="0" w:color="auto"/>
            <w:left w:val="none" w:sz="0" w:space="0" w:color="auto"/>
            <w:bottom w:val="none" w:sz="0" w:space="0" w:color="auto"/>
            <w:right w:val="none" w:sz="0" w:space="0" w:color="auto"/>
          </w:divBdr>
        </w:div>
        <w:div w:id="1602300514">
          <w:marLeft w:val="640"/>
          <w:marRight w:val="0"/>
          <w:marTop w:val="0"/>
          <w:marBottom w:val="0"/>
          <w:divBdr>
            <w:top w:val="none" w:sz="0" w:space="0" w:color="auto"/>
            <w:left w:val="none" w:sz="0" w:space="0" w:color="auto"/>
            <w:bottom w:val="none" w:sz="0" w:space="0" w:color="auto"/>
            <w:right w:val="none" w:sz="0" w:space="0" w:color="auto"/>
          </w:divBdr>
        </w:div>
        <w:div w:id="1324358499">
          <w:marLeft w:val="640"/>
          <w:marRight w:val="0"/>
          <w:marTop w:val="0"/>
          <w:marBottom w:val="0"/>
          <w:divBdr>
            <w:top w:val="none" w:sz="0" w:space="0" w:color="auto"/>
            <w:left w:val="none" w:sz="0" w:space="0" w:color="auto"/>
            <w:bottom w:val="none" w:sz="0" w:space="0" w:color="auto"/>
            <w:right w:val="none" w:sz="0" w:space="0" w:color="auto"/>
          </w:divBdr>
        </w:div>
        <w:div w:id="937327373">
          <w:marLeft w:val="640"/>
          <w:marRight w:val="0"/>
          <w:marTop w:val="0"/>
          <w:marBottom w:val="0"/>
          <w:divBdr>
            <w:top w:val="none" w:sz="0" w:space="0" w:color="auto"/>
            <w:left w:val="none" w:sz="0" w:space="0" w:color="auto"/>
            <w:bottom w:val="none" w:sz="0" w:space="0" w:color="auto"/>
            <w:right w:val="none" w:sz="0" w:space="0" w:color="auto"/>
          </w:divBdr>
        </w:div>
        <w:div w:id="1144783646">
          <w:marLeft w:val="640"/>
          <w:marRight w:val="0"/>
          <w:marTop w:val="0"/>
          <w:marBottom w:val="0"/>
          <w:divBdr>
            <w:top w:val="none" w:sz="0" w:space="0" w:color="auto"/>
            <w:left w:val="none" w:sz="0" w:space="0" w:color="auto"/>
            <w:bottom w:val="none" w:sz="0" w:space="0" w:color="auto"/>
            <w:right w:val="none" w:sz="0" w:space="0" w:color="auto"/>
          </w:divBdr>
        </w:div>
        <w:div w:id="137457042">
          <w:marLeft w:val="640"/>
          <w:marRight w:val="0"/>
          <w:marTop w:val="0"/>
          <w:marBottom w:val="0"/>
          <w:divBdr>
            <w:top w:val="none" w:sz="0" w:space="0" w:color="auto"/>
            <w:left w:val="none" w:sz="0" w:space="0" w:color="auto"/>
            <w:bottom w:val="none" w:sz="0" w:space="0" w:color="auto"/>
            <w:right w:val="none" w:sz="0" w:space="0" w:color="auto"/>
          </w:divBdr>
        </w:div>
        <w:div w:id="614679857">
          <w:marLeft w:val="640"/>
          <w:marRight w:val="0"/>
          <w:marTop w:val="0"/>
          <w:marBottom w:val="0"/>
          <w:divBdr>
            <w:top w:val="none" w:sz="0" w:space="0" w:color="auto"/>
            <w:left w:val="none" w:sz="0" w:space="0" w:color="auto"/>
            <w:bottom w:val="none" w:sz="0" w:space="0" w:color="auto"/>
            <w:right w:val="none" w:sz="0" w:space="0" w:color="auto"/>
          </w:divBdr>
        </w:div>
        <w:div w:id="650253398">
          <w:marLeft w:val="640"/>
          <w:marRight w:val="0"/>
          <w:marTop w:val="0"/>
          <w:marBottom w:val="0"/>
          <w:divBdr>
            <w:top w:val="none" w:sz="0" w:space="0" w:color="auto"/>
            <w:left w:val="none" w:sz="0" w:space="0" w:color="auto"/>
            <w:bottom w:val="none" w:sz="0" w:space="0" w:color="auto"/>
            <w:right w:val="none" w:sz="0" w:space="0" w:color="auto"/>
          </w:divBdr>
        </w:div>
        <w:div w:id="1815289128">
          <w:marLeft w:val="640"/>
          <w:marRight w:val="0"/>
          <w:marTop w:val="0"/>
          <w:marBottom w:val="0"/>
          <w:divBdr>
            <w:top w:val="none" w:sz="0" w:space="0" w:color="auto"/>
            <w:left w:val="none" w:sz="0" w:space="0" w:color="auto"/>
            <w:bottom w:val="none" w:sz="0" w:space="0" w:color="auto"/>
            <w:right w:val="none" w:sz="0" w:space="0" w:color="auto"/>
          </w:divBdr>
        </w:div>
        <w:div w:id="1331330698">
          <w:marLeft w:val="640"/>
          <w:marRight w:val="0"/>
          <w:marTop w:val="0"/>
          <w:marBottom w:val="0"/>
          <w:divBdr>
            <w:top w:val="none" w:sz="0" w:space="0" w:color="auto"/>
            <w:left w:val="none" w:sz="0" w:space="0" w:color="auto"/>
            <w:bottom w:val="none" w:sz="0" w:space="0" w:color="auto"/>
            <w:right w:val="none" w:sz="0" w:space="0" w:color="auto"/>
          </w:divBdr>
        </w:div>
        <w:div w:id="248925601">
          <w:marLeft w:val="640"/>
          <w:marRight w:val="0"/>
          <w:marTop w:val="0"/>
          <w:marBottom w:val="0"/>
          <w:divBdr>
            <w:top w:val="none" w:sz="0" w:space="0" w:color="auto"/>
            <w:left w:val="none" w:sz="0" w:space="0" w:color="auto"/>
            <w:bottom w:val="none" w:sz="0" w:space="0" w:color="auto"/>
            <w:right w:val="none" w:sz="0" w:space="0" w:color="auto"/>
          </w:divBdr>
        </w:div>
        <w:div w:id="1568229440">
          <w:marLeft w:val="640"/>
          <w:marRight w:val="0"/>
          <w:marTop w:val="0"/>
          <w:marBottom w:val="0"/>
          <w:divBdr>
            <w:top w:val="none" w:sz="0" w:space="0" w:color="auto"/>
            <w:left w:val="none" w:sz="0" w:space="0" w:color="auto"/>
            <w:bottom w:val="none" w:sz="0" w:space="0" w:color="auto"/>
            <w:right w:val="none" w:sz="0" w:space="0" w:color="auto"/>
          </w:divBdr>
        </w:div>
        <w:div w:id="1447508391">
          <w:marLeft w:val="640"/>
          <w:marRight w:val="0"/>
          <w:marTop w:val="0"/>
          <w:marBottom w:val="0"/>
          <w:divBdr>
            <w:top w:val="none" w:sz="0" w:space="0" w:color="auto"/>
            <w:left w:val="none" w:sz="0" w:space="0" w:color="auto"/>
            <w:bottom w:val="none" w:sz="0" w:space="0" w:color="auto"/>
            <w:right w:val="none" w:sz="0" w:space="0" w:color="auto"/>
          </w:divBdr>
        </w:div>
        <w:div w:id="2096439630">
          <w:marLeft w:val="640"/>
          <w:marRight w:val="0"/>
          <w:marTop w:val="0"/>
          <w:marBottom w:val="0"/>
          <w:divBdr>
            <w:top w:val="none" w:sz="0" w:space="0" w:color="auto"/>
            <w:left w:val="none" w:sz="0" w:space="0" w:color="auto"/>
            <w:bottom w:val="none" w:sz="0" w:space="0" w:color="auto"/>
            <w:right w:val="none" w:sz="0" w:space="0" w:color="auto"/>
          </w:divBdr>
        </w:div>
        <w:div w:id="1144811884">
          <w:marLeft w:val="640"/>
          <w:marRight w:val="0"/>
          <w:marTop w:val="0"/>
          <w:marBottom w:val="0"/>
          <w:divBdr>
            <w:top w:val="none" w:sz="0" w:space="0" w:color="auto"/>
            <w:left w:val="none" w:sz="0" w:space="0" w:color="auto"/>
            <w:bottom w:val="none" w:sz="0" w:space="0" w:color="auto"/>
            <w:right w:val="none" w:sz="0" w:space="0" w:color="auto"/>
          </w:divBdr>
        </w:div>
        <w:div w:id="2061509591">
          <w:marLeft w:val="640"/>
          <w:marRight w:val="0"/>
          <w:marTop w:val="0"/>
          <w:marBottom w:val="0"/>
          <w:divBdr>
            <w:top w:val="none" w:sz="0" w:space="0" w:color="auto"/>
            <w:left w:val="none" w:sz="0" w:space="0" w:color="auto"/>
            <w:bottom w:val="none" w:sz="0" w:space="0" w:color="auto"/>
            <w:right w:val="none" w:sz="0" w:space="0" w:color="auto"/>
          </w:divBdr>
        </w:div>
        <w:div w:id="1042751653">
          <w:marLeft w:val="640"/>
          <w:marRight w:val="0"/>
          <w:marTop w:val="0"/>
          <w:marBottom w:val="0"/>
          <w:divBdr>
            <w:top w:val="none" w:sz="0" w:space="0" w:color="auto"/>
            <w:left w:val="none" w:sz="0" w:space="0" w:color="auto"/>
            <w:bottom w:val="none" w:sz="0" w:space="0" w:color="auto"/>
            <w:right w:val="none" w:sz="0" w:space="0" w:color="auto"/>
          </w:divBdr>
        </w:div>
        <w:div w:id="1761291195">
          <w:marLeft w:val="640"/>
          <w:marRight w:val="0"/>
          <w:marTop w:val="0"/>
          <w:marBottom w:val="0"/>
          <w:divBdr>
            <w:top w:val="none" w:sz="0" w:space="0" w:color="auto"/>
            <w:left w:val="none" w:sz="0" w:space="0" w:color="auto"/>
            <w:bottom w:val="none" w:sz="0" w:space="0" w:color="auto"/>
            <w:right w:val="none" w:sz="0" w:space="0" w:color="auto"/>
          </w:divBdr>
        </w:div>
        <w:div w:id="872232303">
          <w:marLeft w:val="640"/>
          <w:marRight w:val="0"/>
          <w:marTop w:val="0"/>
          <w:marBottom w:val="0"/>
          <w:divBdr>
            <w:top w:val="none" w:sz="0" w:space="0" w:color="auto"/>
            <w:left w:val="none" w:sz="0" w:space="0" w:color="auto"/>
            <w:bottom w:val="none" w:sz="0" w:space="0" w:color="auto"/>
            <w:right w:val="none" w:sz="0" w:space="0" w:color="auto"/>
          </w:divBdr>
        </w:div>
        <w:div w:id="1790390011">
          <w:marLeft w:val="640"/>
          <w:marRight w:val="0"/>
          <w:marTop w:val="0"/>
          <w:marBottom w:val="0"/>
          <w:divBdr>
            <w:top w:val="none" w:sz="0" w:space="0" w:color="auto"/>
            <w:left w:val="none" w:sz="0" w:space="0" w:color="auto"/>
            <w:bottom w:val="none" w:sz="0" w:space="0" w:color="auto"/>
            <w:right w:val="none" w:sz="0" w:space="0" w:color="auto"/>
          </w:divBdr>
        </w:div>
        <w:div w:id="963655872">
          <w:marLeft w:val="640"/>
          <w:marRight w:val="0"/>
          <w:marTop w:val="0"/>
          <w:marBottom w:val="0"/>
          <w:divBdr>
            <w:top w:val="none" w:sz="0" w:space="0" w:color="auto"/>
            <w:left w:val="none" w:sz="0" w:space="0" w:color="auto"/>
            <w:bottom w:val="none" w:sz="0" w:space="0" w:color="auto"/>
            <w:right w:val="none" w:sz="0" w:space="0" w:color="auto"/>
          </w:divBdr>
        </w:div>
        <w:div w:id="1732464218">
          <w:marLeft w:val="640"/>
          <w:marRight w:val="0"/>
          <w:marTop w:val="0"/>
          <w:marBottom w:val="0"/>
          <w:divBdr>
            <w:top w:val="none" w:sz="0" w:space="0" w:color="auto"/>
            <w:left w:val="none" w:sz="0" w:space="0" w:color="auto"/>
            <w:bottom w:val="none" w:sz="0" w:space="0" w:color="auto"/>
            <w:right w:val="none" w:sz="0" w:space="0" w:color="auto"/>
          </w:divBdr>
        </w:div>
        <w:div w:id="1094284100">
          <w:marLeft w:val="640"/>
          <w:marRight w:val="0"/>
          <w:marTop w:val="0"/>
          <w:marBottom w:val="0"/>
          <w:divBdr>
            <w:top w:val="none" w:sz="0" w:space="0" w:color="auto"/>
            <w:left w:val="none" w:sz="0" w:space="0" w:color="auto"/>
            <w:bottom w:val="none" w:sz="0" w:space="0" w:color="auto"/>
            <w:right w:val="none" w:sz="0" w:space="0" w:color="auto"/>
          </w:divBdr>
        </w:div>
        <w:div w:id="1350567506">
          <w:marLeft w:val="640"/>
          <w:marRight w:val="0"/>
          <w:marTop w:val="0"/>
          <w:marBottom w:val="0"/>
          <w:divBdr>
            <w:top w:val="none" w:sz="0" w:space="0" w:color="auto"/>
            <w:left w:val="none" w:sz="0" w:space="0" w:color="auto"/>
            <w:bottom w:val="none" w:sz="0" w:space="0" w:color="auto"/>
            <w:right w:val="none" w:sz="0" w:space="0" w:color="auto"/>
          </w:divBdr>
        </w:div>
        <w:div w:id="3670181">
          <w:marLeft w:val="640"/>
          <w:marRight w:val="0"/>
          <w:marTop w:val="0"/>
          <w:marBottom w:val="0"/>
          <w:divBdr>
            <w:top w:val="none" w:sz="0" w:space="0" w:color="auto"/>
            <w:left w:val="none" w:sz="0" w:space="0" w:color="auto"/>
            <w:bottom w:val="none" w:sz="0" w:space="0" w:color="auto"/>
            <w:right w:val="none" w:sz="0" w:space="0" w:color="auto"/>
          </w:divBdr>
        </w:div>
        <w:div w:id="920481209">
          <w:marLeft w:val="640"/>
          <w:marRight w:val="0"/>
          <w:marTop w:val="0"/>
          <w:marBottom w:val="0"/>
          <w:divBdr>
            <w:top w:val="none" w:sz="0" w:space="0" w:color="auto"/>
            <w:left w:val="none" w:sz="0" w:space="0" w:color="auto"/>
            <w:bottom w:val="none" w:sz="0" w:space="0" w:color="auto"/>
            <w:right w:val="none" w:sz="0" w:space="0" w:color="auto"/>
          </w:divBdr>
        </w:div>
        <w:div w:id="1321235217">
          <w:marLeft w:val="640"/>
          <w:marRight w:val="0"/>
          <w:marTop w:val="0"/>
          <w:marBottom w:val="0"/>
          <w:divBdr>
            <w:top w:val="none" w:sz="0" w:space="0" w:color="auto"/>
            <w:left w:val="none" w:sz="0" w:space="0" w:color="auto"/>
            <w:bottom w:val="none" w:sz="0" w:space="0" w:color="auto"/>
            <w:right w:val="none" w:sz="0" w:space="0" w:color="auto"/>
          </w:divBdr>
        </w:div>
        <w:div w:id="505049738">
          <w:marLeft w:val="640"/>
          <w:marRight w:val="0"/>
          <w:marTop w:val="0"/>
          <w:marBottom w:val="0"/>
          <w:divBdr>
            <w:top w:val="none" w:sz="0" w:space="0" w:color="auto"/>
            <w:left w:val="none" w:sz="0" w:space="0" w:color="auto"/>
            <w:bottom w:val="none" w:sz="0" w:space="0" w:color="auto"/>
            <w:right w:val="none" w:sz="0" w:space="0" w:color="auto"/>
          </w:divBdr>
        </w:div>
        <w:div w:id="1537741145">
          <w:marLeft w:val="640"/>
          <w:marRight w:val="0"/>
          <w:marTop w:val="0"/>
          <w:marBottom w:val="0"/>
          <w:divBdr>
            <w:top w:val="none" w:sz="0" w:space="0" w:color="auto"/>
            <w:left w:val="none" w:sz="0" w:space="0" w:color="auto"/>
            <w:bottom w:val="none" w:sz="0" w:space="0" w:color="auto"/>
            <w:right w:val="none" w:sz="0" w:space="0" w:color="auto"/>
          </w:divBdr>
        </w:div>
        <w:div w:id="1439332494">
          <w:marLeft w:val="640"/>
          <w:marRight w:val="0"/>
          <w:marTop w:val="0"/>
          <w:marBottom w:val="0"/>
          <w:divBdr>
            <w:top w:val="none" w:sz="0" w:space="0" w:color="auto"/>
            <w:left w:val="none" w:sz="0" w:space="0" w:color="auto"/>
            <w:bottom w:val="none" w:sz="0" w:space="0" w:color="auto"/>
            <w:right w:val="none" w:sz="0" w:space="0" w:color="auto"/>
          </w:divBdr>
        </w:div>
      </w:divsChild>
    </w:div>
    <w:div w:id="525095399">
      <w:bodyDiv w:val="1"/>
      <w:marLeft w:val="0"/>
      <w:marRight w:val="0"/>
      <w:marTop w:val="0"/>
      <w:marBottom w:val="0"/>
      <w:divBdr>
        <w:top w:val="none" w:sz="0" w:space="0" w:color="auto"/>
        <w:left w:val="none" w:sz="0" w:space="0" w:color="auto"/>
        <w:bottom w:val="none" w:sz="0" w:space="0" w:color="auto"/>
        <w:right w:val="none" w:sz="0" w:space="0" w:color="auto"/>
      </w:divBdr>
      <w:divsChild>
        <w:div w:id="353460532">
          <w:marLeft w:val="640"/>
          <w:marRight w:val="0"/>
          <w:marTop w:val="0"/>
          <w:marBottom w:val="0"/>
          <w:divBdr>
            <w:top w:val="none" w:sz="0" w:space="0" w:color="auto"/>
            <w:left w:val="none" w:sz="0" w:space="0" w:color="auto"/>
            <w:bottom w:val="none" w:sz="0" w:space="0" w:color="auto"/>
            <w:right w:val="none" w:sz="0" w:space="0" w:color="auto"/>
          </w:divBdr>
        </w:div>
        <w:div w:id="1816221989">
          <w:marLeft w:val="640"/>
          <w:marRight w:val="0"/>
          <w:marTop w:val="0"/>
          <w:marBottom w:val="0"/>
          <w:divBdr>
            <w:top w:val="none" w:sz="0" w:space="0" w:color="auto"/>
            <w:left w:val="none" w:sz="0" w:space="0" w:color="auto"/>
            <w:bottom w:val="none" w:sz="0" w:space="0" w:color="auto"/>
            <w:right w:val="none" w:sz="0" w:space="0" w:color="auto"/>
          </w:divBdr>
        </w:div>
        <w:div w:id="1179584747">
          <w:marLeft w:val="640"/>
          <w:marRight w:val="0"/>
          <w:marTop w:val="0"/>
          <w:marBottom w:val="0"/>
          <w:divBdr>
            <w:top w:val="none" w:sz="0" w:space="0" w:color="auto"/>
            <w:left w:val="none" w:sz="0" w:space="0" w:color="auto"/>
            <w:bottom w:val="none" w:sz="0" w:space="0" w:color="auto"/>
            <w:right w:val="none" w:sz="0" w:space="0" w:color="auto"/>
          </w:divBdr>
        </w:div>
        <w:div w:id="2136678795">
          <w:marLeft w:val="640"/>
          <w:marRight w:val="0"/>
          <w:marTop w:val="0"/>
          <w:marBottom w:val="0"/>
          <w:divBdr>
            <w:top w:val="none" w:sz="0" w:space="0" w:color="auto"/>
            <w:left w:val="none" w:sz="0" w:space="0" w:color="auto"/>
            <w:bottom w:val="none" w:sz="0" w:space="0" w:color="auto"/>
            <w:right w:val="none" w:sz="0" w:space="0" w:color="auto"/>
          </w:divBdr>
        </w:div>
        <w:div w:id="1998143152">
          <w:marLeft w:val="640"/>
          <w:marRight w:val="0"/>
          <w:marTop w:val="0"/>
          <w:marBottom w:val="0"/>
          <w:divBdr>
            <w:top w:val="none" w:sz="0" w:space="0" w:color="auto"/>
            <w:left w:val="none" w:sz="0" w:space="0" w:color="auto"/>
            <w:bottom w:val="none" w:sz="0" w:space="0" w:color="auto"/>
            <w:right w:val="none" w:sz="0" w:space="0" w:color="auto"/>
          </w:divBdr>
        </w:div>
        <w:div w:id="110899505">
          <w:marLeft w:val="640"/>
          <w:marRight w:val="0"/>
          <w:marTop w:val="0"/>
          <w:marBottom w:val="0"/>
          <w:divBdr>
            <w:top w:val="none" w:sz="0" w:space="0" w:color="auto"/>
            <w:left w:val="none" w:sz="0" w:space="0" w:color="auto"/>
            <w:bottom w:val="none" w:sz="0" w:space="0" w:color="auto"/>
            <w:right w:val="none" w:sz="0" w:space="0" w:color="auto"/>
          </w:divBdr>
        </w:div>
        <w:div w:id="1813596692">
          <w:marLeft w:val="640"/>
          <w:marRight w:val="0"/>
          <w:marTop w:val="0"/>
          <w:marBottom w:val="0"/>
          <w:divBdr>
            <w:top w:val="none" w:sz="0" w:space="0" w:color="auto"/>
            <w:left w:val="none" w:sz="0" w:space="0" w:color="auto"/>
            <w:bottom w:val="none" w:sz="0" w:space="0" w:color="auto"/>
            <w:right w:val="none" w:sz="0" w:space="0" w:color="auto"/>
          </w:divBdr>
        </w:div>
        <w:div w:id="323437475">
          <w:marLeft w:val="640"/>
          <w:marRight w:val="0"/>
          <w:marTop w:val="0"/>
          <w:marBottom w:val="0"/>
          <w:divBdr>
            <w:top w:val="none" w:sz="0" w:space="0" w:color="auto"/>
            <w:left w:val="none" w:sz="0" w:space="0" w:color="auto"/>
            <w:bottom w:val="none" w:sz="0" w:space="0" w:color="auto"/>
            <w:right w:val="none" w:sz="0" w:space="0" w:color="auto"/>
          </w:divBdr>
        </w:div>
        <w:div w:id="2002149888">
          <w:marLeft w:val="640"/>
          <w:marRight w:val="0"/>
          <w:marTop w:val="0"/>
          <w:marBottom w:val="0"/>
          <w:divBdr>
            <w:top w:val="none" w:sz="0" w:space="0" w:color="auto"/>
            <w:left w:val="none" w:sz="0" w:space="0" w:color="auto"/>
            <w:bottom w:val="none" w:sz="0" w:space="0" w:color="auto"/>
            <w:right w:val="none" w:sz="0" w:space="0" w:color="auto"/>
          </w:divBdr>
        </w:div>
        <w:div w:id="1609970277">
          <w:marLeft w:val="640"/>
          <w:marRight w:val="0"/>
          <w:marTop w:val="0"/>
          <w:marBottom w:val="0"/>
          <w:divBdr>
            <w:top w:val="none" w:sz="0" w:space="0" w:color="auto"/>
            <w:left w:val="none" w:sz="0" w:space="0" w:color="auto"/>
            <w:bottom w:val="none" w:sz="0" w:space="0" w:color="auto"/>
            <w:right w:val="none" w:sz="0" w:space="0" w:color="auto"/>
          </w:divBdr>
        </w:div>
        <w:div w:id="1716201607">
          <w:marLeft w:val="640"/>
          <w:marRight w:val="0"/>
          <w:marTop w:val="0"/>
          <w:marBottom w:val="0"/>
          <w:divBdr>
            <w:top w:val="none" w:sz="0" w:space="0" w:color="auto"/>
            <w:left w:val="none" w:sz="0" w:space="0" w:color="auto"/>
            <w:bottom w:val="none" w:sz="0" w:space="0" w:color="auto"/>
            <w:right w:val="none" w:sz="0" w:space="0" w:color="auto"/>
          </w:divBdr>
        </w:div>
        <w:div w:id="912081763">
          <w:marLeft w:val="640"/>
          <w:marRight w:val="0"/>
          <w:marTop w:val="0"/>
          <w:marBottom w:val="0"/>
          <w:divBdr>
            <w:top w:val="none" w:sz="0" w:space="0" w:color="auto"/>
            <w:left w:val="none" w:sz="0" w:space="0" w:color="auto"/>
            <w:bottom w:val="none" w:sz="0" w:space="0" w:color="auto"/>
            <w:right w:val="none" w:sz="0" w:space="0" w:color="auto"/>
          </w:divBdr>
        </w:div>
        <w:div w:id="1959869411">
          <w:marLeft w:val="640"/>
          <w:marRight w:val="0"/>
          <w:marTop w:val="0"/>
          <w:marBottom w:val="0"/>
          <w:divBdr>
            <w:top w:val="none" w:sz="0" w:space="0" w:color="auto"/>
            <w:left w:val="none" w:sz="0" w:space="0" w:color="auto"/>
            <w:bottom w:val="none" w:sz="0" w:space="0" w:color="auto"/>
            <w:right w:val="none" w:sz="0" w:space="0" w:color="auto"/>
          </w:divBdr>
        </w:div>
        <w:div w:id="1890418198">
          <w:marLeft w:val="640"/>
          <w:marRight w:val="0"/>
          <w:marTop w:val="0"/>
          <w:marBottom w:val="0"/>
          <w:divBdr>
            <w:top w:val="none" w:sz="0" w:space="0" w:color="auto"/>
            <w:left w:val="none" w:sz="0" w:space="0" w:color="auto"/>
            <w:bottom w:val="none" w:sz="0" w:space="0" w:color="auto"/>
            <w:right w:val="none" w:sz="0" w:space="0" w:color="auto"/>
          </w:divBdr>
        </w:div>
        <w:div w:id="1207333610">
          <w:marLeft w:val="640"/>
          <w:marRight w:val="0"/>
          <w:marTop w:val="0"/>
          <w:marBottom w:val="0"/>
          <w:divBdr>
            <w:top w:val="none" w:sz="0" w:space="0" w:color="auto"/>
            <w:left w:val="none" w:sz="0" w:space="0" w:color="auto"/>
            <w:bottom w:val="none" w:sz="0" w:space="0" w:color="auto"/>
            <w:right w:val="none" w:sz="0" w:space="0" w:color="auto"/>
          </w:divBdr>
        </w:div>
        <w:div w:id="1403678299">
          <w:marLeft w:val="640"/>
          <w:marRight w:val="0"/>
          <w:marTop w:val="0"/>
          <w:marBottom w:val="0"/>
          <w:divBdr>
            <w:top w:val="none" w:sz="0" w:space="0" w:color="auto"/>
            <w:left w:val="none" w:sz="0" w:space="0" w:color="auto"/>
            <w:bottom w:val="none" w:sz="0" w:space="0" w:color="auto"/>
            <w:right w:val="none" w:sz="0" w:space="0" w:color="auto"/>
          </w:divBdr>
        </w:div>
        <w:div w:id="852381698">
          <w:marLeft w:val="640"/>
          <w:marRight w:val="0"/>
          <w:marTop w:val="0"/>
          <w:marBottom w:val="0"/>
          <w:divBdr>
            <w:top w:val="none" w:sz="0" w:space="0" w:color="auto"/>
            <w:left w:val="none" w:sz="0" w:space="0" w:color="auto"/>
            <w:bottom w:val="none" w:sz="0" w:space="0" w:color="auto"/>
            <w:right w:val="none" w:sz="0" w:space="0" w:color="auto"/>
          </w:divBdr>
        </w:div>
        <w:div w:id="1471315952">
          <w:marLeft w:val="640"/>
          <w:marRight w:val="0"/>
          <w:marTop w:val="0"/>
          <w:marBottom w:val="0"/>
          <w:divBdr>
            <w:top w:val="none" w:sz="0" w:space="0" w:color="auto"/>
            <w:left w:val="none" w:sz="0" w:space="0" w:color="auto"/>
            <w:bottom w:val="none" w:sz="0" w:space="0" w:color="auto"/>
            <w:right w:val="none" w:sz="0" w:space="0" w:color="auto"/>
          </w:divBdr>
        </w:div>
        <w:div w:id="760416460">
          <w:marLeft w:val="640"/>
          <w:marRight w:val="0"/>
          <w:marTop w:val="0"/>
          <w:marBottom w:val="0"/>
          <w:divBdr>
            <w:top w:val="none" w:sz="0" w:space="0" w:color="auto"/>
            <w:left w:val="none" w:sz="0" w:space="0" w:color="auto"/>
            <w:bottom w:val="none" w:sz="0" w:space="0" w:color="auto"/>
            <w:right w:val="none" w:sz="0" w:space="0" w:color="auto"/>
          </w:divBdr>
        </w:div>
        <w:div w:id="1086802379">
          <w:marLeft w:val="640"/>
          <w:marRight w:val="0"/>
          <w:marTop w:val="0"/>
          <w:marBottom w:val="0"/>
          <w:divBdr>
            <w:top w:val="none" w:sz="0" w:space="0" w:color="auto"/>
            <w:left w:val="none" w:sz="0" w:space="0" w:color="auto"/>
            <w:bottom w:val="none" w:sz="0" w:space="0" w:color="auto"/>
            <w:right w:val="none" w:sz="0" w:space="0" w:color="auto"/>
          </w:divBdr>
        </w:div>
        <w:div w:id="2105372941">
          <w:marLeft w:val="640"/>
          <w:marRight w:val="0"/>
          <w:marTop w:val="0"/>
          <w:marBottom w:val="0"/>
          <w:divBdr>
            <w:top w:val="none" w:sz="0" w:space="0" w:color="auto"/>
            <w:left w:val="none" w:sz="0" w:space="0" w:color="auto"/>
            <w:bottom w:val="none" w:sz="0" w:space="0" w:color="auto"/>
            <w:right w:val="none" w:sz="0" w:space="0" w:color="auto"/>
          </w:divBdr>
        </w:div>
      </w:divsChild>
    </w:div>
    <w:div w:id="526719421">
      <w:bodyDiv w:val="1"/>
      <w:marLeft w:val="0"/>
      <w:marRight w:val="0"/>
      <w:marTop w:val="0"/>
      <w:marBottom w:val="0"/>
      <w:divBdr>
        <w:top w:val="none" w:sz="0" w:space="0" w:color="auto"/>
        <w:left w:val="none" w:sz="0" w:space="0" w:color="auto"/>
        <w:bottom w:val="none" w:sz="0" w:space="0" w:color="auto"/>
        <w:right w:val="none" w:sz="0" w:space="0" w:color="auto"/>
      </w:divBdr>
      <w:divsChild>
        <w:div w:id="591932174">
          <w:marLeft w:val="640"/>
          <w:marRight w:val="0"/>
          <w:marTop w:val="0"/>
          <w:marBottom w:val="0"/>
          <w:divBdr>
            <w:top w:val="none" w:sz="0" w:space="0" w:color="auto"/>
            <w:left w:val="none" w:sz="0" w:space="0" w:color="auto"/>
            <w:bottom w:val="none" w:sz="0" w:space="0" w:color="auto"/>
            <w:right w:val="none" w:sz="0" w:space="0" w:color="auto"/>
          </w:divBdr>
        </w:div>
        <w:div w:id="709306019">
          <w:marLeft w:val="640"/>
          <w:marRight w:val="0"/>
          <w:marTop w:val="0"/>
          <w:marBottom w:val="0"/>
          <w:divBdr>
            <w:top w:val="none" w:sz="0" w:space="0" w:color="auto"/>
            <w:left w:val="none" w:sz="0" w:space="0" w:color="auto"/>
            <w:bottom w:val="none" w:sz="0" w:space="0" w:color="auto"/>
            <w:right w:val="none" w:sz="0" w:space="0" w:color="auto"/>
          </w:divBdr>
        </w:div>
        <w:div w:id="574705496">
          <w:marLeft w:val="640"/>
          <w:marRight w:val="0"/>
          <w:marTop w:val="0"/>
          <w:marBottom w:val="0"/>
          <w:divBdr>
            <w:top w:val="none" w:sz="0" w:space="0" w:color="auto"/>
            <w:left w:val="none" w:sz="0" w:space="0" w:color="auto"/>
            <w:bottom w:val="none" w:sz="0" w:space="0" w:color="auto"/>
            <w:right w:val="none" w:sz="0" w:space="0" w:color="auto"/>
          </w:divBdr>
        </w:div>
        <w:div w:id="525678920">
          <w:marLeft w:val="640"/>
          <w:marRight w:val="0"/>
          <w:marTop w:val="0"/>
          <w:marBottom w:val="0"/>
          <w:divBdr>
            <w:top w:val="none" w:sz="0" w:space="0" w:color="auto"/>
            <w:left w:val="none" w:sz="0" w:space="0" w:color="auto"/>
            <w:bottom w:val="none" w:sz="0" w:space="0" w:color="auto"/>
            <w:right w:val="none" w:sz="0" w:space="0" w:color="auto"/>
          </w:divBdr>
        </w:div>
        <w:div w:id="703866181">
          <w:marLeft w:val="640"/>
          <w:marRight w:val="0"/>
          <w:marTop w:val="0"/>
          <w:marBottom w:val="0"/>
          <w:divBdr>
            <w:top w:val="none" w:sz="0" w:space="0" w:color="auto"/>
            <w:left w:val="none" w:sz="0" w:space="0" w:color="auto"/>
            <w:bottom w:val="none" w:sz="0" w:space="0" w:color="auto"/>
            <w:right w:val="none" w:sz="0" w:space="0" w:color="auto"/>
          </w:divBdr>
        </w:div>
        <w:div w:id="1185824221">
          <w:marLeft w:val="640"/>
          <w:marRight w:val="0"/>
          <w:marTop w:val="0"/>
          <w:marBottom w:val="0"/>
          <w:divBdr>
            <w:top w:val="none" w:sz="0" w:space="0" w:color="auto"/>
            <w:left w:val="none" w:sz="0" w:space="0" w:color="auto"/>
            <w:bottom w:val="none" w:sz="0" w:space="0" w:color="auto"/>
            <w:right w:val="none" w:sz="0" w:space="0" w:color="auto"/>
          </w:divBdr>
        </w:div>
        <w:div w:id="2103988884">
          <w:marLeft w:val="640"/>
          <w:marRight w:val="0"/>
          <w:marTop w:val="0"/>
          <w:marBottom w:val="0"/>
          <w:divBdr>
            <w:top w:val="none" w:sz="0" w:space="0" w:color="auto"/>
            <w:left w:val="none" w:sz="0" w:space="0" w:color="auto"/>
            <w:bottom w:val="none" w:sz="0" w:space="0" w:color="auto"/>
            <w:right w:val="none" w:sz="0" w:space="0" w:color="auto"/>
          </w:divBdr>
        </w:div>
        <w:div w:id="1469974863">
          <w:marLeft w:val="640"/>
          <w:marRight w:val="0"/>
          <w:marTop w:val="0"/>
          <w:marBottom w:val="0"/>
          <w:divBdr>
            <w:top w:val="none" w:sz="0" w:space="0" w:color="auto"/>
            <w:left w:val="none" w:sz="0" w:space="0" w:color="auto"/>
            <w:bottom w:val="none" w:sz="0" w:space="0" w:color="auto"/>
            <w:right w:val="none" w:sz="0" w:space="0" w:color="auto"/>
          </w:divBdr>
        </w:div>
        <w:div w:id="597375448">
          <w:marLeft w:val="640"/>
          <w:marRight w:val="0"/>
          <w:marTop w:val="0"/>
          <w:marBottom w:val="0"/>
          <w:divBdr>
            <w:top w:val="none" w:sz="0" w:space="0" w:color="auto"/>
            <w:left w:val="none" w:sz="0" w:space="0" w:color="auto"/>
            <w:bottom w:val="none" w:sz="0" w:space="0" w:color="auto"/>
            <w:right w:val="none" w:sz="0" w:space="0" w:color="auto"/>
          </w:divBdr>
        </w:div>
        <w:div w:id="1912038560">
          <w:marLeft w:val="640"/>
          <w:marRight w:val="0"/>
          <w:marTop w:val="0"/>
          <w:marBottom w:val="0"/>
          <w:divBdr>
            <w:top w:val="none" w:sz="0" w:space="0" w:color="auto"/>
            <w:left w:val="none" w:sz="0" w:space="0" w:color="auto"/>
            <w:bottom w:val="none" w:sz="0" w:space="0" w:color="auto"/>
            <w:right w:val="none" w:sz="0" w:space="0" w:color="auto"/>
          </w:divBdr>
        </w:div>
        <w:div w:id="1453791209">
          <w:marLeft w:val="640"/>
          <w:marRight w:val="0"/>
          <w:marTop w:val="0"/>
          <w:marBottom w:val="0"/>
          <w:divBdr>
            <w:top w:val="none" w:sz="0" w:space="0" w:color="auto"/>
            <w:left w:val="none" w:sz="0" w:space="0" w:color="auto"/>
            <w:bottom w:val="none" w:sz="0" w:space="0" w:color="auto"/>
            <w:right w:val="none" w:sz="0" w:space="0" w:color="auto"/>
          </w:divBdr>
        </w:div>
        <w:div w:id="1942638180">
          <w:marLeft w:val="640"/>
          <w:marRight w:val="0"/>
          <w:marTop w:val="0"/>
          <w:marBottom w:val="0"/>
          <w:divBdr>
            <w:top w:val="none" w:sz="0" w:space="0" w:color="auto"/>
            <w:left w:val="none" w:sz="0" w:space="0" w:color="auto"/>
            <w:bottom w:val="none" w:sz="0" w:space="0" w:color="auto"/>
            <w:right w:val="none" w:sz="0" w:space="0" w:color="auto"/>
          </w:divBdr>
        </w:div>
        <w:div w:id="2126383807">
          <w:marLeft w:val="640"/>
          <w:marRight w:val="0"/>
          <w:marTop w:val="0"/>
          <w:marBottom w:val="0"/>
          <w:divBdr>
            <w:top w:val="none" w:sz="0" w:space="0" w:color="auto"/>
            <w:left w:val="none" w:sz="0" w:space="0" w:color="auto"/>
            <w:bottom w:val="none" w:sz="0" w:space="0" w:color="auto"/>
            <w:right w:val="none" w:sz="0" w:space="0" w:color="auto"/>
          </w:divBdr>
        </w:div>
        <w:div w:id="1936211792">
          <w:marLeft w:val="640"/>
          <w:marRight w:val="0"/>
          <w:marTop w:val="0"/>
          <w:marBottom w:val="0"/>
          <w:divBdr>
            <w:top w:val="none" w:sz="0" w:space="0" w:color="auto"/>
            <w:left w:val="none" w:sz="0" w:space="0" w:color="auto"/>
            <w:bottom w:val="none" w:sz="0" w:space="0" w:color="auto"/>
            <w:right w:val="none" w:sz="0" w:space="0" w:color="auto"/>
          </w:divBdr>
        </w:div>
        <w:div w:id="649016944">
          <w:marLeft w:val="640"/>
          <w:marRight w:val="0"/>
          <w:marTop w:val="0"/>
          <w:marBottom w:val="0"/>
          <w:divBdr>
            <w:top w:val="none" w:sz="0" w:space="0" w:color="auto"/>
            <w:left w:val="none" w:sz="0" w:space="0" w:color="auto"/>
            <w:bottom w:val="none" w:sz="0" w:space="0" w:color="auto"/>
            <w:right w:val="none" w:sz="0" w:space="0" w:color="auto"/>
          </w:divBdr>
        </w:div>
        <w:div w:id="2009017961">
          <w:marLeft w:val="640"/>
          <w:marRight w:val="0"/>
          <w:marTop w:val="0"/>
          <w:marBottom w:val="0"/>
          <w:divBdr>
            <w:top w:val="none" w:sz="0" w:space="0" w:color="auto"/>
            <w:left w:val="none" w:sz="0" w:space="0" w:color="auto"/>
            <w:bottom w:val="none" w:sz="0" w:space="0" w:color="auto"/>
            <w:right w:val="none" w:sz="0" w:space="0" w:color="auto"/>
          </w:divBdr>
        </w:div>
        <w:div w:id="791479746">
          <w:marLeft w:val="640"/>
          <w:marRight w:val="0"/>
          <w:marTop w:val="0"/>
          <w:marBottom w:val="0"/>
          <w:divBdr>
            <w:top w:val="none" w:sz="0" w:space="0" w:color="auto"/>
            <w:left w:val="none" w:sz="0" w:space="0" w:color="auto"/>
            <w:bottom w:val="none" w:sz="0" w:space="0" w:color="auto"/>
            <w:right w:val="none" w:sz="0" w:space="0" w:color="auto"/>
          </w:divBdr>
        </w:div>
        <w:div w:id="1414163767">
          <w:marLeft w:val="640"/>
          <w:marRight w:val="0"/>
          <w:marTop w:val="0"/>
          <w:marBottom w:val="0"/>
          <w:divBdr>
            <w:top w:val="none" w:sz="0" w:space="0" w:color="auto"/>
            <w:left w:val="none" w:sz="0" w:space="0" w:color="auto"/>
            <w:bottom w:val="none" w:sz="0" w:space="0" w:color="auto"/>
            <w:right w:val="none" w:sz="0" w:space="0" w:color="auto"/>
          </w:divBdr>
        </w:div>
        <w:div w:id="1035809220">
          <w:marLeft w:val="640"/>
          <w:marRight w:val="0"/>
          <w:marTop w:val="0"/>
          <w:marBottom w:val="0"/>
          <w:divBdr>
            <w:top w:val="none" w:sz="0" w:space="0" w:color="auto"/>
            <w:left w:val="none" w:sz="0" w:space="0" w:color="auto"/>
            <w:bottom w:val="none" w:sz="0" w:space="0" w:color="auto"/>
            <w:right w:val="none" w:sz="0" w:space="0" w:color="auto"/>
          </w:divBdr>
        </w:div>
        <w:div w:id="1709259755">
          <w:marLeft w:val="640"/>
          <w:marRight w:val="0"/>
          <w:marTop w:val="0"/>
          <w:marBottom w:val="0"/>
          <w:divBdr>
            <w:top w:val="none" w:sz="0" w:space="0" w:color="auto"/>
            <w:left w:val="none" w:sz="0" w:space="0" w:color="auto"/>
            <w:bottom w:val="none" w:sz="0" w:space="0" w:color="auto"/>
            <w:right w:val="none" w:sz="0" w:space="0" w:color="auto"/>
          </w:divBdr>
        </w:div>
        <w:div w:id="494300838">
          <w:marLeft w:val="640"/>
          <w:marRight w:val="0"/>
          <w:marTop w:val="0"/>
          <w:marBottom w:val="0"/>
          <w:divBdr>
            <w:top w:val="none" w:sz="0" w:space="0" w:color="auto"/>
            <w:left w:val="none" w:sz="0" w:space="0" w:color="auto"/>
            <w:bottom w:val="none" w:sz="0" w:space="0" w:color="auto"/>
            <w:right w:val="none" w:sz="0" w:space="0" w:color="auto"/>
          </w:divBdr>
        </w:div>
        <w:div w:id="426273967">
          <w:marLeft w:val="640"/>
          <w:marRight w:val="0"/>
          <w:marTop w:val="0"/>
          <w:marBottom w:val="0"/>
          <w:divBdr>
            <w:top w:val="none" w:sz="0" w:space="0" w:color="auto"/>
            <w:left w:val="none" w:sz="0" w:space="0" w:color="auto"/>
            <w:bottom w:val="none" w:sz="0" w:space="0" w:color="auto"/>
            <w:right w:val="none" w:sz="0" w:space="0" w:color="auto"/>
          </w:divBdr>
        </w:div>
        <w:div w:id="1069814137">
          <w:marLeft w:val="640"/>
          <w:marRight w:val="0"/>
          <w:marTop w:val="0"/>
          <w:marBottom w:val="0"/>
          <w:divBdr>
            <w:top w:val="none" w:sz="0" w:space="0" w:color="auto"/>
            <w:left w:val="none" w:sz="0" w:space="0" w:color="auto"/>
            <w:bottom w:val="none" w:sz="0" w:space="0" w:color="auto"/>
            <w:right w:val="none" w:sz="0" w:space="0" w:color="auto"/>
          </w:divBdr>
        </w:div>
        <w:div w:id="1686059352">
          <w:marLeft w:val="640"/>
          <w:marRight w:val="0"/>
          <w:marTop w:val="0"/>
          <w:marBottom w:val="0"/>
          <w:divBdr>
            <w:top w:val="none" w:sz="0" w:space="0" w:color="auto"/>
            <w:left w:val="none" w:sz="0" w:space="0" w:color="auto"/>
            <w:bottom w:val="none" w:sz="0" w:space="0" w:color="auto"/>
            <w:right w:val="none" w:sz="0" w:space="0" w:color="auto"/>
          </w:divBdr>
        </w:div>
        <w:div w:id="930622579">
          <w:marLeft w:val="640"/>
          <w:marRight w:val="0"/>
          <w:marTop w:val="0"/>
          <w:marBottom w:val="0"/>
          <w:divBdr>
            <w:top w:val="none" w:sz="0" w:space="0" w:color="auto"/>
            <w:left w:val="none" w:sz="0" w:space="0" w:color="auto"/>
            <w:bottom w:val="none" w:sz="0" w:space="0" w:color="auto"/>
            <w:right w:val="none" w:sz="0" w:space="0" w:color="auto"/>
          </w:divBdr>
        </w:div>
        <w:div w:id="727531594">
          <w:marLeft w:val="640"/>
          <w:marRight w:val="0"/>
          <w:marTop w:val="0"/>
          <w:marBottom w:val="0"/>
          <w:divBdr>
            <w:top w:val="none" w:sz="0" w:space="0" w:color="auto"/>
            <w:left w:val="none" w:sz="0" w:space="0" w:color="auto"/>
            <w:bottom w:val="none" w:sz="0" w:space="0" w:color="auto"/>
            <w:right w:val="none" w:sz="0" w:space="0" w:color="auto"/>
          </w:divBdr>
        </w:div>
        <w:div w:id="398989003">
          <w:marLeft w:val="640"/>
          <w:marRight w:val="0"/>
          <w:marTop w:val="0"/>
          <w:marBottom w:val="0"/>
          <w:divBdr>
            <w:top w:val="none" w:sz="0" w:space="0" w:color="auto"/>
            <w:left w:val="none" w:sz="0" w:space="0" w:color="auto"/>
            <w:bottom w:val="none" w:sz="0" w:space="0" w:color="auto"/>
            <w:right w:val="none" w:sz="0" w:space="0" w:color="auto"/>
          </w:divBdr>
        </w:div>
        <w:div w:id="71778448">
          <w:marLeft w:val="640"/>
          <w:marRight w:val="0"/>
          <w:marTop w:val="0"/>
          <w:marBottom w:val="0"/>
          <w:divBdr>
            <w:top w:val="none" w:sz="0" w:space="0" w:color="auto"/>
            <w:left w:val="none" w:sz="0" w:space="0" w:color="auto"/>
            <w:bottom w:val="none" w:sz="0" w:space="0" w:color="auto"/>
            <w:right w:val="none" w:sz="0" w:space="0" w:color="auto"/>
          </w:divBdr>
        </w:div>
        <w:div w:id="1780636376">
          <w:marLeft w:val="640"/>
          <w:marRight w:val="0"/>
          <w:marTop w:val="0"/>
          <w:marBottom w:val="0"/>
          <w:divBdr>
            <w:top w:val="none" w:sz="0" w:space="0" w:color="auto"/>
            <w:left w:val="none" w:sz="0" w:space="0" w:color="auto"/>
            <w:bottom w:val="none" w:sz="0" w:space="0" w:color="auto"/>
            <w:right w:val="none" w:sz="0" w:space="0" w:color="auto"/>
          </w:divBdr>
        </w:div>
        <w:div w:id="1104224509">
          <w:marLeft w:val="640"/>
          <w:marRight w:val="0"/>
          <w:marTop w:val="0"/>
          <w:marBottom w:val="0"/>
          <w:divBdr>
            <w:top w:val="none" w:sz="0" w:space="0" w:color="auto"/>
            <w:left w:val="none" w:sz="0" w:space="0" w:color="auto"/>
            <w:bottom w:val="none" w:sz="0" w:space="0" w:color="auto"/>
            <w:right w:val="none" w:sz="0" w:space="0" w:color="auto"/>
          </w:divBdr>
        </w:div>
        <w:div w:id="1806390908">
          <w:marLeft w:val="640"/>
          <w:marRight w:val="0"/>
          <w:marTop w:val="0"/>
          <w:marBottom w:val="0"/>
          <w:divBdr>
            <w:top w:val="none" w:sz="0" w:space="0" w:color="auto"/>
            <w:left w:val="none" w:sz="0" w:space="0" w:color="auto"/>
            <w:bottom w:val="none" w:sz="0" w:space="0" w:color="auto"/>
            <w:right w:val="none" w:sz="0" w:space="0" w:color="auto"/>
          </w:divBdr>
        </w:div>
        <w:div w:id="135924894">
          <w:marLeft w:val="640"/>
          <w:marRight w:val="0"/>
          <w:marTop w:val="0"/>
          <w:marBottom w:val="0"/>
          <w:divBdr>
            <w:top w:val="none" w:sz="0" w:space="0" w:color="auto"/>
            <w:left w:val="none" w:sz="0" w:space="0" w:color="auto"/>
            <w:bottom w:val="none" w:sz="0" w:space="0" w:color="auto"/>
            <w:right w:val="none" w:sz="0" w:space="0" w:color="auto"/>
          </w:divBdr>
        </w:div>
        <w:div w:id="1182160407">
          <w:marLeft w:val="640"/>
          <w:marRight w:val="0"/>
          <w:marTop w:val="0"/>
          <w:marBottom w:val="0"/>
          <w:divBdr>
            <w:top w:val="none" w:sz="0" w:space="0" w:color="auto"/>
            <w:left w:val="none" w:sz="0" w:space="0" w:color="auto"/>
            <w:bottom w:val="none" w:sz="0" w:space="0" w:color="auto"/>
            <w:right w:val="none" w:sz="0" w:space="0" w:color="auto"/>
          </w:divBdr>
        </w:div>
        <w:div w:id="1708333649">
          <w:marLeft w:val="640"/>
          <w:marRight w:val="0"/>
          <w:marTop w:val="0"/>
          <w:marBottom w:val="0"/>
          <w:divBdr>
            <w:top w:val="none" w:sz="0" w:space="0" w:color="auto"/>
            <w:left w:val="none" w:sz="0" w:space="0" w:color="auto"/>
            <w:bottom w:val="none" w:sz="0" w:space="0" w:color="auto"/>
            <w:right w:val="none" w:sz="0" w:space="0" w:color="auto"/>
          </w:divBdr>
        </w:div>
        <w:div w:id="371540352">
          <w:marLeft w:val="640"/>
          <w:marRight w:val="0"/>
          <w:marTop w:val="0"/>
          <w:marBottom w:val="0"/>
          <w:divBdr>
            <w:top w:val="none" w:sz="0" w:space="0" w:color="auto"/>
            <w:left w:val="none" w:sz="0" w:space="0" w:color="auto"/>
            <w:bottom w:val="none" w:sz="0" w:space="0" w:color="auto"/>
            <w:right w:val="none" w:sz="0" w:space="0" w:color="auto"/>
          </w:divBdr>
        </w:div>
        <w:div w:id="298923806">
          <w:marLeft w:val="640"/>
          <w:marRight w:val="0"/>
          <w:marTop w:val="0"/>
          <w:marBottom w:val="0"/>
          <w:divBdr>
            <w:top w:val="none" w:sz="0" w:space="0" w:color="auto"/>
            <w:left w:val="none" w:sz="0" w:space="0" w:color="auto"/>
            <w:bottom w:val="none" w:sz="0" w:space="0" w:color="auto"/>
            <w:right w:val="none" w:sz="0" w:space="0" w:color="auto"/>
          </w:divBdr>
        </w:div>
        <w:div w:id="328758386">
          <w:marLeft w:val="640"/>
          <w:marRight w:val="0"/>
          <w:marTop w:val="0"/>
          <w:marBottom w:val="0"/>
          <w:divBdr>
            <w:top w:val="none" w:sz="0" w:space="0" w:color="auto"/>
            <w:left w:val="none" w:sz="0" w:space="0" w:color="auto"/>
            <w:bottom w:val="none" w:sz="0" w:space="0" w:color="auto"/>
            <w:right w:val="none" w:sz="0" w:space="0" w:color="auto"/>
          </w:divBdr>
        </w:div>
        <w:div w:id="1175001994">
          <w:marLeft w:val="640"/>
          <w:marRight w:val="0"/>
          <w:marTop w:val="0"/>
          <w:marBottom w:val="0"/>
          <w:divBdr>
            <w:top w:val="none" w:sz="0" w:space="0" w:color="auto"/>
            <w:left w:val="none" w:sz="0" w:space="0" w:color="auto"/>
            <w:bottom w:val="none" w:sz="0" w:space="0" w:color="auto"/>
            <w:right w:val="none" w:sz="0" w:space="0" w:color="auto"/>
          </w:divBdr>
        </w:div>
        <w:div w:id="62333759">
          <w:marLeft w:val="640"/>
          <w:marRight w:val="0"/>
          <w:marTop w:val="0"/>
          <w:marBottom w:val="0"/>
          <w:divBdr>
            <w:top w:val="none" w:sz="0" w:space="0" w:color="auto"/>
            <w:left w:val="none" w:sz="0" w:space="0" w:color="auto"/>
            <w:bottom w:val="none" w:sz="0" w:space="0" w:color="auto"/>
            <w:right w:val="none" w:sz="0" w:space="0" w:color="auto"/>
          </w:divBdr>
        </w:div>
        <w:div w:id="923105872">
          <w:marLeft w:val="640"/>
          <w:marRight w:val="0"/>
          <w:marTop w:val="0"/>
          <w:marBottom w:val="0"/>
          <w:divBdr>
            <w:top w:val="none" w:sz="0" w:space="0" w:color="auto"/>
            <w:left w:val="none" w:sz="0" w:space="0" w:color="auto"/>
            <w:bottom w:val="none" w:sz="0" w:space="0" w:color="auto"/>
            <w:right w:val="none" w:sz="0" w:space="0" w:color="auto"/>
          </w:divBdr>
        </w:div>
        <w:div w:id="113184228">
          <w:marLeft w:val="640"/>
          <w:marRight w:val="0"/>
          <w:marTop w:val="0"/>
          <w:marBottom w:val="0"/>
          <w:divBdr>
            <w:top w:val="none" w:sz="0" w:space="0" w:color="auto"/>
            <w:left w:val="none" w:sz="0" w:space="0" w:color="auto"/>
            <w:bottom w:val="none" w:sz="0" w:space="0" w:color="auto"/>
            <w:right w:val="none" w:sz="0" w:space="0" w:color="auto"/>
          </w:divBdr>
        </w:div>
        <w:div w:id="521868393">
          <w:marLeft w:val="640"/>
          <w:marRight w:val="0"/>
          <w:marTop w:val="0"/>
          <w:marBottom w:val="0"/>
          <w:divBdr>
            <w:top w:val="none" w:sz="0" w:space="0" w:color="auto"/>
            <w:left w:val="none" w:sz="0" w:space="0" w:color="auto"/>
            <w:bottom w:val="none" w:sz="0" w:space="0" w:color="auto"/>
            <w:right w:val="none" w:sz="0" w:space="0" w:color="auto"/>
          </w:divBdr>
        </w:div>
        <w:div w:id="1132476951">
          <w:marLeft w:val="640"/>
          <w:marRight w:val="0"/>
          <w:marTop w:val="0"/>
          <w:marBottom w:val="0"/>
          <w:divBdr>
            <w:top w:val="none" w:sz="0" w:space="0" w:color="auto"/>
            <w:left w:val="none" w:sz="0" w:space="0" w:color="auto"/>
            <w:bottom w:val="none" w:sz="0" w:space="0" w:color="auto"/>
            <w:right w:val="none" w:sz="0" w:space="0" w:color="auto"/>
          </w:divBdr>
        </w:div>
        <w:div w:id="1830558090">
          <w:marLeft w:val="640"/>
          <w:marRight w:val="0"/>
          <w:marTop w:val="0"/>
          <w:marBottom w:val="0"/>
          <w:divBdr>
            <w:top w:val="none" w:sz="0" w:space="0" w:color="auto"/>
            <w:left w:val="none" w:sz="0" w:space="0" w:color="auto"/>
            <w:bottom w:val="none" w:sz="0" w:space="0" w:color="auto"/>
            <w:right w:val="none" w:sz="0" w:space="0" w:color="auto"/>
          </w:divBdr>
        </w:div>
        <w:div w:id="352269284">
          <w:marLeft w:val="640"/>
          <w:marRight w:val="0"/>
          <w:marTop w:val="0"/>
          <w:marBottom w:val="0"/>
          <w:divBdr>
            <w:top w:val="none" w:sz="0" w:space="0" w:color="auto"/>
            <w:left w:val="none" w:sz="0" w:space="0" w:color="auto"/>
            <w:bottom w:val="none" w:sz="0" w:space="0" w:color="auto"/>
            <w:right w:val="none" w:sz="0" w:space="0" w:color="auto"/>
          </w:divBdr>
        </w:div>
        <w:div w:id="1915892134">
          <w:marLeft w:val="640"/>
          <w:marRight w:val="0"/>
          <w:marTop w:val="0"/>
          <w:marBottom w:val="0"/>
          <w:divBdr>
            <w:top w:val="none" w:sz="0" w:space="0" w:color="auto"/>
            <w:left w:val="none" w:sz="0" w:space="0" w:color="auto"/>
            <w:bottom w:val="none" w:sz="0" w:space="0" w:color="auto"/>
            <w:right w:val="none" w:sz="0" w:space="0" w:color="auto"/>
          </w:divBdr>
        </w:div>
        <w:div w:id="1422725266">
          <w:marLeft w:val="640"/>
          <w:marRight w:val="0"/>
          <w:marTop w:val="0"/>
          <w:marBottom w:val="0"/>
          <w:divBdr>
            <w:top w:val="none" w:sz="0" w:space="0" w:color="auto"/>
            <w:left w:val="none" w:sz="0" w:space="0" w:color="auto"/>
            <w:bottom w:val="none" w:sz="0" w:space="0" w:color="auto"/>
            <w:right w:val="none" w:sz="0" w:space="0" w:color="auto"/>
          </w:divBdr>
        </w:div>
        <w:div w:id="1495492945">
          <w:marLeft w:val="640"/>
          <w:marRight w:val="0"/>
          <w:marTop w:val="0"/>
          <w:marBottom w:val="0"/>
          <w:divBdr>
            <w:top w:val="none" w:sz="0" w:space="0" w:color="auto"/>
            <w:left w:val="none" w:sz="0" w:space="0" w:color="auto"/>
            <w:bottom w:val="none" w:sz="0" w:space="0" w:color="auto"/>
            <w:right w:val="none" w:sz="0" w:space="0" w:color="auto"/>
          </w:divBdr>
        </w:div>
        <w:div w:id="935752494">
          <w:marLeft w:val="640"/>
          <w:marRight w:val="0"/>
          <w:marTop w:val="0"/>
          <w:marBottom w:val="0"/>
          <w:divBdr>
            <w:top w:val="none" w:sz="0" w:space="0" w:color="auto"/>
            <w:left w:val="none" w:sz="0" w:space="0" w:color="auto"/>
            <w:bottom w:val="none" w:sz="0" w:space="0" w:color="auto"/>
            <w:right w:val="none" w:sz="0" w:space="0" w:color="auto"/>
          </w:divBdr>
        </w:div>
        <w:div w:id="1233927556">
          <w:marLeft w:val="640"/>
          <w:marRight w:val="0"/>
          <w:marTop w:val="0"/>
          <w:marBottom w:val="0"/>
          <w:divBdr>
            <w:top w:val="none" w:sz="0" w:space="0" w:color="auto"/>
            <w:left w:val="none" w:sz="0" w:space="0" w:color="auto"/>
            <w:bottom w:val="none" w:sz="0" w:space="0" w:color="auto"/>
            <w:right w:val="none" w:sz="0" w:space="0" w:color="auto"/>
          </w:divBdr>
        </w:div>
        <w:div w:id="737286021">
          <w:marLeft w:val="640"/>
          <w:marRight w:val="0"/>
          <w:marTop w:val="0"/>
          <w:marBottom w:val="0"/>
          <w:divBdr>
            <w:top w:val="none" w:sz="0" w:space="0" w:color="auto"/>
            <w:left w:val="none" w:sz="0" w:space="0" w:color="auto"/>
            <w:bottom w:val="none" w:sz="0" w:space="0" w:color="auto"/>
            <w:right w:val="none" w:sz="0" w:space="0" w:color="auto"/>
          </w:divBdr>
        </w:div>
        <w:div w:id="1558589305">
          <w:marLeft w:val="640"/>
          <w:marRight w:val="0"/>
          <w:marTop w:val="0"/>
          <w:marBottom w:val="0"/>
          <w:divBdr>
            <w:top w:val="none" w:sz="0" w:space="0" w:color="auto"/>
            <w:left w:val="none" w:sz="0" w:space="0" w:color="auto"/>
            <w:bottom w:val="none" w:sz="0" w:space="0" w:color="auto"/>
            <w:right w:val="none" w:sz="0" w:space="0" w:color="auto"/>
          </w:divBdr>
        </w:div>
        <w:div w:id="1695036403">
          <w:marLeft w:val="640"/>
          <w:marRight w:val="0"/>
          <w:marTop w:val="0"/>
          <w:marBottom w:val="0"/>
          <w:divBdr>
            <w:top w:val="none" w:sz="0" w:space="0" w:color="auto"/>
            <w:left w:val="none" w:sz="0" w:space="0" w:color="auto"/>
            <w:bottom w:val="none" w:sz="0" w:space="0" w:color="auto"/>
            <w:right w:val="none" w:sz="0" w:space="0" w:color="auto"/>
          </w:divBdr>
        </w:div>
        <w:div w:id="546843388">
          <w:marLeft w:val="640"/>
          <w:marRight w:val="0"/>
          <w:marTop w:val="0"/>
          <w:marBottom w:val="0"/>
          <w:divBdr>
            <w:top w:val="none" w:sz="0" w:space="0" w:color="auto"/>
            <w:left w:val="none" w:sz="0" w:space="0" w:color="auto"/>
            <w:bottom w:val="none" w:sz="0" w:space="0" w:color="auto"/>
            <w:right w:val="none" w:sz="0" w:space="0" w:color="auto"/>
          </w:divBdr>
        </w:div>
        <w:div w:id="1702197526">
          <w:marLeft w:val="640"/>
          <w:marRight w:val="0"/>
          <w:marTop w:val="0"/>
          <w:marBottom w:val="0"/>
          <w:divBdr>
            <w:top w:val="none" w:sz="0" w:space="0" w:color="auto"/>
            <w:left w:val="none" w:sz="0" w:space="0" w:color="auto"/>
            <w:bottom w:val="none" w:sz="0" w:space="0" w:color="auto"/>
            <w:right w:val="none" w:sz="0" w:space="0" w:color="auto"/>
          </w:divBdr>
        </w:div>
        <w:div w:id="1374689445">
          <w:marLeft w:val="640"/>
          <w:marRight w:val="0"/>
          <w:marTop w:val="0"/>
          <w:marBottom w:val="0"/>
          <w:divBdr>
            <w:top w:val="none" w:sz="0" w:space="0" w:color="auto"/>
            <w:left w:val="none" w:sz="0" w:space="0" w:color="auto"/>
            <w:bottom w:val="none" w:sz="0" w:space="0" w:color="auto"/>
            <w:right w:val="none" w:sz="0" w:space="0" w:color="auto"/>
          </w:divBdr>
        </w:div>
        <w:div w:id="371929493">
          <w:marLeft w:val="640"/>
          <w:marRight w:val="0"/>
          <w:marTop w:val="0"/>
          <w:marBottom w:val="0"/>
          <w:divBdr>
            <w:top w:val="none" w:sz="0" w:space="0" w:color="auto"/>
            <w:left w:val="none" w:sz="0" w:space="0" w:color="auto"/>
            <w:bottom w:val="none" w:sz="0" w:space="0" w:color="auto"/>
            <w:right w:val="none" w:sz="0" w:space="0" w:color="auto"/>
          </w:divBdr>
        </w:div>
      </w:divsChild>
    </w:div>
    <w:div w:id="537354090">
      <w:bodyDiv w:val="1"/>
      <w:marLeft w:val="0"/>
      <w:marRight w:val="0"/>
      <w:marTop w:val="0"/>
      <w:marBottom w:val="0"/>
      <w:divBdr>
        <w:top w:val="none" w:sz="0" w:space="0" w:color="auto"/>
        <w:left w:val="none" w:sz="0" w:space="0" w:color="auto"/>
        <w:bottom w:val="none" w:sz="0" w:space="0" w:color="auto"/>
        <w:right w:val="none" w:sz="0" w:space="0" w:color="auto"/>
      </w:divBdr>
      <w:divsChild>
        <w:div w:id="709300192">
          <w:marLeft w:val="640"/>
          <w:marRight w:val="0"/>
          <w:marTop w:val="0"/>
          <w:marBottom w:val="0"/>
          <w:divBdr>
            <w:top w:val="none" w:sz="0" w:space="0" w:color="auto"/>
            <w:left w:val="none" w:sz="0" w:space="0" w:color="auto"/>
            <w:bottom w:val="none" w:sz="0" w:space="0" w:color="auto"/>
            <w:right w:val="none" w:sz="0" w:space="0" w:color="auto"/>
          </w:divBdr>
        </w:div>
        <w:div w:id="632758321">
          <w:marLeft w:val="640"/>
          <w:marRight w:val="0"/>
          <w:marTop w:val="0"/>
          <w:marBottom w:val="0"/>
          <w:divBdr>
            <w:top w:val="none" w:sz="0" w:space="0" w:color="auto"/>
            <w:left w:val="none" w:sz="0" w:space="0" w:color="auto"/>
            <w:bottom w:val="none" w:sz="0" w:space="0" w:color="auto"/>
            <w:right w:val="none" w:sz="0" w:space="0" w:color="auto"/>
          </w:divBdr>
        </w:div>
        <w:div w:id="620111501">
          <w:marLeft w:val="640"/>
          <w:marRight w:val="0"/>
          <w:marTop w:val="0"/>
          <w:marBottom w:val="0"/>
          <w:divBdr>
            <w:top w:val="none" w:sz="0" w:space="0" w:color="auto"/>
            <w:left w:val="none" w:sz="0" w:space="0" w:color="auto"/>
            <w:bottom w:val="none" w:sz="0" w:space="0" w:color="auto"/>
            <w:right w:val="none" w:sz="0" w:space="0" w:color="auto"/>
          </w:divBdr>
        </w:div>
        <w:div w:id="230233047">
          <w:marLeft w:val="640"/>
          <w:marRight w:val="0"/>
          <w:marTop w:val="0"/>
          <w:marBottom w:val="0"/>
          <w:divBdr>
            <w:top w:val="none" w:sz="0" w:space="0" w:color="auto"/>
            <w:left w:val="none" w:sz="0" w:space="0" w:color="auto"/>
            <w:bottom w:val="none" w:sz="0" w:space="0" w:color="auto"/>
            <w:right w:val="none" w:sz="0" w:space="0" w:color="auto"/>
          </w:divBdr>
        </w:div>
        <w:div w:id="1643387046">
          <w:marLeft w:val="640"/>
          <w:marRight w:val="0"/>
          <w:marTop w:val="0"/>
          <w:marBottom w:val="0"/>
          <w:divBdr>
            <w:top w:val="none" w:sz="0" w:space="0" w:color="auto"/>
            <w:left w:val="none" w:sz="0" w:space="0" w:color="auto"/>
            <w:bottom w:val="none" w:sz="0" w:space="0" w:color="auto"/>
            <w:right w:val="none" w:sz="0" w:space="0" w:color="auto"/>
          </w:divBdr>
        </w:div>
        <w:div w:id="698512513">
          <w:marLeft w:val="640"/>
          <w:marRight w:val="0"/>
          <w:marTop w:val="0"/>
          <w:marBottom w:val="0"/>
          <w:divBdr>
            <w:top w:val="none" w:sz="0" w:space="0" w:color="auto"/>
            <w:left w:val="none" w:sz="0" w:space="0" w:color="auto"/>
            <w:bottom w:val="none" w:sz="0" w:space="0" w:color="auto"/>
            <w:right w:val="none" w:sz="0" w:space="0" w:color="auto"/>
          </w:divBdr>
        </w:div>
        <w:div w:id="1715344777">
          <w:marLeft w:val="640"/>
          <w:marRight w:val="0"/>
          <w:marTop w:val="0"/>
          <w:marBottom w:val="0"/>
          <w:divBdr>
            <w:top w:val="none" w:sz="0" w:space="0" w:color="auto"/>
            <w:left w:val="none" w:sz="0" w:space="0" w:color="auto"/>
            <w:bottom w:val="none" w:sz="0" w:space="0" w:color="auto"/>
            <w:right w:val="none" w:sz="0" w:space="0" w:color="auto"/>
          </w:divBdr>
        </w:div>
        <w:div w:id="1282607598">
          <w:marLeft w:val="640"/>
          <w:marRight w:val="0"/>
          <w:marTop w:val="0"/>
          <w:marBottom w:val="0"/>
          <w:divBdr>
            <w:top w:val="none" w:sz="0" w:space="0" w:color="auto"/>
            <w:left w:val="none" w:sz="0" w:space="0" w:color="auto"/>
            <w:bottom w:val="none" w:sz="0" w:space="0" w:color="auto"/>
            <w:right w:val="none" w:sz="0" w:space="0" w:color="auto"/>
          </w:divBdr>
        </w:div>
        <w:div w:id="78144299">
          <w:marLeft w:val="640"/>
          <w:marRight w:val="0"/>
          <w:marTop w:val="0"/>
          <w:marBottom w:val="0"/>
          <w:divBdr>
            <w:top w:val="none" w:sz="0" w:space="0" w:color="auto"/>
            <w:left w:val="none" w:sz="0" w:space="0" w:color="auto"/>
            <w:bottom w:val="none" w:sz="0" w:space="0" w:color="auto"/>
            <w:right w:val="none" w:sz="0" w:space="0" w:color="auto"/>
          </w:divBdr>
        </w:div>
        <w:div w:id="1024551302">
          <w:marLeft w:val="640"/>
          <w:marRight w:val="0"/>
          <w:marTop w:val="0"/>
          <w:marBottom w:val="0"/>
          <w:divBdr>
            <w:top w:val="none" w:sz="0" w:space="0" w:color="auto"/>
            <w:left w:val="none" w:sz="0" w:space="0" w:color="auto"/>
            <w:bottom w:val="none" w:sz="0" w:space="0" w:color="auto"/>
            <w:right w:val="none" w:sz="0" w:space="0" w:color="auto"/>
          </w:divBdr>
        </w:div>
        <w:div w:id="458647744">
          <w:marLeft w:val="640"/>
          <w:marRight w:val="0"/>
          <w:marTop w:val="0"/>
          <w:marBottom w:val="0"/>
          <w:divBdr>
            <w:top w:val="none" w:sz="0" w:space="0" w:color="auto"/>
            <w:left w:val="none" w:sz="0" w:space="0" w:color="auto"/>
            <w:bottom w:val="none" w:sz="0" w:space="0" w:color="auto"/>
            <w:right w:val="none" w:sz="0" w:space="0" w:color="auto"/>
          </w:divBdr>
        </w:div>
        <w:div w:id="2079134332">
          <w:marLeft w:val="640"/>
          <w:marRight w:val="0"/>
          <w:marTop w:val="0"/>
          <w:marBottom w:val="0"/>
          <w:divBdr>
            <w:top w:val="none" w:sz="0" w:space="0" w:color="auto"/>
            <w:left w:val="none" w:sz="0" w:space="0" w:color="auto"/>
            <w:bottom w:val="none" w:sz="0" w:space="0" w:color="auto"/>
            <w:right w:val="none" w:sz="0" w:space="0" w:color="auto"/>
          </w:divBdr>
        </w:div>
        <w:div w:id="2132550065">
          <w:marLeft w:val="640"/>
          <w:marRight w:val="0"/>
          <w:marTop w:val="0"/>
          <w:marBottom w:val="0"/>
          <w:divBdr>
            <w:top w:val="none" w:sz="0" w:space="0" w:color="auto"/>
            <w:left w:val="none" w:sz="0" w:space="0" w:color="auto"/>
            <w:bottom w:val="none" w:sz="0" w:space="0" w:color="auto"/>
            <w:right w:val="none" w:sz="0" w:space="0" w:color="auto"/>
          </w:divBdr>
        </w:div>
        <w:div w:id="845558214">
          <w:marLeft w:val="640"/>
          <w:marRight w:val="0"/>
          <w:marTop w:val="0"/>
          <w:marBottom w:val="0"/>
          <w:divBdr>
            <w:top w:val="none" w:sz="0" w:space="0" w:color="auto"/>
            <w:left w:val="none" w:sz="0" w:space="0" w:color="auto"/>
            <w:bottom w:val="none" w:sz="0" w:space="0" w:color="auto"/>
            <w:right w:val="none" w:sz="0" w:space="0" w:color="auto"/>
          </w:divBdr>
        </w:div>
        <w:div w:id="1831434799">
          <w:marLeft w:val="640"/>
          <w:marRight w:val="0"/>
          <w:marTop w:val="0"/>
          <w:marBottom w:val="0"/>
          <w:divBdr>
            <w:top w:val="none" w:sz="0" w:space="0" w:color="auto"/>
            <w:left w:val="none" w:sz="0" w:space="0" w:color="auto"/>
            <w:bottom w:val="none" w:sz="0" w:space="0" w:color="auto"/>
            <w:right w:val="none" w:sz="0" w:space="0" w:color="auto"/>
          </w:divBdr>
        </w:div>
        <w:div w:id="1150168854">
          <w:marLeft w:val="640"/>
          <w:marRight w:val="0"/>
          <w:marTop w:val="0"/>
          <w:marBottom w:val="0"/>
          <w:divBdr>
            <w:top w:val="none" w:sz="0" w:space="0" w:color="auto"/>
            <w:left w:val="none" w:sz="0" w:space="0" w:color="auto"/>
            <w:bottom w:val="none" w:sz="0" w:space="0" w:color="auto"/>
            <w:right w:val="none" w:sz="0" w:space="0" w:color="auto"/>
          </w:divBdr>
        </w:div>
        <w:div w:id="1697002717">
          <w:marLeft w:val="640"/>
          <w:marRight w:val="0"/>
          <w:marTop w:val="0"/>
          <w:marBottom w:val="0"/>
          <w:divBdr>
            <w:top w:val="none" w:sz="0" w:space="0" w:color="auto"/>
            <w:left w:val="none" w:sz="0" w:space="0" w:color="auto"/>
            <w:bottom w:val="none" w:sz="0" w:space="0" w:color="auto"/>
            <w:right w:val="none" w:sz="0" w:space="0" w:color="auto"/>
          </w:divBdr>
        </w:div>
        <w:div w:id="215356398">
          <w:marLeft w:val="640"/>
          <w:marRight w:val="0"/>
          <w:marTop w:val="0"/>
          <w:marBottom w:val="0"/>
          <w:divBdr>
            <w:top w:val="none" w:sz="0" w:space="0" w:color="auto"/>
            <w:left w:val="none" w:sz="0" w:space="0" w:color="auto"/>
            <w:bottom w:val="none" w:sz="0" w:space="0" w:color="auto"/>
            <w:right w:val="none" w:sz="0" w:space="0" w:color="auto"/>
          </w:divBdr>
        </w:div>
        <w:div w:id="1581334407">
          <w:marLeft w:val="640"/>
          <w:marRight w:val="0"/>
          <w:marTop w:val="0"/>
          <w:marBottom w:val="0"/>
          <w:divBdr>
            <w:top w:val="none" w:sz="0" w:space="0" w:color="auto"/>
            <w:left w:val="none" w:sz="0" w:space="0" w:color="auto"/>
            <w:bottom w:val="none" w:sz="0" w:space="0" w:color="auto"/>
            <w:right w:val="none" w:sz="0" w:space="0" w:color="auto"/>
          </w:divBdr>
        </w:div>
        <w:div w:id="1083450274">
          <w:marLeft w:val="640"/>
          <w:marRight w:val="0"/>
          <w:marTop w:val="0"/>
          <w:marBottom w:val="0"/>
          <w:divBdr>
            <w:top w:val="none" w:sz="0" w:space="0" w:color="auto"/>
            <w:left w:val="none" w:sz="0" w:space="0" w:color="auto"/>
            <w:bottom w:val="none" w:sz="0" w:space="0" w:color="auto"/>
            <w:right w:val="none" w:sz="0" w:space="0" w:color="auto"/>
          </w:divBdr>
        </w:div>
        <w:div w:id="1642660662">
          <w:marLeft w:val="640"/>
          <w:marRight w:val="0"/>
          <w:marTop w:val="0"/>
          <w:marBottom w:val="0"/>
          <w:divBdr>
            <w:top w:val="none" w:sz="0" w:space="0" w:color="auto"/>
            <w:left w:val="none" w:sz="0" w:space="0" w:color="auto"/>
            <w:bottom w:val="none" w:sz="0" w:space="0" w:color="auto"/>
            <w:right w:val="none" w:sz="0" w:space="0" w:color="auto"/>
          </w:divBdr>
        </w:div>
        <w:div w:id="730688481">
          <w:marLeft w:val="640"/>
          <w:marRight w:val="0"/>
          <w:marTop w:val="0"/>
          <w:marBottom w:val="0"/>
          <w:divBdr>
            <w:top w:val="none" w:sz="0" w:space="0" w:color="auto"/>
            <w:left w:val="none" w:sz="0" w:space="0" w:color="auto"/>
            <w:bottom w:val="none" w:sz="0" w:space="0" w:color="auto"/>
            <w:right w:val="none" w:sz="0" w:space="0" w:color="auto"/>
          </w:divBdr>
        </w:div>
        <w:div w:id="953052978">
          <w:marLeft w:val="640"/>
          <w:marRight w:val="0"/>
          <w:marTop w:val="0"/>
          <w:marBottom w:val="0"/>
          <w:divBdr>
            <w:top w:val="none" w:sz="0" w:space="0" w:color="auto"/>
            <w:left w:val="none" w:sz="0" w:space="0" w:color="auto"/>
            <w:bottom w:val="none" w:sz="0" w:space="0" w:color="auto"/>
            <w:right w:val="none" w:sz="0" w:space="0" w:color="auto"/>
          </w:divBdr>
        </w:div>
        <w:div w:id="1638143942">
          <w:marLeft w:val="640"/>
          <w:marRight w:val="0"/>
          <w:marTop w:val="0"/>
          <w:marBottom w:val="0"/>
          <w:divBdr>
            <w:top w:val="none" w:sz="0" w:space="0" w:color="auto"/>
            <w:left w:val="none" w:sz="0" w:space="0" w:color="auto"/>
            <w:bottom w:val="none" w:sz="0" w:space="0" w:color="auto"/>
            <w:right w:val="none" w:sz="0" w:space="0" w:color="auto"/>
          </w:divBdr>
        </w:div>
        <w:div w:id="1741709211">
          <w:marLeft w:val="640"/>
          <w:marRight w:val="0"/>
          <w:marTop w:val="0"/>
          <w:marBottom w:val="0"/>
          <w:divBdr>
            <w:top w:val="none" w:sz="0" w:space="0" w:color="auto"/>
            <w:left w:val="none" w:sz="0" w:space="0" w:color="auto"/>
            <w:bottom w:val="none" w:sz="0" w:space="0" w:color="auto"/>
            <w:right w:val="none" w:sz="0" w:space="0" w:color="auto"/>
          </w:divBdr>
        </w:div>
        <w:div w:id="1367179030">
          <w:marLeft w:val="640"/>
          <w:marRight w:val="0"/>
          <w:marTop w:val="0"/>
          <w:marBottom w:val="0"/>
          <w:divBdr>
            <w:top w:val="none" w:sz="0" w:space="0" w:color="auto"/>
            <w:left w:val="none" w:sz="0" w:space="0" w:color="auto"/>
            <w:bottom w:val="none" w:sz="0" w:space="0" w:color="auto"/>
            <w:right w:val="none" w:sz="0" w:space="0" w:color="auto"/>
          </w:divBdr>
        </w:div>
        <w:div w:id="2053377848">
          <w:marLeft w:val="640"/>
          <w:marRight w:val="0"/>
          <w:marTop w:val="0"/>
          <w:marBottom w:val="0"/>
          <w:divBdr>
            <w:top w:val="none" w:sz="0" w:space="0" w:color="auto"/>
            <w:left w:val="none" w:sz="0" w:space="0" w:color="auto"/>
            <w:bottom w:val="none" w:sz="0" w:space="0" w:color="auto"/>
            <w:right w:val="none" w:sz="0" w:space="0" w:color="auto"/>
          </w:divBdr>
        </w:div>
        <w:div w:id="1532065762">
          <w:marLeft w:val="640"/>
          <w:marRight w:val="0"/>
          <w:marTop w:val="0"/>
          <w:marBottom w:val="0"/>
          <w:divBdr>
            <w:top w:val="none" w:sz="0" w:space="0" w:color="auto"/>
            <w:left w:val="none" w:sz="0" w:space="0" w:color="auto"/>
            <w:bottom w:val="none" w:sz="0" w:space="0" w:color="auto"/>
            <w:right w:val="none" w:sz="0" w:space="0" w:color="auto"/>
          </w:divBdr>
        </w:div>
        <w:div w:id="1118257636">
          <w:marLeft w:val="640"/>
          <w:marRight w:val="0"/>
          <w:marTop w:val="0"/>
          <w:marBottom w:val="0"/>
          <w:divBdr>
            <w:top w:val="none" w:sz="0" w:space="0" w:color="auto"/>
            <w:left w:val="none" w:sz="0" w:space="0" w:color="auto"/>
            <w:bottom w:val="none" w:sz="0" w:space="0" w:color="auto"/>
            <w:right w:val="none" w:sz="0" w:space="0" w:color="auto"/>
          </w:divBdr>
        </w:div>
        <w:div w:id="796608215">
          <w:marLeft w:val="640"/>
          <w:marRight w:val="0"/>
          <w:marTop w:val="0"/>
          <w:marBottom w:val="0"/>
          <w:divBdr>
            <w:top w:val="none" w:sz="0" w:space="0" w:color="auto"/>
            <w:left w:val="none" w:sz="0" w:space="0" w:color="auto"/>
            <w:bottom w:val="none" w:sz="0" w:space="0" w:color="auto"/>
            <w:right w:val="none" w:sz="0" w:space="0" w:color="auto"/>
          </w:divBdr>
        </w:div>
        <w:div w:id="322006889">
          <w:marLeft w:val="640"/>
          <w:marRight w:val="0"/>
          <w:marTop w:val="0"/>
          <w:marBottom w:val="0"/>
          <w:divBdr>
            <w:top w:val="none" w:sz="0" w:space="0" w:color="auto"/>
            <w:left w:val="none" w:sz="0" w:space="0" w:color="auto"/>
            <w:bottom w:val="none" w:sz="0" w:space="0" w:color="auto"/>
            <w:right w:val="none" w:sz="0" w:space="0" w:color="auto"/>
          </w:divBdr>
        </w:div>
        <w:div w:id="1188911611">
          <w:marLeft w:val="640"/>
          <w:marRight w:val="0"/>
          <w:marTop w:val="0"/>
          <w:marBottom w:val="0"/>
          <w:divBdr>
            <w:top w:val="none" w:sz="0" w:space="0" w:color="auto"/>
            <w:left w:val="none" w:sz="0" w:space="0" w:color="auto"/>
            <w:bottom w:val="none" w:sz="0" w:space="0" w:color="auto"/>
            <w:right w:val="none" w:sz="0" w:space="0" w:color="auto"/>
          </w:divBdr>
        </w:div>
        <w:div w:id="1197432005">
          <w:marLeft w:val="640"/>
          <w:marRight w:val="0"/>
          <w:marTop w:val="0"/>
          <w:marBottom w:val="0"/>
          <w:divBdr>
            <w:top w:val="none" w:sz="0" w:space="0" w:color="auto"/>
            <w:left w:val="none" w:sz="0" w:space="0" w:color="auto"/>
            <w:bottom w:val="none" w:sz="0" w:space="0" w:color="auto"/>
            <w:right w:val="none" w:sz="0" w:space="0" w:color="auto"/>
          </w:divBdr>
        </w:div>
        <w:div w:id="339817926">
          <w:marLeft w:val="640"/>
          <w:marRight w:val="0"/>
          <w:marTop w:val="0"/>
          <w:marBottom w:val="0"/>
          <w:divBdr>
            <w:top w:val="none" w:sz="0" w:space="0" w:color="auto"/>
            <w:left w:val="none" w:sz="0" w:space="0" w:color="auto"/>
            <w:bottom w:val="none" w:sz="0" w:space="0" w:color="auto"/>
            <w:right w:val="none" w:sz="0" w:space="0" w:color="auto"/>
          </w:divBdr>
        </w:div>
        <w:div w:id="608125609">
          <w:marLeft w:val="640"/>
          <w:marRight w:val="0"/>
          <w:marTop w:val="0"/>
          <w:marBottom w:val="0"/>
          <w:divBdr>
            <w:top w:val="none" w:sz="0" w:space="0" w:color="auto"/>
            <w:left w:val="none" w:sz="0" w:space="0" w:color="auto"/>
            <w:bottom w:val="none" w:sz="0" w:space="0" w:color="auto"/>
            <w:right w:val="none" w:sz="0" w:space="0" w:color="auto"/>
          </w:divBdr>
        </w:div>
        <w:div w:id="217977746">
          <w:marLeft w:val="640"/>
          <w:marRight w:val="0"/>
          <w:marTop w:val="0"/>
          <w:marBottom w:val="0"/>
          <w:divBdr>
            <w:top w:val="none" w:sz="0" w:space="0" w:color="auto"/>
            <w:left w:val="none" w:sz="0" w:space="0" w:color="auto"/>
            <w:bottom w:val="none" w:sz="0" w:space="0" w:color="auto"/>
            <w:right w:val="none" w:sz="0" w:space="0" w:color="auto"/>
          </w:divBdr>
        </w:div>
        <w:div w:id="1396392554">
          <w:marLeft w:val="640"/>
          <w:marRight w:val="0"/>
          <w:marTop w:val="0"/>
          <w:marBottom w:val="0"/>
          <w:divBdr>
            <w:top w:val="none" w:sz="0" w:space="0" w:color="auto"/>
            <w:left w:val="none" w:sz="0" w:space="0" w:color="auto"/>
            <w:bottom w:val="none" w:sz="0" w:space="0" w:color="auto"/>
            <w:right w:val="none" w:sz="0" w:space="0" w:color="auto"/>
          </w:divBdr>
        </w:div>
        <w:div w:id="1127822893">
          <w:marLeft w:val="640"/>
          <w:marRight w:val="0"/>
          <w:marTop w:val="0"/>
          <w:marBottom w:val="0"/>
          <w:divBdr>
            <w:top w:val="none" w:sz="0" w:space="0" w:color="auto"/>
            <w:left w:val="none" w:sz="0" w:space="0" w:color="auto"/>
            <w:bottom w:val="none" w:sz="0" w:space="0" w:color="auto"/>
            <w:right w:val="none" w:sz="0" w:space="0" w:color="auto"/>
          </w:divBdr>
        </w:div>
        <w:div w:id="1467165489">
          <w:marLeft w:val="640"/>
          <w:marRight w:val="0"/>
          <w:marTop w:val="0"/>
          <w:marBottom w:val="0"/>
          <w:divBdr>
            <w:top w:val="none" w:sz="0" w:space="0" w:color="auto"/>
            <w:left w:val="none" w:sz="0" w:space="0" w:color="auto"/>
            <w:bottom w:val="none" w:sz="0" w:space="0" w:color="auto"/>
            <w:right w:val="none" w:sz="0" w:space="0" w:color="auto"/>
          </w:divBdr>
        </w:div>
        <w:div w:id="865217081">
          <w:marLeft w:val="640"/>
          <w:marRight w:val="0"/>
          <w:marTop w:val="0"/>
          <w:marBottom w:val="0"/>
          <w:divBdr>
            <w:top w:val="none" w:sz="0" w:space="0" w:color="auto"/>
            <w:left w:val="none" w:sz="0" w:space="0" w:color="auto"/>
            <w:bottom w:val="none" w:sz="0" w:space="0" w:color="auto"/>
            <w:right w:val="none" w:sz="0" w:space="0" w:color="auto"/>
          </w:divBdr>
        </w:div>
        <w:div w:id="22288031">
          <w:marLeft w:val="640"/>
          <w:marRight w:val="0"/>
          <w:marTop w:val="0"/>
          <w:marBottom w:val="0"/>
          <w:divBdr>
            <w:top w:val="none" w:sz="0" w:space="0" w:color="auto"/>
            <w:left w:val="none" w:sz="0" w:space="0" w:color="auto"/>
            <w:bottom w:val="none" w:sz="0" w:space="0" w:color="auto"/>
            <w:right w:val="none" w:sz="0" w:space="0" w:color="auto"/>
          </w:divBdr>
        </w:div>
        <w:div w:id="319772644">
          <w:marLeft w:val="640"/>
          <w:marRight w:val="0"/>
          <w:marTop w:val="0"/>
          <w:marBottom w:val="0"/>
          <w:divBdr>
            <w:top w:val="none" w:sz="0" w:space="0" w:color="auto"/>
            <w:left w:val="none" w:sz="0" w:space="0" w:color="auto"/>
            <w:bottom w:val="none" w:sz="0" w:space="0" w:color="auto"/>
            <w:right w:val="none" w:sz="0" w:space="0" w:color="auto"/>
          </w:divBdr>
        </w:div>
      </w:divsChild>
    </w:div>
    <w:div w:id="565337817">
      <w:bodyDiv w:val="1"/>
      <w:marLeft w:val="0"/>
      <w:marRight w:val="0"/>
      <w:marTop w:val="0"/>
      <w:marBottom w:val="0"/>
      <w:divBdr>
        <w:top w:val="none" w:sz="0" w:space="0" w:color="auto"/>
        <w:left w:val="none" w:sz="0" w:space="0" w:color="auto"/>
        <w:bottom w:val="none" w:sz="0" w:space="0" w:color="auto"/>
        <w:right w:val="none" w:sz="0" w:space="0" w:color="auto"/>
      </w:divBdr>
      <w:divsChild>
        <w:div w:id="70780832">
          <w:marLeft w:val="640"/>
          <w:marRight w:val="0"/>
          <w:marTop w:val="0"/>
          <w:marBottom w:val="0"/>
          <w:divBdr>
            <w:top w:val="none" w:sz="0" w:space="0" w:color="auto"/>
            <w:left w:val="none" w:sz="0" w:space="0" w:color="auto"/>
            <w:bottom w:val="none" w:sz="0" w:space="0" w:color="auto"/>
            <w:right w:val="none" w:sz="0" w:space="0" w:color="auto"/>
          </w:divBdr>
        </w:div>
        <w:div w:id="637612848">
          <w:marLeft w:val="640"/>
          <w:marRight w:val="0"/>
          <w:marTop w:val="0"/>
          <w:marBottom w:val="0"/>
          <w:divBdr>
            <w:top w:val="none" w:sz="0" w:space="0" w:color="auto"/>
            <w:left w:val="none" w:sz="0" w:space="0" w:color="auto"/>
            <w:bottom w:val="none" w:sz="0" w:space="0" w:color="auto"/>
            <w:right w:val="none" w:sz="0" w:space="0" w:color="auto"/>
          </w:divBdr>
        </w:div>
        <w:div w:id="634145524">
          <w:marLeft w:val="640"/>
          <w:marRight w:val="0"/>
          <w:marTop w:val="0"/>
          <w:marBottom w:val="0"/>
          <w:divBdr>
            <w:top w:val="none" w:sz="0" w:space="0" w:color="auto"/>
            <w:left w:val="none" w:sz="0" w:space="0" w:color="auto"/>
            <w:bottom w:val="none" w:sz="0" w:space="0" w:color="auto"/>
            <w:right w:val="none" w:sz="0" w:space="0" w:color="auto"/>
          </w:divBdr>
        </w:div>
        <w:div w:id="245116623">
          <w:marLeft w:val="640"/>
          <w:marRight w:val="0"/>
          <w:marTop w:val="0"/>
          <w:marBottom w:val="0"/>
          <w:divBdr>
            <w:top w:val="none" w:sz="0" w:space="0" w:color="auto"/>
            <w:left w:val="none" w:sz="0" w:space="0" w:color="auto"/>
            <w:bottom w:val="none" w:sz="0" w:space="0" w:color="auto"/>
            <w:right w:val="none" w:sz="0" w:space="0" w:color="auto"/>
          </w:divBdr>
        </w:div>
        <w:div w:id="1550603820">
          <w:marLeft w:val="640"/>
          <w:marRight w:val="0"/>
          <w:marTop w:val="0"/>
          <w:marBottom w:val="0"/>
          <w:divBdr>
            <w:top w:val="none" w:sz="0" w:space="0" w:color="auto"/>
            <w:left w:val="none" w:sz="0" w:space="0" w:color="auto"/>
            <w:bottom w:val="none" w:sz="0" w:space="0" w:color="auto"/>
            <w:right w:val="none" w:sz="0" w:space="0" w:color="auto"/>
          </w:divBdr>
        </w:div>
        <w:div w:id="1009985600">
          <w:marLeft w:val="640"/>
          <w:marRight w:val="0"/>
          <w:marTop w:val="0"/>
          <w:marBottom w:val="0"/>
          <w:divBdr>
            <w:top w:val="none" w:sz="0" w:space="0" w:color="auto"/>
            <w:left w:val="none" w:sz="0" w:space="0" w:color="auto"/>
            <w:bottom w:val="none" w:sz="0" w:space="0" w:color="auto"/>
            <w:right w:val="none" w:sz="0" w:space="0" w:color="auto"/>
          </w:divBdr>
        </w:div>
        <w:div w:id="1888293499">
          <w:marLeft w:val="640"/>
          <w:marRight w:val="0"/>
          <w:marTop w:val="0"/>
          <w:marBottom w:val="0"/>
          <w:divBdr>
            <w:top w:val="none" w:sz="0" w:space="0" w:color="auto"/>
            <w:left w:val="none" w:sz="0" w:space="0" w:color="auto"/>
            <w:bottom w:val="none" w:sz="0" w:space="0" w:color="auto"/>
            <w:right w:val="none" w:sz="0" w:space="0" w:color="auto"/>
          </w:divBdr>
        </w:div>
        <w:div w:id="484012788">
          <w:marLeft w:val="640"/>
          <w:marRight w:val="0"/>
          <w:marTop w:val="0"/>
          <w:marBottom w:val="0"/>
          <w:divBdr>
            <w:top w:val="none" w:sz="0" w:space="0" w:color="auto"/>
            <w:left w:val="none" w:sz="0" w:space="0" w:color="auto"/>
            <w:bottom w:val="none" w:sz="0" w:space="0" w:color="auto"/>
            <w:right w:val="none" w:sz="0" w:space="0" w:color="auto"/>
          </w:divBdr>
        </w:div>
        <w:div w:id="528252890">
          <w:marLeft w:val="640"/>
          <w:marRight w:val="0"/>
          <w:marTop w:val="0"/>
          <w:marBottom w:val="0"/>
          <w:divBdr>
            <w:top w:val="none" w:sz="0" w:space="0" w:color="auto"/>
            <w:left w:val="none" w:sz="0" w:space="0" w:color="auto"/>
            <w:bottom w:val="none" w:sz="0" w:space="0" w:color="auto"/>
            <w:right w:val="none" w:sz="0" w:space="0" w:color="auto"/>
          </w:divBdr>
        </w:div>
        <w:div w:id="147670398">
          <w:marLeft w:val="640"/>
          <w:marRight w:val="0"/>
          <w:marTop w:val="0"/>
          <w:marBottom w:val="0"/>
          <w:divBdr>
            <w:top w:val="none" w:sz="0" w:space="0" w:color="auto"/>
            <w:left w:val="none" w:sz="0" w:space="0" w:color="auto"/>
            <w:bottom w:val="none" w:sz="0" w:space="0" w:color="auto"/>
            <w:right w:val="none" w:sz="0" w:space="0" w:color="auto"/>
          </w:divBdr>
        </w:div>
        <w:div w:id="1800998890">
          <w:marLeft w:val="640"/>
          <w:marRight w:val="0"/>
          <w:marTop w:val="0"/>
          <w:marBottom w:val="0"/>
          <w:divBdr>
            <w:top w:val="none" w:sz="0" w:space="0" w:color="auto"/>
            <w:left w:val="none" w:sz="0" w:space="0" w:color="auto"/>
            <w:bottom w:val="none" w:sz="0" w:space="0" w:color="auto"/>
            <w:right w:val="none" w:sz="0" w:space="0" w:color="auto"/>
          </w:divBdr>
        </w:div>
        <w:div w:id="1942451380">
          <w:marLeft w:val="640"/>
          <w:marRight w:val="0"/>
          <w:marTop w:val="0"/>
          <w:marBottom w:val="0"/>
          <w:divBdr>
            <w:top w:val="none" w:sz="0" w:space="0" w:color="auto"/>
            <w:left w:val="none" w:sz="0" w:space="0" w:color="auto"/>
            <w:bottom w:val="none" w:sz="0" w:space="0" w:color="auto"/>
            <w:right w:val="none" w:sz="0" w:space="0" w:color="auto"/>
          </w:divBdr>
        </w:div>
        <w:div w:id="9796587">
          <w:marLeft w:val="640"/>
          <w:marRight w:val="0"/>
          <w:marTop w:val="0"/>
          <w:marBottom w:val="0"/>
          <w:divBdr>
            <w:top w:val="none" w:sz="0" w:space="0" w:color="auto"/>
            <w:left w:val="none" w:sz="0" w:space="0" w:color="auto"/>
            <w:bottom w:val="none" w:sz="0" w:space="0" w:color="auto"/>
            <w:right w:val="none" w:sz="0" w:space="0" w:color="auto"/>
          </w:divBdr>
        </w:div>
        <w:div w:id="293559664">
          <w:marLeft w:val="640"/>
          <w:marRight w:val="0"/>
          <w:marTop w:val="0"/>
          <w:marBottom w:val="0"/>
          <w:divBdr>
            <w:top w:val="none" w:sz="0" w:space="0" w:color="auto"/>
            <w:left w:val="none" w:sz="0" w:space="0" w:color="auto"/>
            <w:bottom w:val="none" w:sz="0" w:space="0" w:color="auto"/>
            <w:right w:val="none" w:sz="0" w:space="0" w:color="auto"/>
          </w:divBdr>
        </w:div>
        <w:div w:id="937106088">
          <w:marLeft w:val="640"/>
          <w:marRight w:val="0"/>
          <w:marTop w:val="0"/>
          <w:marBottom w:val="0"/>
          <w:divBdr>
            <w:top w:val="none" w:sz="0" w:space="0" w:color="auto"/>
            <w:left w:val="none" w:sz="0" w:space="0" w:color="auto"/>
            <w:bottom w:val="none" w:sz="0" w:space="0" w:color="auto"/>
            <w:right w:val="none" w:sz="0" w:space="0" w:color="auto"/>
          </w:divBdr>
        </w:div>
        <w:div w:id="847251469">
          <w:marLeft w:val="640"/>
          <w:marRight w:val="0"/>
          <w:marTop w:val="0"/>
          <w:marBottom w:val="0"/>
          <w:divBdr>
            <w:top w:val="none" w:sz="0" w:space="0" w:color="auto"/>
            <w:left w:val="none" w:sz="0" w:space="0" w:color="auto"/>
            <w:bottom w:val="none" w:sz="0" w:space="0" w:color="auto"/>
            <w:right w:val="none" w:sz="0" w:space="0" w:color="auto"/>
          </w:divBdr>
        </w:div>
        <w:div w:id="1454864248">
          <w:marLeft w:val="640"/>
          <w:marRight w:val="0"/>
          <w:marTop w:val="0"/>
          <w:marBottom w:val="0"/>
          <w:divBdr>
            <w:top w:val="none" w:sz="0" w:space="0" w:color="auto"/>
            <w:left w:val="none" w:sz="0" w:space="0" w:color="auto"/>
            <w:bottom w:val="none" w:sz="0" w:space="0" w:color="auto"/>
            <w:right w:val="none" w:sz="0" w:space="0" w:color="auto"/>
          </w:divBdr>
        </w:div>
        <w:div w:id="1244149188">
          <w:marLeft w:val="640"/>
          <w:marRight w:val="0"/>
          <w:marTop w:val="0"/>
          <w:marBottom w:val="0"/>
          <w:divBdr>
            <w:top w:val="none" w:sz="0" w:space="0" w:color="auto"/>
            <w:left w:val="none" w:sz="0" w:space="0" w:color="auto"/>
            <w:bottom w:val="none" w:sz="0" w:space="0" w:color="auto"/>
            <w:right w:val="none" w:sz="0" w:space="0" w:color="auto"/>
          </w:divBdr>
        </w:div>
        <w:div w:id="587737040">
          <w:marLeft w:val="640"/>
          <w:marRight w:val="0"/>
          <w:marTop w:val="0"/>
          <w:marBottom w:val="0"/>
          <w:divBdr>
            <w:top w:val="none" w:sz="0" w:space="0" w:color="auto"/>
            <w:left w:val="none" w:sz="0" w:space="0" w:color="auto"/>
            <w:bottom w:val="none" w:sz="0" w:space="0" w:color="auto"/>
            <w:right w:val="none" w:sz="0" w:space="0" w:color="auto"/>
          </w:divBdr>
        </w:div>
        <w:div w:id="316037226">
          <w:marLeft w:val="640"/>
          <w:marRight w:val="0"/>
          <w:marTop w:val="0"/>
          <w:marBottom w:val="0"/>
          <w:divBdr>
            <w:top w:val="none" w:sz="0" w:space="0" w:color="auto"/>
            <w:left w:val="none" w:sz="0" w:space="0" w:color="auto"/>
            <w:bottom w:val="none" w:sz="0" w:space="0" w:color="auto"/>
            <w:right w:val="none" w:sz="0" w:space="0" w:color="auto"/>
          </w:divBdr>
        </w:div>
        <w:div w:id="1510870715">
          <w:marLeft w:val="640"/>
          <w:marRight w:val="0"/>
          <w:marTop w:val="0"/>
          <w:marBottom w:val="0"/>
          <w:divBdr>
            <w:top w:val="none" w:sz="0" w:space="0" w:color="auto"/>
            <w:left w:val="none" w:sz="0" w:space="0" w:color="auto"/>
            <w:bottom w:val="none" w:sz="0" w:space="0" w:color="auto"/>
            <w:right w:val="none" w:sz="0" w:space="0" w:color="auto"/>
          </w:divBdr>
        </w:div>
        <w:div w:id="1697926718">
          <w:marLeft w:val="640"/>
          <w:marRight w:val="0"/>
          <w:marTop w:val="0"/>
          <w:marBottom w:val="0"/>
          <w:divBdr>
            <w:top w:val="none" w:sz="0" w:space="0" w:color="auto"/>
            <w:left w:val="none" w:sz="0" w:space="0" w:color="auto"/>
            <w:bottom w:val="none" w:sz="0" w:space="0" w:color="auto"/>
            <w:right w:val="none" w:sz="0" w:space="0" w:color="auto"/>
          </w:divBdr>
        </w:div>
        <w:div w:id="455413740">
          <w:marLeft w:val="640"/>
          <w:marRight w:val="0"/>
          <w:marTop w:val="0"/>
          <w:marBottom w:val="0"/>
          <w:divBdr>
            <w:top w:val="none" w:sz="0" w:space="0" w:color="auto"/>
            <w:left w:val="none" w:sz="0" w:space="0" w:color="auto"/>
            <w:bottom w:val="none" w:sz="0" w:space="0" w:color="auto"/>
            <w:right w:val="none" w:sz="0" w:space="0" w:color="auto"/>
          </w:divBdr>
        </w:div>
        <w:div w:id="808979441">
          <w:marLeft w:val="640"/>
          <w:marRight w:val="0"/>
          <w:marTop w:val="0"/>
          <w:marBottom w:val="0"/>
          <w:divBdr>
            <w:top w:val="none" w:sz="0" w:space="0" w:color="auto"/>
            <w:left w:val="none" w:sz="0" w:space="0" w:color="auto"/>
            <w:bottom w:val="none" w:sz="0" w:space="0" w:color="auto"/>
            <w:right w:val="none" w:sz="0" w:space="0" w:color="auto"/>
          </w:divBdr>
        </w:div>
        <w:div w:id="548034470">
          <w:marLeft w:val="640"/>
          <w:marRight w:val="0"/>
          <w:marTop w:val="0"/>
          <w:marBottom w:val="0"/>
          <w:divBdr>
            <w:top w:val="none" w:sz="0" w:space="0" w:color="auto"/>
            <w:left w:val="none" w:sz="0" w:space="0" w:color="auto"/>
            <w:bottom w:val="none" w:sz="0" w:space="0" w:color="auto"/>
            <w:right w:val="none" w:sz="0" w:space="0" w:color="auto"/>
          </w:divBdr>
        </w:div>
        <w:div w:id="765492499">
          <w:marLeft w:val="640"/>
          <w:marRight w:val="0"/>
          <w:marTop w:val="0"/>
          <w:marBottom w:val="0"/>
          <w:divBdr>
            <w:top w:val="none" w:sz="0" w:space="0" w:color="auto"/>
            <w:left w:val="none" w:sz="0" w:space="0" w:color="auto"/>
            <w:bottom w:val="none" w:sz="0" w:space="0" w:color="auto"/>
            <w:right w:val="none" w:sz="0" w:space="0" w:color="auto"/>
          </w:divBdr>
        </w:div>
        <w:div w:id="884096477">
          <w:marLeft w:val="640"/>
          <w:marRight w:val="0"/>
          <w:marTop w:val="0"/>
          <w:marBottom w:val="0"/>
          <w:divBdr>
            <w:top w:val="none" w:sz="0" w:space="0" w:color="auto"/>
            <w:left w:val="none" w:sz="0" w:space="0" w:color="auto"/>
            <w:bottom w:val="none" w:sz="0" w:space="0" w:color="auto"/>
            <w:right w:val="none" w:sz="0" w:space="0" w:color="auto"/>
          </w:divBdr>
        </w:div>
        <w:div w:id="1508524353">
          <w:marLeft w:val="640"/>
          <w:marRight w:val="0"/>
          <w:marTop w:val="0"/>
          <w:marBottom w:val="0"/>
          <w:divBdr>
            <w:top w:val="none" w:sz="0" w:space="0" w:color="auto"/>
            <w:left w:val="none" w:sz="0" w:space="0" w:color="auto"/>
            <w:bottom w:val="none" w:sz="0" w:space="0" w:color="auto"/>
            <w:right w:val="none" w:sz="0" w:space="0" w:color="auto"/>
          </w:divBdr>
        </w:div>
        <w:div w:id="1122378288">
          <w:marLeft w:val="640"/>
          <w:marRight w:val="0"/>
          <w:marTop w:val="0"/>
          <w:marBottom w:val="0"/>
          <w:divBdr>
            <w:top w:val="none" w:sz="0" w:space="0" w:color="auto"/>
            <w:left w:val="none" w:sz="0" w:space="0" w:color="auto"/>
            <w:bottom w:val="none" w:sz="0" w:space="0" w:color="auto"/>
            <w:right w:val="none" w:sz="0" w:space="0" w:color="auto"/>
          </w:divBdr>
        </w:div>
        <w:div w:id="1672638586">
          <w:marLeft w:val="640"/>
          <w:marRight w:val="0"/>
          <w:marTop w:val="0"/>
          <w:marBottom w:val="0"/>
          <w:divBdr>
            <w:top w:val="none" w:sz="0" w:space="0" w:color="auto"/>
            <w:left w:val="none" w:sz="0" w:space="0" w:color="auto"/>
            <w:bottom w:val="none" w:sz="0" w:space="0" w:color="auto"/>
            <w:right w:val="none" w:sz="0" w:space="0" w:color="auto"/>
          </w:divBdr>
        </w:div>
        <w:div w:id="1989430182">
          <w:marLeft w:val="640"/>
          <w:marRight w:val="0"/>
          <w:marTop w:val="0"/>
          <w:marBottom w:val="0"/>
          <w:divBdr>
            <w:top w:val="none" w:sz="0" w:space="0" w:color="auto"/>
            <w:left w:val="none" w:sz="0" w:space="0" w:color="auto"/>
            <w:bottom w:val="none" w:sz="0" w:space="0" w:color="auto"/>
            <w:right w:val="none" w:sz="0" w:space="0" w:color="auto"/>
          </w:divBdr>
        </w:div>
        <w:div w:id="1794129297">
          <w:marLeft w:val="640"/>
          <w:marRight w:val="0"/>
          <w:marTop w:val="0"/>
          <w:marBottom w:val="0"/>
          <w:divBdr>
            <w:top w:val="none" w:sz="0" w:space="0" w:color="auto"/>
            <w:left w:val="none" w:sz="0" w:space="0" w:color="auto"/>
            <w:bottom w:val="none" w:sz="0" w:space="0" w:color="auto"/>
            <w:right w:val="none" w:sz="0" w:space="0" w:color="auto"/>
          </w:divBdr>
        </w:div>
        <w:div w:id="1694727102">
          <w:marLeft w:val="640"/>
          <w:marRight w:val="0"/>
          <w:marTop w:val="0"/>
          <w:marBottom w:val="0"/>
          <w:divBdr>
            <w:top w:val="none" w:sz="0" w:space="0" w:color="auto"/>
            <w:left w:val="none" w:sz="0" w:space="0" w:color="auto"/>
            <w:bottom w:val="none" w:sz="0" w:space="0" w:color="auto"/>
            <w:right w:val="none" w:sz="0" w:space="0" w:color="auto"/>
          </w:divBdr>
        </w:div>
        <w:div w:id="629477447">
          <w:marLeft w:val="640"/>
          <w:marRight w:val="0"/>
          <w:marTop w:val="0"/>
          <w:marBottom w:val="0"/>
          <w:divBdr>
            <w:top w:val="none" w:sz="0" w:space="0" w:color="auto"/>
            <w:left w:val="none" w:sz="0" w:space="0" w:color="auto"/>
            <w:bottom w:val="none" w:sz="0" w:space="0" w:color="auto"/>
            <w:right w:val="none" w:sz="0" w:space="0" w:color="auto"/>
          </w:divBdr>
        </w:div>
        <w:div w:id="459080724">
          <w:marLeft w:val="640"/>
          <w:marRight w:val="0"/>
          <w:marTop w:val="0"/>
          <w:marBottom w:val="0"/>
          <w:divBdr>
            <w:top w:val="none" w:sz="0" w:space="0" w:color="auto"/>
            <w:left w:val="none" w:sz="0" w:space="0" w:color="auto"/>
            <w:bottom w:val="none" w:sz="0" w:space="0" w:color="auto"/>
            <w:right w:val="none" w:sz="0" w:space="0" w:color="auto"/>
          </w:divBdr>
        </w:div>
        <w:div w:id="2118912882">
          <w:marLeft w:val="640"/>
          <w:marRight w:val="0"/>
          <w:marTop w:val="0"/>
          <w:marBottom w:val="0"/>
          <w:divBdr>
            <w:top w:val="none" w:sz="0" w:space="0" w:color="auto"/>
            <w:left w:val="none" w:sz="0" w:space="0" w:color="auto"/>
            <w:bottom w:val="none" w:sz="0" w:space="0" w:color="auto"/>
            <w:right w:val="none" w:sz="0" w:space="0" w:color="auto"/>
          </w:divBdr>
        </w:div>
        <w:div w:id="187836734">
          <w:marLeft w:val="640"/>
          <w:marRight w:val="0"/>
          <w:marTop w:val="0"/>
          <w:marBottom w:val="0"/>
          <w:divBdr>
            <w:top w:val="none" w:sz="0" w:space="0" w:color="auto"/>
            <w:left w:val="none" w:sz="0" w:space="0" w:color="auto"/>
            <w:bottom w:val="none" w:sz="0" w:space="0" w:color="auto"/>
            <w:right w:val="none" w:sz="0" w:space="0" w:color="auto"/>
          </w:divBdr>
        </w:div>
        <w:div w:id="910696777">
          <w:marLeft w:val="640"/>
          <w:marRight w:val="0"/>
          <w:marTop w:val="0"/>
          <w:marBottom w:val="0"/>
          <w:divBdr>
            <w:top w:val="none" w:sz="0" w:space="0" w:color="auto"/>
            <w:left w:val="none" w:sz="0" w:space="0" w:color="auto"/>
            <w:bottom w:val="none" w:sz="0" w:space="0" w:color="auto"/>
            <w:right w:val="none" w:sz="0" w:space="0" w:color="auto"/>
          </w:divBdr>
        </w:div>
        <w:div w:id="813106180">
          <w:marLeft w:val="640"/>
          <w:marRight w:val="0"/>
          <w:marTop w:val="0"/>
          <w:marBottom w:val="0"/>
          <w:divBdr>
            <w:top w:val="none" w:sz="0" w:space="0" w:color="auto"/>
            <w:left w:val="none" w:sz="0" w:space="0" w:color="auto"/>
            <w:bottom w:val="none" w:sz="0" w:space="0" w:color="auto"/>
            <w:right w:val="none" w:sz="0" w:space="0" w:color="auto"/>
          </w:divBdr>
        </w:div>
        <w:div w:id="1816412225">
          <w:marLeft w:val="640"/>
          <w:marRight w:val="0"/>
          <w:marTop w:val="0"/>
          <w:marBottom w:val="0"/>
          <w:divBdr>
            <w:top w:val="none" w:sz="0" w:space="0" w:color="auto"/>
            <w:left w:val="none" w:sz="0" w:space="0" w:color="auto"/>
            <w:bottom w:val="none" w:sz="0" w:space="0" w:color="auto"/>
            <w:right w:val="none" w:sz="0" w:space="0" w:color="auto"/>
          </w:divBdr>
        </w:div>
        <w:div w:id="945649955">
          <w:marLeft w:val="640"/>
          <w:marRight w:val="0"/>
          <w:marTop w:val="0"/>
          <w:marBottom w:val="0"/>
          <w:divBdr>
            <w:top w:val="none" w:sz="0" w:space="0" w:color="auto"/>
            <w:left w:val="none" w:sz="0" w:space="0" w:color="auto"/>
            <w:bottom w:val="none" w:sz="0" w:space="0" w:color="auto"/>
            <w:right w:val="none" w:sz="0" w:space="0" w:color="auto"/>
          </w:divBdr>
        </w:div>
        <w:div w:id="107817851">
          <w:marLeft w:val="640"/>
          <w:marRight w:val="0"/>
          <w:marTop w:val="0"/>
          <w:marBottom w:val="0"/>
          <w:divBdr>
            <w:top w:val="none" w:sz="0" w:space="0" w:color="auto"/>
            <w:left w:val="none" w:sz="0" w:space="0" w:color="auto"/>
            <w:bottom w:val="none" w:sz="0" w:space="0" w:color="auto"/>
            <w:right w:val="none" w:sz="0" w:space="0" w:color="auto"/>
          </w:divBdr>
        </w:div>
        <w:div w:id="1135950614">
          <w:marLeft w:val="640"/>
          <w:marRight w:val="0"/>
          <w:marTop w:val="0"/>
          <w:marBottom w:val="0"/>
          <w:divBdr>
            <w:top w:val="none" w:sz="0" w:space="0" w:color="auto"/>
            <w:left w:val="none" w:sz="0" w:space="0" w:color="auto"/>
            <w:bottom w:val="none" w:sz="0" w:space="0" w:color="auto"/>
            <w:right w:val="none" w:sz="0" w:space="0" w:color="auto"/>
          </w:divBdr>
        </w:div>
        <w:div w:id="2116778559">
          <w:marLeft w:val="640"/>
          <w:marRight w:val="0"/>
          <w:marTop w:val="0"/>
          <w:marBottom w:val="0"/>
          <w:divBdr>
            <w:top w:val="none" w:sz="0" w:space="0" w:color="auto"/>
            <w:left w:val="none" w:sz="0" w:space="0" w:color="auto"/>
            <w:bottom w:val="none" w:sz="0" w:space="0" w:color="auto"/>
            <w:right w:val="none" w:sz="0" w:space="0" w:color="auto"/>
          </w:divBdr>
        </w:div>
      </w:divsChild>
    </w:div>
    <w:div w:id="566653773">
      <w:bodyDiv w:val="1"/>
      <w:marLeft w:val="0"/>
      <w:marRight w:val="0"/>
      <w:marTop w:val="0"/>
      <w:marBottom w:val="0"/>
      <w:divBdr>
        <w:top w:val="none" w:sz="0" w:space="0" w:color="auto"/>
        <w:left w:val="none" w:sz="0" w:space="0" w:color="auto"/>
        <w:bottom w:val="none" w:sz="0" w:space="0" w:color="auto"/>
        <w:right w:val="none" w:sz="0" w:space="0" w:color="auto"/>
      </w:divBdr>
      <w:divsChild>
        <w:div w:id="905796370">
          <w:marLeft w:val="640"/>
          <w:marRight w:val="0"/>
          <w:marTop w:val="0"/>
          <w:marBottom w:val="0"/>
          <w:divBdr>
            <w:top w:val="none" w:sz="0" w:space="0" w:color="auto"/>
            <w:left w:val="none" w:sz="0" w:space="0" w:color="auto"/>
            <w:bottom w:val="none" w:sz="0" w:space="0" w:color="auto"/>
            <w:right w:val="none" w:sz="0" w:space="0" w:color="auto"/>
          </w:divBdr>
        </w:div>
        <w:div w:id="1087656349">
          <w:marLeft w:val="640"/>
          <w:marRight w:val="0"/>
          <w:marTop w:val="0"/>
          <w:marBottom w:val="0"/>
          <w:divBdr>
            <w:top w:val="none" w:sz="0" w:space="0" w:color="auto"/>
            <w:left w:val="none" w:sz="0" w:space="0" w:color="auto"/>
            <w:bottom w:val="none" w:sz="0" w:space="0" w:color="auto"/>
            <w:right w:val="none" w:sz="0" w:space="0" w:color="auto"/>
          </w:divBdr>
        </w:div>
        <w:div w:id="93062844">
          <w:marLeft w:val="640"/>
          <w:marRight w:val="0"/>
          <w:marTop w:val="0"/>
          <w:marBottom w:val="0"/>
          <w:divBdr>
            <w:top w:val="none" w:sz="0" w:space="0" w:color="auto"/>
            <w:left w:val="none" w:sz="0" w:space="0" w:color="auto"/>
            <w:bottom w:val="none" w:sz="0" w:space="0" w:color="auto"/>
            <w:right w:val="none" w:sz="0" w:space="0" w:color="auto"/>
          </w:divBdr>
        </w:div>
        <w:div w:id="852038509">
          <w:marLeft w:val="640"/>
          <w:marRight w:val="0"/>
          <w:marTop w:val="0"/>
          <w:marBottom w:val="0"/>
          <w:divBdr>
            <w:top w:val="none" w:sz="0" w:space="0" w:color="auto"/>
            <w:left w:val="none" w:sz="0" w:space="0" w:color="auto"/>
            <w:bottom w:val="none" w:sz="0" w:space="0" w:color="auto"/>
            <w:right w:val="none" w:sz="0" w:space="0" w:color="auto"/>
          </w:divBdr>
        </w:div>
        <w:div w:id="984548095">
          <w:marLeft w:val="640"/>
          <w:marRight w:val="0"/>
          <w:marTop w:val="0"/>
          <w:marBottom w:val="0"/>
          <w:divBdr>
            <w:top w:val="none" w:sz="0" w:space="0" w:color="auto"/>
            <w:left w:val="none" w:sz="0" w:space="0" w:color="auto"/>
            <w:bottom w:val="none" w:sz="0" w:space="0" w:color="auto"/>
            <w:right w:val="none" w:sz="0" w:space="0" w:color="auto"/>
          </w:divBdr>
        </w:div>
        <w:div w:id="1648050927">
          <w:marLeft w:val="640"/>
          <w:marRight w:val="0"/>
          <w:marTop w:val="0"/>
          <w:marBottom w:val="0"/>
          <w:divBdr>
            <w:top w:val="none" w:sz="0" w:space="0" w:color="auto"/>
            <w:left w:val="none" w:sz="0" w:space="0" w:color="auto"/>
            <w:bottom w:val="none" w:sz="0" w:space="0" w:color="auto"/>
            <w:right w:val="none" w:sz="0" w:space="0" w:color="auto"/>
          </w:divBdr>
        </w:div>
        <w:div w:id="1806970603">
          <w:marLeft w:val="640"/>
          <w:marRight w:val="0"/>
          <w:marTop w:val="0"/>
          <w:marBottom w:val="0"/>
          <w:divBdr>
            <w:top w:val="none" w:sz="0" w:space="0" w:color="auto"/>
            <w:left w:val="none" w:sz="0" w:space="0" w:color="auto"/>
            <w:bottom w:val="none" w:sz="0" w:space="0" w:color="auto"/>
            <w:right w:val="none" w:sz="0" w:space="0" w:color="auto"/>
          </w:divBdr>
        </w:div>
        <w:div w:id="1042175037">
          <w:marLeft w:val="640"/>
          <w:marRight w:val="0"/>
          <w:marTop w:val="0"/>
          <w:marBottom w:val="0"/>
          <w:divBdr>
            <w:top w:val="none" w:sz="0" w:space="0" w:color="auto"/>
            <w:left w:val="none" w:sz="0" w:space="0" w:color="auto"/>
            <w:bottom w:val="none" w:sz="0" w:space="0" w:color="auto"/>
            <w:right w:val="none" w:sz="0" w:space="0" w:color="auto"/>
          </w:divBdr>
        </w:div>
        <w:div w:id="1903755496">
          <w:marLeft w:val="640"/>
          <w:marRight w:val="0"/>
          <w:marTop w:val="0"/>
          <w:marBottom w:val="0"/>
          <w:divBdr>
            <w:top w:val="none" w:sz="0" w:space="0" w:color="auto"/>
            <w:left w:val="none" w:sz="0" w:space="0" w:color="auto"/>
            <w:bottom w:val="none" w:sz="0" w:space="0" w:color="auto"/>
            <w:right w:val="none" w:sz="0" w:space="0" w:color="auto"/>
          </w:divBdr>
        </w:div>
        <w:div w:id="232012662">
          <w:marLeft w:val="640"/>
          <w:marRight w:val="0"/>
          <w:marTop w:val="0"/>
          <w:marBottom w:val="0"/>
          <w:divBdr>
            <w:top w:val="none" w:sz="0" w:space="0" w:color="auto"/>
            <w:left w:val="none" w:sz="0" w:space="0" w:color="auto"/>
            <w:bottom w:val="none" w:sz="0" w:space="0" w:color="auto"/>
            <w:right w:val="none" w:sz="0" w:space="0" w:color="auto"/>
          </w:divBdr>
        </w:div>
        <w:div w:id="1610240203">
          <w:marLeft w:val="640"/>
          <w:marRight w:val="0"/>
          <w:marTop w:val="0"/>
          <w:marBottom w:val="0"/>
          <w:divBdr>
            <w:top w:val="none" w:sz="0" w:space="0" w:color="auto"/>
            <w:left w:val="none" w:sz="0" w:space="0" w:color="auto"/>
            <w:bottom w:val="none" w:sz="0" w:space="0" w:color="auto"/>
            <w:right w:val="none" w:sz="0" w:space="0" w:color="auto"/>
          </w:divBdr>
        </w:div>
        <w:div w:id="2037729780">
          <w:marLeft w:val="640"/>
          <w:marRight w:val="0"/>
          <w:marTop w:val="0"/>
          <w:marBottom w:val="0"/>
          <w:divBdr>
            <w:top w:val="none" w:sz="0" w:space="0" w:color="auto"/>
            <w:left w:val="none" w:sz="0" w:space="0" w:color="auto"/>
            <w:bottom w:val="none" w:sz="0" w:space="0" w:color="auto"/>
            <w:right w:val="none" w:sz="0" w:space="0" w:color="auto"/>
          </w:divBdr>
        </w:div>
        <w:div w:id="292951477">
          <w:marLeft w:val="640"/>
          <w:marRight w:val="0"/>
          <w:marTop w:val="0"/>
          <w:marBottom w:val="0"/>
          <w:divBdr>
            <w:top w:val="none" w:sz="0" w:space="0" w:color="auto"/>
            <w:left w:val="none" w:sz="0" w:space="0" w:color="auto"/>
            <w:bottom w:val="none" w:sz="0" w:space="0" w:color="auto"/>
            <w:right w:val="none" w:sz="0" w:space="0" w:color="auto"/>
          </w:divBdr>
        </w:div>
        <w:div w:id="2101751274">
          <w:marLeft w:val="640"/>
          <w:marRight w:val="0"/>
          <w:marTop w:val="0"/>
          <w:marBottom w:val="0"/>
          <w:divBdr>
            <w:top w:val="none" w:sz="0" w:space="0" w:color="auto"/>
            <w:left w:val="none" w:sz="0" w:space="0" w:color="auto"/>
            <w:bottom w:val="none" w:sz="0" w:space="0" w:color="auto"/>
            <w:right w:val="none" w:sz="0" w:space="0" w:color="auto"/>
          </w:divBdr>
        </w:div>
        <w:div w:id="530148726">
          <w:marLeft w:val="640"/>
          <w:marRight w:val="0"/>
          <w:marTop w:val="0"/>
          <w:marBottom w:val="0"/>
          <w:divBdr>
            <w:top w:val="none" w:sz="0" w:space="0" w:color="auto"/>
            <w:left w:val="none" w:sz="0" w:space="0" w:color="auto"/>
            <w:bottom w:val="none" w:sz="0" w:space="0" w:color="auto"/>
            <w:right w:val="none" w:sz="0" w:space="0" w:color="auto"/>
          </w:divBdr>
        </w:div>
        <w:div w:id="630088357">
          <w:marLeft w:val="640"/>
          <w:marRight w:val="0"/>
          <w:marTop w:val="0"/>
          <w:marBottom w:val="0"/>
          <w:divBdr>
            <w:top w:val="none" w:sz="0" w:space="0" w:color="auto"/>
            <w:left w:val="none" w:sz="0" w:space="0" w:color="auto"/>
            <w:bottom w:val="none" w:sz="0" w:space="0" w:color="auto"/>
            <w:right w:val="none" w:sz="0" w:space="0" w:color="auto"/>
          </w:divBdr>
        </w:div>
        <w:div w:id="1613319169">
          <w:marLeft w:val="640"/>
          <w:marRight w:val="0"/>
          <w:marTop w:val="0"/>
          <w:marBottom w:val="0"/>
          <w:divBdr>
            <w:top w:val="none" w:sz="0" w:space="0" w:color="auto"/>
            <w:left w:val="none" w:sz="0" w:space="0" w:color="auto"/>
            <w:bottom w:val="none" w:sz="0" w:space="0" w:color="auto"/>
            <w:right w:val="none" w:sz="0" w:space="0" w:color="auto"/>
          </w:divBdr>
        </w:div>
        <w:div w:id="2061054842">
          <w:marLeft w:val="640"/>
          <w:marRight w:val="0"/>
          <w:marTop w:val="0"/>
          <w:marBottom w:val="0"/>
          <w:divBdr>
            <w:top w:val="none" w:sz="0" w:space="0" w:color="auto"/>
            <w:left w:val="none" w:sz="0" w:space="0" w:color="auto"/>
            <w:bottom w:val="none" w:sz="0" w:space="0" w:color="auto"/>
            <w:right w:val="none" w:sz="0" w:space="0" w:color="auto"/>
          </w:divBdr>
        </w:div>
        <w:div w:id="1949698841">
          <w:marLeft w:val="640"/>
          <w:marRight w:val="0"/>
          <w:marTop w:val="0"/>
          <w:marBottom w:val="0"/>
          <w:divBdr>
            <w:top w:val="none" w:sz="0" w:space="0" w:color="auto"/>
            <w:left w:val="none" w:sz="0" w:space="0" w:color="auto"/>
            <w:bottom w:val="none" w:sz="0" w:space="0" w:color="auto"/>
            <w:right w:val="none" w:sz="0" w:space="0" w:color="auto"/>
          </w:divBdr>
        </w:div>
        <w:div w:id="1190945900">
          <w:marLeft w:val="640"/>
          <w:marRight w:val="0"/>
          <w:marTop w:val="0"/>
          <w:marBottom w:val="0"/>
          <w:divBdr>
            <w:top w:val="none" w:sz="0" w:space="0" w:color="auto"/>
            <w:left w:val="none" w:sz="0" w:space="0" w:color="auto"/>
            <w:bottom w:val="none" w:sz="0" w:space="0" w:color="auto"/>
            <w:right w:val="none" w:sz="0" w:space="0" w:color="auto"/>
          </w:divBdr>
        </w:div>
        <w:div w:id="1374843569">
          <w:marLeft w:val="640"/>
          <w:marRight w:val="0"/>
          <w:marTop w:val="0"/>
          <w:marBottom w:val="0"/>
          <w:divBdr>
            <w:top w:val="none" w:sz="0" w:space="0" w:color="auto"/>
            <w:left w:val="none" w:sz="0" w:space="0" w:color="auto"/>
            <w:bottom w:val="none" w:sz="0" w:space="0" w:color="auto"/>
            <w:right w:val="none" w:sz="0" w:space="0" w:color="auto"/>
          </w:divBdr>
        </w:div>
        <w:div w:id="1479031312">
          <w:marLeft w:val="640"/>
          <w:marRight w:val="0"/>
          <w:marTop w:val="0"/>
          <w:marBottom w:val="0"/>
          <w:divBdr>
            <w:top w:val="none" w:sz="0" w:space="0" w:color="auto"/>
            <w:left w:val="none" w:sz="0" w:space="0" w:color="auto"/>
            <w:bottom w:val="none" w:sz="0" w:space="0" w:color="auto"/>
            <w:right w:val="none" w:sz="0" w:space="0" w:color="auto"/>
          </w:divBdr>
        </w:div>
        <w:div w:id="979924684">
          <w:marLeft w:val="640"/>
          <w:marRight w:val="0"/>
          <w:marTop w:val="0"/>
          <w:marBottom w:val="0"/>
          <w:divBdr>
            <w:top w:val="none" w:sz="0" w:space="0" w:color="auto"/>
            <w:left w:val="none" w:sz="0" w:space="0" w:color="auto"/>
            <w:bottom w:val="none" w:sz="0" w:space="0" w:color="auto"/>
            <w:right w:val="none" w:sz="0" w:space="0" w:color="auto"/>
          </w:divBdr>
        </w:div>
        <w:div w:id="1836262388">
          <w:marLeft w:val="640"/>
          <w:marRight w:val="0"/>
          <w:marTop w:val="0"/>
          <w:marBottom w:val="0"/>
          <w:divBdr>
            <w:top w:val="none" w:sz="0" w:space="0" w:color="auto"/>
            <w:left w:val="none" w:sz="0" w:space="0" w:color="auto"/>
            <w:bottom w:val="none" w:sz="0" w:space="0" w:color="auto"/>
            <w:right w:val="none" w:sz="0" w:space="0" w:color="auto"/>
          </w:divBdr>
        </w:div>
        <w:div w:id="594939522">
          <w:marLeft w:val="640"/>
          <w:marRight w:val="0"/>
          <w:marTop w:val="0"/>
          <w:marBottom w:val="0"/>
          <w:divBdr>
            <w:top w:val="none" w:sz="0" w:space="0" w:color="auto"/>
            <w:left w:val="none" w:sz="0" w:space="0" w:color="auto"/>
            <w:bottom w:val="none" w:sz="0" w:space="0" w:color="auto"/>
            <w:right w:val="none" w:sz="0" w:space="0" w:color="auto"/>
          </w:divBdr>
        </w:div>
        <w:div w:id="1309632836">
          <w:marLeft w:val="640"/>
          <w:marRight w:val="0"/>
          <w:marTop w:val="0"/>
          <w:marBottom w:val="0"/>
          <w:divBdr>
            <w:top w:val="none" w:sz="0" w:space="0" w:color="auto"/>
            <w:left w:val="none" w:sz="0" w:space="0" w:color="auto"/>
            <w:bottom w:val="none" w:sz="0" w:space="0" w:color="auto"/>
            <w:right w:val="none" w:sz="0" w:space="0" w:color="auto"/>
          </w:divBdr>
        </w:div>
        <w:div w:id="283705413">
          <w:marLeft w:val="640"/>
          <w:marRight w:val="0"/>
          <w:marTop w:val="0"/>
          <w:marBottom w:val="0"/>
          <w:divBdr>
            <w:top w:val="none" w:sz="0" w:space="0" w:color="auto"/>
            <w:left w:val="none" w:sz="0" w:space="0" w:color="auto"/>
            <w:bottom w:val="none" w:sz="0" w:space="0" w:color="auto"/>
            <w:right w:val="none" w:sz="0" w:space="0" w:color="auto"/>
          </w:divBdr>
        </w:div>
        <w:div w:id="671181569">
          <w:marLeft w:val="640"/>
          <w:marRight w:val="0"/>
          <w:marTop w:val="0"/>
          <w:marBottom w:val="0"/>
          <w:divBdr>
            <w:top w:val="none" w:sz="0" w:space="0" w:color="auto"/>
            <w:left w:val="none" w:sz="0" w:space="0" w:color="auto"/>
            <w:bottom w:val="none" w:sz="0" w:space="0" w:color="auto"/>
            <w:right w:val="none" w:sz="0" w:space="0" w:color="auto"/>
          </w:divBdr>
        </w:div>
        <w:div w:id="1485858806">
          <w:marLeft w:val="640"/>
          <w:marRight w:val="0"/>
          <w:marTop w:val="0"/>
          <w:marBottom w:val="0"/>
          <w:divBdr>
            <w:top w:val="none" w:sz="0" w:space="0" w:color="auto"/>
            <w:left w:val="none" w:sz="0" w:space="0" w:color="auto"/>
            <w:bottom w:val="none" w:sz="0" w:space="0" w:color="auto"/>
            <w:right w:val="none" w:sz="0" w:space="0" w:color="auto"/>
          </w:divBdr>
        </w:div>
        <w:div w:id="1539465055">
          <w:marLeft w:val="640"/>
          <w:marRight w:val="0"/>
          <w:marTop w:val="0"/>
          <w:marBottom w:val="0"/>
          <w:divBdr>
            <w:top w:val="none" w:sz="0" w:space="0" w:color="auto"/>
            <w:left w:val="none" w:sz="0" w:space="0" w:color="auto"/>
            <w:bottom w:val="none" w:sz="0" w:space="0" w:color="auto"/>
            <w:right w:val="none" w:sz="0" w:space="0" w:color="auto"/>
          </w:divBdr>
        </w:div>
        <w:div w:id="1716005536">
          <w:marLeft w:val="640"/>
          <w:marRight w:val="0"/>
          <w:marTop w:val="0"/>
          <w:marBottom w:val="0"/>
          <w:divBdr>
            <w:top w:val="none" w:sz="0" w:space="0" w:color="auto"/>
            <w:left w:val="none" w:sz="0" w:space="0" w:color="auto"/>
            <w:bottom w:val="none" w:sz="0" w:space="0" w:color="auto"/>
            <w:right w:val="none" w:sz="0" w:space="0" w:color="auto"/>
          </w:divBdr>
        </w:div>
        <w:div w:id="1969508849">
          <w:marLeft w:val="640"/>
          <w:marRight w:val="0"/>
          <w:marTop w:val="0"/>
          <w:marBottom w:val="0"/>
          <w:divBdr>
            <w:top w:val="none" w:sz="0" w:space="0" w:color="auto"/>
            <w:left w:val="none" w:sz="0" w:space="0" w:color="auto"/>
            <w:bottom w:val="none" w:sz="0" w:space="0" w:color="auto"/>
            <w:right w:val="none" w:sz="0" w:space="0" w:color="auto"/>
          </w:divBdr>
        </w:div>
        <w:div w:id="1312323587">
          <w:marLeft w:val="640"/>
          <w:marRight w:val="0"/>
          <w:marTop w:val="0"/>
          <w:marBottom w:val="0"/>
          <w:divBdr>
            <w:top w:val="none" w:sz="0" w:space="0" w:color="auto"/>
            <w:left w:val="none" w:sz="0" w:space="0" w:color="auto"/>
            <w:bottom w:val="none" w:sz="0" w:space="0" w:color="auto"/>
            <w:right w:val="none" w:sz="0" w:space="0" w:color="auto"/>
          </w:divBdr>
        </w:div>
        <w:div w:id="1577090637">
          <w:marLeft w:val="640"/>
          <w:marRight w:val="0"/>
          <w:marTop w:val="0"/>
          <w:marBottom w:val="0"/>
          <w:divBdr>
            <w:top w:val="none" w:sz="0" w:space="0" w:color="auto"/>
            <w:left w:val="none" w:sz="0" w:space="0" w:color="auto"/>
            <w:bottom w:val="none" w:sz="0" w:space="0" w:color="auto"/>
            <w:right w:val="none" w:sz="0" w:space="0" w:color="auto"/>
          </w:divBdr>
        </w:div>
        <w:div w:id="1720131908">
          <w:marLeft w:val="640"/>
          <w:marRight w:val="0"/>
          <w:marTop w:val="0"/>
          <w:marBottom w:val="0"/>
          <w:divBdr>
            <w:top w:val="none" w:sz="0" w:space="0" w:color="auto"/>
            <w:left w:val="none" w:sz="0" w:space="0" w:color="auto"/>
            <w:bottom w:val="none" w:sz="0" w:space="0" w:color="auto"/>
            <w:right w:val="none" w:sz="0" w:space="0" w:color="auto"/>
          </w:divBdr>
        </w:div>
        <w:div w:id="404185481">
          <w:marLeft w:val="640"/>
          <w:marRight w:val="0"/>
          <w:marTop w:val="0"/>
          <w:marBottom w:val="0"/>
          <w:divBdr>
            <w:top w:val="none" w:sz="0" w:space="0" w:color="auto"/>
            <w:left w:val="none" w:sz="0" w:space="0" w:color="auto"/>
            <w:bottom w:val="none" w:sz="0" w:space="0" w:color="auto"/>
            <w:right w:val="none" w:sz="0" w:space="0" w:color="auto"/>
          </w:divBdr>
        </w:div>
        <w:div w:id="1018043793">
          <w:marLeft w:val="640"/>
          <w:marRight w:val="0"/>
          <w:marTop w:val="0"/>
          <w:marBottom w:val="0"/>
          <w:divBdr>
            <w:top w:val="none" w:sz="0" w:space="0" w:color="auto"/>
            <w:left w:val="none" w:sz="0" w:space="0" w:color="auto"/>
            <w:bottom w:val="none" w:sz="0" w:space="0" w:color="auto"/>
            <w:right w:val="none" w:sz="0" w:space="0" w:color="auto"/>
          </w:divBdr>
        </w:div>
        <w:div w:id="1446314266">
          <w:marLeft w:val="640"/>
          <w:marRight w:val="0"/>
          <w:marTop w:val="0"/>
          <w:marBottom w:val="0"/>
          <w:divBdr>
            <w:top w:val="none" w:sz="0" w:space="0" w:color="auto"/>
            <w:left w:val="none" w:sz="0" w:space="0" w:color="auto"/>
            <w:bottom w:val="none" w:sz="0" w:space="0" w:color="auto"/>
            <w:right w:val="none" w:sz="0" w:space="0" w:color="auto"/>
          </w:divBdr>
        </w:div>
        <w:div w:id="1721048099">
          <w:marLeft w:val="640"/>
          <w:marRight w:val="0"/>
          <w:marTop w:val="0"/>
          <w:marBottom w:val="0"/>
          <w:divBdr>
            <w:top w:val="none" w:sz="0" w:space="0" w:color="auto"/>
            <w:left w:val="none" w:sz="0" w:space="0" w:color="auto"/>
            <w:bottom w:val="none" w:sz="0" w:space="0" w:color="auto"/>
            <w:right w:val="none" w:sz="0" w:space="0" w:color="auto"/>
          </w:divBdr>
        </w:div>
        <w:div w:id="1086029174">
          <w:marLeft w:val="640"/>
          <w:marRight w:val="0"/>
          <w:marTop w:val="0"/>
          <w:marBottom w:val="0"/>
          <w:divBdr>
            <w:top w:val="none" w:sz="0" w:space="0" w:color="auto"/>
            <w:left w:val="none" w:sz="0" w:space="0" w:color="auto"/>
            <w:bottom w:val="none" w:sz="0" w:space="0" w:color="auto"/>
            <w:right w:val="none" w:sz="0" w:space="0" w:color="auto"/>
          </w:divBdr>
        </w:div>
        <w:div w:id="1234388219">
          <w:marLeft w:val="640"/>
          <w:marRight w:val="0"/>
          <w:marTop w:val="0"/>
          <w:marBottom w:val="0"/>
          <w:divBdr>
            <w:top w:val="none" w:sz="0" w:space="0" w:color="auto"/>
            <w:left w:val="none" w:sz="0" w:space="0" w:color="auto"/>
            <w:bottom w:val="none" w:sz="0" w:space="0" w:color="auto"/>
            <w:right w:val="none" w:sz="0" w:space="0" w:color="auto"/>
          </w:divBdr>
        </w:div>
        <w:div w:id="2002272920">
          <w:marLeft w:val="640"/>
          <w:marRight w:val="0"/>
          <w:marTop w:val="0"/>
          <w:marBottom w:val="0"/>
          <w:divBdr>
            <w:top w:val="none" w:sz="0" w:space="0" w:color="auto"/>
            <w:left w:val="none" w:sz="0" w:space="0" w:color="auto"/>
            <w:bottom w:val="none" w:sz="0" w:space="0" w:color="auto"/>
            <w:right w:val="none" w:sz="0" w:space="0" w:color="auto"/>
          </w:divBdr>
        </w:div>
        <w:div w:id="410853439">
          <w:marLeft w:val="640"/>
          <w:marRight w:val="0"/>
          <w:marTop w:val="0"/>
          <w:marBottom w:val="0"/>
          <w:divBdr>
            <w:top w:val="none" w:sz="0" w:space="0" w:color="auto"/>
            <w:left w:val="none" w:sz="0" w:space="0" w:color="auto"/>
            <w:bottom w:val="none" w:sz="0" w:space="0" w:color="auto"/>
            <w:right w:val="none" w:sz="0" w:space="0" w:color="auto"/>
          </w:divBdr>
        </w:div>
        <w:div w:id="464352865">
          <w:marLeft w:val="640"/>
          <w:marRight w:val="0"/>
          <w:marTop w:val="0"/>
          <w:marBottom w:val="0"/>
          <w:divBdr>
            <w:top w:val="none" w:sz="0" w:space="0" w:color="auto"/>
            <w:left w:val="none" w:sz="0" w:space="0" w:color="auto"/>
            <w:bottom w:val="none" w:sz="0" w:space="0" w:color="auto"/>
            <w:right w:val="none" w:sz="0" w:space="0" w:color="auto"/>
          </w:divBdr>
        </w:div>
        <w:div w:id="739525258">
          <w:marLeft w:val="640"/>
          <w:marRight w:val="0"/>
          <w:marTop w:val="0"/>
          <w:marBottom w:val="0"/>
          <w:divBdr>
            <w:top w:val="none" w:sz="0" w:space="0" w:color="auto"/>
            <w:left w:val="none" w:sz="0" w:space="0" w:color="auto"/>
            <w:bottom w:val="none" w:sz="0" w:space="0" w:color="auto"/>
            <w:right w:val="none" w:sz="0" w:space="0" w:color="auto"/>
          </w:divBdr>
        </w:div>
        <w:div w:id="258804098">
          <w:marLeft w:val="640"/>
          <w:marRight w:val="0"/>
          <w:marTop w:val="0"/>
          <w:marBottom w:val="0"/>
          <w:divBdr>
            <w:top w:val="none" w:sz="0" w:space="0" w:color="auto"/>
            <w:left w:val="none" w:sz="0" w:space="0" w:color="auto"/>
            <w:bottom w:val="none" w:sz="0" w:space="0" w:color="auto"/>
            <w:right w:val="none" w:sz="0" w:space="0" w:color="auto"/>
          </w:divBdr>
        </w:div>
        <w:div w:id="394547808">
          <w:marLeft w:val="640"/>
          <w:marRight w:val="0"/>
          <w:marTop w:val="0"/>
          <w:marBottom w:val="0"/>
          <w:divBdr>
            <w:top w:val="none" w:sz="0" w:space="0" w:color="auto"/>
            <w:left w:val="none" w:sz="0" w:space="0" w:color="auto"/>
            <w:bottom w:val="none" w:sz="0" w:space="0" w:color="auto"/>
            <w:right w:val="none" w:sz="0" w:space="0" w:color="auto"/>
          </w:divBdr>
        </w:div>
        <w:div w:id="2058508267">
          <w:marLeft w:val="640"/>
          <w:marRight w:val="0"/>
          <w:marTop w:val="0"/>
          <w:marBottom w:val="0"/>
          <w:divBdr>
            <w:top w:val="none" w:sz="0" w:space="0" w:color="auto"/>
            <w:left w:val="none" w:sz="0" w:space="0" w:color="auto"/>
            <w:bottom w:val="none" w:sz="0" w:space="0" w:color="auto"/>
            <w:right w:val="none" w:sz="0" w:space="0" w:color="auto"/>
          </w:divBdr>
        </w:div>
      </w:divsChild>
    </w:div>
    <w:div w:id="572734993">
      <w:bodyDiv w:val="1"/>
      <w:marLeft w:val="0"/>
      <w:marRight w:val="0"/>
      <w:marTop w:val="0"/>
      <w:marBottom w:val="0"/>
      <w:divBdr>
        <w:top w:val="none" w:sz="0" w:space="0" w:color="auto"/>
        <w:left w:val="none" w:sz="0" w:space="0" w:color="auto"/>
        <w:bottom w:val="none" w:sz="0" w:space="0" w:color="auto"/>
        <w:right w:val="none" w:sz="0" w:space="0" w:color="auto"/>
      </w:divBdr>
      <w:divsChild>
        <w:div w:id="1648824514">
          <w:marLeft w:val="640"/>
          <w:marRight w:val="0"/>
          <w:marTop w:val="0"/>
          <w:marBottom w:val="0"/>
          <w:divBdr>
            <w:top w:val="none" w:sz="0" w:space="0" w:color="auto"/>
            <w:left w:val="none" w:sz="0" w:space="0" w:color="auto"/>
            <w:bottom w:val="none" w:sz="0" w:space="0" w:color="auto"/>
            <w:right w:val="none" w:sz="0" w:space="0" w:color="auto"/>
          </w:divBdr>
        </w:div>
        <w:div w:id="1763456553">
          <w:marLeft w:val="640"/>
          <w:marRight w:val="0"/>
          <w:marTop w:val="0"/>
          <w:marBottom w:val="0"/>
          <w:divBdr>
            <w:top w:val="none" w:sz="0" w:space="0" w:color="auto"/>
            <w:left w:val="none" w:sz="0" w:space="0" w:color="auto"/>
            <w:bottom w:val="none" w:sz="0" w:space="0" w:color="auto"/>
            <w:right w:val="none" w:sz="0" w:space="0" w:color="auto"/>
          </w:divBdr>
        </w:div>
        <w:div w:id="1003439724">
          <w:marLeft w:val="640"/>
          <w:marRight w:val="0"/>
          <w:marTop w:val="0"/>
          <w:marBottom w:val="0"/>
          <w:divBdr>
            <w:top w:val="none" w:sz="0" w:space="0" w:color="auto"/>
            <w:left w:val="none" w:sz="0" w:space="0" w:color="auto"/>
            <w:bottom w:val="none" w:sz="0" w:space="0" w:color="auto"/>
            <w:right w:val="none" w:sz="0" w:space="0" w:color="auto"/>
          </w:divBdr>
        </w:div>
        <w:div w:id="1496531882">
          <w:marLeft w:val="640"/>
          <w:marRight w:val="0"/>
          <w:marTop w:val="0"/>
          <w:marBottom w:val="0"/>
          <w:divBdr>
            <w:top w:val="none" w:sz="0" w:space="0" w:color="auto"/>
            <w:left w:val="none" w:sz="0" w:space="0" w:color="auto"/>
            <w:bottom w:val="none" w:sz="0" w:space="0" w:color="auto"/>
            <w:right w:val="none" w:sz="0" w:space="0" w:color="auto"/>
          </w:divBdr>
        </w:div>
        <w:div w:id="1934625927">
          <w:marLeft w:val="640"/>
          <w:marRight w:val="0"/>
          <w:marTop w:val="0"/>
          <w:marBottom w:val="0"/>
          <w:divBdr>
            <w:top w:val="none" w:sz="0" w:space="0" w:color="auto"/>
            <w:left w:val="none" w:sz="0" w:space="0" w:color="auto"/>
            <w:bottom w:val="none" w:sz="0" w:space="0" w:color="auto"/>
            <w:right w:val="none" w:sz="0" w:space="0" w:color="auto"/>
          </w:divBdr>
        </w:div>
        <w:div w:id="61024140">
          <w:marLeft w:val="640"/>
          <w:marRight w:val="0"/>
          <w:marTop w:val="0"/>
          <w:marBottom w:val="0"/>
          <w:divBdr>
            <w:top w:val="none" w:sz="0" w:space="0" w:color="auto"/>
            <w:left w:val="none" w:sz="0" w:space="0" w:color="auto"/>
            <w:bottom w:val="none" w:sz="0" w:space="0" w:color="auto"/>
            <w:right w:val="none" w:sz="0" w:space="0" w:color="auto"/>
          </w:divBdr>
        </w:div>
        <w:div w:id="1063986263">
          <w:marLeft w:val="640"/>
          <w:marRight w:val="0"/>
          <w:marTop w:val="0"/>
          <w:marBottom w:val="0"/>
          <w:divBdr>
            <w:top w:val="none" w:sz="0" w:space="0" w:color="auto"/>
            <w:left w:val="none" w:sz="0" w:space="0" w:color="auto"/>
            <w:bottom w:val="none" w:sz="0" w:space="0" w:color="auto"/>
            <w:right w:val="none" w:sz="0" w:space="0" w:color="auto"/>
          </w:divBdr>
        </w:div>
        <w:div w:id="816267871">
          <w:marLeft w:val="640"/>
          <w:marRight w:val="0"/>
          <w:marTop w:val="0"/>
          <w:marBottom w:val="0"/>
          <w:divBdr>
            <w:top w:val="none" w:sz="0" w:space="0" w:color="auto"/>
            <w:left w:val="none" w:sz="0" w:space="0" w:color="auto"/>
            <w:bottom w:val="none" w:sz="0" w:space="0" w:color="auto"/>
            <w:right w:val="none" w:sz="0" w:space="0" w:color="auto"/>
          </w:divBdr>
        </w:div>
        <w:div w:id="786698995">
          <w:marLeft w:val="640"/>
          <w:marRight w:val="0"/>
          <w:marTop w:val="0"/>
          <w:marBottom w:val="0"/>
          <w:divBdr>
            <w:top w:val="none" w:sz="0" w:space="0" w:color="auto"/>
            <w:left w:val="none" w:sz="0" w:space="0" w:color="auto"/>
            <w:bottom w:val="none" w:sz="0" w:space="0" w:color="auto"/>
            <w:right w:val="none" w:sz="0" w:space="0" w:color="auto"/>
          </w:divBdr>
        </w:div>
        <w:div w:id="1140227585">
          <w:marLeft w:val="640"/>
          <w:marRight w:val="0"/>
          <w:marTop w:val="0"/>
          <w:marBottom w:val="0"/>
          <w:divBdr>
            <w:top w:val="none" w:sz="0" w:space="0" w:color="auto"/>
            <w:left w:val="none" w:sz="0" w:space="0" w:color="auto"/>
            <w:bottom w:val="none" w:sz="0" w:space="0" w:color="auto"/>
            <w:right w:val="none" w:sz="0" w:space="0" w:color="auto"/>
          </w:divBdr>
        </w:div>
        <w:div w:id="583957649">
          <w:marLeft w:val="640"/>
          <w:marRight w:val="0"/>
          <w:marTop w:val="0"/>
          <w:marBottom w:val="0"/>
          <w:divBdr>
            <w:top w:val="none" w:sz="0" w:space="0" w:color="auto"/>
            <w:left w:val="none" w:sz="0" w:space="0" w:color="auto"/>
            <w:bottom w:val="none" w:sz="0" w:space="0" w:color="auto"/>
            <w:right w:val="none" w:sz="0" w:space="0" w:color="auto"/>
          </w:divBdr>
        </w:div>
        <w:div w:id="1254238092">
          <w:marLeft w:val="640"/>
          <w:marRight w:val="0"/>
          <w:marTop w:val="0"/>
          <w:marBottom w:val="0"/>
          <w:divBdr>
            <w:top w:val="none" w:sz="0" w:space="0" w:color="auto"/>
            <w:left w:val="none" w:sz="0" w:space="0" w:color="auto"/>
            <w:bottom w:val="none" w:sz="0" w:space="0" w:color="auto"/>
            <w:right w:val="none" w:sz="0" w:space="0" w:color="auto"/>
          </w:divBdr>
        </w:div>
        <w:div w:id="913975960">
          <w:marLeft w:val="640"/>
          <w:marRight w:val="0"/>
          <w:marTop w:val="0"/>
          <w:marBottom w:val="0"/>
          <w:divBdr>
            <w:top w:val="none" w:sz="0" w:space="0" w:color="auto"/>
            <w:left w:val="none" w:sz="0" w:space="0" w:color="auto"/>
            <w:bottom w:val="none" w:sz="0" w:space="0" w:color="auto"/>
            <w:right w:val="none" w:sz="0" w:space="0" w:color="auto"/>
          </w:divBdr>
        </w:div>
        <w:div w:id="2124492936">
          <w:marLeft w:val="640"/>
          <w:marRight w:val="0"/>
          <w:marTop w:val="0"/>
          <w:marBottom w:val="0"/>
          <w:divBdr>
            <w:top w:val="none" w:sz="0" w:space="0" w:color="auto"/>
            <w:left w:val="none" w:sz="0" w:space="0" w:color="auto"/>
            <w:bottom w:val="none" w:sz="0" w:space="0" w:color="auto"/>
            <w:right w:val="none" w:sz="0" w:space="0" w:color="auto"/>
          </w:divBdr>
        </w:div>
        <w:div w:id="1262833101">
          <w:marLeft w:val="640"/>
          <w:marRight w:val="0"/>
          <w:marTop w:val="0"/>
          <w:marBottom w:val="0"/>
          <w:divBdr>
            <w:top w:val="none" w:sz="0" w:space="0" w:color="auto"/>
            <w:left w:val="none" w:sz="0" w:space="0" w:color="auto"/>
            <w:bottom w:val="none" w:sz="0" w:space="0" w:color="auto"/>
            <w:right w:val="none" w:sz="0" w:space="0" w:color="auto"/>
          </w:divBdr>
        </w:div>
        <w:div w:id="1112825230">
          <w:marLeft w:val="640"/>
          <w:marRight w:val="0"/>
          <w:marTop w:val="0"/>
          <w:marBottom w:val="0"/>
          <w:divBdr>
            <w:top w:val="none" w:sz="0" w:space="0" w:color="auto"/>
            <w:left w:val="none" w:sz="0" w:space="0" w:color="auto"/>
            <w:bottom w:val="none" w:sz="0" w:space="0" w:color="auto"/>
            <w:right w:val="none" w:sz="0" w:space="0" w:color="auto"/>
          </w:divBdr>
        </w:div>
        <w:div w:id="1676959028">
          <w:marLeft w:val="640"/>
          <w:marRight w:val="0"/>
          <w:marTop w:val="0"/>
          <w:marBottom w:val="0"/>
          <w:divBdr>
            <w:top w:val="none" w:sz="0" w:space="0" w:color="auto"/>
            <w:left w:val="none" w:sz="0" w:space="0" w:color="auto"/>
            <w:bottom w:val="none" w:sz="0" w:space="0" w:color="auto"/>
            <w:right w:val="none" w:sz="0" w:space="0" w:color="auto"/>
          </w:divBdr>
        </w:div>
        <w:div w:id="1419522516">
          <w:marLeft w:val="640"/>
          <w:marRight w:val="0"/>
          <w:marTop w:val="0"/>
          <w:marBottom w:val="0"/>
          <w:divBdr>
            <w:top w:val="none" w:sz="0" w:space="0" w:color="auto"/>
            <w:left w:val="none" w:sz="0" w:space="0" w:color="auto"/>
            <w:bottom w:val="none" w:sz="0" w:space="0" w:color="auto"/>
            <w:right w:val="none" w:sz="0" w:space="0" w:color="auto"/>
          </w:divBdr>
        </w:div>
        <w:div w:id="1589920927">
          <w:marLeft w:val="640"/>
          <w:marRight w:val="0"/>
          <w:marTop w:val="0"/>
          <w:marBottom w:val="0"/>
          <w:divBdr>
            <w:top w:val="none" w:sz="0" w:space="0" w:color="auto"/>
            <w:left w:val="none" w:sz="0" w:space="0" w:color="auto"/>
            <w:bottom w:val="none" w:sz="0" w:space="0" w:color="auto"/>
            <w:right w:val="none" w:sz="0" w:space="0" w:color="auto"/>
          </w:divBdr>
        </w:div>
        <w:div w:id="1832719588">
          <w:marLeft w:val="640"/>
          <w:marRight w:val="0"/>
          <w:marTop w:val="0"/>
          <w:marBottom w:val="0"/>
          <w:divBdr>
            <w:top w:val="none" w:sz="0" w:space="0" w:color="auto"/>
            <w:left w:val="none" w:sz="0" w:space="0" w:color="auto"/>
            <w:bottom w:val="none" w:sz="0" w:space="0" w:color="auto"/>
            <w:right w:val="none" w:sz="0" w:space="0" w:color="auto"/>
          </w:divBdr>
        </w:div>
        <w:div w:id="849300276">
          <w:marLeft w:val="640"/>
          <w:marRight w:val="0"/>
          <w:marTop w:val="0"/>
          <w:marBottom w:val="0"/>
          <w:divBdr>
            <w:top w:val="none" w:sz="0" w:space="0" w:color="auto"/>
            <w:left w:val="none" w:sz="0" w:space="0" w:color="auto"/>
            <w:bottom w:val="none" w:sz="0" w:space="0" w:color="auto"/>
            <w:right w:val="none" w:sz="0" w:space="0" w:color="auto"/>
          </w:divBdr>
        </w:div>
        <w:div w:id="1501384452">
          <w:marLeft w:val="640"/>
          <w:marRight w:val="0"/>
          <w:marTop w:val="0"/>
          <w:marBottom w:val="0"/>
          <w:divBdr>
            <w:top w:val="none" w:sz="0" w:space="0" w:color="auto"/>
            <w:left w:val="none" w:sz="0" w:space="0" w:color="auto"/>
            <w:bottom w:val="none" w:sz="0" w:space="0" w:color="auto"/>
            <w:right w:val="none" w:sz="0" w:space="0" w:color="auto"/>
          </w:divBdr>
        </w:div>
        <w:div w:id="1076586527">
          <w:marLeft w:val="640"/>
          <w:marRight w:val="0"/>
          <w:marTop w:val="0"/>
          <w:marBottom w:val="0"/>
          <w:divBdr>
            <w:top w:val="none" w:sz="0" w:space="0" w:color="auto"/>
            <w:left w:val="none" w:sz="0" w:space="0" w:color="auto"/>
            <w:bottom w:val="none" w:sz="0" w:space="0" w:color="auto"/>
            <w:right w:val="none" w:sz="0" w:space="0" w:color="auto"/>
          </w:divBdr>
        </w:div>
        <w:div w:id="72244701">
          <w:marLeft w:val="640"/>
          <w:marRight w:val="0"/>
          <w:marTop w:val="0"/>
          <w:marBottom w:val="0"/>
          <w:divBdr>
            <w:top w:val="none" w:sz="0" w:space="0" w:color="auto"/>
            <w:left w:val="none" w:sz="0" w:space="0" w:color="auto"/>
            <w:bottom w:val="none" w:sz="0" w:space="0" w:color="auto"/>
            <w:right w:val="none" w:sz="0" w:space="0" w:color="auto"/>
          </w:divBdr>
        </w:div>
        <w:div w:id="2076277795">
          <w:marLeft w:val="640"/>
          <w:marRight w:val="0"/>
          <w:marTop w:val="0"/>
          <w:marBottom w:val="0"/>
          <w:divBdr>
            <w:top w:val="none" w:sz="0" w:space="0" w:color="auto"/>
            <w:left w:val="none" w:sz="0" w:space="0" w:color="auto"/>
            <w:bottom w:val="none" w:sz="0" w:space="0" w:color="auto"/>
            <w:right w:val="none" w:sz="0" w:space="0" w:color="auto"/>
          </w:divBdr>
        </w:div>
        <w:div w:id="871457697">
          <w:marLeft w:val="640"/>
          <w:marRight w:val="0"/>
          <w:marTop w:val="0"/>
          <w:marBottom w:val="0"/>
          <w:divBdr>
            <w:top w:val="none" w:sz="0" w:space="0" w:color="auto"/>
            <w:left w:val="none" w:sz="0" w:space="0" w:color="auto"/>
            <w:bottom w:val="none" w:sz="0" w:space="0" w:color="auto"/>
            <w:right w:val="none" w:sz="0" w:space="0" w:color="auto"/>
          </w:divBdr>
        </w:div>
        <w:div w:id="1056584820">
          <w:marLeft w:val="640"/>
          <w:marRight w:val="0"/>
          <w:marTop w:val="0"/>
          <w:marBottom w:val="0"/>
          <w:divBdr>
            <w:top w:val="none" w:sz="0" w:space="0" w:color="auto"/>
            <w:left w:val="none" w:sz="0" w:space="0" w:color="auto"/>
            <w:bottom w:val="none" w:sz="0" w:space="0" w:color="auto"/>
            <w:right w:val="none" w:sz="0" w:space="0" w:color="auto"/>
          </w:divBdr>
        </w:div>
        <w:div w:id="1042289061">
          <w:marLeft w:val="640"/>
          <w:marRight w:val="0"/>
          <w:marTop w:val="0"/>
          <w:marBottom w:val="0"/>
          <w:divBdr>
            <w:top w:val="none" w:sz="0" w:space="0" w:color="auto"/>
            <w:left w:val="none" w:sz="0" w:space="0" w:color="auto"/>
            <w:bottom w:val="none" w:sz="0" w:space="0" w:color="auto"/>
            <w:right w:val="none" w:sz="0" w:space="0" w:color="auto"/>
          </w:divBdr>
        </w:div>
        <w:div w:id="879627844">
          <w:marLeft w:val="640"/>
          <w:marRight w:val="0"/>
          <w:marTop w:val="0"/>
          <w:marBottom w:val="0"/>
          <w:divBdr>
            <w:top w:val="none" w:sz="0" w:space="0" w:color="auto"/>
            <w:left w:val="none" w:sz="0" w:space="0" w:color="auto"/>
            <w:bottom w:val="none" w:sz="0" w:space="0" w:color="auto"/>
            <w:right w:val="none" w:sz="0" w:space="0" w:color="auto"/>
          </w:divBdr>
        </w:div>
        <w:div w:id="143356308">
          <w:marLeft w:val="640"/>
          <w:marRight w:val="0"/>
          <w:marTop w:val="0"/>
          <w:marBottom w:val="0"/>
          <w:divBdr>
            <w:top w:val="none" w:sz="0" w:space="0" w:color="auto"/>
            <w:left w:val="none" w:sz="0" w:space="0" w:color="auto"/>
            <w:bottom w:val="none" w:sz="0" w:space="0" w:color="auto"/>
            <w:right w:val="none" w:sz="0" w:space="0" w:color="auto"/>
          </w:divBdr>
        </w:div>
        <w:div w:id="2020503662">
          <w:marLeft w:val="640"/>
          <w:marRight w:val="0"/>
          <w:marTop w:val="0"/>
          <w:marBottom w:val="0"/>
          <w:divBdr>
            <w:top w:val="none" w:sz="0" w:space="0" w:color="auto"/>
            <w:left w:val="none" w:sz="0" w:space="0" w:color="auto"/>
            <w:bottom w:val="none" w:sz="0" w:space="0" w:color="auto"/>
            <w:right w:val="none" w:sz="0" w:space="0" w:color="auto"/>
          </w:divBdr>
        </w:div>
        <w:div w:id="1442142570">
          <w:marLeft w:val="640"/>
          <w:marRight w:val="0"/>
          <w:marTop w:val="0"/>
          <w:marBottom w:val="0"/>
          <w:divBdr>
            <w:top w:val="none" w:sz="0" w:space="0" w:color="auto"/>
            <w:left w:val="none" w:sz="0" w:space="0" w:color="auto"/>
            <w:bottom w:val="none" w:sz="0" w:space="0" w:color="auto"/>
            <w:right w:val="none" w:sz="0" w:space="0" w:color="auto"/>
          </w:divBdr>
        </w:div>
        <w:div w:id="356930143">
          <w:marLeft w:val="640"/>
          <w:marRight w:val="0"/>
          <w:marTop w:val="0"/>
          <w:marBottom w:val="0"/>
          <w:divBdr>
            <w:top w:val="none" w:sz="0" w:space="0" w:color="auto"/>
            <w:left w:val="none" w:sz="0" w:space="0" w:color="auto"/>
            <w:bottom w:val="none" w:sz="0" w:space="0" w:color="auto"/>
            <w:right w:val="none" w:sz="0" w:space="0" w:color="auto"/>
          </w:divBdr>
        </w:div>
        <w:div w:id="1112362017">
          <w:marLeft w:val="640"/>
          <w:marRight w:val="0"/>
          <w:marTop w:val="0"/>
          <w:marBottom w:val="0"/>
          <w:divBdr>
            <w:top w:val="none" w:sz="0" w:space="0" w:color="auto"/>
            <w:left w:val="none" w:sz="0" w:space="0" w:color="auto"/>
            <w:bottom w:val="none" w:sz="0" w:space="0" w:color="auto"/>
            <w:right w:val="none" w:sz="0" w:space="0" w:color="auto"/>
          </w:divBdr>
        </w:div>
        <w:div w:id="1378624639">
          <w:marLeft w:val="640"/>
          <w:marRight w:val="0"/>
          <w:marTop w:val="0"/>
          <w:marBottom w:val="0"/>
          <w:divBdr>
            <w:top w:val="none" w:sz="0" w:space="0" w:color="auto"/>
            <w:left w:val="none" w:sz="0" w:space="0" w:color="auto"/>
            <w:bottom w:val="none" w:sz="0" w:space="0" w:color="auto"/>
            <w:right w:val="none" w:sz="0" w:space="0" w:color="auto"/>
          </w:divBdr>
        </w:div>
        <w:div w:id="590352955">
          <w:marLeft w:val="640"/>
          <w:marRight w:val="0"/>
          <w:marTop w:val="0"/>
          <w:marBottom w:val="0"/>
          <w:divBdr>
            <w:top w:val="none" w:sz="0" w:space="0" w:color="auto"/>
            <w:left w:val="none" w:sz="0" w:space="0" w:color="auto"/>
            <w:bottom w:val="none" w:sz="0" w:space="0" w:color="auto"/>
            <w:right w:val="none" w:sz="0" w:space="0" w:color="auto"/>
          </w:divBdr>
        </w:div>
        <w:div w:id="1035159135">
          <w:marLeft w:val="640"/>
          <w:marRight w:val="0"/>
          <w:marTop w:val="0"/>
          <w:marBottom w:val="0"/>
          <w:divBdr>
            <w:top w:val="none" w:sz="0" w:space="0" w:color="auto"/>
            <w:left w:val="none" w:sz="0" w:space="0" w:color="auto"/>
            <w:bottom w:val="none" w:sz="0" w:space="0" w:color="auto"/>
            <w:right w:val="none" w:sz="0" w:space="0" w:color="auto"/>
          </w:divBdr>
        </w:div>
        <w:div w:id="1682776328">
          <w:marLeft w:val="640"/>
          <w:marRight w:val="0"/>
          <w:marTop w:val="0"/>
          <w:marBottom w:val="0"/>
          <w:divBdr>
            <w:top w:val="none" w:sz="0" w:space="0" w:color="auto"/>
            <w:left w:val="none" w:sz="0" w:space="0" w:color="auto"/>
            <w:bottom w:val="none" w:sz="0" w:space="0" w:color="auto"/>
            <w:right w:val="none" w:sz="0" w:space="0" w:color="auto"/>
          </w:divBdr>
        </w:div>
        <w:div w:id="805202503">
          <w:marLeft w:val="640"/>
          <w:marRight w:val="0"/>
          <w:marTop w:val="0"/>
          <w:marBottom w:val="0"/>
          <w:divBdr>
            <w:top w:val="none" w:sz="0" w:space="0" w:color="auto"/>
            <w:left w:val="none" w:sz="0" w:space="0" w:color="auto"/>
            <w:bottom w:val="none" w:sz="0" w:space="0" w:color="auto"/>
            <w:right w:val="none" w:sz="0" w:space="0" w:color="auto"/>
          </w:divBdr>
        </w:div>
        <w:div w:id="1711756840">
          <w:marLeft w:val="640"/>
          <w:marRight w:val="0"/>
          <w:marTop w:val="0"/>
          <w:marBottom w:val="0"/>
          <w:divBdr>
            <w:top w:val="none" w:sz="0" w:space="0" w:color="auto"/>
            <w:left w:val="none" w:sz="0" w:space="0" w:color="auto"/>
            <w:bottom w:val="none" w:sz="0" w:space="0" w:color="auto"/>
            <w:right w:val="none" w:sz="0" w:space="0" w:color="auto"/>
          </w:divBdr>
        </w:div>
        <w:div w:id="51118298">
          <w:marLeft w:val="640"/>
          <w:marRight w:val="0"/>
          <w:marTop w:val="0"/>
          <w:marBottom w:val="0"/>
          <w:divBdr>
            <w:top w:val="none" w:sz="0" w:space="0" w:color="auto"/>
            <w:left w:val="none" w:sz="0" w:space="0" w:color="auto"/>
            <w:bottom w:val="none" w:sz="0" w:space="0" w:color="auto"/>
            <w:right w:val="none" w:sz="0" w:space="0" w:color="auto"/>
          </w:divBdr>
        </w:div>
        <w:div w:id="849179897">
          <w:marLeft w:val="640"/>
          <w:marRight w:val="0"/>
          <w:marTop w:val="0"/>
          <w:marBottom w:val="0"/>
          <w:divBdr>
            <w:top w:val="none" w:sz="0" w:space="0" w:color="auto"/>
            <w:left w:val="none" w:sz="0" w:space="0" w:color="auto"/>
            <w:bottom w:val="none" w:sz="0" w:space="0" w:color="auto"/>
            <w:right w:val="none" w:sz="0" w:space="0" w:color="auto"/>
          </w:divBdr>
        </w:div>
        <w:div w:id="1680155704">
          <w:marLeft w:val="640"/>
          <w:marRight w:val="0"/>
          <w:marTop w:val="0"/>
          <w:marBottom w:val="0"/>
          <w:divBdr>
            <w:top w:val="none" w:sz="0" w:space="0" w:color="auto"/>
            <w:left w:val="none" w:sz="0" w:space="0" w:color="auto"/>
            <w:bottom w:val="none" w:sz="0" w:space="0" w:color="auto"/>
            <w:right w:val="none" w:sz="0" w:space="0" w:color="auto"/>
          </w:divBdr>
        </w:div>
        <w:div w:id="650141822">
          <w:marLeft w:val="640"/>
          <w:marRight w:val="0"/>
          <w:marTop w:val="0"/>
          <w:marBottom w:val="0"/>
          <w:divBdr>
            <w:top w:val="none" w:sz="0" w:space="0" w:color="auto"/>
            <w:left w:val="none" w:sz="0" w:space="0" w:color="auto"/>
            <w:bottom w:val="none" w:sz="0" w:space="0" w:color="auto"/>
            <w:right w:val="none" w:sz="0" w:space="0" w:color="auto"/>
          </w:divBdr>
        </w:div>
        <w:div w:id="1808935618">
          <w:marLeft w:val="640"/>
          <w:marRight w:val="0"/>
          <w:marTop w:val="0"/>
          <w:marBottom w:val="0"/>
          <w:divBdr>
            <w:top w:val="none" w:sz="0" w:space="0" w:color="auto"/>
            <w:left w:val="none" w:sz="0" w:space="0" w:color="auto"/>
            <w:bottom w:val="none" w:sz="0" w:space="0" w:color="auto"/>
            <w:right w:val="none" w:sz="0" w:space="0" w:color="auto"/>
          </w:divBdr>
        </w:div>
        <w:div w:id="26948331">
          <w:marLeft w:val="640"/>
          <w:marRight w:val="0"/>
          <w:marTop w:val="0"/>
          <w:marBottom w:val="0"/>
          <w:divBdr>
            <w:top w:val="none" w:sz="0" w:space="0" w:color="auto"/>
            <w:left w:val="none" w:sz="0" w:space="0" w:color="auto"/>
            <w:bottom w:val="none" w:sz="0" w:space="0" w:color="auto"/>
            <w:right w:val="none" w:sz="0" w:space="0" w:color="auto"/>
          </w:divBdr>
        </w:div>
        <w:div w:id="1022970763">
          <w:marLeft w:val="640"/>
          <w:marRight w:val="0"/>
          <w:marTop w:val="0"/>
          <w:marBottom w:val="0"/>
          <w:divBdr>
            <w:top w:val="none" w:sz="0" w:space="0" w:color="auto"/>
            <w:left w:val="none" w:sz="0" w:space="0" w:color="auto"/>
            <w:bottom w:val="none" w:sz="0" w:space="0" w:color="auto"/>
            <w:right w:val="none" w:sz="0" w:space="0" w:color="auto"/>
          </w:divBdr>
        </w:div>
        <w:div w:id="825241362">
          <w:marLeft w:val="640"/>
          <w:marRight w:val="0"/>
          <w:marTop w:val="0"/>
          <w:marBottom w:val="0"/>
          <w:divBdr>
            <w:top w:val="none" w:sz="0" w:space="0" w:color="auto"/>
            <w:left w:val="none" w:sz="0" w:space="0" w:color="auto"/>
            <w:bottom w:val="none" w:sz="0" w:space="0" w:color="auto"/>
            <w:right w:val="none" w:sz="0" w:space="0" w:color="auto"/>
          </w:divBdr>
        </w:div>
        <w:div w:id="1911310468">
          <w:marLeft w:val="640"/>
          <w:marRight w:val="0"/>
          <w:marTop w:val="0"/>
          <w:marBottom w:val="0"/>
          <w:divBdr>
            <w:top w:val="none" w:sz="0" w:space="0" w:color="auto"/>
            <w:left w:val="none" w:sz="0" w:space="0" w:color="auto"/>
            <w:bottom w:val="none" w:sz="0" w:space="0" w:color="auto"/>
            <w:right w:val="none" w:sz="0" w:space="0" w:color="auto"/>
          </w:divBdr>
        </w:div>
        <w:div w:id="48917074">
          <w:marLeft w:val="640"/>
          <w:marRight w:val="0"/>
          <w:marTop w:val="0"/>
          <w:marBottom w:val="0"/>
          <w:divBdr>
            <w:top w:val="none" w:sz="0" w:space="0" w:color="auto"/>
            <w:left w:val="none" w:sz="0" w:space="0" w:color="auto"/>
            <w:bottom w:val="none" w:sz="0" w:space="0" w:color="auto"/>
            <w:right w:val="none" w:sz="0" w:space="0" w:color="auto"/>
          </w:divBdr>
        </w:div>
      </w:divsChild>
    </w:div>
    <w:div w:id="578757639">
      <w:bodyDiv w:val="1"/>
      <w:marLeft w:val="0"/>
      <w:marRight w:val="0"/>
      <w:marTop w:val="0"/>
      <w:marBottom w:val="0"/>
      <w:divBdr>
        <w:top w:val="none" w:sz="0" w:space="0" w:color="auto"/>
        <w:left w:val="none" w:sz="0" w:space="0" w:color="auto"/>
        <w:bottom w:val="none" w:sz="0" w:space="0" w:color="auto"/>
        <w:right w:val="none" w:sz="0" w:space="0" w:color="auto"/>
      </w:divBdr>
    </w:div>
    <w:div w:id="586114385">
      <w:bodyDiv w:val="1"/>
      <w:marLeft w:val="0"/>
      <w:marRight w:val="0"/>
      <w:marTop w:val="0"/>
      <w:marBottom w:val="0"/>
      <w:divBdr>
        <w:top w:val="none" w:sz="0" w:space="0" w:color="auto"/>
        <w:left w:val="none" w:sz="0" w:space="0" w:color="auto"/>
        <w:bottom w:val="none" w:sz="0" w:space="0" w:color="auto"/>
        <w:right w:val="none" w:sz="0" w:space="0" w:color="auto"/>
      </w:divBdr>
      <w:divsChild>
        <w:div w:id="1211307538">
          <w:marLeft w:val="640"/>
          <w:marRight w:val="0"/>
          <w:marTop w:val="0"/>
          <w:marBottom w:val="0"/>
          <w:divBdr>
            <w:top w:val="none" w:sz="0" w:space="0" w:color="auto"/>
            <w:left w:val="none" w:sz="0" w:space="0" w:color="auto"/>
            <w:bottom w:val="none" w:sz="0" w:space="0" w:color="auto"/>
            <w:right w:val="none" w:sz="0" w:space="0" w:color="auto"/>
          </w:divBdr>
        </w:div>
        <w:div w:id="1805463560">
          <w:marLeft w:val="640"/>
          <w:marRight w:val="0"/>
          <w:marTop w:val="0"/>
          <w:marBottom w:val="0"/>
          <w:divBdr>
            <w:top w:val="none" w:sz="0" w:space="0" w:color="auto"/>
            <w:left w:val="none" w:sz="0" w:space="0" w:color="auto"/>
            <w:bottom w:val="none" w:sz="0" w:space="0" w:color="auto"/>
            <w:right w:val="none" w:sz="0" w:space="0" w:color="auto"/>
          </w:divBdr>
        </w:div>
        <w:div w:id="235747844">
          <w:marLeft w:val="640"/>
          <w:marRight w:val="0"/>
          <w:marTop w:val="0"/>
          <w:marBottom w:val="0"/>
          <w:divBdr>
            <w:top w:val="none" w:sz="0" w:space="0" w:color="auto"/>
            <w:left w:val="none" w:sz="0" w:space="0" w:color="auto"/>
            <w:bottom w:val="none" w:sz="0" w:space="0" w:color="auto"/>
            <w:right w:val="none" w:sz="0" w:space="0" w:color="auto"/>
          </w:divBdr>
        </w:div>
        <w:div w:id="2076661003">
          <w:marLeft w:val="640"/>
          <w:marRight w:val="0"/>
          <w:marTop w:val="0"/>
          <w:marBottom w:val="0"/>
          <w:divBdr>
            <w:top w:val="none" w:sz="0" w:space="0" w:color="auto"/>
            <w:left w:val="none" w:sz="0" w:space="0" w:color="auto"/>
            <w:bottom w:val="none" w:sz="0" w:space="0" w:color="auto"/>
            <w:right w:val="none" w:sz="0" w:space="0" w:color="auto"/>
          </w:divBdr>
        </w:div>
        <w:div w:id="1521432091">
          <w:marLeft w:val="640"/>
          <w:marRight w:val="0"/>
          <w:marTop w:val="0"/>
          <w:marBottom w:val="0"/>
          <w:divBdr>
            <w:top w:val="none" w:sz="0" w:space="0" w:color="auto"/>
            <w:left w:val="none" w:sz="0" w:space="0" w:color="auto"/>
            <w:bottom w:val="none" w:sz="0" w:space="0" w:color="auto"/>
            <w:right w:val="none" w:sz="0" w:space="0" w:color="auto"/>
          </w:divBdr>
        </w:div>
        <w:div w:id="89548437">
          <w:marLeft w:val="640"/>
          <w:marRight w:val="0"/>
          <w:marTop w:val="0"/>
          <w:marBottom w:val="0"/>
          <w:divBdr>
            <w:top w:val="none" w:sz="0" w:space="0" w:color="auto"/>
            <w:left w:val="none" w:sz="0" w:space="0" w:color="auto"/>
            <w:bottom w:val="none" w:sz="0" w:space="0" w:color="auto"/>
            <w:right w:val="none" w:sz="0" w:space="0" w:color="auto"/>
          </w:divBdr>
        </w:div>
        <w:div w:id="1995404739">
          <w:marLeft w:val="640"/>
          <w:marRight w:val="0"/>
          <w:marTop w:val="0"/>
          <w:marBottom w:val="0"/>
          <w:divBdr>
            <w:top w:val="none" w:sz="0" w:space="0" w:color="auto"/>
            <w:left w:val="none" w:sz="0" w:space="0" w:color="auto"/>
            <w:bottom w:val="none" w:sz="0" w:space="0" w:color="auto"/>
            <w:right w:val="none" w:sz="0" w:space="0" w:color="auto"/>
          </w:divBdr>
        </w:div>
        <w:div w:id="406345537">
          <w:marLeft w:val="640"/>
          <w:marRight w:val="0"/>
          <w:marTop w:val="0"/>
          <w:marBottom w:val="0"/>
          <w:divBdr>
            <w:top w:val="none" w:sz="0" w:space="0" w:color="auto"/>
            <w:left w:val="none" w:sz="0" w:space="0" w:color="auto"/>
            <w:bottom w:val="none" w:sz="0" w:space="0" w:color="auto"/>
            <w:right w:val="none" w:sz="0" w:space="0" w:color="auto"/>
          </w:divBdr>
        </w:div>
        <w:div w:id="2896846">
          <w:marLeft w:val="640"/>
          <w:marRight w:val="0"/>
          <w:marTop w:val="0"/>
          <w:marBottom w:val="0"/>
          <w:divBdr>
            <w:top w:val="none" w:sz="0" w:space="0" w:color="auto"/>
            <w:left w:val="none" w:sz="0" w:space="0" w:color="auto"/>
            <w:bottom w:val="none" w:sz="0" w:space="0" w:color="auto"/>
            <w:right w:val="none" w:sz="0" w:space="0" w:color="auto"/>
          </w:divBdr>
        </w:div>
        <w:div w:id="1174758565">
          <w:marLeft w:val="640"/>
          <w:marRight w:val="0"/>
          <w:marTop w:val="0"/>
          <w:marBottom w:val="0"/>
          <w:divBdr>
            <w:top w:val="none" w:sz="0" w:space="0" w:color="auto"/>
            <w:left w:val="none" w:sz="0" w:space="0" w:color="auto"/>
            <w:bottom w:val="none" w:sz="0" w:space="0" w:color="auto"/>
            <w:right w:val="none" w:sz="0" w:space="0" w:color="auto"/>
          </w:divBdr>
        </w:div>
        <w:div w:id="2047487285">
          <w:marLeft w:val="640"/>
          <w:marRight w:val="0"/>
          <w:marTop w:val="0"/>
          <w:marBottom w:val="0"/>
          <w:divBdr>
            <w:top w:val="none" w:sz="0" w:space="0" w:color="auto"/>
            <w:left w:val="none" w:sz="0" w:space="0" w:color="auto"/>
            <w:bottom w:val="none" w:sz="0" w:space="0" w:color="auto"/>
            <w:right w:val="none" w:sz="0" w:space="0" w:color="auto"/>
          </w:divBdr>
        </w:div>
        <w:div w:id="241643816">
          <w:marLeft w:val="640"/>
          <w:marRight w:val="0"/>
          <w:marTop w:val="0"/>
          <w:marBottom w:val="0"/>
          <w:divBdr>
            <w:top w:val="none" w:sz="0" w:space="0" w:color="auto"/>
            <w:left w:val="none" w:sz="0" w:space="0" w:color="auto"/>
            <w:bottom w:val="none" w:sz="0" w:space="0" w:color="auto"/>
            <w:right w:val="none" w:sz="0" w:space="0" w:color="auto"/>
          </w:divBdr>
        </w:div>
        <w:div w:id="1798525519">
          <w:marLeft w:val="640"/>
          <w:marRight w:val="0"/>
          <w:marTop w:val="0"/>
          <w:marBottom w:val="0"/>
          <w:divBdr>
            <w:top w:val="none" w:sz="0" w:space="0" w:color="auto"/>
            <w:left w:val="none" w:sz="0" w:space="0" w:color="auto"/>
            <w:bottom w:val="none" w:sz="0" w:space="0" w:color="auto"/>
            <w:right w:val="none" w:sz="0" w:space="0" w:color="auto"/>
          </w:divBdr>
        </w:div>
        <w:div w:id="840513905">
          <w:marLeft w:val="640"/>
          <w:marRight w:val="0"/>
          <w:marTop w:val="0"/>
          <w:marBottom w:val="0"/>
          <w:divBdr>
            <w:top w:val="none" w:sz="0" w:space="0" w:color="auto"/>
            <w:left w:val="none" w:sz="0" w:space="0" w:color="auto"/>
            <w:bottom w:val="none" w:sz="0" w:space="0" w:color="auto"/>
            <w:right w:val="none" w:sz="0" w:space="0" w:color="auto"/>
          </w:divBdr>
        </w:div>
        <w:div w:id="1199393186">
          <w:marLeft w:val="640"/>
          <w:marRight w:val="0"/>
          <w:marTop w:val="0"/>
          <w:marBottom w:val="0"/>
          <w:divBdr>
            <w:top w:val="none" w:sz="0" w:space="0" w:color="auto"/>
            <w:left w:val="none" w:sz="0" w:space="0" w:color="auto"/>
            <w:bottom w:val="none" w:sz="0" w:space="0" w:color="auto"/>
            <w:right w:val="none" w:sz="0" w:space="0" w:color="auto"/>
          </w:divBdr>
        </w:div>
        <w:div w:id="348676103">
          <w:marLeft w:val="640"/>
          <w:marRight w:val="0"/>
          <w:marTop w:val="0"/>
          <w:marBottom w:val="0"/>
          <w:divBdr>
            <w:top w:val="none" w:sz="0" w:space="0" w:color="auto"/>
            <w:left w:val="none" w:sz="0" w:space="0" w:color="auto"/>
            <w:bottom w:val="none" w:sz="0" w:space="0" w:color="auto"/>
            <w:right w:val="none" w:sz="0" w:space="0" w:color="auto"/>
          </w:divBdr>
        </w:div>
        <w:div w:id="756558738">
          <w:marLeft w:val="640"/>
          <w:marRight w:val="0"/>
          <w:marTop w:val="0"/>
          <w:marBottom w:val="0"/>
          <w:divBdr>
            <w:top w:val="none" w:sz="0" w:space="0" w:color="auto"/>
            <w:left w:val="none" w:sz="0" w:space="0" w:color="auto"/>
            <w:bottom w:val="none" w:sz="0" w:space="0" w:color="auto"/>
            <w:right w:val="none" w:sz="0" w:space="0" w:color="auto"/>
          </w:divBdr>
        </w:div>
        <w:div w:id="132989807">
          <w:marLeft w:val="640"/>
          <w:marRight w:val="0"/>
          <w:marTop w:val="0"/>
          <w:marBottom w:val="0"/>
          <w:divBdr>
            <w:top w:val="none" w:sz="0" w:space="0" w:color="auto"/>
            <w:left w:val="none" w:sz="0" w:space="0" w:color="auto"/>
            <w:bottom w:val="none" w:sz="0" w:space="0" w:color="auto"/>
            <w:right w:val="none" w:sz="0" w:space="0" w:color="auto"/>
          </w:divBdr>
        </w:div>
        <w:div w:id="135727653">
          <w:marLeft w:val="640"/>
          <w:marRight w:val="0"/>
          <w:marTop w:val="0"/>
          <w:marBottom w:val="0"/>
          <w:divBdr>
            <w:top w:val="none" w:sz="0" w:space="0" w:color="auto"/>
            <w:left w:val="none" w:sz="0" w:space="0" w:color="auto"/>
            <w:bottom w:val="none" w:sz="0" w:space="0" w:color="auto"/>
            <w:right w:val="none" w:sz="0" w:space="0" w:color="auto"/>
          </w:divBdr>
        </w:div>
        <w:div w:id="1608582142">
          <w:marLeft w:val="640"/>
          <w:marRight w:val="0"/>
          <w:marTop w:val="0"/>
          <w:marBottom w:val="0"/>
          <w:divBdr>
            <w:top w:val="none" w:sz="0" w:space="0" w:color="auto"/>
            <w:left w:val="none" w:sz="0" w:space="0" w:color="auto"/>
            <w:bottom w:val="none" w:sz="0" w:space="0" w:color="auto"/>
            <w:right w:val="none" w:sz="0" w:space="0" w:color="auto"/>
          </w:divBdr>
        </w:div>
        <w:div w:id="326371956">
          <w:marLeft w:val="640"/>
          <w:marRight w:val="0"/>
          <w:marTop w:val="0"/>
          <w:marBottom w:val="0"/>
          <w:divBdr>
            <w:top w:val="none" w:sz="0" w:space="0" w:color="auto"/>
            <w:left w:val="none" w:sz="0" w:space="0" w:color="auto"/>
            <w:bottom w:val="none" w:sz="0" w:space="0" w:color="auto"/>
            <w:right w:val="none" w:sz="0" w:space="0" w:color="auto"/>
          </w:divBdr>
        </w:div>
        <w:div w:id="182598217">
          <w:marLeft w:val="640"/>
          <w:marRight w:val="0"/>
          <w:marTop w:val="0"/>
          <w:marBottom w:val="0"/>
          <w:divBdr>
            <w:top w:val="none" w:sz="0" w:space="0" w:color="auto"/>
            <w:left w:val="none" w:sz="0" w:space="0" w:color="auto"/>
            <w:bottom w:val="none" w:sz="0" w:space="0" w:color="auto"/>
            <w:right w:val="none" w:sz="0" w:space="0" w:color="auto"/>
          </w:divBdr>
        </w:div>
        <w:div w:id="343363812">
          <w:marLeft w:val="640"/>
          <w:marRight w:val="0"/>
          <w:marTop w:val="0"/>
          <w:marBottom w:val="0"/>
          <w:divBdr>
            <w:top w:val="none" w:sz="0" w:space="0" w:color="auto"/>
            <w:left w:val="none" w:sz="0" w:space="0" w:color="auto"/>
            <w:bottom w:val="none" w:sz="0" w:space="0" w:color="auto"/>
            <w:right w:val="none" w:sz="0" w:space="0" w:color="auto"/>
          </w:divBdr>
        </w:div>
        <w:div w:id="194126355">
          <w:marLeft w:val="640"/>
          <w:marRight w:val="0"/>
          <w:marTop w:val="0"/>
          <w:marBottom w:val="0"/>
          <w:divBdr>
            <w:top w:val="none" w:sz="0" w:space="0" w:color="auto"/>
            <w:left w:val="none" w:sz="0" w:space="0" w:color="auto"/>
            <w:bottom w:val="none" w:sz="0" w:space="0" w:color="auto"/>
            <w:right w:val="none" w:sz="0" w:space="0" w:color="auto"/>
          </w:divBdr>
        </w:div>
        <w:div w:id="164248348">
          <w:marLeft w:val="640"/>
          <w:marRight w:val="0"/>
          <w:marTop w:val="0"/>
          <w:marBottom w:val="0"/>
          <w:divBdr>
            <w:top w:val="none" w:sz="0" w:space="0" w:color="auto"/>
            <w:left w:val="none" w:sz="0" w:space="0" w:color="auto"/>
            <w:bottom w:val="none" w:sz="0" w:space="0" w:color="auto"/>
            <w:right w:val="none" w:sz="0" w:space="0" w:color="auto"/>
          </w:divBdr>
        </w:div>
        <w:div w:id="2089692353">
          <w:marLeft w:val="640"/>
          <w:marRight w:val="0"/>
          <w:marTop w:val="0"/>
          <w:marBottom w:val="0"/>
          <w:divBdr>
            <w:top w:val="none" w:sz="0" w:space="0" w:color="auto"/>
            <w:left w:val="none" w:sz="0" w:space="0" w:color="auto"/>
            <w:bottom w:val="none" w:sz="0" w:space="0" w:color="auto"/>
            <w:right w:val="none" w:sz="0" w:space="0" w:color="auto"/>
          </w:divBdr>
        </w:div>
        <w:div w:id="1561406090">
          <w:marLeft w:val="640"/>
          <w:marRight w:val="0"/>
          <w:marTop w:val="0"/>
          <w:marBottom w:val="0"/>
          <w:divBdr>
            <w:top w:val="none" w:sz="0" w:space="0" w:color="auto"/>
            <w:left w:val="none" w:sz="0" w:space="0" w:color="auto"/>
            <w:bottom w:val="none" w:sz="0" w:space="0" w:color="auto"/>
            <w:right w:val="none" w:sz="0" w:space="0" w:color="auto"/>
          </w:divBdr>
        </w:div>
        <w:div w:id="1134132580">
          <w:marLeft w:val="640"/>
          <w:marRight w:val="0"/>
          <w:marTop w:val="0"/>
          <w:marBottom w:val="0"/>
          <w:divBdr>
            <w:top w:val="none" w:sz="0" w:space="0" w:color="auto"/>
            <w:left w:val="none" w:sz="0" w:space="0" w:color="auto"/>
            <w:bottom w:val="none" w:sz="0" w:space="0" w:color="auto"/>
            <w:right w:val="none" w:sz="0" w:space="0" w:color="auto"/>
          </w:divBdr>
        </w:div>
        <w:div w:id="1135561737">
          <w:marLeft w:val="640"/>
          <w:marRight w:val="0"/>
          <w:marTop w:val="0"/>
          <w:marBottom w:val="0"/>
          <w:divBdr>
            <w:top w:val="none" w:sz="0" w:space="0" w:color="auto"/>
            <w:left w:val="none" w:sz="0" w:space="0" w:color="auto"/>
            <w:bottom w:val="none" w:sz="0" w:space="0" w:color="auto"/>
            <w:right w:val="none" w:sz="0" w:space="0" w:color="auto"/>
          </w:divBdr>
        </w:div>
        <w:div w:id="457528416">
          <w:marLeft w:val="640"/>
          <w:marRight w:val="0"/>
          <w:marTop w:val="0"/>
          <w:marBottom w:val="0"/>
          <w:divBdr>
            <w:top w:val="none" w:sz="0" w:space="0" w:color="auto"/>
            <w:left w:val="none" w:sz="0" w:space="0" w:color="auto"/>
            <w:bottom w:val="none" w:sz="0" w:space="0" w:color="auto"/>
            <w:right w:val="none" w:sz="0" w:space="0" w:color="auto"/>
          </w:divBdr>
        </w:div>
        <w:div w:id="2122675623">
          <w:marLeft w:val="640"/>
          <w:marRight w:val="0"/>
          <w:marTop w:val="0"/>
          <w:marBottom w:val="0"/>
          <w:divBdr>
            <w:top w:val="none" w:sz="0" w:space="0" w:color="auto"/>
            <w:left w:val="none" w:sz="0" w:space="0" w:color="auto"/>
            <w:bottom w:val="none" w:sz="0" w:space="0" w:color="auto"/>
            <w:right w:val="none" w:sz="0" w:space="0" w:color="auto"/>
          </w:divBdr>
        </w:div>
        <w:div w:id="1273437378">
          <w:marLeft w:val="640"/>
          <w:marRight w:val="0"/>
          <w:marTop w:val="0"/>
          <w:marBottom w:val="0"/>
          <w:divBdr>
            <w:top w:val="none" w:sz="0" w:space="0" w:color="auto"/>
            <w:left w:val="none" w:sz="0" w:space="0" w:color="auto"/>
            <w:bottom w:val="none" w:sz="0" w:space="0" w:color="auto"/>
            <w:right w:val="none" w:sz="0" w:space="0" w:color="auto"/>
          </w:divBdr>
        </w:div>
        <w:div w:id="383261019">
          <w:marLeft w:val="640"/>
          <w:marRight w:val="0"/>
          <w:marTop w:val="0"/>
          <w:marBottom w:val="0"/>
          <w:divBdr>
            <w:top w:val="none" w:sz="0" w:space="0" w:color="auto"/>
            <w:left w:val="none" w:sz="0" w:space="0" w:color="auto"/>
            <w:bottom w:val="none" w:sz="0" w:space="0" w:color="auto"/>
            <w:right w:val="none" w:sz="0" w:space="0" w:color="auto"/>
          </w:divBdr>
        </w:div>
        <w:div w:id="1217931284">
          <w:marLeft w:val="640"/>
          <w:marRight w:val="0"/>
          <w:marTop w:val="0"/>
          <w:marBottom w:val="0"/>
          <w:divBdr>
            <w:top w:val="none" w:sz="0" w:space="0" w:color="auto"/>
            <w:left w:val="none" w:sz="0" w:space="0" w:color="auto"/>
            <w:bottom w:val="none" w:sz="0" w:space="0" w:color="auto"/>
            <w:right w:val="none" w:sz="0" w:space="0" w:color="auto"/>
          </w:divBdr>
        </w:div>
        <w:div w:id="2002541466">
          <w:marLeft w:val="640"/>
          <w:marRight w:val="0"/>
          <w:marTop w:val="0"/>
          <w:marBottom w:val="0"/>
          <w:divBdr>
            <w:top w:val="none" w:sz="0" w:space="0" w:color="auto"/>
            <w:left w:val="none" w:sz="0" w:space="0" w:color="auto"/>
            <w:bottom w:val="none" w:sz="0" w:space="0" w:color="auto"/>
            <w:right w:val="none" w:sz="0" w:space="0" w:color="auto"/>
          </w:divBdr>
        </w:div>
        <w:div w:id="1711614804">
          <w:marLeft w:val="640"/>
          <w:marRight w:val="0"/>
          <w:marTop w:val="0"/>
          <w:marBottom w:val="0"/>
          <w:divBdr>
            <w:top w:val="none" w:sz="0" w:space="0" w:color="auto"/>
            <w:left w:val="none" w:sz="0" w:space="0" w:color="auto"/>
            <w:bottom w:val="none" w:sz="0" w:space="0" w:color="auto"/>
            <w:right w:val="none" w:sz="0" w:space="0" w:color="auto"/>
          </w:divBdr>
        </w:div>
        <w:div w:id="221141774">
          <w:marLeft w:val="640"/>
          <w:marRight w:val="0"/>
          <w:marTop w:val="0"/>
          <w:marBottom w:val="0"/>
          <w:divBdr>
            <w:top w:val="none" w:sz="0" w:space="0" w:color="auto"/>
            <w:left w:val="none" w:sz="0" w:space="0" w:color="auto"/>
            <w:bottom w:val="none" w:sz="0" w:space="0" w:color="auto"/>
            <w:right w:val="none" w:sz="0" w:space="0" w:color="auto"/>
          </w:divBdr>
        </w:div>
        <w:div w:id="960644910">
          <w:marLeft w:val="640"/>
          <w:marRight w:val="0"/>
          <w:marTop w:val="0"/>
          <w:marBottom w:val="0"/>
          <w:divBdr>
            <w:top w:val="none" w:sz="0" w:space="0" w:color="auto"/>
            <w:left w:val="none" w:sz="0" w:space="0" w:color="auto"/>
            <w:bottom w:val="none" w:sz="0" w:space="0" w:color="auto"/>
            <w:right w:val="none" w:sz="0" w:space="0" w:color="auto"/>
          </w:divBdr>
        </w:div>
        <w:div w:id="1940289987">
          <w:marLeft w:val="640"/>
          <w:marRight w:val="0"/>
          <w:marTop w:val="0"/>
          <w:marBottom w:val="0"/>
          <w:divBdr>
            <w:top w:val="none" w:sz="0" w:space="0" w:color="auto"/>
            <w:left w:val="none" w:sz="0" w:space="0" w:color="auto"/>
            <w:bottom w:val="none" w:sz="0" w:space="0" w:color="auto"/>
            <w:right w:val="none" w:sz="0" w:space="0" w:color="auto"/>
          </w:divBdr>
        </w:div>
        <w:div w:id="785466660">
          <w:marLeft w:val="640"/>
          <w:marRight w:val="0"/>
          <w:marTop w:val="0"/>
          <w:marBottom w:val="0"/>
          <w:divBdr>
            <w:top w:val="none" w:sz="0" w:space="0" w:color="auto"/>
            <w:left w:val="none" w:sz="0" w:space="0" w:color="auto"/>
            <w:bottom w:val="none" w:sz="0" w:space="0" w:color="auto"/>
            <w:right w:val="none" w:sz="0" w:space="0" w:color="auto"/>
          </w:divBdr>
        </w:div>
        <w:div w:id="1742143512">
          <w:marLeft w:val="640"/>
          <w:marRight w:val="0"/>
          <w:marTop w:val="0"/>
          <w:marBottom w:val="0"/>
          <w:divBdr>
            <w:top w:val="none" w:sz="0" w:space="0" w:color="auto"/>
            <w:left w:val="none" w:sz="0" w:space="0" w:color="auto"/>
            <w:bottom w:val="none" w:sz="0" w:space="0" w:color="auto"/>
            <w:right w:val="none" w:sz="0" w:space="0" w:color="auto"/>
          </w:divBdr>
        </w:div>
        <w:div w:id="701590479">
          <w:marLeft w:val="640"/>
          <w:marRight w:val="0"/>
          <w:marTop w:val="0"/>
          <w:marBottom w:val="0"/>
          <w:divBdr>
            <w:top w:val="none" w:sz="0" w:space="0" w:color="auto"/>
            <w:left w:val="none" w:sz="0" w:space="0" w:color="auto"/>
            <w:bottom w:val="none" w:sz="0" w:space="0" w:color="auto"/>
            <w:right w:val="none" w:sz="0" w:space="0" w:color="auto"/>
          </w:divBdr>
        </w:div>
        <w:div w:id="571544470">
          <w:marLeft w:val="640"/>
          <w:marRight w:val="0"/>
          <w:marTop w:val="0"/>
          <w:marBottom w:val="0"/>
          <w:divBdr>
            <w:top w:val="none" w:sz="0" w:space="0" w:color="auto"/>
            <w:left w:val="none" w:sz="0" w:space="0" w:color="auto"/>
            <w:bottom w:val="none" w:sz="0" w:space="0" w:color="auto"/>
            <w:right w:val="none" w:sz="0" w:space="0" w:color="auto"/>
          </w:divBdr>
        </w:div>
        <w:div w:id="1699550732">
          <w:marLeft w:val="640"/>
          <w:marRight w:val="0"/>
          <w:marTop w:val="0"/>
          <w:marBottom w:val="0"/>
          <w:divBdr>
            <w:top w:val="none" w:sz="0" w:space="0" w:color="auto"/>
            <w:left w:val="none" w:sz="0" w:space="0" w:color="auto"/>
            <w:bottom w:val="none" w:sz="0" w:space="0" w:color="auto"/>
            <w:right w:val="none" w:sz="0" w:space="0" w:color="auto"/>
          </w:divBdr>
        </w:div>
        <w:div w:id="592739809">
          <w:marLeft w:val="640"/>
          <w:marRight w:val="0"/>
          <w:marTop w:val="0"/>
          <w:marBottom w:val="0"/>
          <w:divBdr>
            <w:top w:val="none" w:sz="0" w:space="0" w:color="auto"/>
            <w:left w:val="none" w:sz="0" w:space="0" w:color="auto"/>
            <w:bottom w:val="none" w:sz="0" w:space="0" w:color="auto"/>
            <w:right w:val="none" w:sz="0" w:space="0" w:color="auto"/>
          </w:divBdr>
        </w:div>
      </w:divsChild>
    </w:div>
    <w:div w:id="593897992">
      <w:bodyDiv w:val="1"/>
      <w:marLeft w:val="0"/>
      <w:marRight w:val="0"/>
      <w:marTop w:val="0"/>
      <w:marBottom w:val="0"/>
      <w:divBdr>
        <w:top w:val="none" w:sz="0" w:space="0" w:color="auto"/>
        <w:left w:val="none" w:sz="0" w:space="0" w:color="auto"/>
        <w:bottom w:val="none" w:sz="0" w:space="0" w:color="auto"/>
        <w:right w:val="none" w:sz="0" w:space="0" w:color="auto"/>
      </w:divBdr>
      <w:divsChild>
        <w:div w:id="2079940999">
          <w:marLeft w:val="640"/>
          <w:marRight w:val="0"/>
          <w:marTop w:val="0"/>
          <w:marBottom w:val="0"/>
          <w:divBdr>
            <w:top w:val="none" w:sz="0" w:space="0" w:color="auto"/>
            <w:left w:val="none" w:sz="0" w:space="0" w:color="auto"/>
            <w:bottom w:val="none" w:sz="0" w:space="0" w:color="auto"/>
            <w:right w:val="none" w:sz="0" w:space="0" w:color="auto"/>
          </w:divBdr>
        </w:div>
        <w:div w:id="986590681">
          <w:marLeft w:val="640"/>
          <w:marRight w:val="0"/>
          <w:marTop w:val="0"/>
          <w:marBottom w:val="0"/>
          <w:divBdr>
            <w:top w:val="none" w:sz="0" w:space="0" w:color="auto"/>
            <w:left w:val="none" w:sz="0" w:space="0" w:color="auto"/>
            <w:bottom w:val="none" w:sz="0" w:space="0" w:color="auto"/>
            <w:right w:val="none" w:sz="0" w:space="0" w:color="auto"/>
          </w:divBdr>
        </w:div>
        <w:div w:id="1261137665">
          <w:marLeft w:val="640"/>
          <w:marRight w:val="0"/>
          <w:marTop w:val="0"/>
          <w:marBottom w:val="0"/>
          <w:divBdr>
            <w:top w:val="none" w:sz="0" w:space="0" w:color="auto"/>
            <w:left w:val="none" w:sz="0" w:space="0" w:color="auto"/>
            <w:bottom w:val="none" w:sz="0" w:space="0" w:color="auto"/>
            <w:right w:val="none" w:sz="0" w:space="0" w:color="auto"/>
          </w:divBdr>
        </w:div>
        <w:div w:id="956181393">
          <w:marLeft w:val="640"/>
          <w:marRight w:val="0"/>
          <w:marTop w:val="0"/>
          <w:marBottom w:val="0"/>
          <w:divBdr>
            <w:top w:val="none" w:sz="0" w:space="0" w:color="auto"/>
            <w:left w:val="none" w:sz="0" w:space="0" w:color="auto"/>
            <w:bottom w:val="none" w:sz="0" w:space="0" w:color="auto"/>
            <w:right w:val="none" w:sz="0" w:space="0" w:color="auto"/>
          </w:divBdr>
        </w:div>
        <w:div w:id="716974981">
          <w:marLeft w:val="640"/>
          <w:marRight w:val="0"/>
          <w:marTop w:val="0"/>
          <w:marBottom w:val="0"/>
          <w:divBdr>
            <w:top w:val="none" w:sz="0" w:space="0" w:color="auto"/>
            <w:left w:val="none" w:sz="0" w:space="0" w:color="auto"/>
            <w:bottom w:val="none" w:sz="0" w:space="0" w:color="auto"/>
            <w:right w:val="none" w:sz="0" w:space="0" w:color="auto"/>
          </w:divBdr>
        </w:div>
        <w:div w:id="663436716">
          <w:marLeft w:val="640"/>
          <w:marRight w:val="0"/>
          <w:marTop w:val="0"/>
          <w:marBottom w:val="0"/>
          <w:divBdr>
            <w:top w:val="none" w:sz="0" w:space="0" w:color="auto"/>
            <w:left w:val="none" w:sz="0" w:space="0" w:color="auto"/>
            <w:bottom w:val="none" w:sz="0" w:space="0" w:color="auto"/>
            <w:right w:val="none" w:sz="0" w:space="0" w:color="auto"/>
          </w:divBdr>
        </w:div>
        <w:div w:id="368534519">
          <w:marLeft w:val="640"/>
          <w:marRight w:val="0"/>
          <w:marTop w:val="0"/>
          <w:marBottom w:val="0"/>
          <w:divBdr>
            <w:top w:val="none" w:sz="0" w:space="0" w:color="auto"/>
            <w:left w:val="none" w:sz="0" w:space="0" w:color="auto"/>
            <w:bottom w:val="none" w:sz="0" w:space="0" w:color="auto"/>
            <w:right w:val="none" w:sz="0" w:space="0" w:color="auto"/>
          </w:divBdr>
        </w:div>
        <w:div w:id="495458311">
          <w:marLeft w:val="640"/>
          <w:marRight w:val="0"/>
          <w:marTop w:val="0"/>
          <w:marBottom w:val="0"/>
          <w:divBdr>
            <w:top w:val="none" w:sz="0" w:space="0" w:color="auto"/>
            <w:left w:val="none" w:sz="0" w:space="0" w:color="auto"/>
            <w:bottom w:val="none" w:sz="0" w:space="0" w:color="auto"/>
            <w:right w:val="none" w:sz="0" w:space="0" w:color="auto"/>
          </w:divBdr>
        </w:div>
        <w:div w:id="768550918">
          <w:marLeft w:val="640"/>
          <w:marRight w:val="0"/>
          <w:marTop w:val="0"/>
          <w:marBottom w:val="0"/>
          <w:divBdr>
            <w:top w:val="none" w:sz="0" w:space="0" w:color="auto"/>
            <w:left w:val="none" w:sz="0" w:space="0" w:color="auto"/>
            <w:bottom w:val="none" w:sz="0" w:space="0" w:color="auto"/>
            <w:right w:val="none" w:sz="0" w:space="0" w:color="auto"/>
          </w:divBdr>
        </w:div>
        <w:div w:id="36705308">
          <w:marLeft w:val="640"/>
          <w:marRight w:val="0"/>
          <w:marTop w:val="0"/>
          <w:marBottom w:val="0"/>
          <w:divBdr>
            <w:top w:val="none" w:sz="0" w:space="0" w:color="auto"/>
            <w:left w:val="none" w:sz="0" w:space="0" w:color="auto"/>
            <w:bottom w:val="none" w:sz="0" w:space="0" w:color="auto"/>
            <w:right w:val="none" w:sz="0" w:space="0" w:color="auto"/>
          </w:divBdr>
        </w:div>
        <w:div w:id="1573003443">
          <w:marLeft w:val="640"/>
          <w:marRight w:val="0"/>
          <w:marTop w:val="0"/>
          <w:marBottom w:val="0"/>
          <w:divBdr>
            <w:top w:val="none" w:sz="0" w:space="0" w:color="auto"/>
            <w:left w:val="none" w:sz="0" w:space="0" w:color="auto"/>
            <w:bottom w:val="none" w:sz="0" w:space="0" w:color="auto"/>
            <w:right w:val="none" w:sz="0" w:space="0" w:color="auto"/>
          </w:divBdr>
        </w:div>
        <w:div w:id="1470784895">
          <w:marLeft w:val="640"/>
          <w:marRight w:val="0"/>
          <w:marTop w:val="0"/>
          <w:marBottom w:val="0"/>
          <w:divBdr>
            <w:top w:val="none" w:sz="0" w:space="0" w:color="auto"/>
            <w:left w:val="none" w:sz="0" w:space="0" w:color="auto"/>
            <w:bottom w:val="none" w:sz="0" w:space="0" w:color="auto"/>
            <w:right w:val="none" w:sz="0" w:space="0" w:color="auto"/>
          </w:divBdr>
        </w:div>
        <w:div w:id="1461804842">
          <w:marLeft w:val="640"/>
          <w:marRight w:val="0"/>
          <w:marTop w:val="0"/>
          <w:marBottom w:val="0"/>
          <w:divBdr>
            <w:top w:val="none" w:sz="0" w:space="0" w:color="auto"/>
            <w:left w:val="none" w:sz="0" w:space="0" w:color="auto"/>
            <w:bottom w:val="none" w:sz="0" w:space="0" w:color="auto"/>
            <w:right w:val="none" w:sz="0" w:space="0" w:color="auto"/>
          </w:divBdr>
        </w:div>
        <w:div w:id="226187632">
          <w:marLeft w:val="640"/>
          <w:marRight w:val="0"/>
          <w:marTop w:val="0"/>
          <w:marBottom w:val="0"/>
          <w:divBdr>
            <w:top w:val="none" w:sz="0" w:space="0" w:color="auto"/>
            <w:left w:val="none" w:sz="0" w:space="0" w:color="auto"/>
            <w:bottom w:val="none" w:sz="0" w:space="0" w:color="auto"/>
            <w:right w:val="none" w:sz="0" w:space="0" w:color="auto"/>
          </w:divBdr>
        </w:div>
        <w:div w:id="1124425645">
          <w:marLeft w:val="640"/>
          <w:marRight w:val="0"/>
          <w:marTop w:val="0"/>
          <w:marBottom w:val="0"/>
          <w:divBdr>
            <w:top w:val="none" w:sz="0" w:space="0" w:color="auto"/>
            <w:left w:val="none" w:sz="0" w:space="0" w:color="auto"/>
            <w:bottom w:val="none" w:sz="0" w:space="0" w:color="auto"/>
            <w:right w:val="none" w:sz="0" w:space="0" w:color="auto"/>
          </w:divBdr>
        </w:div>
        <w:div w:id="1378120180">
          <w:marLeft w:val="640"/>
          <w:marRight w:val="0"/>
          <w:marTop w:val="0"/>
          <w:marBottom w:val="0"/>
          <w:divBdr>
            <w:top w:val="none" w:sz="0" w:space="0" w:color="auto"/>
            <w:left w:val="none" w:sz="0" w:space="0" w:color="auto"/>
            <w:bottom w:val="none" w:sz="0" w:space="0" w:color="auto"/>
            <w:right w:val="none" w:sz="0" w:space="0" w:color="auto"/>
          </w:divBdr>
        </w:div>
        <w:div w:id="657729731">
          <w:marLeft w:val="640"/>
          <w:marRight w:val="0"/>
          <w:marTop w:val="0"/>
          <w:marBottom w:val="0"/>
          <w:divBdr>
            <w:top w:val="none" w:sz="0" w:space="0" w:color="auto"/>
            <w:left w:val="none" w:sz="0" w:space="0" w:color="auto"/>
            <w:bottom w:val="none" w:sz="0" w:space="0" w:color="auto"/>
            <w:right w:val="none" w:sz="0" w:space="0" w:color="auto"/>
          </w:divBdr>
        </w:div>
        <w:div w:id="173230354">
          <w:marLeft w:val="640"/>
          <w:marRight w:val="0"/>
          <w:marTop w:val="0"/>
          <w:marBottom w:val="0"/>
          <w:divBdr>
            <w:top w:val="none" w:sz="0" w:space="0" w:color="auto"/>
            <w:left w:val="none" w:sz="0" w:space="0" w:color="auto"/>
            <w:bottom w:val="none" w:sz="0" w:space="0" w:color="auto"/>
            <w:right w:val="none" w:sz="0" w:space="0" w:color="auto"/>
          </w:divBdr>
        </w:div>
        <w:div w:id="2118522647">
          <w:marLeft w:val="640"/>
          <w:marRight w:val="0"/>
          <w:marTop w:val="0"/>
          <w:marBottom w:val="0"/>
          <w:divBdr>
            <w:top w:val="none" w:sz="0" w:space="0" w:color="auto"/>
            <w:left w:val="none" w:sz="0" w:space="0" w:color="auto"/>
            <w:bottom w:val="none" w:sz="0" w:space="0" w:color="auto"/>
            <w:right w:val="none" w:sz="0" w:space="0" w:color="auto"/>
          </w:divBdr>
        </w:div>
        <w:div w:id="233781441">
          <w:marLeft w:val="640"/>
          <w:marRight w:val="0"/>
          <w:marTop w:val="0"/>
          <w:marBottom w:val="0"/>
          <w:divBdr>
            <w:top w:val="none" w:sz="0" w:space="0" w:color="auto"/>
            <w:left w:val="none" w:sz="0" w:space="0" w:color="auto"/>
            <w:bottom w:val="none" w:sz="0" w:space="0" w:color="auto"/>
            <w:right w:val="none" w:sz="0" w:space="0" w:color="auto"/>
          </w:divBdr>
        </w:div>
        <w:div w:id="1093470863">
          <w:marLeft w:val="640"/>
          <w:marRight w:val="0"/>
          <w:marTop w:val="0"/>
          <w:marBottom w:val="0"/>
          <w:divBdr>
            <w:top w:val="none" w:sz="0" w:space="0" w:color="auto"/>
            <w:left w:val="none" w:sz="0" w:space="0" w:color="auto"/>
            <w:bottom w:val="none" w:sz="0" w:space="0" w:color="auto"/>
            <w:right w:val="none" w:sz="0" w:space="0" w:color="auto"/>
          </w:divBdr>
        </w:div>
        <w:div w:id="616374027">
          <w:marLeft w:val="640"/>
          <w:marRight w:val="0"/>
          <w:marTop w:val="0"/>
          <w:marBottom w:val="0"/>
          <w:divBdr>
            <w:top w:val="none" w:sz="0" w:space="0" w:color="auto"/>
            <w:left w:val="none" w:sz="0" w:space="0" w:color="auto"/>
            <w:bottom w:val="none" w:sz="0" w:space="0" w:color="auto"/>
            <w:right w:val="none" w:sz="0" w:space="0" w:color="auto"/>
          </w:divBdr>
        </w:div>
        <w:div w:id="535041380">
          <w:marLeft w:val="640"/>
          <w:marRight w:val="0"/>
          <w:marTop w:val="0"/>
          <w:marBottom w:val="0"/>
          <w:divBdr>
            <w:top w:val="none" w:sz="0" w:space="0" w:color="auto"/>
            <w:left w:val="none" w:sz="0" w:space="0" w:color="auto"/>
            <w:bottom w:val="none" w:sz="0" w:space="0" w:color="auto"/>
            <w:right w:val="none" w:sz="0" w:space="0" w:color="auto"/>
          </w:divBdr>
        </w:div>
        <w:div w:id="607657542">
          <w:marLeft w:val="640"/>
          <w:marRight w:val="0"/>
          <w:marTop w:val="0"/>
          <w:marBottom w:val="0"/>
          <w:divBdr>
            <w:top w:val="none" w:sz="0" w:space="0" w:color="auto"/>
            <w:left w:val="none" w:sz="0" w:space="0" w:color="auto"/>
            <w:bottom w:val="none" w:sz="0" w:space="0" w:color="auto"/>
            <w:right w:val="none" w:sz="0" w:space="0" w:color="auto"/>
          </w:divBdr>
        </w:div>
        <w:div w:id="424307887">
          <w:marLeft w:val="640"/>
          <w:marRight w:val="0"/>
          <w:marTop w:val="0"/>
          <w:marBottom w:val="0"/>
          <w:divBdr>
            <w:top w:val="none" w:sz="0" w:space="0" w:color="auto"/>
            <w:left w:val="none" w:sz="0" w:space="0" w:color="auto"/>
            <w:bottom w:val="none" w:sz="0" w:space="0" w:color="auto"/>
            <w:right w:val="none" w:sz="0" w:space="0" w:color="auto"/>
          </w:divBdr>
        </w:div>
        <w:div w:id="140392916">
          <w:marLeft w:val="640"/>
          <w:marRight w:val="0"/>
          <w:marTop w:val="0"/>
          <w:marBottom w:val="0"/>
          <w:divBdr>
            <w:top w:val="none" w:sz="0" w:space="0" w:color="auto"/>
            <w:left w:val="none" w:sz="0" w:space="0" w:color="auto"/>
            <w:bottom w:val="none" w:sz="0" w:space="0" w:color="auto"/>
            <w:right w:val="none" w:sz="0" w:space="0" w:color="auto"/>
          </w:divBdr>
        </w:div>
        <w:div w:id="458185513">
          <w:marLeft w:val="640"/>
          <w:marRight w:val="0"/>
          <w:marTop w:val="0"/>
          <w:marBottom w:val="0"/>
          <w:divBdr>
            <w:top w:val="none" w:sz="0" w:space="0" w:color="auto"/>
            <w:left w:val="none" w:sz="0" w:space="0" w:color="auto"/>
            <w:bottom w:val="none" w:sz="0" w:space="0" w:color="auto"/>
            <w:right w:val="none" w:sz="0" w:space="0" w:color="auto"/>
          </w:divBdr>
        </w:div>
        <w:div w:id="59251111">
          <w:marLeft w:val="640"/>
          <w:marRight w:val="0"/>
          <w:marTop w:val="0"/>
          <w:marBottom w:val="0"/>
          <w:divBdr>
            <w:top w:val="none" w:sz="0" w:space="0" w:color="auto"/>
            <w:left w:val="none" w:sz="0" w:space="0" w:color="auto"/>
            <w:bottom w:val="none" w:sz="0" w:space="0" w:color="auto"/>
            <w:right w:val="none" w:sz="0" w:space="0" w:color="auto"/>
          </w:divBdr>
        </w:div>
        <w:div w:id="351031189">
          <w:marLeft w:val="640"/>
          <w:marRight w:val="0"/>
          <w:marTop w:val="0"/>
          <w:marBottom w:val="0"/>
          <w:divBdr>
            <w:top w:val="none" w:sz="0" w:space="0" w:color="auto"/>
            <w:left w:val="none" w:sz="0" w:space="0" w:color="auto"/>
            <w:bottom w:val="none" w:sz="0" w:space="0" w:color="auto"/>
            <w:right w:val="none" w:sz="0" w:space="0" w:color="auto"/>
          </w:divBdr>
        </w:div>
        <w:div w:id="1785927788">
          <w:marLeft w:val="640"/>
          <w:marRight w:val="0"/>
          <w:marTop w:val="0"/>
          <w:marBottom w:val="0"/>
          <w:divBdr>
            <w:top w:val="none" w:sz="0" w:space="0" w:color="auto"/>
            <w:left w:val="none" w:sz="0" w:space="0" w:color="auto"/>
            <w:bottom w:val="none" w:sz="0" w:space="0" w:color="auto"/>
            <w:right w:val="none" w:sz="0" w:space="0" w:color="auto"/>
          </w:divBdr>
        </w:div>
        <w:div w:id="1703701536">
          <w:marLeft w:val="640"/>
          <w:marRight w:val="0"/>
          <w:marTop w:val="0"/>
          <w:marBottom w:val="0"/>
          <w:divBdr>
            <w:top w:val="none" w:sz="0" w:space="0" w:color="auto"/>
            <w:left w:val="none" w:sz="0" w:space="0" w:color="auto"/>
            <w:bottom w:val="none" w:sz="0" w:space="0" w:color="auto"/>
            <w:right w:val="none" w:sz="0" w:space="0" w:color="auto"/>
          </w:divBdr>
        </w:div>
        <w:div w:id="1397701650">
          <w:marLeft w:val="640"/>
          <w:marRight w:val="0"/>
          <w:marTop w:val="0"/>
          <w:marBottom w:val="0"/>
          <w:divBdr>
            <w:top w:val="none" w:sz="0" w:space="0" w:color="auto"/>
            <w:left w:val="none" w:sz="0" w:space="0" w:color="auto"/>
            <w:bottom w:val="none" w:sz="0" w:space="0" w:color="auto"/>
            <w:right w:val="none" w:sz="0" w:space="0" w:color="auto"/>
          </w:divBdr>
        </w:div>
        <w:div w:id="926764081">
          <w:marLeft w:val="640"/>
          <w:marRight w:val="0"/>
          <w:marTop w:val="0"/>
          <w:marBottom w:val="0"/>
          <w:divBdr>
            <w:top w:val="none" w:sz="0" w:space="0" w:color="auto"/>
            <w:left w:val="none" w:sz="0" w:space="0" w:color="auto"/>
            <w:bottom w:val="none" w:sz="0" w:space="0" w:color="auto"/>
            <w:right w:val="none" w:sz="0" w:space="0" w:color="auto"/>
          </w:divBdr>
        </w:div>
        <w:div w:id="949976155">
          <w:marLeft w:val="640"/>
          <w:marRight w:val="0"/>
          <w:marTop w:val="0"/>
          <w:marBottom w:val="0"/>
          <w:divBdr>
            <w:top w:val="none" w:sz="0" w:space="0" w:color="auto"/>
            <w:left w:val="none" w:sz="0" w:space="0" w:color="auto"/>
            <w:bottom w:val="none" w:sz="0" w:space="0" w:color="auto"/>
            <w:right w:val="none" w:sz="0" w:space="0" w:color="auto"/>
          </w:divBdr>
        </w:div>
        <w:div w:id="1685981912">
          <w:marLeft w:val="640"/>
          <w:marRight w:val="0"/>
          <w:marTop w:val="0"/>
          <w:marBottom w:val="0"/>
          <w:divBdr>
            <w:top w:val="none" w:sz="0" w:space="0" w:color="auto"/>
            <w:left w:val="none" w:sz="0" w:space="0" w:color="auto"/>
            <w:bottom w:val="none" w:sz="0" w:space="0" w:color="auto"/>
            <w:right w:val="none" w:sz="0" w:space="0" w:color="auto"/>
          </w:divBdr>
        </w:div>
        <w:div w:id="1771702514">
          <w:marLeft w:val="640"/>
          <w:marRight w:val="0"/>
          <w:marTop w:val="0"/>
          <w:marBottom w:val="0"/>
          <w:divBdr>
            <w:top w:val="none" w:sz="0" w:space="0" w:color="auto"/>
            <w:left w:val="none" w:sz="0" w:space="0" w:color="auto"/>
            <w:bottom w:val="none" w:sz="0" w:space="0" w:color="auto"/>
            <w:right w:val="none" w:sz="0" w:space="0" w:color="auto"/>
          </w:divBdr>
        </w:div>
        <w:div w:id="166094497">
          <w:marLeft w:val="640"/>
          <w:marRight w:val="0"/>
          <w:marTop w:val="0"/>
          <w:marBottom w:val="0"/>
          <w:divBdr>
            <w:top w:val="none" w:sz="0" w:space="0" w:color="auto"/>
            <w:left w:val="none" w:sz="0" w:space="0" w:color="auto"/>
            <w:bottom w:val="none" w:sz="0" w:space="0" w:color="auto"/>
            <w:right w:val="none" w:sz="0" w:space="0" w:color="auto"/>
          </w:divBdr>
        </w:div>
        <w:div w:id="1781608694">
          <w:marLeft w:val="640"/>
          <w:marRight w:val="0"/>
          <w:marTop w:val="0"/>
          <w:marBottom w:val="0"/>
          <w:divBdr>
            <w:top w:val="none" w:sz="0" w:space="0" w:color="auto"/>
            <w:left w:val="none" w:sz="0" w:space="0" w:color="auto"/>
            <w:bottom w:val="none" w:sz="0" w:space="0" w:color="auto"/>
            <w:right w:val="none" w:sz="0" w:space="0" w:color="auto"/>
          </w:divBdr>
        </w:div>
        <w:div w:id="1786775815">
          <w:marLeft w:val="640"/>
          <w:marRight w:val="0"/>
          <w:marTop w:val="0"/>
          <w:marBottom w:val="0"/>
          <w:divBdr>
            <w:top w:val="none" w:sz="0" w:space="0" w:color="auto"/>
            <w:left w:val="none" w:sz="0" w:space="0" w:color="auto"/>
            <w:bottom w:val="none" w:sz="0" w:space="0" w:color="auto"/>
            <w:right w:val="none" w:sz="0" w:space="0" w:color="auto"/>
          </w:divBdr>
        </w:div>
        <w:div w:id="1811481681">
          <w:marLeft w:val="640"/>
          <w:marRight w:val="0"/>
          <w:marTop w:val="0"/>
          <w:marBottom w:val="0"/>
          <w:divBdr>
            <w:top w:val="none" w:sz="0" w:space="0" w:color="auto"/>
            <w:left w:val="none" w:sz="0" w:space="0" w:color="auto"/>
            <w:bottom w:val="none" w:sz="0" w:space="0" w:color="auto"/>
            <w:right w:val="none" w:sz="0" w:space="0" w:color="auto"/>
          </w:divBdr>
        </w:div>
      </w:divsChild>
    </w:div>
    <w:div w:id="602228651">
      <w:bodyDiv w:val="1"/>
      <w:marLeft w:val="0"/>
      <w:marRight w:val="0"/>
      <w:marTop w:val="0"/>
      <w:marBottom w:val="0"/>
      <w:divBdr>
        <w:top w:val="none" w:sz="0" w:space="0" w:color="auto"/>
        <w:left w:val="none" w:sz="0" w:space="0" w:color="auto"/>
        <w:bottom w:val="none" w:sz="0" w:space="0" w:color="auto"/>
        <w:right w:val="none" w:sz="0" w:space="0" w:color="auto"/>
      </w:divBdr>
      <w:divsChild>
        <w:div w:id="661854919">
          <w:marLeft w:val="640"/>
          <w:marRight w:val="0"/>
          <w:marTop w:val="0"/>
          <w:marBottom w:val="0"/>
          <w:divBdr>
            <w:top w:val="none" w:sz="0" w:space="0" w:color="auto"/>
            <w:left w:val="none" w:sz="0" w:space="0" w:color="auto"/>
            <w:bottom w:val="none" w:sz="0" w:space="0" w:color="auto"/>
            <w:right w:val="none" w:sz="0" w:space="0" w:color="auto"/>
          </w:divBdr>
        </w:div>
        <w:div w:id="1253393624">
          <w:marLeft w:val="640"/>
          <w:marRight w:val="0"/>
          <w:marTop w:val="0"/>
          <w:marBottom w:val="0"/>
          <w:divBdr>
            <w:top w:val="none" w:sz="0" w:space="0" w:color="auto"/>
            <w:left w:val="none" w:sz="0" w:space="0" w:color="auto"/>
            <w:bottom w:val="none" w:sz="0" w:space="0" w:color="auto"/>
            <w:right w:val="none" w:sz="0" w:space="0" w:color="auto"/>
          </w:divBdr>
        </w:div>
        <w:div w:id="32926493">
          <w:marLeft w:val="640"/>
          <w:marRight w:val="0"/>
          <w:marTop w:val="0"/>
          <w:marBottom w:val="0"/>
          <w:divBdr>
            <w:top w:val="none" w:sz="0" w:space="0" w:color="auto"/>
            <w:left w:val="none" w:sz="0" w:space="0" w:color="auto"/>
            <w:bottom w:val="none" w:sz="0" w:space="0" w:color="auto"/>
            <w:right w:val="none" w:sz="0" w:space="0" w:color="auto"/>
          </w:divBdr>
        </w:div>
        <w:div w:id="1790932981">
          <w:marLeft w:val="640"/>
          <w:marRight w:val="0"/>
          <w:marTop w:val="0"/>
          <w:marBottom w:val="0"/>
          <w:divBdr>
            <w:top w:val="none" w:sz="0" w:space="0" w:color="auto"/>
            <w:left w:val="none" w:sz="0" w:space="0" w:color="auto"/>
            <w:bottom w:val="none" w:sz="0" w:space="0" w:color="auto"/>
            <w:right w:val="none" w:sz="0" w:space="0" w:color="auto"/>
          </w:divBdr>
        </w:div>
        <w:div w:id="309212707">
          <w:marLeft w:val="640"/>
          <w:marRight w:val="0"/>
          <w:marTop w:val="0"/>
          <w:marBottom w:val="0"/>
          <w:divBdr>
            <w:top w:val="none" w:sz="0" w:space="0" w:color="auto"/>
            <w:left w:val="none" w:sz="0" w:space="0" w:color="auto"/>
            <w:bottom w:val="none" w:sz="0" w:space="0" w:color="auto"/>
            <w:right w:val="none" w:sz="0" w:space="0" w:color="auto"/>
          </w:divBdr>
        </w:div>
        <w:div w:id="265843126">
          <w:marLeft w:val="640"/>
          <w:marRight w:val="0"/>
          <w:marTop w:val="0"/>
          <w:marBottom w:val="0"/>
          <w:divBdr>
            <w:top w:val="none" w:sz="0" w:space="0" w:color="auto"/>
            <w:left w:val="none" w:sz="0" w:space="0" w:color="auto"/>
            <w:bottom w:val="none" w:sz="0" w:space="0" w:color="auto"/>
            <w:right w:val="none" w:sz="0" w:space="0" w:color="auto"/>
          </w:divBdr>
        </w:div>
        <w:div w:id="2016490830">
          <w:marLeft w:val="640"/>
          <w:marRight w:val="0"/>
          <w:marTop w:val="0"/>
          <w:marBottom w:val="0"/>
          <w:divBdr>
            <w:top w:val="none" w:sz="0" w:space="0" w:color="auto"/>
            <w:left w:val="none" w:sz="0" w:space="0" w:color="auto"/>
            <w:bottom w:val="none" w:sz="0" w:space="0" w:color="auto"/>
            <w:right w:val="none" w:sz="0" w:space="0" w:color="auto"/>
          </w:divBdr>
        </w:div>
        <w:div w:id="176041267">
          <w:marLeft w:val="640"/>
          <w:marRight w:val="0"/>
          <w:marTop w:val="0"/>
          <w:marBottom w:val="0"/>
          <w:divBdr>
            <w:top w:val="none" w:sz="0" w:space="0" w:color="auto"/>
            <w:left w:val="none" w:sz="0" w:space="0" w:color="auto"/>
            <w:bottom w:val="none" w:sz="0" w:space="0" w:color="auto"/>
            <w:right w:val="none" w:sz="0" w:space="0" w:color="auto"/>
          </w:divBdr>
        </w:div>
        <w:div w:id="556283404">
          <w:marLeft w:val="640"/>
          <w:marRight w:val="0"/>
          <w:marTop w:val="0"/>
          <w:marBottom w:val="0"/>
          <w:divBdr>
            <w:top w:val="none" w:sz="0" w:space="0" w:color="auto"/>
            <w:left w:val="none" w:sz="0" w:space="0" w:color="auto"/>
            <w:bottom w:val="none" w:sz="0" w:space="0" w:color="auto"/>
            <w:right w:val="none" w:sz="0" w:space="0" w:color="auto"/>
          </w:divBdr>
        </w:div>
        <w:div w:id="190800169">
          <w:marLeft w:val="640"/>
          <w:marRight w:val="0"/>
          <w:marTop w:val="0"/>
          <w:marBottom w:val="0"/>
          <w:divBdr>
            <w:top w:val="none" w:sz="0" w:space="0" w:color="auto"/>
            <w:left w:val="none" w:sz="0" w:space="0" w:color="auto"/>
            <w:bottom w:val="none" w:sz="0" w:space="0" w:color="auto"/>
            <w:right w:val="none" w:sz="0" w:space="0" w:color="auto"/>
          </w:divBdr>
        </w:div>
        <w:div w:id="9767395">
          <w:marLeft w:val="640"/>
          <w:marRight w:val="0"/>
          <w:marTop w:val="0"/>
          <w:marBottom w:val="0"/>
          <w:divBdr>
            <w:top w:val="none" w:sz="0" w:space="0" w:color="auto"/>
            <w:left w:val="none" w:sz="0" w:space="0" w:color="auto"/>
            <w:bottom w:val="none" w:sz="0" w:space="0" w:color="auto"/>
            <w:right w:val="none" w:sz="0" w:space="0" w:color="auto"/>
          </w:divBdr>
        </w:div>
        <w:div w:id="1149437293">
          <w:marLeft w:val="640"/>
          <w:marRight w:val="0"/>
          <w:marTop w:val="0"/>
          <w:marBottom w:val="0"/>
          <w:divBdr>
            <w:top w:val="none" w:sz="0" w:space="0" w:color="auto"/>
            <w:left w:val="none" w:sz="0" w:space="0" w:color="auto"/>
            <w:bottom w:val="none" w:sz="0" w:space="0" w:color="auto"/>
            <w:right w:val="none" w:sz="0" w:space="0" w:color="auto"/>
          </w:divBdr>
        </w:div>
        <w:div w:id="1566530444">
          <w:marLeft w:val="640"/>
          <w:marRight w:val="0"/>
          <w:marTop w:val="0"/>
          <w:marBottom w:val="0"/>
          <w:divBdr>
            <w:top w:val="none" w:sz="0" w:space="0" w:color="auto"/>
            <w:left w:val="none" w:sz="0" w:space="0" w:color="auto"/>
            <w:bottom w:val="none" w:sz="0" w:space="0" w:color="auto"/>
            <w:right w:val="none" w:sz="0" w:space="0" w:color="auto"/>
          </w:divBdr>
        </w:div>
        <w:div w:id="1432314827">
          <w:marLeft w:val="640"/>
          <w:marRight w:val="0"/>
          <w:marTop w:val="0"/>
          <w:marBottom w:val="0"/>
          <w:divBdr>
            <w:top w:val="none" w:sz="0" w:space="0" w:color="auto"/>
            <w:left w:val="none" w:sz="0" w:space="0" w:color="auto"/>
            <w:bottom w:val="none" w:sz="0" w:space="0" w:color="auto"/>
            <w:right w:val="none" w:sz="0" w:space="0" w:color="auto"/>
          </w:divBdr>
        </w:div>
        <w:div w:id="1144616911">
          <w:marLeft w:val="640"/>
          <w:marRight w:val="0"/>
          <w:marTop w:val="0"/>
          <w:marBottom w:val="0"/>
          <w:divBdr>
            <w:top w:val="none" w:sz="0" w:space="0" w:color="auto"/>
            <w:left w:val="none" w:sz="0" w:space="0" w:color="auto"/>
            <w:bottom w:val="none" w:sz="0" w:space="0" w:color="auto"/>
            <w:right w:val="none" w:sz="0" w:space="0" w:color="auto"/>
          </w:divBdr>
        </w:div>
        <w:div w:id="305015329">
          <w:marLeft w:val="640"/>
          <w:marRight w:val="0"/>
          <w:marTop w:val="0"/>
          <w:marBottom w:val="0"/>
          <w:divBdr>
            <w:top w:val="none" w:sz="0" w:space="0" w:color="auto"/>
            <w:left w:val="none" w:sz="0" w:space="0" w:color="auto"/>
            <w:bottom w:val="none" w:sz="0" w:space="0" w:color="auto"/>
            <w:right w:val="none" w:sz="0" w:space="0" w:color="auto"/>
          </w:divBdr>
        </w:div>
        <w:div w:id="644356214">
          <w:marLeft w:val="640"/>
          <w:marRight w:val="0"/>
          <w:marTop w:val="0"/>
          <w:marBottom w:val="0"/>
          <w:divBdr>
            <w:top w:val="none" w:sz="0" w:space="0" w:color="auto"/>
            <w:left w:val="none" w:sz="0" w:space="0" w:color="auto"/>
            <w:bottom w:val="none" w:sz="0" w:space="0" w:color="auto"/>
            <w:right w:val="none" w:sz="0" w:space="0" w:color="auto"/>
          </w:divBdr>
        </w:div>
        <w:div w:id="896742880">
          <w:marLeft w:val="640"/>
          <w:marRight w:val="0"/>
          <w:marTop w:val="0"/>
          <w:marBottom w:val="0"/>
          <w:divBdr>
            <w:top w:val="none" w:sz="0" w:space="0" w:color="auto"/>
            <w:left w:val="none" w:sz="0" w:space="0" w:color="auto"/>
            <w:bottom w:val="none" w:sz="0" w:space="0" w:color="auto"/>
            <w:right w:val="none" w:sz="0" w:space="0" w:color="auto"/>
          </w:divBdr>
        </w:div>
        <w:div w:id="240338886">
          <w:marLeft w:val="640"/>
          <w:marRight w:val="0"/>
          <w:marTop w:val="0"/>
          <w:marBottom w:val="0"/>
          <w:divBdr>
            <w:top w:val="none" w:sz="0" w:space="0" w:color="auto"/>
            <w:left w:val="none" w:sz="0" w:space="0" w:color="auto"/>
            <w:bottom w:val="none" w:sz="0" w:space="0" w:color="auto"/>
            <w:right w:val="none" w:sz="0" w:space="0" w:color="auto"/>
          </w:divBdr>
        </w:div>
        <w:div w:id="1142113931">
          <w:marLeft w:val="640"/>
          <w:marRight w:val="0"/>
          <w:marTop w:val="0"/>
          <w:marBottom w:val="0"/>
          <w:divBdr>
            <w:top w:val="none" w:sz="0" w:space="0" w:color="auto"/>
            <w:left w:val="none" w:sz="0" w:space="0" w:color="auto"/>
            <w:bottom w:val="none" w:sz="0" w:space="0" w:color="auto"/>
            <w:right w:val="none" w:sz="0" w:space="0" w:color="auto"/>
          </w:divBdr>
        </w:div>
        <w:div w:id="792482964">
          <w:marLeft w:val="640"/>
          <w:marRight w:val="0"/>
          <w:marTop w:val="0"/>
          <w:marBottom w:val="0"/>
          <w:divBdr>
            <w:top w:val="none" w:sz="0" w:space="0" w:color="auto"/>
            <w:left w:val="none" w:sz="0" w:space="0" w:color="auto"/>
            <w:bottom w:val="none" w:sz="0" w:space="0" w:color="auto"/>
            <w:right w:val="none" w:sz="0" w:space="0" w:color="auto"/>
          </w:divBdr>
        </w:div>
        <w:div w:id="1376587192">
          <w:marLeft w:val="640"/>
          <w:marRight w:val="0"/>
          <w:marTop w:val="0"/>
          <w:marBottom w:val="0"/>
          <w:divBdr>
            <w:top w:val="none" w:sz="0" w:space="0" w:color="auto"/>
            <w:left w:val="none" w:sz="0" w:space="0" w:color="auto"/>
            <w:bottom w:val="none" w:sz="0" w:space="0" w:color="auto"/>
            <w:right w:val="none" w:sz="0" w:space="0" w:color="auto"/>
          </w:divBdr>
        </w:div>
        <w:div w:id="552274132">
          <w:marLeft w:val="640"/>
          <w:marRight w:val="0"/>
          <w:marTop w:val="0"/>
          <w:marBottom w:val="0"/>
          <w:divBdr>
            <w:top w:val="none" w:sz="0" w:space="0" w:color="auto"/>
            <w:left w:val="none" w:sz="0" w:space="0" w:color="auto"/>
            <w:bottom w:val="none" w:sz="0" w:space="0" w:color="auto"/>
            <w:right w:val="none" w:sz="0" w:space="0" w:color="auto"/>
          </w:divBdr>
        </w:div>
        <w:div w:id="1460562890">
          <w:marLeft w:val="640"/>
          <w:marRight w:val="0"/>
          <w:marTop w:val="0"/>
          <w:marBottom w:val="0"/>
          <w:divBdr>
            <w:top w:val="none" w:sz="0" w:space="0" w:color="auto"/>
            <w:left w:val="none" w:sz="0" w:space="0" w:color="auto"/>
            <w:bottom w:val="none" w:sz="0" w:space="0" w:color="auto"/>
            <w:right w:val="none" w:sz="0" w:space="0" w:color="auto"/>
          </w:divBdr>
        </w:div>
        <w:div w:id="1929344576">
          <w:marLeft w:val="640"/>
          <w:marRight w:val="0"/>
          <w:marTop w:val="0"/>
          <w:marBottom w:val="0"/>
          <w:divBdr>
            <w:top w:val="none" w:sz="0" w:space="0" w:color="auto"/>
            <w:left w:val="none" w:sz="0" w:space="0" w:color="auto"/>
            <w:bottom w:val="none" w:sz="0" w:space="0" w:color="auto"/>
            <w:right w:val="none" w:sz="0" w:space="0" w:color="auto"/>
          </w:divBdr>
        </w:div>
        <w:div w:id="657417294">
          <w:marLeft w:val="640"/>
          <w:marRight w:val="0"/>
          <w:marTop w:val="0"/>
          <w:marBottom w:val="0"/>
          <w:divBdr>
            <w:top w:val="none" w:sz="0" w:space="0" w:color="auto"/>
            <w:left w:val="none" w:sz="0" w:space="0" w:color="auto"/>
            <w:bottom w:val="none" w:sz="0" w:space="0" w:color="auto"/>
            <w:right w:val="none" w:sz="0" w:space="0" w:color="auto"/>
          </w:divBdr>
        </w:div>
        <w:div w:id="335806582">
          <w:marLeft w:val="640"/>
          <w:marRight w:val="0"/>
          <w:marTop w:val="0"/>
          <w:marBottom w:val="0"/>
          <w:divBdr>
            <w:top w:val="none" w:sz="0" w:space="0" w:color="auto"/>
            <w:left w:val="none" w:sz="0" w:space="0" w:color="auto"/>
            <w:bottom w:val="none" w:sz="0" w:space="0" w:color="auto"/>
            <w:right w:val="none" w:sz="0" w:space="0" w:color="auto"/>
          </w:divBdr>
        </w:div>
      </w:divsChild>
    </w:div>
    <w:div w:id="611279016">
      <w:bodyDiv w:val="1"/>
      <w:marLeft w:val="0"/>
      <w:marRight w:val="0"/>
      <w:marTop w:val="0"/>
      <w:marBottom w:val="0"/>
      <w:divBdr>
        <w:top w:val="none" w:sz="0" w:space="0" w:color="auto"/>
        <w:left w:val="none" w:sz="0" w:space="0" w:color="auto"/>
        <w:bottom w:val="none" w:sz="0" w:space="0" w:color="auto"/>
        <w:right w:val="none" w:sz="0" w:space="0" w:color="auto"/>
      </w:divBdr>
      <w:divsChild>
        <w:div w:id="308246970">
          <w:marLeft w:val="640"/>
          <w:marRight w:val="0"/>
          <w:marTop w:val="0"/>
          <w:marBottom w:val="0"/>
          <w:divBdr>
            <w:top w:val="none" w:sz="0" w:space="0" w:color="auto"/>
            <w:left w:val="none" w:sz="0" w:space="0" w:color="auto"/>
            <w:bottom w:val="none" w:sz="0" w:space="0" w:color="auto"/>
            <w:right w:val="none" w:sz="0" w:space="0" w:color="auto"/>
          </w:divBdr>
        </w:div>
        <w:div w:id="805468108">
          <w:marLeft w:val="640"/>
          <w:marRight w:val="0"/>
          <w:marTop w:val="0"/>
          <w:marBottom w:val="0"/>
          <w:divBdr>
            <w:top w:val="none" w:sz="0" w:space="0" w:color="auto"/>
            <w:left w:val="none" w:sz="0" w:space="0" w:color="auto"/>
            <w:bottom w:val="none" w:sz="0" w:space="0" w:color="auto"/>
            <w:right w:val="none" w:sz="0" w:space="0" w:color="auto"/>
          </w:divBdr>
        </w:div>
        <w:div w:id="1954556300">
          <w:marLeft w:val="640"/>
          <w:marRight w:val="0"/>
          <w:marTop w:val="0"/>
          <w:marBottom w:val="0"/>
          <w:divBdr>
            <w:top w:val="none" w:sz="0" w:space="0" w:color="auto"/>
            <w:left w:val="none" w:sz="0" w:space="0" w:color="auto"/>
            <w:bottom w:val="none" w:sz="0" w:space="0" w:color="auto"/>
            <w:right w:val="none" w:sz="0" w:space="0" w:color="auto"/>
          </w:divBdr>
        </w:div>
        <w:div w:id="1385640423">
          <w:marLeft w:val="640"/>
          <w:marRight w:val="0"/>
          <w:marTop w:val="0"/>
          <w:marBottom w:val="0"/>
          <w:divBdr>
            <w:top w:val="none" w:sz="0" w:space="0" w:color="auto"/>
            <w:left w:val="none" w:sz="0" w:space="0" w:color="auto"/>
            <w:bottom w:val="none" w:sz="0" w:space="0" w:color="auto"/>
            <w:right w:val="none" w:sz="0" w:space="0" w:color="auto"/>
          </w:divBdr>
        </w:div>
        <w:div w:id="1703558383">
          <w:marLeft w:val="640"/>
          <w:marRight w:val="0"/>
          <w:marTop w:val="0"/>
          <w:marBottom w:val="0"/>
          <w:divBdr>
            <w:top w:val="none" w:sz="0" w:space="0" w:color="auto"/>
            <w:left w:val="none" w:sz="0" w:space="0" w:color="auto"/>
            <w:bottom w:val="none" w:sz="0" w:space="0" w:color="auto"/>
            <w:right w:val="none" w:sz="0" w:space="0" w:color="auto"/>
          </w:divBdr>
        </w:div>
        <w:div w:id="61610678">
          <w:marLeft w:val="640"/>
          <w:marRight w:val="0"/>
          <w:marTop w:val="0"/>
          <w:marBottom w:val="0"/>
          <w:divBdr>
            <w:top w:val="none" w:sz="0" w:space="0" w:color="auto"/>
            <w:left w:val="none" w:sz="0" w:space="0" w:color="auto"/>
            <w:bottom w:val="none" w:sz="0" w:space="0" w:color="auto"/>
            <w:right w:val="none" w:sz="0" w:space="0" w:color="auto"/>
          </w:divBdr>
        </w:div>
        <w:div w:id="581336457">
          <w:marLeft w:val="640"/>
          <w:marRight w:val="0"/>
          <w:marTop w:val="0"/>
          <w:marBottom w:val="0"/>
          <w:divBdr>
            <w:top w:val="none" w:sz="0" w:space="0" w:color="auto"/>
            <w:left w:val="none" w:sz="0" w:space="0" w:color="auto"/>
            <w:bottom w:val="none" w:sz="0" w:space="0" w:color="auto"/>
            <w:right w:val="none" w:sz="0" w:space="0" w:color="auto"/>
          </w:divBdr>
        </w:div>
        <w:div w:id="477652503">
          <w:marLeft w:val="640"/>
          <w:marRight w:val="0"/>
          <w:marTop w:val="0"/>
          <w:marBottom w:val="0"/>
          <w:divBdr>
            <w:top w:val="none" w:sz="0" w:space="0" w:color="auto"/>
            <w:left w:val="none" w:sz="0" w:space="0" w:color="auto"/>
            <w:bottom w:val="none" w:sz="0" w:space="0" w:color="auto"/>
            <w:right w:val="none" w:sz="0" w:space="0" w:color="auto"/>
          </w:divBdr>
        </w:div>
        <w:div w:id="2025159641">
          <w:marLeft w:val="640"/>
          <w:marRight w:val="0"/>
          <w:marTop w:val="0"/>
          <w:marBottom w:val="0"/>
          <w:divBdr>
            <w:top w:val="none" w:sz="0" w:space="0" w:color="auto"/>
            <w:left w:val="none" w:sz="0" w:space="0" w:color="auto"/>
            <w:bottom w:val="none" w:sz="0" w:space="0" w:color="auto"/>
            <w:right w:val="none" w:sz="0" w:space="0" w:color="auto"/>
          </w:divBdr>
        </w:div>
        <w:div w:id="228226745">
          <w:marLeft w:val="640"/>
          <w:marRight w:val="0"/>
          <w:marTop w:val="0"/>
          <w:marBottom w:val="0"/>
          <w:divBdr>
            <w:top w:val="none" w:sz="0" w:space="0" w:color="auto"/>
            <w:left w:val="none" w:sz="0" w:space="0" w:color="auto"/>
            <w:bottom w:val="none" w:sz="0" w:space="0" w:color="auto"/>
            <w:right w:val="none" w:sz="0" w:space="0" w:color="auto"/>
          </w:divBdr>
        </w:div>
        <w:div w:id="1865557592">
          <w:marLeft w:val="640"/>
          <w:marRight w:val="0"/>
          <w:marTop w:val="0"/>
          <w:marBottom w:val="0"/>
          <w:divBdr>
            <w:top w:val="none" w:sz="0" w:space="0" w:color="auto"/>
            <w:left w:val="none" w:sz="0" w:space="0" w:color="auto"/>
            <w:bottom w:val="none" w:sz="0" w:space="0" w:color="auto"/>
            <w:right w:val="none" w:sz="0" w:space="0" w:color="auto"/>
          </w:divBdr>
        </w:div>
        <w:div w:id="497771587">
          <w:marLeft w:val="640"/>
          <w:marRight w:val="0"/>
          <w:marTop w:val="0"/>
          <w:marBottom w:val="0"/>
          <w:divBdr>
            <w:top w:val="none" w:sz="0" w:space="0" w:color="auto"/>
            <w:left w:val="none" w:sz="0" w:space="0" w:color="auto"/>
            <w:bottom w:val="none" w:sz="0" w:space="0" w:color="auto"/>
            <w:right w:val="none" w:sz="0" w:space="0" w:color="auto"/>
          </w:divBdr>
        </w:div>
        <w:div w:id="1078134929">
          <w:marLeft w:val="640"/>
          <w:marRight w:val="0"/>
          <w:marTop w:val="0"/>
          <w:marBottom w:val="0"/>
          <w:divBdr>
            <w:top w:val="none" w:sz="0" w:space="0" w:color="auto"/>
            <w:left w:val="none" w:sz="0" w:space="0" w:color="auto"/>
            <w:bottom w:val="none" w:sz="0" w:space="0" w:color="auto"/>
            <w:right w:val="none" w:sz="0" w:space="0" w:color="auto"/>
          </w:divBdr>
        </w:div>
        <w:div w:id="1223445620">
          <w:marLeft w:val="640"/>
          <w:marRight w:val="0"/>
          <w:marTop w:val="0"/>
          <w:marBottom w:val="0"/>
          <w:divBdr>
            <w:top w:val="none" w:sz="0" w:space="0" w:color="auto"/>
            <w:left w:val="none" w:sz="0" w:space="0" w:color="auto"/>
            <w:bottom w:val="none" w:sz="0" w:space="0" w:color="auto"/>
            <w:right w:val="none" w:sz="0" w:space="0" w:color="auto"/>
          </w:divBdr>
        </w:div>
        <w:div w:id="142816704">
          <w:marLeft w:val="640"/>
          <w:marRight w:val="0"/>
          <w:marTop w:val="0"/>
          <w:marBottom w:val="0"/>
          <w:divBdr>
            <w:top w:val="none" w:sz="0" w:space="0" w:color="auto"/>
            <w:left w:val="none" w:sz="0" w:space="0" w:color="auto"/>
            <w:bottom w:val="none" w:sz="0" w:space="0" w:color="auto"/>
            <w:right w:val="none" w:sz="0" w:space="0" w:color="auto"/>
          </w:divBdr>
        </w:div>
        <w:div w:id="1028409664">
          <w:marLeft w:val="640"/>
          <w:marRight w:val="0"/>
          <w:marTop w:val="0"/>
          <w:marBottom w:val="0"/>
          <w:divBdr>
            <w:top w:val="none" w:sz="0" w:space="0" w:color="auto"/>
            <w:left w:val="none" w:sz="0" w:space="0" w:color="auto"/>
            <w:bottom w:val="none" w:sz="0" w:space="0" w:color="auto"/>
            <w:right w:val="none" w:sz="0" w:space="0" w:color="auto"/>
          </w:divBdr>
        </w:div>
        <w:div w:id="2073189640">
          <w:marLeft w:val="640"/>
          <w:marRight w:val="0"/>
          <w:marTop w:val="0"/>
          <w:marBottom w:val="0"/>
          <w:divBdr>
            <w:top w:val="none" w:sz="0" w:space="0" w:color="auto"/>
            <w:left w:val="none" w:sz="0" w:space="0" w:color="auto"/>
            <w:bottom w:val="none" w:sz="0" w:space="0" w:color="auto"/>
            <w:right w:val="none" w:sz="0" w:space="0" w:color="auto"/>
          </w:divBdr>
        </w:div>
        <w:div w:id="1009870560">
          <w:marLeft w:val="640"/>
          <w:marRight w:val="0"/>
          <w:marTop w:val="0"/>
          <w:marBottom w:val="0"/>
          <w:divBdr>
            <w:top w:val="none" w:sz="0" w:space="0" w:color="auto"/>
            <w:left w:val="none" w:sz="0" w:space="0" w:color="auto"/>
            <w:bottom w:val="none" w:sz="0" w:space="0" w:color="auto"/>
            <w:right w:val="none" w:sz="0" w:space="0" w:color="auto"/>
          </w:divBdr>
        </w:div>
        <w:div w:id="2011788379">
          <w:marLeft w:val="640"/>
          <w:marRight w:val="0"/>
          <w:marTop w:val="0"/>
          <w:marBottom w:val="0"/>
          <w:divBdr>
            <w:top w:val="none" w:sz="0" w:space="0" w:color="auto"/>
            <w:left w:val="none" w:sz="0" w:space="0" w:color="auto"/>
            <w:bottom w:val="none" w:sz="0" w:space="0" w:color="auto"/>
            <w:right w:val="none" w:sz="0" w:space="0" w:color="auto"/>
          </w:divBdr>
        </w:div>
        <w:div w:id="1889148828">
          <w:marLeft w:val="640"/>
          <w:marRight w:val="0"/>
          <w:marTop w:val="0"/>
          <w:marBottom w:val="0"/>
          <w:divBdr>
            <w:top w:val="none" w:sz="0" w:space="0" w:color="auto"/>
            <w:left w:val="none" w:sz="0" w:space="0" w:color="auto"/>
            <w:bottom w:val="none" w:sz="0" w:space="0" w:color="auto"/>
            <w:right w:val="none" w:sz="0" w:space="0" w:color="auto"/>
          </w:divBdr>
        </w:div>
        <w:div w:id="2323159">
          <w:marLeft w:val="640"/>
          <w:marRight w:val="0"/>
          <w:marTop w:val="0"/>
          <w:marBottom w:val="0"/>
          <w:divBdr>
            <w:top w:val="none" w:sz="0" w:space="0" w:color="auto"/>
            <w:left w:val="none" w:sz="0" w:space="0" w:color="auto"/>
            <w:bottom w:val="none" w:sz="0" w:space="0" w:color="auto"/>
            <w:right w:val="none" w:sz="0" w:space="0" w:color="auto"/>
          </w:divBdr>
        </w:div>
        <w:div w:id="1057361155">
          <w:marLeft w:val="640"/>
          <w:marRight w:val="0"/>
          <w:marTop w:val="0"/>
          <w:marBottom w:val="0"/>
          <w:divBdr>
            <w:top w:val="none" w:sz="0" w:space="0" w:color="auto"/>
            <w:left w:val="none" w:sz="0" w:space="0" w:color="auto"/>
            <w:bottom w:val="none" w:sz="0" w:space="0" w:color="auto"/>
            <w:right w:val="none" w:sz="0" w:space="0" w:color="auto"/>
          </w:divBdr>
        </w:div>
        <w:div w:id="521893620">
          <w:marLeft w:val="640"/>
          <w:marRight w:val="0"/>
          <w:marTop w:val="0"/>
          <w:marBottom w:val="0"/>
          <w:divBdr>
            <w:top w:val="none" w:sz="0" w:space="0" w:color="auto"/>
            <w:left w:val="none" w:sz="0" w:space="0" w:color="auto"/>
            <w:bottom w:val="none" w:sz="0" w:space="0" w:color="auto"/>
            <w:right w:val="none" w:sz="0" w:space="0" w:color="auto"/>
          </w:divBdr>
        </w:div>
        <w:div w:id="672798541">
          <w:marLeft w:val="640"/>
          <w:marRight w:val="0"/>
          <w:marTop w:val="0"/>
          <w:marBottom w:val="0"/>
          <w:divBdr>
            <w:top w:val="none" w:sz="0" w:space="0" w:color="auto"/>
            <w:left w:val="none" w:sz="0" w:space="0" w:color="auto"/>
            <w:bottom w:val="none" w:sz="0" w:space="0" w:color="auto"/>
            <w:right w:val="none" w:sz="0" w:space="0" w:color="auto"/>
          </w:divBdr>
        </w:div>
        <w:div w:id="652639317">
          <w:marLeft w:val="640"/>
          <w:marRight w:val="0"/>
          <w:marTop w:val="0"/>
          <w:marBottom w:val="0"/>
          <w:divBdr>
            <w:top w:val="none" w:sz="0" w:space="0" w:color="auto"/>
            <w:left w:val="none" w:sz="0" w:space="0" w:color="auto"/>
            <w:bottom w:val="none" w:sz="0" w:space="0" w:color="auto"/>
            <w:right w:val="none" w:sz="0" w:space="0" w:color="auto"/>
          </w:divBdr>
        </w:div>
        <w:div w:id="1712529756">
          <w:marLeft w:val="640"/>
          <w:marRight w:val="0"/>
          <w:marTop w:val="0"/>
          <w:marBottom w:val="0"/>
          <w:divBdr>
            <w:top w:val="none" w:sz="0" w:space="0" w:color="auto"/>
            <w:left w:val="none" w:sz="0" w:space="0" w:color="auto"/>
            <w:bottom w:val="none" w:sz="0" w:space="0" w:color="auto"/>
            <w:right w:val="none" w:sz="0" w:space="0" w:color="auto"/>
          </w:divBdr>
        </w:div>
        <w:div w:id="1503929657">
          <w:marLeft w:val="640"/>
          <w:marRight w:val="0"/>
          <w:marTop w:val="0"/>
          <w:marBottom w:val="0"/>
          <w:divBdr>
            <w:top w:val="none" w:sz="0" w:space="0" w:color="auto"/>
            <w:left w:val="none" w:sz="0" w:space="0" w:color="auto"/>
            <w:bottom w:val="none" w:sz="0" w:space="0" w:color="auto"/>
            <w:right w:val="none" w:sz="0" w:space="0" w:color="auto"/>
          </w:divBdr>
        </w:div>
      </w:divsChild>
    </w:div>
    <w:div w:id="617763276">
      <w:bodyDiv w:val="1"/>
      <w:marLeft w:val="0"/>
      <w:marRight w:val="0"/>
      <w:marTop w:val="0"/>
      <w:marBottom w:val="0"/>
      <w:divBdr>
        <w:top w:val="none" w:sz="0" w:space="0" w:color="auto"/>
        <w:left w:val="none" w:sz="0" w:space="0" w:color="auto"/>
        <w:bottom w:val="none" w:sz="0" w:space="0" w:color="auto"/>
        <w:right w:val="none" w:sz="0" w:space="0" w:color="auto"/>
      </w:divBdr>
      <w:divsChild>
        <w:div w:id="553278194">
          <w:marLeft w:val="640"/>
          <w:marRight w:val="0"/>
          <w:marTop w:val="0"/>
          <w:marBottom w:val="0"/>
          <w:divBdr>
            <w:top w:val="none" w:sz="0" w:space="0" w:color="auto"/>
            <w:left w:val="none" w:sz="0" w:space="0" w:color="auto"/>
            <w:bottom w:val="none" w:sz="0" w:space="0" w:color="auto"/>
            <w:right w:val="none" w:sz="0" w:space="0" w:color="auto"/>
          </w:divBdr>
        </w:div>
        <w:div w:id="1699042155">
          <w:marLeft w:val="640"/>
          <w:marRight w:val="0"/>
          <w:marTop w:val="0"/>
          <w:marBottom w:val="0"/>
          <w:divBdr>
            <w:top w:val="none" w:sz="0" w:space="0" w:color="auto"/>
            <w:left w:val="none" w:sz="0" w:space="0" w:color="auto"/>
            <w:bottom w:val="none" w:sz="0" w:space="0" w:color="auto"/>
            <w:right w:val="none" w:sz="0" w:space="0" w:color="auto"/>
          </w:divBdr>
        </w:div>
        <w:div w:id="1333293836">
          <w:marLeft w:val="640"/>
          <w:marRight w:val="0"/>
          <w:marTop w:val="0"/>
          <w:marBottom w:val="0"/>
          <w:divBdr>
            <w:top w:val="none" w:sz="0" w:space="0" w:color="auto"/>
            <w:left w:val="none" w:sz="0" w:space="0" w:color="auto"/>
            <w:bottom w:val="none" w:sz="0" w:space="0" w:color="auto"/>
            <w:right w:val="none" w:sz="0" w:space="0" w:color="auto"/>
          </w:divBdr>
        </w:div>
        <w:div w:id="876624836">
          <w:marLeft w:val="640"/>
          <w:marRight w:val="0"/>
          <w:marTop w:val="0"/>
          <w:marBottom w:val="0"/>
          <w:divBdr>
            <w:top w:val="none" w:sz="0" w:space="0" w:color="auto"/>
            <w:left w:val="none" w:sz="0" w:space="0" w:color="auto"/>
            <w:bottom w:val="none" w:sz="0" w:space="0" w:color="auto"/>
            <w:right w:val="none" w:sz="0" w:space="0" w:color="auto"/>
          </w:divBdr>
        </w:div>
        <w:div w:id="1238319224">
          <w:marLeft w:val="640"/>
          <w:marRight w:val="0"/>
          <w:marTop w:val="0"/>
          <w:marBottom w:val="0"/>
          <w:divBdr>
            <w:top w:val="none" w:sz="0" w:space="0" w:color="auto"/>
            <w:left w:val="none" w:sz="0" w:space="0" w:color="auto"/>
            <w:bottom w:val="none" w:sz="0" w:space="0" w:color="auto"/>
            <w:right w:val="none" w:sz="0" w:space="0" w:color="auto"/>
          </w:divBdr>
        </w:div>
        <w:div w:id="1390105278">
          <w:marLeft w:val="640"/>
          <w:marRight w:val="0"/>
          <w:marTop w:val="0"/>
          <w:marBottom w:val="0"/>
          <w:divBdr>
            <w:top w:val="none" w:sz="0" w:space="0" w:color="auto"/>
            <w:left w:val="none" w:sz="0" w:space="0" w:color="auto"/>
            <w:bottom w:val="none" w:sz="0" w:space="0" w:color="auto"/>
            <w:right w:val="none" w:sz="0" w:space="0" w:color="auto"/>
          </w:divBdr>
        </w:div>
        <w:div w:id="745105378">
          <w:marLeft w:val="640"/>
          <w:marRight w:val="0"/>
          <w:marTop w:val="0"/>
          <w:marBottom w:val="0"/>
          <w:divBdr>
            <w:top w:val="none" w:sz="0" w:space="0" w:color="auto"/>
            <w:left w:val="none" w:sz="0" w:space="0" w:color="auto"/>
            <w:bottom w:val="none" w:sz="0" w:space="0" w:color="auto"/>
            <w:right w:val="none" w:sz="0" w:space="0" w:color="auto"/>
          </w:divBdr>
        </w:div>
        <w:div w:id="1018970423">
          <w:marLeft w:val="640"/>
          <w:marRight w:val="0"/>
          <w:marTop w:val="0"/>
          <w:marBottom w:val="0"/>
          <w:divBdr>
            <w:top w:val="none" w:sz="0" w:space="0" w:color="auto"/>
            <w:left w:val="none" w:sz="0" w:space="0" w:color="auto"/>
            <w:bottom w:val="none" w:sz="0" w:space="0" w:color="auto"/>
            <w:right w:val="none" w:sz="0" w:space="0" w:color="auto"/>
          </w:divBdr>
        </w:div>
        <w:div w:id="834152846">
          <w:marLeft w:val="640"/>
          <w:marRight w:val="0"/>
          <w:marTop w:val="0"/>
          <w:marBottom w:val="0"/>
          <w:divBdr>
            <w:top w:val="none" w:sz="0" w:space="0" w:color="auto"/>
            <w:left w:val="none" w:sz="0" w:space="0" w:color="auto"/>
            <w:bottom w:val="none" w:sz="0" w:space="0" w:color="auto"/>
            <w:right w:val="none" w:sz="0" w:space="0" w:color="auto"/>
          </w:divBdr>
        </w:div>
        <w:div w:id="624313416">
          <w:marLeft w:val="640"/>
          <w:marRight w:val="0"/>
          <w:marTop w:val="0"/>
          <w:marBottom w:val="0"/>
          <w:divBdr>
            <w:top w:val="none" w:sz="0" w:space="0" w:color="auto"/>
            <w:left w:val="none" w:sz="0" w:space="0" w:color="auto"/>
            <w:bottom w:val="none" w:sz="0" w:space="0" w:color="auto"/>
            <w:right w:val="none" w:sz="0" w:space="0" w:color="auto"/>
          </w:divBdr>
        </w:div>
        <w:div w:id="1533421603">
          <w:marLeft w:val="640"/>
          <w:marRight w:val="0"/>
          <w:marTop w:val="0"/>
          <w:marBottom w:val="0"/>
          <w:divBdr>
            <w:top w:val="none" w:sz="0" w:space="0" w:color="auto"/>
            <w:left w:val="none" w:sz="0" w:space="0" w:color="auto"/>
            <w:bottom w:val="none" w:sz="0" w:space="0" w:color="auto"/>
            <w:right w:val="none" w:sz="0" w:space="0" w:color="auto"/>
          </w:divBdr>
        </w:div>
        <w:div w:id="1669408470">
          <w:marLeft w:val="640"/>
          <w:marRight w:val="0"/>
          <w:marTop w:val="0"/>
          <w:marBottom w:val="0"/>
          <w:divBdr>
            <w:top w:val="none" w:sz="0" w:space="0" w:color="auto"/>
            <w:left w:val="none" w:sz="0" w:space="0" w:color="auto"/>
            <w:bottom w:val="none" w:sz="0" w:space="0" w:color="auto"/>
            <w:right w:val="none" w:sz="0" w:space="0" w:color="auto"/>
          </w:divBdr>
        </w:div>
        <w:div w:id="1099986151">
          <w:marLeft w:val="640"/>
          <w:marRight w:val="0"/>
          <w:marTop w:val="0"/>
          <w:marBottom w:val="0"/>
          <w:divBdr>
            <w:top w:val="none" w:sz="0" w:space="0" w:color="auto"/>
            <w:left w:val="none" w:sz="0" w:space="0" w:color="auto"/>
            <w:bottom w:val="none" w:sz="0" w:space="0" w:color="auto"/>
            <w:right w:val="none" w:sz="0" w:space="0" w:color="auto"/>
          </w:divBdr>
        </w:div>
        <w:div w:id="570773751">
          <w:marLeft w:val="640"/>
          <w:marRight w:val="0"/>
          <w:marTop w:val="0"/>
          <w:marBottom w:val="0"/>
          <w:divBdr>
            <w:top w:val="none" w:sz="0" w:space="0" w:color="auto"/>
            <w:left w:val="none" w:sz="0" w:space="0" w:color="auto"/>
            <w:bottom w:val="none" w:sz="0" w:space="0" w:color="auto"/>
            <w:right w:val="none" w:sz="0" w:space="0" w:color="auto"/>
          </w:divBdr>
        </w:div>
        <w:div w:id="1882474594">
          <w:marLeft w:val="640"/>
          <w:marRight w:val="0"/>
          <w:marTop w:val="0"/>
          <w:marBottom w:val="0"/>
          <w:divBdr>
            <w:top w:val="none" w:sz="0" w:space="0" w:color="auto"/>
            <w:left w:val="none" w:sz="0" w:space="0" w:color="auto"/>
            <w:bottom w:val="none" w:sz="0" w:space="0" w:color="auto"/>
            <w:right w:val="none" w:sz="0" w:space="0" w:color="auto"/>
          </w:divBdr>
        </w:div>
        <w:div w:id="1160923932">
          <w:marLeft w:val="640"/>
          <w:marRight w:val="0"/>
          <w:marTop w:val="0"/>
          <w:marBottom w:val="0"/>
          <w:divBdr>
            <w:top w:val="none" w:sz="0" w:space="0" w:color="auto"/>
            <w:left w:val="none" w:sz="0" w:space="0" w:color="auto"/>
            <w:bottom w:val="none" w:sz="0" w:space="0" w:color="auto"/>
            <w:right w:val="none" w:sz="0" w:space="0" w:color="auto"/>
          </w:divBdr>
        </w:div>
        <w:div w:id="22680005">
          <w:marLeft w:val="640"/>
          <w:marRight w:val="0"/>
          <w:marTop w:val="0"/>
          <w:marBottom w:val="0"/>
          <w:divBdr>
            <w:top w:val="none" w:sz="0" w:space="0" w:color="auto"/>
            <w:left w:val="none" w:sz="0" w:space="0" w:color="auto"/>
            <w:bottom w:val="none" w:sz="0" w:space="0" w:color="auto"/>
            <w:right w:val="none" w:sz="0" w:space="0" w:color="auto"/>
          </w:divBdr>
        </w:div>
        <w:div w:id="894124941">
          <w:marLeft w:val="640"/>
          <w:marRight w:val="0"/>
          <w:marTop w:val="0"/>
          <w:marBottom w:val="0"/>
          <w:divBdr>
            <w:top w:val="none" w:sz="0" w:space="0" w:color="auto"/>
            <w:left w:val="none" w:sz="0" w:space="0" w:color="auto"/>
            <w:bottom w:val="none" w:sz="0" w:space="0" w:color="auto"/>
            <w:right w:val="none" w:sz="0" w:space="0" w:color="auto"/>
          </w:divBdr>
        </w:div>
        <w:div w:id="354230035">
          <w:marLeft w:val="640"/>
          <w:marRight w:val="0"/>
          <w:marTop w:val="0"/>
          <w:marBottom w:val="0"/>
          <w:divBdr>
            <w:top w:val="none" w:sz="0" w:space="0" w:color="auto"/>
            <w:left w:val="none" w:sz="0" w:space="0" w:color="auto"/>
            <w:bottom w:val="none" w:sz="0" w:space="0" w:color="auto"/>
            <w:right w:val="none" w:sz="0" w:space="0" w:color="auto"/>
          </w:divBdr>
        </w:div>
        <w:div w:id="575238925">
          <w:marLeft w:val="640"/>
          <w:marRight w:val="0"/>
          <w:marTop w:val="0"/>
          <w:marBottom w:val="0"/>
          <w:divBdr>
            <w:top w:val="none" w:sz="0" w:space="0" w:color="auto"/>
            <w:left w:val="none" w:sz="0" w:space="0" w:color="auto"/>
            <w:bottom w:val="none" w:sz="0" w:space="0" w:color="auto"/>
            <w:right w:val="none" w:sz="0" w:space="0" w:color="auto"/>
          </w:divBdr>
        </w:div>
        <w:div w:id="2048529691">
          <w:marLeft w:val="640"/>
          <w:marRight w:val="0"/>
          <w:marTop w:val="0"/>
          <w:marBottom w:val="0"/>
          <w:divBdr>
            <w:top w:val="none" w:sz="0" w:space="0" w:color="auto"/>
            <w:left w:val="none" w:sz="0" w:space="0" w:color="auto"/>
            <w:bottom w:val="none" w:sz="0" w:space="0" w:color="auto"/>
            <w:right w:val="none" w:sz="0" w:space="0" w:color="auto"/>
          </w:divBdr>
        </w:div>
        <w:div w:id="1281035216">
          <w:marLeft w:val="640"/>
          <w:marRight w:val="0"/>
          <w:marTop w:val="0"/>
          <w:marBottom w:val="0"/>
          <w:divBdr>
            <w:top w:val="none" w:sz="0" w:space="0" w:color="auto"/>
            <w:left w:val="none" w:sz="0" w:space="0" w:color="auto"/>
            <w:bottom w:val="none" w:sz="0" w:space="0" w:color="auto"/>
            <w:right w:val="none" w:sz="0" w:space="0" w:color="auto"/>
          </w:divBdr>
        </w:div>
        <w:div w:id="426004152">
          <w:marLeft w:val="640"/>
          <w:marRight w:val="0"/>
          <w:marTop w:val="0"/>
          <w:marBottom w:val="0"/>
          <w:divBdr>
            <w:top w:val="none" w:sz="0" w:space="0" w:color="auto"/>
            <w:left w:val="none" w:sz="0" w:space="0" w:color="auto"/>
            <w:bottom w:val="none" w:sz="0" w:space="0" w:color="auto"/>
            <w:right w:val="none" w:sz="0" w:space="0" w:color="auto"/>
          </w:divBdr>
        </w:div>
        <w:div w:id="655838407">
          <w:marLeft w:val="640"/>
          <w:marRight w:val="0"/>
          <w:marTop w:val="0"/>
          <w:marBottom w:val="0"/>
          <w:divBdr>
            <w:top w:val="none" w:sz="0" w:space="0" w:color="auto"/>
            <w:left w:val="none" w:sz="0" w:space="0" w:color="auto"/>
            <w:bottom w:val="none" w:sz="0" w:space="0" w:color="auto"/>
            <w:right w:val="none" w:sz="0" w:space="0" w:color="auto"/>
          </w:divBdr>
        </w:div>
        <w:div w:id="877543211">
          <w:marLeft w:val="640"/>
          <w:marRight w:val="0"/>
          <w:marTop w:val="0"/>
          <w:marBottom w:val="0"/>
          <w:divBdr>
            <w:top w:val="none" w:sz="0" w:space="0" w:color="auto"/>
            <w:left w:val="none" w:sz="0" w:space="0" w:color="auto"/>
            <w:bottom w:val="none" w:sz="0" w:space="0" w:color="auto"/>
            <w:right w:val="none" w:sz="0" w:space="0" w:color="auto"/>
          </w:divBdr>
        </w:div>
        <w:div w:id="714817343">
          <w:marLeft w:val="640"/>
          <w:marRight w:val="0"/>
          <w:marTop w:val="0"/>
          <w:marBottom w:val="0"/>
          <w:divBdr>
            <w:top w:val="none" w:sz="0" w:space="0" w:color="auto"/>
            <w:left w:val="none" w:sz="0" w:space="0" w:color="auto"/>
            <w:bottom w:val="none" w:sz="0" w:space="0" w:color="auto"/>
            <w:right w:val="none" w:sz="0" w:space="0" w:color="auto"/>
          </w:divBdr>
        </w:div>
        <w:div w:id="1495799825">
          <w:marLeft w:val="640"/>
          <w:marRight w:val="0"/>
          <w:marTop w:val="0"/>
          <w:marBottom w:val="0"/>
          <w:divBdr>
            <w:top w:val="none" w:sz="0" w:space="0" w:color="auto"/>
            <w:left w:val="none" w:sz="0" w:space="0" w:color="auto"/>
            <w:bottom w:val="none" w:sz="0" w:space="0" w:color="auto"/>
            <w:right w:val="none" w:sz="0" w:space="0" w:color="auto"/>
          </w:divBdr>
        </w:div>
        <w:div w:id="1720784059">
          <w:marLeft w:val="640"/>
          <w:marRight w:val="0"/>
          <w:marTop w:val="0"/>
          <w:marBottom w:val="0"/>
          <w:divBdr>
            <w:top w:val="none" w:sz="0" w:space="0" w:color="auto"/>
            <w:left w:val="none" w:sz="0" w:space="0" w:color="auto"/>
            <w:bottom w:val="none" w:sz="0" w:space="0" w:color="auto"/>
            <w:right w:val="none" w:sz="0" w:space="0" w:color="auto"/>
          </w:divBdr>
        </w:div>
        <w:div w:id="1602758136">
          <w:marLeft w:val="640"/>
          <w:marRight w:val="0"/>
          <w:marTop w:val="0"/>
          <w:marBottom w:val="0"/>
          <w:divBdr>
            <w:top w:val="none" w:sz="0" w:space="0" w:color="auto"/>
            <w:left w:val="none" w:sz="0" w:space="0" w:color="auto"/>
            <w:bottom w:val="none" w:sz="0" w:space="0" w:color="auto"/>
            <w:right w:val="none" w:sz="0" w:space="0" w:color="auto"/>
          </w:divBdr>
        </w:div>
        <w:div w:id="4217012">
          <w:marLeft w:val="640"/>
          <w:marRight w:val="0"/>
          <w:marTop w:val="0"/>
          <w:marBottom w:val="0"/>
          <w:divBdr>
            <w:top w:val="none" w:sz="0" w:space="0" w:color="auto"/>
            <w:left w:val="none" w:sz="0" w:space="0" w:color="auto"/>
            <w:bottom w:val="none" w:sz="0" w:space="0" w:color="auto"/>
            <w:right w:val="none" w:sz="0" w:space="0" w:color="auto"/>
          </w:divBdr>
        </w:div>
        <w:div w:id="270431547">
          <w:marLeft w:val="640"/>
          <w:marRight w:val="0"/>
          <w:marTop w:val="0"/>
          <w:marBottom w:val="0"/>
          <w:divBdr>
            <w:top w:val="none" w:sz="0" w:space="0" w:color="auto"/>
            <w:left w:val="none" w:sz="0" w:space="0" w:color="auto"/>
            <w:bottom w:val="none" w:sz="0" w:space="0" w:color="auto"/>
            <w:right w:val="none" w:sz="0" w:space="0" w:color="auto"/>
          </w:divBdr>
        </w:div>
        <w:div w:id="1793404659">
          <w:marLeft w:val="640"/>
          <w:marRight w:val="0"/>
          <w:marTop w:val="0"/>
          <w:marBottom w:val="0"/>
          <w:divBdr>
            <w:top w:val="none" w:sz="0" w:space="0" w:color="auto"/>
            <w:left w:val="none" w:sz="0" w:space="0" w:color="auto"/>
            <w:bottom w:val="none" w:sz="0" w:space="0" w:color="auto"/>
            <w:right w:val="none" w:sz="0" w:space="0" w:color="auto"/>
          </w:divBdr>
        </w:div>
        <w:div w:id="2110346472">
          <w:marLeft w:val="640"/>
          <w:marRight w:val="0"/>
          <w:marTop w:val="0"/>
          <w:marBottom w:val="0"/>
          <w:divBdr>
            <w:top w:val="none" w:sz="0" w:space="0" w:color="auto"/>
            <w:left w:val="none" w:sz="0" w:space="0" w:color="auto"/>
            <w:bottom w:val="none" w:sz="0" w:space="0" w:color="auto"/>
            <w:right w:val="none" w:sz="0" w:space="0" w:color="auto"/>
          </w:divBdr>
        </w:div>
        <w:div w:id="1030953159">
          <w:marLeft w:val="640"/>
          <w:marRight w:val="0"/>
          <w:marTop w:val="0"/>
          <w:marBottom w:val="0"/>
          <w:divBdr>
            <w:top w:val="none" w:sz="0" w:space="0" w:color="auto"/>
            <w:left w:val="none" w:sz="0" w:space="0" w:color="auto"/>
            <w:bottom w:val="none" w:sz="0" w:space="0" w:color="auto"/>
            <w:right w:val="none" w:sz="0" w:space="0" w:color="auto"/>
          </w:divBdr>
        </w:div>
        <w:div w:id="1173373150">
          <w:marLeft w:val="640"/>
          <w:marRight w:val="0"/>
          <w:marTop w:val="0"/>
          <w:marBottom w:val="0"/>
          <w:divBdr>
            <w:top w:val="none" w:sz="0" w:space="0" w:color="auto"/>
            <w:left w:val="none" w:sz="0" w:space="0" w:color="auto"/>
            <w:bottom w:val="none" w:sz="0" w:space="0" w:color="auto"/>
            <w:right w:val="none" w:sz="0" w:space="0" w:color="auto"/>
          </w:divBdr>
        </w:div>
        <w:div w:id="1883203305">
          <w:marLeft w:val="640"/>
          <w:marRight w:val="0"/>
          <w:marTop w:val="0"/>
          <w:marBottom w:val="0"/>
          <w:divBdr>
            <w:top w:val="none" w:sz="0" w:space="0" w:color="auto"/>
            <w:left w:val="none" w:sz="0" w:space="0" w:color="auto"/>
            <w:bottom w:val="none" w:sz="0" w:space="0" w:color="auto"/>
            <w:right w:val="none" w:sz="0" w:space="0" w:color="auto"/>
          </w:divBdr>
        </w:div>
        <w:div w:id="770391740">
          <w:marLeft w:val="640"/>
          <w:marRight w:val="0"/>
          <w:marTop w:val="0"/>
          <w:marBottom w:val="0"/>
          <w:divBdr>
            <w:top w:val="none" w:sz="0" w:space="0" w:color="auto"/>
            <w:left w:val="none" w:sz="0" w:space="0" w:color="auto"/>
            <w:bottom w:val="none" w:sz="0" w:space="0" w:color="auto"/>
            <w:right w:val="none" w:sz="0" w:space="0" w:color="auto"/>
          </w:divBdr>
        </w:div>
        <w:div w:id="610163475">
          <w:marLeft w:val="640"/>
          <w:marRight w:val="0"/>
          <w:marTop w:val="0"/>
          <w:marBottom w:val="0"/>
          <w:divBdr>
            <w:top w:val="none" w:sz="0" w:space="0" w:color="auto"/>
            <w:left w:val="none" w:sz="0" w:space="0" w:color="auto"/>
            <w:bottom w:val="none" w:sz="0" w:space="0" w:color="auto"/>
            <w:right w:val="none" w:sz="0" w:space="0" w:color="auto"/>
          </w:divBdr>
        </w:div>
        <w:div w:id="1949968977">
          <w:marLeft w:val="640"/>
          <w:marRight w:val="0"/>
          <w:marTop w:val="0"/>
          <w:marBottom w:val="0"/>
          <w:divBdr>
            <w:top w:val="none" w:sz="0" w:space="0" w:color="auto"/>
            <w:left w:val="none" w:sz="0" w:space="0" w:color="auto"/>
            <w:bottom w:val="none" w:sz="0" w:space="0" w:color="auto"/>
            <w:right w:val="none" w:sz="0" w:space="0" w:color="auto"/>
          </w:divBdr>
        </w:div>
        <w:div w:id="18549976">
          <w:marLeft w:val="640"/>
          <w:marRight w:val="0"/>
          <w:marTop w:val="0"/>
          <w:marBottom w:val="0"/>
          <w:divBdr>
            <w:top w:val="none" w:sz="0" w:space="0" w:color="auto"/>
            <w:left w:val="none" w:sz="0" w:space="0" w:color="auto"/>
            <w:bottom w:val="none" w:sz="0" w:space="0" w:color="auto"/>
            <w:right w:val="none" w:sz="0" w:space="0" w:color="auto"/>
          </w:divBdr>
        </w:div>
        <w:div w:id="113907020">
          <w:marLeft w:val="640"/>
          <w:marRight w:val="0"/>
          <w:marTop w:val="0"/>
          <w:marBottom w:val="0"/>
          <w:divBdr>
            <w:top w:val="none" w:sz="0" w:space="0" w:color="auto"/>
            <w:left w:val="none" w:sz="0" w:space="0" w:color="auto"/>
            <w:bottom w:val="none" w:sz="0" w:space="0" w:color="auto"/>
            <w:right w:val="none" w:sz="0" w:space="0" w:color="auto"/>
          </w:divBdr>
        </w:div>
        <w:div w:id="1427652832">
          <w:marLeft w:val="640"/>
          <w:marRight w:val="0"/>
          <w:marTop w:val="0"/>
          <w:marBottom w:val="0"/>
          <w:divBdr>
            <w:top w:val="none" w:sz="0" w:space="0" w:color="auto"/>
            <w:left w:val="none" w:sz="0" w:space="0" w:color="auto"/>
            <w:bottom w:val="none" w:sz="0" w:space="0" w:color="auto"/>
            <w:right w:val="none" w:sz="0" w:space="0" w:color="auto"/>
          </w:divBdr>
        </w:div>
        <w:div w:id="512912699">
          <w:marLeft w:val="640"/>
          <w:marRight w:val="0"/>
          <w:marTop w:val="0"/>
          <w:marBottom w:val="0"/>
          <w:divBdr>
            <w:top w:val="none" w:sz="0" w:space="0" w:color="auto"/>
            <w:left w:val="none" w:sz="0" w:space="0" w:color="auto"/>
            <w:bottom w:val="none" w:sz="0" w:space="0" w:color="auto"/>
            <w:right w:val="none" w:sz="0" w:space="0" w:color="auto"/>
          </w:divBdr>
        </w:div>
        <w:div w:id="1531144998">
          <w:marLeft w:val="640"/>
          <w:marRight w:val="0"/>
          <w:marTop w:val="0"/>
          <w:marBottom w:val="0"/>
          <w:divBdr>
            <w:top w:val="none" w:sz="0" w:space="0" w:color="auto"/>
            <w:left w:val="none" w:sz="0" w:space="0" w:color="auto"/>
            <w:bottom w:val="none" w:sz="0" w:space="0" w:color="auto"/>
            <w:right w:val="none" w:sz="0" w:space="0" w:color="auto"/>
          </w:divBdr>
        </w:div>
        <w:div w:id="1159612251">
          <w:marLeft w:val="640"/>
          <w:marRight w:val="0"/>
          <w:marTop w:val="0"/>
          <w:marBottom w:val="0"/>
          <w:divBdr>
            <w:top w:val="none" w:sz="0" w:space="0" w:color="auto"/>
            <w:left w:val="none" w:sz="0" w:space="0" w:color="auto"/>
            <w:bottom w:val="none" w:sz="0" w:space="0" w:color="auto"/>
            <w:right w:val="none" w:sz="0" w:space="0" w:color="auto"/>
          </w:divBdr>
        </w:div>
        <w:div w:id="1932009430">
          <w:marLeft w:val="640"/>
          <w:marRight w:val="0"/>
          <w:marTop w:val="0"/>
          <w:marBottom w:val="0"/>
          <w:divBdr>
            <w:top w:val="none" w:sz="0" w:space="0" w:color="auto"/>
            <w:left w:val="none" w:sz="0" w:space="0" w:color="auto"/>
            <w:bottom w:val="none" w:sz="0" w:space="0" w:color="auto"/>
            <w:right w:val="none" w:sz="0" w:space="0" w:color="auto"/>
          </w:divBdr>
        </w:div>
        <w:div w:id="310409620">
          <w:marLeft w:val="640"/>
          <w:marRight w:val="0"/>
          <w:marTop w:val="0"/>
          <w:marBottom w:val="0"/>
          <w:divBdr>
            <w:top w:val="none" w:sz="0" w:space="0" w:color="auto"/>
            <w:left w:val="none" w:sz="0" w:space="0" w:color="auto"/>
            <w:bottom w:val="none" w:sz="0" w:space="0" w:color="auto"/>
            <w:right w:val="none" w:sz="0" w:space="0" w:color="auto"/>
          </w:divBdr>
        </w:div>
        <w:div w:id="965812257">
          <w:marLeft w:val="640"/>
          <w:marRight w:val="0"/>
          <w:marTop w:val="0"/>
          <w:marBottom w:val="0"/>
          <w:divBdr>
            <w:top w:val="none" w:sz="0" w:space="0" w:color="auto"/>
            <w:left w:val="none" w:sz="0" w:space="0" w:color="auto"/>
            <w:bottom w:val="none" w:sz="0" w:space="0" w:color="auto"/>
            <w:right w:val="none" w:sz="0" w:space="0" w:color="auto"/>
          </w:divBdr>
        </w:div>
        <w:div w:id="1004745272">
          <w:marLeft w:val="640"/>
          <w:marRight w:val="0"/>
          <w:marTop w:val="0"/>
          <w:marBottom w:val="0"/>
          <w:divBdr>
            <w:top w:val="none" w:sz="0" w:space="0" w:color="auto"/>
            <w:left w:val="none" w:sz="0" w:space="0" w:color="auto"/>
            <w:bottom w:val="none" w:sz="0" w:space="0" w:color="auto"/>
            <w:right w:val="none" w:sz="0" w:space="0" w:color="auto"/>
          </w:divBdr>
        </w:div>
      </w:divsChild>
    </w:div>
    <w:div w:id="631718733">
      <w:bodyDiv w:val="1"/>
      <w:marLeft w:val="0"/>
      <w:marRight w:val="0"/>
      <w:marTop w:val="0"/>
      <w:marBottom w:val="0"/>
      <w:divBdr>
        <w:top w:val="none" w:sz="0" w:space="0" w:color="auto"/>
        <w:left w:val="none" w:sz="0" w:space="0" w:color="auto"/>
        <w:bottom w:val="none" w:sz="0" w:space="0" w:color="auto"/>
        <w:right w:val="none" w:sz="0" w:space="0" w:color="auto"/>
      </w:divBdr>
      <w:divsChild>
        <w:div w:id="519974739">
          <w:marLeft w:val="640"/>
          <w:marRight w:val="0"/>
          <w:marTop w:val="0"/>
          <w:marBottom w:val="0"/>
          <w:divBdr>
            <w:top w:val="none" w:sz="0" w:space="0" w:color="auto"/>
            <w:left w:val="none" w:sz="0" w:space="0" w:color="auto"/>
            <w:bottom w:val="none" w:sz="0" w:space="0" w:color="auto"/>
            <w:right w:val="none" w:sz="0" w:space="0" w:color="auto"/>
          </w:divBdr>
        </w:div>
        <w:div w:id="49502025">
          <w:marLeft w:val="640"/>
          <w:marRight w:val="0"/>
          <w:marTop w:val="0"/>
          <w:marBottom w:val="0"/>
          <w:divBdr>
            <w:top w:val="none" w:sz="0" w:space="0" w:color="auto"/>
            <w:left w:val="none" w:sz="0" w:space="0" w:color="auto"/>
            <w:bottom w:val="none" w:sz="0" w:space="0" w:color="auto"/>
            <w:right w:val="none" w:sz="0" w:space="0" w:color="auto"/>
          </w:divBdr>
        </w:div>
        <w:div w:id="1690839805">
          <w:marLeft w:val="640"/>
          <w:marRight w:val="0"/>
          <w:marTop w:val="0"/>
          <w:marBottom w:val="0"/>
          <w:divBdr>
            <w:top w:val="none" w:sz="0" w:space="0" w:color="auto"/>
            <w:left w:val="none" w:sz="0" w:space="0" w:color="auto"/>
            <w:bottom w:val="none" w:sz="0" w:space="0" w:color="auto"/>
            <w:right w:val="none" w:sz="0" w:space="0" w:color="auto"/>
          </w:divBdr>
        </w:div>
        <w:div w:id="1173644117">
          <w:marLeft w:val="640"/>
          <w:marRight w:val="0"/>
          <w:marTop w:val="0"/>
          <w:marBottom w:val="0"/>
          <w:divBdr>
            <w:top w:val="none" w:sz="0" w:space="0" w:color="auto"/>
            <w:left w:val="none" w:sz="0" w:space="0" w:color="auto"/>
            <w:bottom w:val="none" w:sz="0" w:space="0" w:color="auto"/>
            <w:right w:val="none" w:sz="0" w:space="0" w:color="auto"/>
          </w:divBdr>
        </w:div>
        <w:div w:id="706681686">
          <w:marLeft w:val="640"/>
          <w:marRight w:val="0"/>
          <w:marTop w:val="0"/>
          <w:marBottom w:val="0"/>
          <w:divBdr>
            <w:top w:val="none" w:sz="0" w:space="0" w:color="auto"/>
            <w:left w:val="none" w:sz="0" w:space="0" w:color="auto"/>
            <w:bottom w:val="none" w:sz="0" w:space="0" w:color="auto"/>
            <w:right w:val="none" w:sz="0" w:space="0" w:color="auto"/>
          </w:divBdr>
        </w:div>
        <w:div w:id="549850905">
          <w:marLeft w:val="640"/>
          <w:marRight w:val="0"/>
          <w:marTop w:val="0"/>
          <w:marBottom w:val="0"/>
          <w:divBdr>
            <w:top w:val="none" w:sz="0" w:space="0" w:color="auto"/>
            <w:left w:val="none" w:sz="0" w:space="0" w:color="auto"/>
            <w:bottom w:val="none" w:sz="0" w:space="0" w:color="auto"/>
            <w:right w:val="none" w:sz="0" w:space="0" w:color="auto"/>
          </w:divBdr>
        </w:div>
        <w:div w:id="2047026471">
          <w:marLeft w:val="640"/>
          <w:marRight w:val="0"/>
          <w:marTop w:val="0"/>
          <w:marBottom w:val="0"/>
          <w:divBdr>
            <w:top w:val="none" w:sz="0" w:space="0" w:color="auto"/>
            <w:left w:val="none" w:sz="0" w:space="0" w:color="auto"/>
            <w:bottom w:val="none" w:sz="0" w:space="0" w:color="auto"/>
            <w:right w:val="none" w:sz="0" w:space="0" w:color="auto"/>
          </w:divBdr>
        </w:div>
        <w:div w:id="1734353227">
          <w:marLeft w:val="640"/>
          <w:marRight w:val="0"/>
          <w:marTop w:val="0"/>
          <w:marBottom w:val="0"/>
          <w:divBdr>
            <w:top w:val="none" w:sz="0" w:space="0" w:color="auto"/>
            <w:left w:val="none" w:sz="0" w:space="0" w:color="auto"/>
            <w:bottom w:val="none" w:sz="0" w:space="0" w:color="auto"/>
            <w:right w:val="none" w:sz="0" w:space="0" w:color="auto"/>
          </w:divBdr>
        </w:div>
        <w:div w:id="1340809082">
          <w:marLeft w:val="640"/>
          <w:marRight w:val="0"/>
          <w:marTop w:val="0"/>
          <w:marBottom w:val="0"/>
          <w:divBdr>
            <w:top w:val="none" w:sz="0" w:space="0" w:color="auto"/>
            <w:left w:val="none" w:sz="0" w:space="0" w:color="auto"/>
            <w:bottom w:val="none" w:sz="0" w:space="0" w:color="auto"/>
            <w:right w:val="none" w:sz="0" w:space="0" w:color="auto"/>
          </w:divBdr>
        </w:div>
        <w:div w:id="646322707">
          <w:marLeft w:val="640"/>
          <w:marRight w:val="0"/>
          <w:marTop w:val="0"/>
          <w:marBottom w:val="0"/>
          <w:divBdr>
            <w:top w:val="none" w:sz="0" w:space="0" w:color="auto"/>
            <w:left w:val="none" w:sz="0" w:space="0" w:color="auto"/>
            <w:bottom w:val="none" w:sz="0" w:space="0" w:color="auto"/>
            <w:right w:val="none" w:sz="0" w:space="0" w:color="auto"/>
          </w:divBdr>
        </w:div>
        <w:div w:id="1982225337">
          <w:marLeft w:val="640"/>
          <w:marRight w:val="0"/>
          <w:marTop w:val="0"/>
          <w:marBottom w:val="0"/>
          <w:divBdr>
            <w:top w:val="none" w:sz="0" w:space="0" w:color="auto"/>
            <w:left w:val="none" w:sz="0" w:space="0" w:color="auto"/>
            <w:bottom w:val="none" w:sz="0" w:space="0" w:color="auto"/>
            <w:right w:val="none" w:sz="0" w:space="0" w:color="auto"/>
          </w:divBdr>
        </w:div>
        <w:div w:id="546988645">
          <w:marLeft w:val="640"/>
          <w:marRight w:val="0"/>
          <w:marTop w:val="0"/>
          <w:marBottom w:val="0"/>
          <w:divBdr>
            <w:top w:val="none" w:sz="0" w:space="0" w:color="auto"/>
            <w:left w:val="none" w:sz="0" w:space="0" w:color="auto"/>
            <w:bottom w:val="none" w:sz="0" w:space="0" w:color="auto"/>
            <w:right w:val="none" w:sz="0" w:space="0" w:color="auto"/>
          </w:divBdr>
        </w:div>
        <w:div w:id="707879998">
          <w:marLeft w:val="640"/>
          <w:marRight w:val="0"/>
          <w:marTop w:val="0"/>
          <w:marBottom w:val="0"/>
          <w:divBdr>
            <w:top w:val="none" w:sz="0" w:space="0" w:color="auto"/>
            <w:left w:val="none" w:sz="0" w:space="0" w:color="auto"/>
            <w:bottom w:val="none" w:sz="0" w:space="0" w:color="auto"/>
            <w:right w:val="none" w:sz="0" w:space="0" w:color="auto"/>
          </w:divBdr>
        </w:div>
        <w:div w:id="2110545523">
          <w:marLeft w:val="640"/>
          <w:marRight w:val="0"/>
          <w:marTop w:val="0"/>
          <w:marBottom w:val="0"/>
          <w:divBdr>
            <w:top w:val="none" w:sz="0" w:space="0" w:color="auto"/>
            <w:left w:val="none" w:sz="0" w:space="0" w:color="auto"/>
            <w:bottom w:val="none" w:sz="0" w:space="0" w:color="auto"/>
            <w:right w:val="none" w:sz="0" w:space="0" w:color="auto"/>
          </w:divBdr>
        </w:div>
        <w:div w:id="2050953492">
          <w:marLeft w:val="640"/>
          <w:marRight w:val="0"/>
          <w:marTop w:val="0"/>
          <w:marBottom w:val="0"/>
          <w:divBdr>
            <w:top w:val="none" w:sz="0" w:space="0" w:color="auto"/>
            <w:left w:val="none" w:sz="0" w:space="0" w:color="auto"/>
            <w:bottom w:val="none" w:sz="0" w:space="0" w:color="auto"/>
            <w:right w:val="none" w:sz="0" w:space="0" w:color="auto"/>
          </w:divBdr>
        </w:div>
        <w:div w:id="1277298830">
          <w:marLeft w:val="640"/>
          <w:marRight w:val="0"/>
          <w:marTop w:val="0"/>
          <w:marBottom w:val="0"/>
          <w:divBdr>
            <w:top w:val="none" w:sz="0" w:space="0" w:color="auto"/>
            <w:left w:val="none" w:sz="0" w:space="0" w:color="auto"/>
            <w:bottom w:val="none" w:sz="0" w:space="0" w:color="auto"/>
            <w:right w:val="none" w:sz="0" w:space="0" w:color="auto"/>
          </w:divBdr>
        </w:div>
        <w:div w:id="255940093">
          <w:marLeft w:val="640"/>
          <w:marRight w:val="0"/>
          <w:marTop w:val="0"/>
          <w:marBottom w:val="0"/>
          <w:divBdr>
            <w:top w:val="none" w:sz="0" w:space="0" w:color="auto"/>
            <w:left w:val="none" w:sz="0" w:space="0" w:color="auto"/>
            <w:bottom w:val="none" w:sz="0" w:space="0" w:color="auto"/>
            <w:right w:val="none" w:sz="0" w:space="0" w:color="auto"/>
          </w:divBdr>
        </w:div>
        <w:div w:id="1281840581">
          <w:marLeft w:val="640"/>
          <w:marRight w:val="0"/>
          <w:marTop w:val="0"/>
          <w:marBottom w:val="0"/>
          <w:divBdr>
            <w:top w:val="none" w:sz="0" w:space="0" w:color="auto"/>
            <w:left w:val="none" w:sz="0" w:space="0" w:color="auto"/>
            <w:bottom w:val="none" w:sz="0" w:space="0" w:color="auto"/>
            <w:right w:val="none" w:sz="0" w:space="0" w:color="auto"/>
          </w:divBdr>
        </w:div>
        <w:div w:id="97721088">
          <w:marLeft w:val="640"/>
          <w:marRight w:val="0"/>
          <w:marTop w:val="0"/>
          <w:marBottom w:val="0"/>
          <w:divBdr>
            <w:top w:val="none" w:sz="0" w:space="0" w:color="auto"/>
            <w:left w:val="none" w:sz="0" w:space="0" w:color="auto"/>
            <w:bottom w:val="none" w:sz="0" w:space="0" w:color="auto"/>
            <w:right w:val="none" w:sz="0" w:space="0" w:color="auto"/>
          </w:divBdr>
        </w:div>
        <w:div w:id="793444786">
          <w:marLeft w:val="640"/>
          <w:marRight w:val="0"/>
          <w:marTop w:val="0"/>
          <w:marBottom w:val="0"/>
          <w:divBdr>
            <w:top w:val="none" w:sz="0" w:space="0" w:color="auto"/>
            <w:left w:val="none" w:sz="0" w:space="0" w:color="auto"/>
            <w:bottom w:val="none" w:sz="0" w:space="0" w:color="auto"/>
            <w:right w:val="none" w:sz="0" w:space="0" w:color="auto"/>
          </w:divBdr>
        </w:div>
        <w:div w:id="1472139858">
          <w:marLeft w:val="640"/>
          <w:marRight w:val="0"/>
          <w:marTop w:val="0"/>
          <w:marBottom w:val="0"/>
          <w:divBdr>
            <w:top w:val="none" w:sz="0" w:space="0" w:color="auto"/>
            <w:left w:val="none" w:sz="0" w:space="0" w:color="auto"/>
            <w:bottom w:val="none" w:sz="0" w:space="0" w:color="auto"/>
            <w:right w:val="none" w:sz="0" w:space="0" w:color="auto"/>
          </w:divBdr>
        </w:div>
        <w:div w:id="729381866">
          <w:marLeft w:val="640"/>
          <w:marRight w:val="0"/>
          <w:marTop w:val="0"/>
          <w:marBottom w:val="0"/>
          <w:divBdr>
            <w:top w:val="none" w:sz="0" w:space="0" w:color="auto"/>
            <w:left w:val="none" w:sz="0" w:space="0" w:color="auto"/>
            <w:bottom w:val="none" w:sz="0" w:space="0" w:color="auto"/>
            <w:right w:val="none" w:sz="0" w:space="0" w:color="auto"/>
          </w:divBdr>
        </w:div>
        <w:div w:id="108595886">
          <w:marLeft w:val="640"/>
          <w:marRight w:val="0"/>
          <w:marTop w:val="0"/>
          <w:marBottom w:val="0"/>
          <w:divBdr>
            <w:top w:val="none" w:sz="0" w:space="0" w:color="auto"/>
            <w:left w:val="none" w:sz="0" w:space="0" w:color="auto"/>
            <w:bottom w:val="none" w:sz="0" w:space="0" w:color="auto"/>
            <w:right w:val="none" w:sz="0" w:space="0" w:color="auto"/>
          </w:divBdr>
        </w:div>
        <w:div w:id="1546940662">
          <w:marLeft w:val="640"/>
          <w:marRight w:val="0"/>
          <w:marTop w:val="0"/>
          <w:marBottom w:val="0"/>
          <w:divBdr>
            <w:top w:val="none" w:sz="0" w:space="0" w:color="auto"/>
            <w:left w:val="none" w:sz="0" w:space="0" w:color="auto"/>
            <w:bottom w:val="none" w:sz="0" w:space="0" w:color="auto"/>
            <w:right w:val="none" w:sz="0" w:space="0" w:color="auto"/>
          </w:divBdr>
        </w:div>
        <w:div w:id="1775401799">
          <w:marLeft w:val="640"/>
          <w:marRight w:val="0"/>
          <w:marTop w:val="0"/>
          <w:marBottom w:val="0"/>
          <w:divBdr>
            <w:top w:val="none" w:sz="0" w:space="0" w:color="auto"/>
            <w:left w:val="none" w:sz="0" w:space="0" w:color="auto"/>
            <w:bottom w:val="none" w:sz="0" w:space="0" w:color="auto"/>
            <w:right w:val="none" w:sz="0" w:space="0" w:color="auto"/>
          </w:divBdr>
        </w:div>
        <w:div w:id="1523592698">
          <w:marLeft w:val="640"/>
          <w:marRight w:val="0"/>
          <w:marTop w:val="0"/>
          <w:marBottom w:val="0"/>
          <w:divBdr>
            <w:top w:val="none" w:sz="0" w:space="0" w:color="auto"/>
            <w:left w:val="none" w:sz="0" w:space="0" w:color="auto"/>
            <w:bottom w:val="none" w:sz="0" w:space="0" w:color="auto"/>
            <w:right w:val="none" w:sz="0" w:space="0" w:color="auto"/>
          </w:divBdr>
        </w:div>
        <w:div w:id="787043001">
          <w:marLeft w:val="640"/>
          <w:marRight w:val="0"/>
          <w:marTop w:val="0"/>
          <w:marBottom w:val="0"/>
          <w:divBdr>
            <w:top w:val="none" w:sz="0" w:space="0" w:color="auto"/>
            <w:left w:val="none" w:sz="0" w:space="0" w:color="auto"/>
            <w:bottom w:val="none" w:sz="0" w:space="0" w:color="auto"/>
            <w:right w:val="none" w:sz="0" w:space="0" w:color="auto"/>
          </w:divBdr>
        </w:div>
        <w:div w:id="2062316279">
          <w:marLeft w:val="640"/>
          <w:marRight w:val="0"/>
          <w:marTop w:val="0"/>
          <w:marBottom w:val="0"/>
          <w:divBdr>
            <w:top w:val="none" w:sz="0" w:space="0" w:color="auto"/>
            <w:left w:val="none" w:sz="0" w:space="0" w:color="auto"/>
            <w:bottom w:val="none" w:sz="0" w:space="0" w:color="auto"/>
            <w:right w:val="none" w:sz="0" w:space="0" w:color="auto"/>
          </w:divBdr>
        </w:div>
        <w:div w:id="61754406">
          <w:marLeft w:val="640"/>
          <w:marRight w:val="0"/>
          <w:marTop w:val="0"/>
          <w:marBottom w:val="0"/>
          <w:divBdr>
            <w:top w:val="none" w:sz="0" w:space="0" w:color="auto"/>
            <w:left w:val="none" w:sz="0" w:space="0" w:color="auto"/>
            <w:bottom w:val="none" w:sz="0" w:space="0" w:color="auto"/>
            <w:right w:val="none" w:sz="0" w:space="0" w:color="auto"/>
          </w:divBdr>
        </w:div>
        <w:div w:id="656346899">
          <w:marLeft w:val="640"/>
          <w:marRight w:val="0"/>
          <w:marTop w:val="0"/>
          <w:marBottom w:val="0"/>
          <w:divBdr>
            <w:top w:val="none" w:sz="0" w:space="0" w:color="auto"/>
            <w:left w:val="none" w:sz="0" w:space="0" w:color="auto"/>
            <w:bottom w:val="none" w:sz="0" w:space="0" w:color="auto"/>
            <w:right w:val="none" w:sz="0" w:space="0" w:color="auto"/>
          </w:divBdr>
        </w:div>
        <w:div w:id="2114399981">
          <w:marLeft w:val="640"/>
          <w:marRight w:val="0"/>
          <w:marTop w:val="0"/>
          <w:marBottom w:val="0"/>
          <w:divBdr>
            <w:top w:val="none" w:sz="0" w:space="0" w:color="auto"/>
            <w:left w:val="none" w:sz="0" w:space="0" w:color="auto"/>
            <w:bottom w:val="none" w:sz="0" w:space="0" w:color="auto"/>
            <w:right w:val="none" w:sz="0" w:space="0" w:color="auto"/>
          </w:divBdr>
        </w:div>
        <w:div w:id="261107679">
          <w:marLeft w:val="640"/>
          <w:marRight w:val="0"/>
          <w:marTop w:val="0"/>
          <w:marBottom w:val="0"/>
          <w:divBdr>
            <w:top w:val="none" w:sz="0" w:space="0" w:color="auto"/>
            <w:left w:val="none" w:sz="0" w:space="0" w:color="auto"/>
            <w:bottom w:val="none" w:sz="0" w:space="0" w:color="auto"/>
            <w:right w:val="none" w:sz="0" w:space="0" w:color="auto"/>
          </w:divBdr>
        </w:div>
        <w:div w:id="262496020">
          <w:marLeft w:val="640"/>
          <w:marRight w:val="0"/>
          <w:marTop w:val="0"/>
          <w:marBottom w:val="0"/>
          <w:divBdr>
            <w:top w:val="none" w:sz="0" w:space="0" w:color="auto"/>
            <w:left w:val="none" w:sz="0" w:space="0" w:color="auto"/>
            <w:bottom w:val="none" w:sz="0" w:space="0" w:color="auto"/>
            <w:right w:val="none" w:sz="0" w:space="0" w:color="auto"/>
          </w:divBdr>
        </w:div>
        <w:div w:id="2000694413">
          <w:marLeft w:val="640"/>
          <w:marRight w:val="0"/>
          <w:marTop w:val="0"/>
          <w:marBottom w:val="0"/>
          <w:divBdr>
            <w:top w:val="none" w:sz="0" w:space="0" w:color="auto"/>
            <w:left w:val="none" w:sz="0" w:space="0" w:color="auto"/>
            <w:bottom w:val="none" w:sz="0" w:space="0" w:color="auto"/>
            <w:right w:val="none" w:sz="0" w:space="0" w:color="auto"/>
          </w:divBdr>
        </w:div>
        <w:div w:id="749346575">
          <w:marLeft w:val="640"/>
          <w:marRight w:val="0"/>
          <w:marTop w:val="0"/>
          <w:marBottom w:val="0"/>
          <w:divBdr>
            <w:top w:val="none" w:sz="0" w:space="0" w:color="auto"/>
            <w:left w:val="none" w:sz="0" w:space="0" w:color="auto"/>
            <w:bottom w:val="none" w:sz="0" w:space="0" w:color="auto"/>
            <w:right w:val="none" w:sz="0" w:space="0" w:color="auto"/>
          </w:divBdr>
        </w:div>
        <w:div w:id="972709366">
          <w:marLeft w:val="640"/>
          <w:marRight w:val="0"/>
          <w:marTop w:val="0"/>
          <w:marBottom w:val="0"/>
          <w:divBdr>
            <w:top w:val="none" w:sz="0" w:space="0" w:color="auto"/>
            <w:left w:val="none" w:sz="0" w:space="0" w:color="auto"/>
            <w:bottom w:val="none" w:sz="0" w:space="0" w:color="auto"/>
            <w:right w:val="none" w:sz="0" w:space="0" w:color="auto"/>
          </w:divBdr>
        </w:div>
        <w:div w:id="1886328380">
          <w:marLeft w:val="640"/>
          <w:marRight w:val="0"/>
          <w:marTop w:val="0"/>
          <w:marBottom w:val="0"/>
          <w:divBdr>
            <w:top w:val="none" w:sz="0" w:space="0" w:color="auto"/>
            <w:left w:val="none" w:sz="0" w:space="0" w:color="auto"/>
            <w:bottom w:val="none" w:sz="0" w:space="0" w:color="auto"/>
            <w:right w:val="none" w:sz="0" w:space="0" w:color="auto"/>
          </w:divBdr>
        </w:div>
        <w:div w:id="1781685561">
          <w:marLeft w:val="640"/>
          <w:marRight w:val="0"/>
          <w:marTop w:val="0"/>
          <w:marBottom w:val="0"/>
          <w:divBdr>
            <w:top w:val="none" w:sz="0" w:space="0" w:color="auto"/>
            <w:left w:val="none" w:sz="0" w:space="0" w:color="auto"/>
            <w:bottom w:val="none" w:sz="0" w:space="0" w:color="auto"/>
            <w:right w:val="none" w:sz="0" w:space="0" w:color="auto"/>
          </w:divBdr>
        </w:div>
        <w:div w:id="876508126">
          <w:marLeft w:val="640"/>
          <w:marRight w:val="0"/>
          <w:marTop w:val="0"/>
          <w:marBottom w:val="0"/>
          <w:divBdr>
            <w:top w:val="none" w:sz="0" w:space="0" w:color="auto"/>
            <w:left w:val="none" w:sz="0" w:space="0" w:color="auto"/>
            <w:bottom w:val="none" w:sz="0" w:space="0" w:color="auto"/>
            <w:right w:val="none" w:sz="0" w:space="0" w:color="auto"/>
          </w:divBdr>
        </w:div>
        <w:div w:id="1029642400">
          <w:marLeft w:val="640"/>
          <w:marRight w:val="0"/>
          <w:marTop w:val="0"/>
          <w:marBottom w:val="0"/>
          <w:divBdr>
            <w:top w:val="none" w:sz="0" w:space="0" w:color="auto"/>
            <w:left w:val="none" w:sz="0" w:space="0" w:color="auto"/>
            <w:bottom w:val="none" w:sz="0" w:space="0" w:color="auto"/>
            <w:right w:val="none" w:sz="0" w:space="0" w:color="auto"/>
          </w:divBdr>
        </w:div>
        <w:div w:id="1444113304">
          <w:marLeft w:val="640"/>
          <w:marRight w:val="0"/>
          <w:marTop w:val="0"/>
          <w:marBottom w:val="0"/>
          <w:divBdr>
            <w:top w:val="none" w:sz="0" w:space="0" w:color="auto"/>
            <w:left w:val="none" w:sz="0" w:space="0" w:color="auto"/>
            <w:bottom w:val="none" w:sz="0" w:space="0" w:color="auto"/>
            <w:right w:val="none" w:sz="0" w:space="0" w:color="auto"/>
          </w:divBdr>
        </w:div>
        <w:div w:id="1438333638">
          <w:marLeft w:val="640"/>
          <w:marRight w:val="0"/>
          <w:marTop w:val="0"/>
          <w:marBottom w:val="0"/>
          <w:divBdr>
            <w:top w:val="none" w:sz="0" w:space="0" w:color="auto"/>
            <w:left w:val="none" w:sz="0" w:space="0" w:color="auto"/>
            <w:bottom w:val="none" w:sz="0" w:space="0" w:color="auto"/>
            <w:right w:val="none" w:sz="0" w:space="0" w:color="auto"/>
          </w:divBdr>
        </w:div>
        <w:div w:id="2129158549">
          <w:marLeft w:val="640"/>
          <w:marRight w:val="0"/>
          <w:marTop w:val="0"/>
          <w:marBottom w:val="0"/>
          <w:divBdr>
            <w:top w:val="none" w:sz="0" w:space="0" w:color="auto"/>
            <w:left w:val="none" w:sz="0" w:space="0" w:color="auto"/>
            <w:bottom w:val="none" w:sz="0" w:space="0" w:color="auto"/>
            <w:right w:val="none" w:sz="0" w:space="0" w:color="auto"/>
          </w:divBdr>
        </w:div>
        <w:div w:id="815339241">
          <w:marLeft w:val="640"/>
          <w:marRight w:val="0"/>
          <w:marTop w:val="0"/>
          <w:marBottom w:val="0"/>
          <w:divBdr>
            <w:top w:val="none" w:sz="0" w:space="0" w:color="auto"/>
            <w:left w:val="none" w:sz="0" w:space="0" w:color="auto"/>
            <w:bottom w:val="none" w:sz="0" w:space="0" w:color="auto"/>
            <w:right w:val="none" w:sz="0" w:space="0" w:color="auto"/>
          </w:divBdr>
        </w:div>
        <w:div w:id="1118447547">
          <w:marLeft w:val="640"/>
          <w:marRight w:val="0"/>
          <w:marTop w:val="0"/>
          <w:marBottom w:val="0"/>
          <w:divBdr>
            <w:top w:val="none" w:sz="0" w:space="0" w:color="auto"/>
            <w:left w:val="none" w:sz="0" w:space="0" w:color="auto"/>
            <w:bottom w:val="none" w:sz="0" w:space="0" w:color="auto"/>
            <w:right w:val="none" w:sz="0" w:space="0" w:color="auto"/>
          </w:divBdr>
        </w:div>
        <w:div w:id="2066295163">
          <w:marLeft w:val="640"/>
          <w:marRight w:val="0"/>
          <w:marTop w:val="0"/>
          <w:marBottom w:val="0"/>
          <w:divBdr>
            <w:top w:val="none" w:sz="0" w:space="0" w:color="auto"/>
            <w:left w:val="none" w:sz="0" w:space="0" w:color="auto"/>
            <w:bottom w:val="none" w:sz="0" w:space="0" w:color="auto"/>
            <w:right w:val="none" w:sz="0" w:space="0" w:color="auto"/>
          </w:divBdr>
        </w:div>
        <w:div w:id="1372614720">
          <w:marLeft w:val="640"/>
          <w:marRight w:val="0"/>
          <w:marTop w:val="0"/>
          <w:marBottom w:val="0"/>
          <w:divBdr>
            <w:top w:val="none" w:sz="0" w:space="0" w:color="auto"/>
            <w:left w:val="none" w:sz="0" w:space="0" w:color="auto"/>
            <w:bottom w:val="none" w:sz="0" w:space="0" w:color="auto"/>
            <w:right w:val="none" w:sz="0" w:space="0" w:color="auto"/>
          </w:divBdr>
        </w:div>
        <w:div w:id="1697190322">
          <w:marLeft w:val="640"/>
          <w:marRight w:val="0"/>
          <w:marTop w:val="0"/>
          <w:marBottom w:val="0"/>
          <w:divBdr>
            <w:top w:val="none" w:sz="0" w:space="0" w:color="auto"/>
            <w:left w:val="none" w:sz="0" w:space="0" w:color="auto"/>
            <w:bottom w:val="none" w:sz="0" w:space="0" w:color="auto"/>
            <w:right w:val="none" w:sz="0" w:space="0" w:color="auto"/>
          </w:divBdr>
        </w:div>
        <w:div w:id="1084038058">
          <w:marLeft w:val="640"/>
          <w:marRight w:val="0"/>
          <w:marTop w:val="0"/>
          <w:marBottom w:val="0"/>
          <w:divBdr>
            <w:top w:val="none" w:sz="0" w:space="0" w:color="auto"/>
            <w:left w:val="none" w:sz="0" w:space="0" w:color="auto"/>
            <w:bottom w:val="none" w:sz="0" w:space="0" w:color="auto"/>
            <w:right w:val="none" w:sz="0" w:space="0" w:color="auto"/>
          </w:divBdr>
        </w:div>
        <w:div w:id="1480459385">
          <w:marLeft w:val="640"/>
          <w:marRight w:val="0"/>
          <w:marTop w:val="0"/>
          <w:marBottom w:val="0"/>
          <w:divBdr>
            <w:top w:val="none" w:sz="0" w:space="0" w:color="auto"/>
            <w:left w:val="none" w:sz="0" w:space="0" w:color="auto"/>
            <w:bottom w:val="none" w:sz="0" w:space="0" w:color="auto"/>
            <w:right w:val="none" w:sz="0" w:space="0" w:color="auto"/>
          </w:divBdr>
        </w:div>
        <w:div w:id="1756168845">
          <w:marLeft w:val="640"/>
          <w:marRight w:val="0"/>
          <w:marTop w:val="0"/>
          <w:marBottom w:val="0"/>
          <w:divBdr>
            <w:top w:val="none" w:sz="0" w:space="0" w:color="auto"/>
            <w:left w:val="none" w:sz="0" w:space="0" w:color="auto"/>
            <w:bottom w:val="none" w:sz="0" w:space="0" w:color="auto"/>
            <w:right w:val="none" w:sz="0" w:space="0" w:color="auto"/>
          </w:divBdr>
        </w:div>
        <w:div w:id="765492257">
          <w:marLeft w:val="640"/>
          <w:marRight w:val="0"/>
          <w:marTop w:val="0"/>
          <w:marBottom w:val="0"/>
          <w:divBdr>
            <w:top w:val="none" w:sz="0" w:space="0" w:color="auto"/>
            <w:left w:val="none" w:sz="0" w:space="0" w:color="auto"/>
            <w:bottom w:val="none" w:sz="0" w:space="0" w:color="auto"/>
            <w:right w:val="none" w:sz="0" w:space="0" w:color="auto"/>
          </w:divBdr>
        </w:div>
        <w:div w:id="801921981">
          <w:marLeft w:val="640"/>
          <w:marRight w:val="0"/>
          <w:marTop w:val="0"/>
          <w:marBottom w:val="0"/>
          <w:divBdr>
            <w:top w:val="none" w:sz="0" w:space="0" w:color="auto"/>
            <w:left w:val="none" w:sz="0" w:space="0" w:color="auto"/>
            <w:bottom w:val="none" w:sz="0" w:space="0" w:color="auto"/>
            <w:right w:val="none" w:sz="0" w:space="0" w:color="auto"/>
          </w:divBdr>
        </w:div>
        <w:div w:id="1824350400">
          <w:marLeft w:val="640"/>
          <w:marRight w:val="0"/>
          <w:marTop w:val="0"/>
          <w:marBottom w:val="0"/>
          <w:divBdr>
            <w:top w:val="none" w:sz="0" w:space="0" w:color="auto"/>
            <w:left w:val="none" w:sz="0" w:space="0" w:color="auto"/>
            <w:bottom w:val="none" w:sz="0" w:space="0" w:color="auto"/>
            <w:right w:val="none" w:sz="0" w:space="0" w:color="auto"/>
          </w:divBdr>
        </w:div>
      </w:divsChild>
    </w:div>
    <w:div w:id="643001800">
      <w:bodyDiv w:val="1"/>
      <w:marLeft w:val="0"/>
      <w:marRight w:val="0"/>
      <w:marTop w:val="0"/>
      <w:marBottom w:val="0"/>
      <w:divBdr>
        <w:top w:val="none" w:sz="0" w:space="0" w:color="auto"/>
        <w:left w:val="none" w:sz="0" w:space="0" w:color="auto"/>
        <w:bottom w:val="none" w:sz="0" w:space="0" w:color="auto"/>
        <w:right w:val="none" w:sz="0" w:space="0" w:color="auto"/>
      </w:divBdr>
      <w:divsChild>
        <w:div w:id="2022467341">
          <w:marLeft w:val="640"/>
          <w:marRight w:val="0"/>
          <w:marTop w:val="0"/>
          <w:marBottom w:val="0"/>
          <w:divBdr>
            <w:top w:val="none" w:sz="0" w:space="0" w:color="auto"/>
            <w:left w:val="none" w:sz="0" w:space="0" w:color="auto"/>
            <w:bottom w:val="none" w:sz="0" w:space="0" w:color="auto"/>
            <w:right w:val="none" w:sz="0" w:space="0" w:color="auto"/>
          </w:divBdr>
        </w:div>
        <w:div w:id="737362185">
          <w:marLeft w:val="640"/>
          <w:marRight w:val="0"/>
          <w:marTop w:val="0"/>
          <w:marBottom w:val="0"/>
          <w:divBdr>
            <w:top w:val="none" w:sz="0" w:space="0" w:color="auto"/>
            <w:left w:val="none" w:sz="0" w:space="0" w:color="auto"/>
            <w:bottom w:val="none" w:sz="0" w:space="0" w:color="auto"/>
            <w:right w:val="none" w:sz="0" w:space="0" w:color="auto"/>
          </w:divBdr>
        </w:div>
        <w:div w:id="1780031556">
          <w:marLeft w:val="640"/>
          <w:marRight w:val="0"/>
          <w:marTop w:val="0"/>
          <w:marBottom w:val="0"/>
          <w:divBdr>
            <w:top w:val="none" w:sz="0" w:space="0" w:color="auto"/>
            <w:left w:val="none" w:sz="0" w:space="0" w:color="auto"/>
            <w:bottom w:val="none" w:sz="0" w:space="0" w:color="auto"/>
            <w:right w:val="none" w:sz="0" w:space="0" w:color="auto"/>
          </w:divBdr>
        </w:div>
        <w:div w:id="1333679866">
          <w:marLeft w:val="640"/>
          <w:marRight w:val="0"/>
          <w:marTop w:val="0"/>
          <w:marBottom w:val="0"/>
          <w:divBdr>
            <w:top w:val="none" w:sz="0" w:space="0" w:color="auto"/>
            <w:left w:val="none" w:sz="0" w:space="0" w:color="auto"/>
            <w:bottom w:val="none" w:sz="0" w:space="0" w:color="auto"/>
            <w:right w:val="none" w:sz="0" w:space="0" w:color="auto"/>
          </w:divBdr>
        </w:div>
        <w:div w:id="1770159683">
          <w:marLeft w:val="640"/>
          <w:marRight w:val="0"/>
          <w:marTop w:val="0"/>
          <w:marBottom w:val="0"/>
          <w:divBdr>
            <w:top w:val="none" w:sz="0" w:space="0" w:color="auto"/>
            <w:left w:val="none" w:sz="0" w:space="0" w:color="auto"/>
            <w:bottom w:val="none" w:sz="0" w:space="0" w:color="auto"/>
            <w:right w:val="none" w:sz="0" w:space="0" w:color="auto"/>
          </w:divBdr>
        </w:div>
        <w:div w:id="378476814">
          <w:marLeft w:val="640"/>
          <w:marRight w:val="0"/>
          <w:marTop w:val="0"/>
          <w:marBottom w:val="0"/>
          <w:divBdr>
            <w:top w:val="none" w:sz="0" w:space="0" w:color="auto"/>
            <w:left w:val="none" w:sz="0" w:space="0" w:color="auto"/>
            <w:bottom w:val="none" w:sz="0" w:space="0" w:color="auto"/>
            <w:right w:val="none" w:sz="0" w:space="0" w:color="auto"/>
          </w:divBdr>
        </w:div>
        <w:div w:id="1418284171">
          <w:marLeft w:val="640"/>
          <w:marRight w:val="0"/>
          <w:marTop w:val="0"/>
          <w:marBottom w:val="0"/>
          <w:divBdr>
            <w:top w:val="none" w:sz="0" w:space="0" w:color="auto"/>
            <w:left w:val="none" w:sz="0" w:space="0" w:color="auto"/>
            <w:bottom w:val="none" w:sz="0" w:space="0" w:color="auto"/>
            <w:right w:val="none" w:sz="0" w:space="0" w:color="auto"/>
          </w:divBdr>
        </w:div>
        <w:div w:id="724648671">
          <w:marLeft w:val="640"/>
          <w:marRight w:val="0"/>
          <w:marTop w:val="0"/>
          <w:marBottom w:val="0"/>
          <w:divBdr>
            <w:top w:val="none" w:sz="0" w:space="0" w:color="auto"/>
            <w:left w:val="none" w:sz="0" w:space="0" w:color="auto"/>
            <w:bottom w:val="none" w:sz="0" w:space="0" w:color="auto"/>
            <w:right w:val="none" w:sz="0" w:space="0" w:color="auto"/>
          </w:divBdr>
        </w:div>
        <w:div w:id="1300572326">
          <w:marLeft w:val="640"/>
          <w:marRight w:val="0"/>
          <w:marTop w:val="0"/>
          <w:marBottom w:val="0"/>
          <w:divBdr>
            <w:top w:val="none" w:sz="0" w:space="0" w:color="auto"/>
            <w:left w:val="none" w:sz="0" w:space="0" w:color="auto"/>
            <w:bottom w:val="none" w:sz="0" w:space="0" w:color="auto"/>
            <w:right w:val="none" w:sz="0" w:space="0" w:color="auto"/>
          </w:divBdr>
        </w:div>
        <w:div w:id="749891179">
          <w:marLeft w:val="640"/>
          <w:marRight w:val="0"/>
          <w:marTop w:val="0"/>
          <w:marBottom w:val="0"/>
          <w:divBdr>
            <w:top w:val="none" w:sz="0" w:space="0" w:color="auto"/>
            <w:left w:val="none" w:sz="0" w:space="0" w:color="auto"/>
            <w:bottom w:val="none" w:sz="0" w:space="0" w:color="auto"/>
            <w:right w:val="none" w:sz="0" w:space="0" w:color="auto"/>
          </w:divBdr>
        </w:div>
        <w:div w:id="1233853605">
          <w:marLeft w:val="640"/>
          <w:marRight w:val="0"/>
          <w:marTop w:val="0"/>
          <w:marBottom w:val="0"/>
          <w:divBdr>
            <w:top w:val="none" w:sz="0" w:space="0" w:color="auto"/>
            <w:left w:val="none" w:sz="0" w:space="0" w:color="auto"/>
            <w:bottom w:val="none" w:sz="0" w:space="0" w:color="auto"/>
            <w:right w:val="none" w:sz="0" w:space="0" w:color="auto"/>
          </w:divBdr>
        </w:div>
        <w:div w:id="1220361430">
          <w:marLeft w:val="640"/>
          <w:marRight w:val="0"/>
          <w:marTop w:val="0"/>
          <w:marBottom w:val="0"/>
          <w:divBdr>
            <w:top w:val="none" w:sz="0" w:space="0" w:color="auto"/>
            <w:left w:val="none" w:sz="0" w:space="0" w:color="auto"/>
            <w:bottom w:val="none" w:sz="0" w:space="0" w:color="auto"/>
            <w:right w:val="none" w:sz="0" w:space="0" w:color="auto"/>
          </w:divBdr>
        </w:div>
        <w:div w:id="1029912707">
          <w:marLeft w:val="640"/>
          <w:marRight w:val="0"/>
          <w:marTop w:val="0"/>
          <w:marBottom w:val="0"/>
          <w:divBdr>
            <w:top w:val="none" w:sz="0" w:space="0" w:color="auto"/>
            <w:left w:val="none" w:sz="0" w:space="0" w:color="auto"/>
            <w:bottom w:val="none" w:sz="0" w:space="0" w:color="auto"/>
            <w:right w:val="none" w:sz="0" w:space="0" w:color="auto"/>
          </w:divBdr>
        </w:div>
        <w:div w:id="799688772">
          <w:marLeft w:val="640"/>
          <w:marRight w:val="0"/>
          <w:marTop w:val="0"/>
          <w:marBottom w:val="0"/>
          <w:divBdr>
            <w:top w:val="none" w:sz="0" w:space="0" w:color="auto"/>
            <w:left w:val="none" w:sz="0" w:space="0" w:color="auto"/>
            <w:bottom w:val="none" w:sz="0" w:space="0" w:color="auto"/>
            <w:right w:val="none" w:sz="0" w:space="0" w:color="auto"/>
          </w:divBdr>
        </w:div>
        <w:div w:id="2048602962">
          <w:marLeft w:val="640"/>
          <w:marRight w:val="0"/>
          <w:marTop w:val="0"/>
          <w:marBottom w:val="0"/>
          <w:divBdr>
            <w:top w:val="none" w:sz="0" w:space="0" w:color="auto"/>
            <w:left w:val="none" w:sz="0" w:space="0" w:color="auto"/>
            <w:bottom w:val="none" w:sz="0" w:space="0" w:color="auto"/>
            <w:right w:val="none" w:sz="0" w:space="0" w:color="auto"/>
          </w:divBdr>
        </w:div>
        <w:div w:id="1206990693">
          <w:marLeft w:val="640"/>
          <w:marRight w:val="0"/>
          <w:marTop w:val="0"/>
          <w:marBottom w:val="0"/>
          <w:divBdr>
            <w:top w:val="none" w:sz="0" w:space="0" w:color="auto"/>
            <w:left w:val="none" w:sz="0" w:space="0" w:color="auto"/>
            <w:bottom w:val="none" w:sz="0" w:space="0" w:color="auto"/>
            <w:right w:val="none" w:sz="0" w:space="0" w:color="auto"/>
          </w:divBdr>
        </w:div>
        <w:div w:id="1733037595">
          <w:marLeft w:val="640"/>
          <w:marRight w:val="0"/>
          <w:marTop w:val="0"/>
          <w:marBottom w:val="0"/>
          <w:divBdr>
            <w:top w:val="none" w:sz="0" w:space="0" w:color="auto"/>
            <w:left w:val="none" w:sz="0" w:space="0" w:color="auto"/>
            <w:bottom w:val="none" w:sz="0" w:space="0" w:color="auto"/>
            <w:right w:val="none" w:sz="0" w:space="0" w:color="auto"/>
          </w:divBdr>
        </w:div>
        <w:div w:id="596717727">
          <w:marLeft w:val="640"/>
          <w:marRight w:val="0"/>
          <w:marTop w:val="0"/>
          <w:marBottom w:val="0"/>
          <w:divBdr>
            <w:top w:val="none" w:sz="0" w:space="0" w:color="auto"/>
            <w:left w:val="none" w:sz="0" w:space="0" w:color="auto"/>
            <w:bottom w:val="none" w:sz="0" w:space="0" w:color="auto"/>
            <w:right w:val="none" w:sz="0" w:space="0" w:color="auto"/>
          </w:divBdr>
        </w:div>
        <w:div w:id="1465730922">
          <w:marLeft w:val="640"/>
          <w:marRight w:val="0"/>
          <w:marTop w:val="0"/>
          <w:marBottom w:val="0"/>
          <w:divBdr>
            <w:top w:val="none" w:sz="0" w:space="0" w:color="auto"/>
            <w:left w:val="none" w:sz="0" w:space="0" w:color="auto"/>
            <w:bottom w:val="none" w:sz="0" w:space="0" w:color="auto"/>
            <w:right w:val="none" w:sz="0" w:space="0" w:color="auto"/>
          </w:divBdr>
        </w:div>
        <w:div w:id="807623521">
          <w:marLeft w:val="640"/>
          <w:marRight w:val="0"/>
          <w:marTop w:val="0"/>
          <w:marBottom w:val="0"/>
          <w:divBdr>
            <w:top w:val="none" w:sz="0" w:space="0" w:color="auto"/>
            <w:left w:val="none" w:sz="0" w:space="0" w:color="auto"/>
            <w:bottom w:val="none" w:sz="0" w:space="0" w:color="auto"/>
            <w:right w:val="none" w:sz="0" w:space="0" w:color="auto"/>
          </w:divBdr>
        </w:div>
        <w:div w:id="547306630">
          <w:marLeft w:val="640"/>
          <w:marRight w:val="0"/>
          <w:marTop w:val="0"/>
          <w:marBottom w:val="0"/>
          <w:divBdr>
            <w:top w:val="none" w:sz="0" w:space="0" w:color="auto"/>
            <w:left w:val="none" w:sz="0" w:space="0" w:color="auto"/>
            <w:bottom w:val="none" w:sz="0" w:space="0" w:color="auto"/>
            <w:right w:val="none" w:sz="0" w:space="0" w:color="auto"/>
          </w:divBdr>
        </w:div>
        <w:div w:id="970358664">
          <w:marLeft w:val="640"/>
          <w:marRight w:val="0"/>
          <w:marTop w:val="0"/>
          <w:marBottom w:val="0"/>
          <w:divBdr>
            <w:top w:val="none" w:sz="0" w:space="0" w:color="auto"/>
            <w:left w:val="none" w:sz="0" w:space="0" w:color="auto"/>
            <w:bottom w:val="none" w:sz="0" w:space="0" w:color="auto"/>
            <w:right w:val="none" w:sz="0" w:space="0" w:color="auto"/>
          </w:divBdr>
        </w:div>
        <w:div w:id="1364987138">
          <w:marLeft w:val="640"/>
          <w:marRight w:val="0"/>
          <w:marTop w:val="0"/>
          <w:marBottom w:val="0"/>
          <w:divBdr>
            <w:top w:val="none" w:sz="0" w:space="0" w:color="auto"/>
            <w:left w:val="none" w:sz="0" w:space="0" w:color="auto"/>
            <w:bottom w:val="none" w:sz="0" w:space="0" w:color="auto"/>
            <w:right w:val="none" w:sz="0" w:space="0" w:color="auto"/>
          </w:divBdr>
        </w:div>
        <w:div w:id="1479422284">
          <w:marLeft w:val="640"/>
          <w:marRight w:val="0"/>
          <w:marTop w:val="0"/>
          <w:marBottom w:val="0"/>
          <w:divBdr>
            <w:top w:val="none" w:sz="0" w:space="0" w:color="auto"/>
            <w:left w:val="none" w:sz="0" w:space="0" w:color="auto"/>
            <w:bottom w:val="none" w:sz="0" w:space="0" w:color="auto"/>
            <w:right w:val="none" w:sz="0" w:space="0" w:color="auto"/>
          </w:divBdr>
        </w:div>
        <w:div w:id="2128423278">
          <w:marLeft w:val="640"/>
          <w:marRight w:val="0"/>
          <w:marTop w:val="0"/>
          <w:marBottom w:val="0"/>
          <w:divBdr>
            <w:top w:val="none" w:sz="0" w:space="0" w:color="auto"/>
            <w:left w:val="none" w:sz="0" w:space="0" w:color="auto"/>
            <w:bottom w:val="none" w:sz="0" w:space="0" w:color="auto"/>
            <w:right w:val="none" w:sz="0" w:space="0" w:color="auto"/>
          </w:divBdr>
        </w:div>
        <w:div w:id="1253320544">
          <w:marLeft w:val="640"/>
          <w:marRight w:val="0"/>
          <w:marTop w:val="0"/>
          <w:marBottom w:val="0"/>
          <w:divBdr>
            <w:top w:val="none" w:sz="0" w:space="0" w:color="auto"/>
            <w:left w:val="none" w:sz="0" w:space="0" w:color="auto"/>
            <w:bottom w:val="none" w:sz="0" w:space="0" w:color="auto"/>
            <w:right w:val="none" w:sz="0" w:space="0" w:color="auto"/>
          </w:divBdr>
        </w:div>
        <w:div w:id="1341347841">
          <w:marLeft w:val="640"/>
          <w:marRight w:val="0"/>
          <w:marTop w:val="0"/>
          <w:marBottom w:val="0"/>
          <w:divBdr>
            <w:top w:val="none" w:sz="0" w:space="0" w:color="auto"/>
            <w:left w:val="none" w:sz="0" w:space="0" w:color="auto"/>
            <w:bottom w:val="none" w:sz="0" w:space="0" w:color="auto"/>
            <w:right w:val="none" w:sz="0" w:space="0" w:color="auto"/>
          </w:divBdr>
        </w:div>
        <w:div w:id="1934892327">
          <w:marLeft w:val="640"/>
          <w:marRight w:val="0"/>
          <w:marTop w:val="0"/>
          <w:marBottom w:val="0"/>
          <w:divBdr>
            <w:top w:val="none" w:sz="0" w:space="0" w:color="auto"/>
            <w:left w:val="none" w:sz="0" w:space="0" w:color="auto"/>
            <w:bottom w:val="none" w:sz="0" w:space="0" w:color="auto"/>
            <w:right w:val="none" w:sz="0" w:space="0" w:color="auto"/>
          </w:divBdr>
        </w:div>
        <w:div w:id="13727933">
          <w:marLeft w:val="640"/>
          <w:marRight w:val="0"/>
          <w:marTop w:val="0"/>
          <w:marBottom w:val="0"/>
          <w:divBdr>
            <w:top w:val="none" w:sz="0" w:space="0" w:color="auto"/>
            <w:left w:val="none" w:sz="0" w:space="0" w:color="auto"/>
            <w:bottom w:val="none" w:sz="0" w:space="0" w:color="auto"/>
            <w:right w:val="none" w:sz="0" w:space="0" w:color="auto"/>
          </w:divBdr>
        </w:div>
        <w:div w:id="315181688">
          <w:marLeft w:val="640"/>
          <w:marRight w:val="0"/>
          <w:marTop w:val="0"/>
          <w:marBottom w:val="0"/>
          <w:divBdr>
            <w:top w:val="none" w:sz="0" w:space="0" w:color="auto"/>
            <w:left w:val="none" w:sz="0" w:space="0" w:color="auto"/>
            <w:bottom w:val="none" w:sz="0" w:space="0" w:color="auto"/>
            <w:right w:val="none" w:sz="0" w:space="0" w:color="auto"/>
          </w:divBdr>
        </w:div>
        <w:div w:id="1766074240">
          <w:marLeft w:val="640"/>
          <w:marRight w:val="0"/>
          <w:marTop w:val="0"/>
          <w:marBottom w:val="0"/>
          <w:divBdr>
            <w:top w:val="none" w:sz="0" w:space="0" w:color="auto"/>
            <w:left w:val="none" w:sz="0" w:space="0" w:color="auto"/>
            <w:bottom w:val="none" w:sz="0" w:space="0" w:color="auto"/>
            <w:right w:val="none" w:sz="0" w:space="0" w:color="auto"/>
          </w:divBdr>
        </w:div>
        <w:div w:id="1010836976">
          <w:marLeft w:val="640"/>
          <w:marRight w:val="0"/>
          <w:marTop w:val="0"/>
          <w:marBottom w:val="0"/>
          <w:divBdr>
            <w:top w:val="none" w:sz="0" w:space="0" w:color="auto"/>
            <w:left w:val="none" w:sz="0" w:space="0" w:color="auto"/>
            <w:bottom w:val="none" w:sz="0" w:space="0" w:color="auto"/>
            <w:right w:val="none" w:sz="0" w:space="0" w:color="auto"/>
          </w:divBdr>
        </w:div>
        <w:div w:id="474883412">
          <w:marLeft w:val="640"/>
          <w:marRight w:val="0"/>
          <w:marTop w:val="0"/>
          <w:marBottom w:val="0"/>
          <w:divBdr>
            <w:top w:val="none" w:sz="0" w:space="0" w:color="auto"/>
            <w:left w:val="none" w:sz="0" w:space="0" w:color="auto"/>
            <w:bottom w:val="none" w:sz="0" w:space="0" w:color="auto"/>
            <w:right w:val="none" w:sz="0" w:space="0" w:color="auto"/>
          </w:divBdr>
        </w:div>
        <w:div w:id="20907149">
          <w:marLeft w:val="640"/>
          <w:marRight w:val="0"/>
          <w:marTop w:val="0"/>
          <w:marBottom w:val="0"/>
          <w:divBdr>
            <w:top w:val="none" w:sz="0" w:space="0" w:color="auto"/>
            <w:left w:val="none" w:sz="0" w:space="0" w:color="auto"/>
            <w:bottom w:val="none" w:sz="0" w:space="0" w:color="auto"/>
            <w:right w:val="none" w:sz="0" w:space="0" w:color="auto"/>
          </w:divBdr>
        </w:div>
        <w:div w:id="916016763">
          <w:marLeft w:val="640"/>
          <w:marRight w:val="0"/>
          <w:marTop w:val="0"/>
          <w:marBottom w:val="0"/>
          <w:divBdr>
            <w:top w:val="none" w:sz="0" w:space="0" w:color="auto"/>
            <w:left w:val="none" w:sz="0" w:space="0" w:color="auto"/>
            <w:bottom w:val="none" w:sz="0" w:space="0" w:color="auto"/>
            <w:right w:val="none" w:sz="0" w:space="0" w:color="auto"/>
          </w:divBdr>
        </w:div>
        <w:div w:id="244456453">
          <w:marLeft w:val="640"/>
          <w:marRight w:val="0"/>
          <w:marTop w:val="0"/>
          <w:marBottom w:val="0"/>
          <w:divBdr>
            <w:top w:val="none" w:sz="0" w:space="0" w:color="auto"/>
            <w:left w:val="none" w:sz="0" w:space="0" w:color="auto"/>
            <w:bottom w:val="none" w:sz="0" w:space="0" w:color="auto"/>
            <w:right w:val="none" w:sz="0" w:space="0" w:color="auto"/>
          </w:divBdr>
        </w:div>
        <w:div w:id="1022779733">
          <w:marLeft w:val="640"/>
          <w:marRight w:val="0"/>
          <w:marTop w:val="0"/>
          <w:marBottom w:val="0"/>
          <w:divBdr>
            <w:top w:val="none" w:sz="0" w:space="0" w:color="auto"/>
            <w:left w:val="none" w:sz="0" w:space="0" w:color="auto"/>
            <w:bottom w:val="none" w:sz="0" w:space="0" w:color="auto"/>
            <w:right w:val="none" w:sz="0" w:space="0" w:color="auto"/>
          </w:divBdr>
        </w:div>
        <w:div w:id="315571510">
          <w:marLeft w:val="640"/>
          <w:marRight w:val="0"/>
          <w:marTop w:val="0"/>
          <w:marBottom w:val="0"/>
          <w:divBdr>
            <w:top w:val="none" w:sz="0" w:space="0" w:color="auto"/>
            <w:left w:val="none" w:sz="0" w:space="0" w:color="auto"/>
            <w:bottom w:val="none" w:sz="0" w:space="0" w:color="auto"/>
            <w:right w:val="none" w:sz="0" w:space="0" w:color="auto"/>
          </w:divBdr>
        </w:div>
        <w:div w:id="2000427672">
          <w:marLeft w:val="640"/>
          <w:marRight w:val="0"/>
          <w:marTop w:val="0"/>
          <w:marBottom w:val="0"/>
          <w:divBdr>
            <w:top w:val="none" w:sz="0" w:space="0" w:color="auto"/>
            <w:left w:val="none" w:sz="0" w:space="0" w:color="auto"/>
            <w:bottom w:val="none" w:sz="0" w:space="0" w:color="auto"/>
            <w:right w:val="none" w:sz="0" w:space="0" w:color="auto"/>
          </w:divBdr>
        </w:div>
        <w:div w:id="1357073690">
          <w:marLeft w:val="640"/>
          <w:marRight w:val="0"/>
          <w:marTop w:val="0"/>
          <w:marBottom w:val="0"/>
          <w:divBdr>
            <w:top w:val="none" w:sz="0" w:space="0" w:color="auto"/>
            <w:left w:val="none" w:sz="0" w:space="0" w:color="auto"/>
            <w:bottom w:val="none" w:sz="0" w:space="0" w:color="auto"/>
            <w:right w:val="none" w:sz="0" w:space="0" w:color="auto"/>
          </w:divBdr>
        </w:div>
      </w:divsChild>
    </w:div>
    <w:div w:id="657922318">
      <w:bodyDiv w:val="1"/>
      <w:marLeft w:val="0"/>
      <w:marRight w:val="0"/>
      <w:marTop w:val="0"/>
      <w:marBottom w:val="0"/>
      <w:divBdr>
        <w:top w:val="none" w:sz="0" w:space="0" w:color="auto"/>
        <w:left w:val="none" w:sz="0" w:space="0" w:color="auto"/>
        <w:bottom w:val="none" w:sz="0" w:space="0" w:color="auto"/>
        <w:right w:val="none" w:sz="0" w:space="0" w:color="auto"/>
      </w:divBdr>
      <w:divsChild>
        <w:div w:id="489369572">
          <w:marLeft w:val="640"/>
          <w:marRight w:val="0"/>
          <w:marTop w:val="0"/>
          <w:marBottom w:val="0"/>
          <w:divBdr>
            <w:top w:val="none" w:sz="0" w:space="0" w:color="auto"/>
            <w:left w:val="none" w:sz="0" w:space="0" w:color="auto"/>
            <w:bottom w:val="none" w:sz="0" w:space="0" w:color="auto"/>
            <w:right w:val="none" w:sz="0" w:space="0" w:color="auto"/>
          </w:divBdr>
        </w:div>
        <w:div w:id="1035081541">
          <w:marLeft w:val="640"/>
          <w:marRight w:val="0"/>
          <w:marTop w:val="0"/>
          <w:marBottom w:val="0"/>
          <w:divBdr>
            <w:top w:val="none" w:sz="0" w:space="0" w:color="auto"/>
            <w:left w:val="none" w:sz="0" w:space="0" w:color="auto"/>
            <w:bottom w:val="none" w:sz="0" w:space="0" w:color="auto"/>
            <w:right w:val="none" w:sz="0" w:space="0" w:color="auto"/>
          </w:divBdr>
        </w:div>
        <w:div w:id="567422427">
          <w:marLeft w:val="640"/>
          <w:marRight w:val="0"/>
          <w:marTop w:val="0"/>
          <w:marBottom w:val="0"/>
          <w:divBdr>
            <w:top w:val="none" w:sz="0" w:space="0" w:color="auto"/>
            <w:left w:val="none" w:sz="0" w:space="0" w:color="auto"/>
            <w:bottom w:val="none" w:sz="0" w:space="0" w:color="auto"/>
            <w:right w:val="none" w:sz="0" w:space="0" w:color="auto"/>
          </w:divBdr>
        </w:div>
        <w:div w:id="1307273432">
          <w:marLeft w:val="640"/>
          <w:marRight w:val="0"/>
          <w:marTop w:val="0"/>
          <w:marBottom w:val="0"/>
          <w:divBdr>
            <w:top w:val="none" w:sz="0" w:space="0" w:color="auto"/>
            <w:left w:val="none" w:sz="0" w:space="0" w:color="auto"/>
            <w:bottom w:val="none" w:sz="0" w:space="0" w:color="auto"/>
            <w:right w:val="none" w:sz="0" w:space="0" w:color="auto"/>
          </w:divBdr>
        </w:div>
        <w:div w:id="926304119">
          <w:marLeft w:val="640"/>
          <w:marRight w:val="0"/>
          <w:marTop w:val="0"/>
          <w:marBottom w:val="0"/>
          <w:divBdr>
            <w:top w:val="none" w:sz="0" w:space="0" w:color="auto"/>
            <w:left w:val="none" w:sz="0" w:space="0" w:color="auto"/>
            <w:bottom w:val="none" w:sz="0" w:space="0" w:color="auto"/>
            <w:right w:val="none" w:sz="0" w:space="0" w:color="auto"/>
          </w:divBdr>
        </w:div>
        <w:div w:id="1847088491">
          <w:marLeft w:val="640"/>
          <w:marRight w:val="0"/>
          <w:marTop w:val="0"/>
          <w:marBottom w:val="0"/>
          <w:divBdr>
            <w:top w:val="none" w:sz="0" w:space="0" w:color="auto"/>
            <w:left w:val="none" w:sz="0" w:space="0" w:color="auto"/>
            <w:bottom w:val="none" w:sz="0" w:space="0" w:color="auto"/>
            <w:right w:val="none" w:sz="0" w:space="0" w:color="auto"/>
          </w:divBdr>
        </w:div>
        <w:div w:id="254941918">
          <w:marLeft w:val="640"/>
          <w:marRight w:val="0"/>
          <w:marTop w:val="0"/>
          <w:marBottom w:val="0"/>
          <w:divBdr>
            <w:top w:val="none" w:sz="0" w:space="0" w:color="auto"/>
            <w:left w:val="none" w:sz="0" w:space="0" w:color="auto"/>
            <w:bottom w:val="none" w:sz="0" w:space="0" w:color="auto"/>
            <w:right w:val="none" w:sz="0" w:space="0" w:color="auto"/>
          </w:divBdr>
        </w:div>
        <w:div w:id="193931224">
          <w:marLeft w:val="640"/>
          <w:marRight w:val="0"/>
          <w:marTop w:val="0"/>
          <w:marBottom w:val="0"/>
          <w:divBdr>
            <w:top w:val="none" w:sz="0" w:space="0" w:color="auto"/>
            <w:left w:val="none" w:sz="0" w:space="0" w:color="auto"/>
            <w:bottom w:val="none" w:sz="0" w:space="0" w:color="auto"/>
            <w:right w:val="none" w:sz="0" w:space="0" w:color="auto"/>
          </w:divBdr>
        </w:div>
        <w:div w:id="594365259">
          <w:marLeft w:val="640"/>
          <w:marRight w:val="0"/>
          <w:marTop w:val="0"/>
          <w:marBottom w:val="0"/>
          <w:divBdr>
            <w:top w:val="none" w:sz="0" w:space="0" w:color="auto"/>
            <w:left w:val="none" w:sz="0" w:space="0" w:color="auto"/>
            <w:bottom w:val="none" w:sz="0" w:space="0" w:color="auto"/>
            <w:right w:val="none" w:sz="0" w:space="0" w:color="auto"/>
          </w:divBdr>
        </w:div>
        <w:div w:id="2104106333">
          <w:marLeft w:val="640"/>
          <w:marRight w:val="0"/>
          <w:marTop w:val="0"/>
          <w:marBottom w:val="0"/>
          <w:divBdr>
            <w:top w:val="none" w:sz="0" w:space="0" w:color="auto"/>
            <w:left w:val="none" w:sz="0" w:space="0" w:color="auto"/>
            <w:bottom w:val="none" w:sz="0" w:space="0" w:color="auto"/>
            <w:right w:val="none" w:sz="0" w:space="0" w:color="auto"/>
          </w:divBdr>
        </w:div>
        <w:div w:id="1711953258">
          <w:marLeft w:val="640"/>
          <w:marRight w:val="0"/>
          <w:marTop w:val="0"/>
          <w:marBottom w:val="0"/>
          <w:divBdr>
            <w:top w:val="none" w:sz="0" w:space="0" w:color="auto"/>
            <w:left w:val="none" w:sz="0" w:space="0" w:color="auto"/>
            <w:bottom w:val="none" w:sz="0" w:space="0" w:color="auto"/>
            <w:right w:val="none" w:sz="0" w:space="0" w:color="auto"/>
          </w:divBdr>
        </w:div>
        <w:div w:id="1574700140">
          <w:marLeft w:val="640"/>
          <w:marRight w:val="0"/>
          <w:marTop w:val="0"/>
          <w:marBottom w:val="0"/>
          <w:divBdr>
            <w:top w:val="none" w:sz="0" w:space="0" w:color="auto"/>
            <w:left w:val="none" w:sz="0" w:space="0" w:color="auto"/>
            <w:bottom w:val="none" w:sz="0" w:space="0" w:color="auto"/>
            <w:right w:val="none" w:sz="0" w:space="0" w:color="auto"/>
          </w:divBdr>
        </w:div>
        <w:div w:id="1039401343">
          <w:marLeft w:val="640"/>
          <w:marRight w:val="0"/>
          <w:marTop w:val="0"/>
          <w:marBottom w:val="0"/>
          <w:divBdr>
            <w:top w:val="none" w:sz="0" w:space="0" w:color="auto"/>
            <w:left w:val="none" w:sz="0" w:space="0" w:color="auto"/>
            <w:bottom w:val="none" w:sz="0" w:space="0" w:color="auto"/>
            <w:right w:val="none" w:sz="0" w:space="0" w:color="auto"/>
          </w:divBdr>
        </w:div>
        <w:div w:id="1375541119">
          <w:marLeft w:val="640"/>
          <w:marRight w:val="0"/>
          <w:marTop w:val="0"/>
          <w:marBottom w:val="0"/>
          <w:divBdr>
            <w:top w:val="none" w:sz="0" w:space="0" w:color="auto"/>
            <w:left w:val="none" w:sz="0" w:space="0" w:color="auto"/>
            <w:bottom w:val="none" w:sz="0" w:space="0" w:color="auto"/>
            <w:right w:val="none" w:sz="0" w:space="0" w:color="auto"/>
          </w:divBdr>
        </w:div>
        <w:div w:id="2131243687">
          <w:marLeft w:val="640"/>
          <w:marRight w:val="0"/>
          <w:marTop w:val="0"/>
          <w:marBottom w:val="0"/>
          <w:divBdr>
            <w:top w:val="none" w:sz="0" w:space="0" w:color="auto"/>
            <w:left w:val="none" w:sz="0" w:space="0" w:color="auto"/>
            <w:bottom w:val="none" w:sz="0" w:space="0" w:color="auto"/>
            <w:right w:val="none" w:sz="0" w:space="0" w:color="auto"/>
          </w:divBdr>
        </w:div>
        <w:div w:id="503713305">
          <w:marLeft w:val="640"/>
          <w:marRight w:val="0"/>
          <w:marTop w:val="0"/>
          <w:marBottom w:val="0"/>
          <w:divBdr>
            <w:top w:val="none" w:sz="0" w:space="0" w:color="auto"/>
            <w:left w:val="none" w:sz="0" w:space="0" w:color="auto"/>
            <w:bottom w:val="none" w:sz="0" w:space="0" w:color="auto"/>
            <w:right w:val="none" w:sz="0" w:space="0" w:color="auto"/>
          </w:divBdr>
        </w:div>
        <w:div w:id="23094234">
          <w:marLeft w:val="640"/>
          <w:marRight w:val="0"/>
          <w:marTop w:val="0"/>
          <w:marBottom w:val="0"/>
          <w:divBdr>
            <w:top w:val="none" w:sz="0" w:space="0" w:color="auto"/>
            <w:left w:val="none" w:sz="0" w:space="0" w:color="auto"/>
            <w:bottom w:val="none" w:sz="0" w:space="0" w:color="auto"/>
            <w:right w:val="none" w:sz="0" w:space="0" w:color="auto"/>
          </w:divBdr>
        </w:div>
        <w:div w:id="1311908851">
          <w:marLeft w:val="640"/>
          <w:marRight w:val="0"/>
          <w:marTop w:val="0"/>
          <w:marBottom w:val="0"/>
          <w:divBdr>
            <w:top w:val="none" w:sz="0" w:space="0" w:color="auto"/>
            <w:left w:val="none" w:sz="0" w:space="0" w:color="auto"/>
            <w:bottom w:val="none" w:sz="0" w:space="0" w:color="auto"/>
            <w:right w:val="none" w:sz="0" w:space="0" w:color="auto"/>
          </w:divBdr>
        </w:div>
        <w:div w:id="1895578866">
          <w:marLeft w:val="640"/>
          <w:marRight w:val="0"/>
          <w:marTop w:val="0"/>
          <w:marBottom w:val="0"/>
          <w:divBdr>
            <w:top w:val="none" w:sz="0" w:space="0" w:color="auto"/>
            <w:left w:val="none" w:sz="0" w:space="0" w:color="auto"/>
            <w:bottom w:val="none" w:sz="0" w:space="0" w:color="auto"/>
            <w:right w:val="none" w:sz="0" w:space="0" w:color="auto"/>
          </w:divBdr>
        </w:div>
        <w:div w:id="644898896">
          <w:marLeft w:val="640"/>
          <w:marRight w:val="0"/>
          <w:marTop w:val="0"/>
          <w:marBottom w:val="0"/>
          <w:divBdr>
            <w:top w:val="none" w:sz="0" w:space="0" w:color="auto"/>
            <w:left w:val="none" w:sz="0" w:space="0" w:color="auto"/>
            <w:bottom w:val="none" w:sz="0" w:space="0" w:color="auto"/>
            <w:right w:val="none" w:sz="0" w:space="0" w:color="auto"/>
          </w:divBdr>
        </w:div>
        <w:div w:id="696080837">
          <w:marLeft w:val="640"/>
          <w:marRight w:val="0"/>
          <w:marTop w:val="0"/>
          <w:marBottom w:val="0"/>
          <w:divBdr>
            <w:top w:val="none" w:sz="0" w:space="0" w:color="auto"/>
            <w:left w:val="none" w:sz="0" w:space="0" w:color="auto"/>
            <w:bottom w:val="none" w:sz="0" w:space="0" w:color="auto"/>
            <w:right w:val="none" w:sz="0" w:space="0" w:color="auto"/>
          </w:divBdr>
        </w:div>
        <w:div w:id="1678801062">
          <w:marLeft w:val="640"/>
          <w:marRight w:val="0"/>
          <w:marTop w:val="0"/>
          <w:marBottom w:val="0"/>
          <w:divBdr>
            <w:top w:val="none" w:sz="0" w:space="0" w:color="auto"/>
            <w:left w:val="none" w:sz="0" w:space="0" w:color="auto"/>
            <w:bottom w:val="none" w:sz="0" w:space="0" w:color="auto"/>
            <w:right w:val="none" w:sz="0" w:space="0" w:color="auto"/>
          </w:divBdr>
        </w:div>
        <w:div w:id="1700617492">
          <w:marLeft w:val="640"/>
          <w:marRight w:val="0"/>
          <w:marTop w:val="0"/>
          <w:marBottom w:val="0"/>
          <w:divBdr>
            <w:top w:val="none" w:sz="0" w:space="0" w:color="auto"/>
            <w:left w:val="none" w:sz="0" w:space="0" w:color="auto"/>
            <w:bottom w:val="none" w:sz="0" w:space="0" w:color="auto"/>
            <w:right w:val="none" w:sz="0" w:space="0" w:color="auto"/>
          </w:divBdr>
        </w:div>
        <w:div w:id="978072425">
          <w:marLeft w:val="640"/>
          <w:marRight w:val="0"/>
          <w:marTop w:val="0"/>
          <w:marBottom w:val="0"/>
          <w:divBdr>
            <w:top w:val="none" w:sz="0" w:space="0" w:color="auto"/>
            <w:left w:val="none" w:sz="0" w:space="0" w:color="auto"/>
            <w:bottom w:val="none" w:sz="0" w:space="0" w:color="auto"/>
            <w:right w:val="none" w:sz="0" w:space="0" w:color="auto"/>
          </w:divBdr>
        </w:div>
        <w:div w:id="1538197350">
          <w:marLeft w:val="640"/>
          <w:marRight w:val="0"/>
          <w:marTop w:val="0"/>
          <w:marBottom w:val="0"/>
          <w:divBdr>
            <w:top w:val="none" w:sz="0" w:space="0" w:color="auto"/>
            <w:left w:val="none" w:sz="0" w:space="0" w:color="auto"/>
            <w:bottom w:val="none" w:sz="0" w:space="0" w:color="auto"/>
            <w:right w:val="none" w:sz="0" w:space="0" w:color="auto"/>
          </w:divBdr>
        </w:div>
        <w:div w:id="453057902">
          <w:marLeft w:val="640"/>
          <w:marRight w:val="0"/>
          <w:marTop w:val="0"/>
          <w:marBottom w:val="0"/>
          <w:divBdr>
            <w:top w:val="none" w:sz="0" w:space="0" w:color="auto"/>
            <w:left w:val="none" w:sz="0" w:space="0" w:color="auto"/>
            <w:bottom w:val="none" w:sz="0" w:space="0" w:color="auto"/>
            <w:right w:val="none" w:sz="0" w:space="0" w:color="auto"/>
          </w:divBdr>
        </w:div>
        <w:div w:id="946962285">
          <w:marLeft w:val="640"/>
          <w:marRight w:val="0"/>
          <w:marTop w:val="0"/>
          <w:marBottom w:val="0"/>
          <w:divBdr>
            <w:top w:val="none" w:sz="0" w:space="0" w:color="auto"/>
            <w:left w:val="none" w:sz="0" w:space="0" w:color="auto"/>
            <w:bottom w:val="none" w:sz="0" w:space="0" w:color="auto"/>
            <w:right w:val="none" w:sz="0" w:space="0" w:color="auto"/>
          </w:divBdr>
        </w:div>
        <w:div w:id="1873956954">
          <w:marLeft w:val="640"/>
          <w:marRight w:val="0"/>
          <w:marTop w:val="0"/>
          <w:marBottom w:val="0"/>
          <w:divBdr>
            <w:top w:val="none" w:sz="0" w:space="0" w:color="auto"/>
            <w:left w:val="none" w:sz="0" w:space="0" w:color="auto"/>
            <w:bottom w:val="none" w:sz="0" w:space="0" w:color="auto"/>
            <w:right w:val="none" w:sz="0" w:space="0" w:color="auto"/>
          </w:divBdr>
        </w:div>
        <w:div w:id="1140801848">
          <w:marLeft w:val="640"/>
          <w:marRight w:val="0"/>
          <w:marTop w:val="0"/>
          <w:marBottom w:val="0"/>
          <w:divBdr>
            <w:top w:val="none" w:sz="0" w:space="0" w:color="auto"/>
            <w:left w:val="none" w:sz="0" w:space="0" w:color="auto"/>
            <w:bottom w:val="none" w:sz="0" w:space="0" w:color="auto"/>
            <w:right w:val="none" w:sz="0" w:space="0" w:color="auto"/>
          </w:divBdr>
        </w:div>
        <w:div w:id="1103694032">
          <w:marLeft w:val="640"/>
          <w:marRight w:val="0"/>
          <w:marTop w:val="0"/>
          <w:marBottom w:val="0"/>
          <w:divBdr>
            <w:top w:val="none" w:sz="0" w:space="0" w:color="auto"/>
            <w:left w:val="none" w:sz="0" w:space="0" w:color="auto"/>
            <w:bottom w:val="none" w:sz="0" w:space="0" w:color="auto"/>
            <w:right w:val="none" w:sz="0" w:space="0" w:color="auto"/>
          </w:divBdr>
        </w:div>
        <w:div w:id="845628609">
          <w:marLeft w:val="640"/>
          <w:marRight w:val="0"/>
          <w:marTop w:val="0"/>
          <w:marBottom w:val="0"/>
          <w:divBdr>
            <w:top w:val="none" w:sz="0" w:space="0" w:color="auto"/>
            <w:left w:val="none" w:sz="0" w:space="0" w:color="auto"/>
            <w:bottom w:val="none" w:sz="0" w:space="0" w:color="auto"/>
            <w:right w:val="none" w:sz="0" w:space="0" w:color="auto"/>
          </w:divBdr>
        </w:div>
        <w:div w:id="166213299">
          <w:marLeft w:val="640"/>
          <w:marRight w:val="0"/>
          <w:marTop w:val="0"/>
          <w:marBottom w:val="0"/>
          <w:divBdr>
            <w:top w:val="none" w:sz="0" w:space="0" w:color="auto"/>
            <w:left w:val="none" w:sz="0" w:space="0" w:color="auto"/>
            <w:bottom w:val="none" w:sz="0" w:space="0" w:color="auto"/>
            <w:right w:val="none" w:sz="0" w:space="0" w:color="auto"/>
          </w:divBdr>
        </w:div>
        <w:div w:id="1648197232">
          <w:marLeft w:val="640"/>
          <w:marRight w:val="0"/>
          <w:marTop w:val="0"/>
          <w:marBottom w:val="0"/>
          <w:divBdr>
            <w:top w:val="none" w:sz="0" w:space="0" w:color="auto"/>
            <w:left w:val="none" w:sz="0" w:space="0" w:color="auto"/>
            <w:bottom w:val="none" w:sz="0" w:space="0" w:color="auto"/>
            <w:right w:val="none" w:sz="0" w:space="0" w:color="auto"/>
          </w:divBdr>
        </w:div>
        <w:div w:id="1725373423">
          <w:marLeft w:val="640"/>
          <w:marRight w:val="0"/>
          <w:marTop w:val="0"/>
          <w:marBottom w:val="0"/>
          <w:divBdr>
            <w:top w:val="none" w:sz="0" w:space="0" w:color="auto"/>
            <w:left w:val="none" w:sz="0" w:space="0" w:color="auto"/>
            <w:bottom w:val="none" w:sz="0" w:space="0" w:color="auto"/>
            <w:right w:val="none" w:sz="0" w:space="0" w:color="auto"/>
          </w:divBdr>
        </w:div>
        <w:div w:id="647396082">
          <w:marLeft w:val="640"/>
          <w:marRight w:val="0"/>
          <w:marTop w:val="0"/>
          <w:marBottom w:val="0"/>
          <w:divBdr>
            <w:top w:val="none" w:sz="0" w:space="0" w:color="auto"/>
            <w:left w:val="none" w:sz="0" w:space="0" w:color="auto"/>
            <w:bottom w:val="none" w:sz="0" w:space="0" w:color="auto"/>
            <w:right w:val="none" w:sz="0" w:space="0" w:color="auto"/>
          </w:divBdr>
        </w:div>
        <w:div w:id="1205367445">
          <w:marLeft w:val="640"/>
          <w:marRight w:val="0"/>
          <w:marTop w:val="0"/>
          <w:marBottom w:val="0"/>
          <w:divBdr>
            <w:top w:val="none" w:sz="0" w:space="0" w:color="auto"/>
            <w:left w:val="none" w:sz="0" w:space="0" w:color="auto"/>
            <w:bottom w:val="none" w:sz="0" w:space="0" w:color="auto"/>
            <w:right w:val="none" w:sz="0" w:space="0" w:color="auto"/>
          </w:divBdr>
        </w:div>
        <w:div w:id="1214850863">
          <w:marLeft w:val="640"/>
          <w:marRight w:val="0"/>
          <w:marTop w:val="0"/>
          <w:marBottom w:val="0"/>
          <w:divBdr>
            <w:top w:val="none" w:sz="0" w:space="0" w:color="auto"/>
            <w:left w:val="none" w:sz="0" w:space="0" w:color="auto"/>
            <w:bottom w:val="none" w:sz="0" w:space="0" w:color="auto"/>
            <w:right w:val="none" w:sz="0" w:space="0" w:color="auto"/>
          </w:divBdr>
        </w:div>
        <w:div w:id="629361357">
          <w:marLeft w:val="640"/>
          <w:marRight w:val="0"/>
          <w:marTop w:val="0"/>
          <w:marBottom w:val="0"/>
          <w:divBdr>
            <w:top w:val="none" w:sz="0" w:space="0" w:color="auto"/>
            <w:left w:val="none" w:sz="0" w:space="0" w:color="auto"/>
            <w:bottom w:val="none" w:sz="0" w:space="0" w:color="auto"/>
            <w:right w:val="none" w:sz="0" w:space="0" w:color="auto"/>
          </w:divBdr>
        </w:div>
        <w:div w:id="1038509895">
          <w:marLeft w:val="640"/>
          <w:marRight w:val="0"/>
          <w:marTop w:val="0"/>
          <w:marBottom w:val="0"/>
          <w:divBdr>
            <w:top w:val="none" w:sz="0" w:space="0" w:color="auto"/>
            <w:left w:val="none" w:sz="0" w:space="0" w:color="auto"/>
            <w:bottom w:val="none" w:sz="0" w:space="0" w:color="auto"/>
            <w:right w:val="none" w:sz="0" w:space="0" w:color="auto"/>
          </w:divBdr>
        </w:div>
        <w:div w:id="1568613792">
          <w:marLeft w:val="640"/>
          <w:marRight w:val="0"/>
          <w:marTop w:val="0"/>
          <w:marBottom w:val="0"/>
          <w:divBdr>
            <w:top w:val="none" w:sz="0" w:space="0" w:color="auto"/>
            <w:left w:val="none" w:sz="0" w:space="0" w:color="auto"/>
            <w:bottom w:val="none" w:sz="0" w:space="0" w:color="auto"/>
            <w:right w:val="none" w:sz="0" w:space="0" w:color="auto"/>
          </w:divBdr>
        </w:div>
        <w:div w:id="1663050069">
          <w:marLeft w:val="640"/>
          <w:marRight w:val="0"/>
          <w:marTop w:val="0"/>
          <w:marBottom w:val="0"/>
          <w:divBdr>
            <w:top w:val="none" w:sz="0" w:space="0" w:color="auto"/>
            <w:left w:val="none" w:sz="0" w:space="0" w:color="auto"/>
            <w:bottom w:val="none" w:sz="0" w:space="0" w:color="auto"/>
            <w:right w:val="none" w:sz="0" w:space="0" w:color="auto"/>
          </w:divBdr>
        </w:div>
        <w:div w:id="151411018">
          <w:marLeft w:val="640"/>
          <w:marRight w:val="0"/>
          <w:marTop w:val="0"/>
          <w:marBottom w:val="0"/>
          <w:divBdr>
            <w:top w:val="none" w:sz="0" w:space="0" w:color="auto"/>
            <w:left w:val="none" w:sz="0" w:space="0" w:color="auto"/>
            <w:bottom w:val="none" w:sz="0" w:space="0" w:color="auto"/>
            <w:right w:val="none" w:sz="0" w:space="0" w:color="auto"/>
          </w:divBdr>
        </w:div>
        <w:div w:id="1074666564">
          <w:marLeft w:val="640"/>
          <w:marRight w:val="0"/>
          <w:marTop w:val="0"/>
          <w:marBottom w:val="0"/>
          <w:divBdr>
            <w:top w:val="none" w:sz="0" w:space="0" w:color="auto"/>
            <w:left w:val="none" w:sz="0" w:space="0" w:color="auto"/>
            <w:bottom w:val="none" w:sz="0" w:space="0" w:color="auto"/>
            <w:right w:val="none" w:sz="0" w:space="0" w:color="auto"/>
          </w:divBdr>
        </w:div>
        <w:div w:id="1751384143">
          <w:marLeft w:val="640"/>
          <w:marRight w:val="0"/>
          <w:marTop w:val="0"/>
          <w:marBottom w:val="0"/>
          <w:divBdr>
            <w:top w:val="none" w:sz="0" w:space="0" w:color="auto"/>
            <w:left w:val="none" w:sz="0" w:space="0" w:color="auto"/>
            <w:bottom w:val="none" w:sz="0" w:space="0" w:color="auto"/>
            <w:right w:val="none" w:sz="0" w:space="0" w:color="auto"/>
          </w:divBdr>
        </w:div>
      </w:divsChild>
    </w:div>
    <w:div w:id="669941193">
      <w:bodyDiv w:val="1"/>
      <w:marLeft w:val="0"/>
      <w:marRight w:val="0"/>
      <w:marTop w:val="0"/>
      <w:marBottom w:val="0"/>
      <w:divBdr>
        <w:top w:val="none" w:sz="0" w:space="0" w:color="auto"/>
        <w:left w:val="none" w:sz="0" w:space="0" w:color="auto"/>
        <w:bottom w:val="none" w:sz="0" w:space="0" w:color="auto"/>
        <w:right w:val="none" w:sz="0" w:space="0" w:color="auto"/>
      </w:divBdr>
      <w:divsChild>
        <w:div w:id="1012143745">
          <w:marLeft w:val="640"/>
          <w:marRight w:val="0"/>
          <w:marTop w:val="0"/>
          <w:marBottom w:val="0"/>
          <w:divBdr>
            <w:top w:val="none" w:sz="0" w:space="0" w:color="auto"/>
            <w:left w:val="none" w:sz="0" w:space="0" w:color="auto"/>
            <w:bottom w:val="none" w:sz="0" w:space="0" w:color="auto"/>
            <w:right w:val="none" w:sz="0" w:space="0" w:color="auto"/>
          </w:divBdr>
        </w:div>
        <w:div w:id="571740240">
          <w:marLeft w:val="640"/>
          <w:marRight w:val="0"/>
          <w:marTop w:val="0"/>
          <w:marBottom w:val="0"/>
          <w:divBdr>
            <w:top w:val="none" w:sz="0" w:space="0" w:color="auto"/>
            <w:left w:val="none" w:sz="0" w:space="0" w:color="auto"/>
            <w:bottom w:val="none" w:sz="0" w:space="0" w:color="auto"/>
            <w:right w:val="none" w:sz="0" w:space="0" w:color="auto"/>
          </w:divBdr>
        </w:div>
        <w:div w:id="1448810686">
          <w:marLeft w:val="640"/>
          <w:marRight w:val="0"/>
          <w:marTop w:val="0"/>
          <w:marBottom w:val="0"/>
          <w:divBdr>
            <w:top w:val="none" w:sz="0" w:space="0" w:color="auto"/>
            <w:left w:val="none" w:sz="0" w:space="0" w:color="auto"/>
            <w:bottom w:val="none" w:sz="0" w:space="0" w:color="auto"/>
            <w:right w:val="none" w:sz="0" w:space="0" w:color="auto"/>
          </w:divBdr>
        </w:div>
        <w:div w:id="1453283808">
          <w:marLeft w:val="640"/>
          <w:marRight w:val="0"/>
          <w:marTop w:val="0"/>
          <w:marBottom w:val="0"/>
          <w:divBdr>
            <w:top w:val="none" w:sz="0" w:space="0" w:color="auto"/>
            <w:left w:val="none" w:sz="0" w:space="0" w:color="auto"/>
            <w:bottom w:val="none" w:sz="0" w:space="0" w:color="auto"/>
            <w:right w:val="none" w:sz="0" w:space="0" w:color="auto"/>
          </w:divBdr>
        </w:div>
        <w:div w:id="1143355184">
          <w:marLeft w:val="640"/>
          <w:marRight w:val="0"/>
          <w:marTop w:val="0"/>
          <w:marBottom w:val="0"/>
          <w:divBdr>
            <w:top w:val="none" w:sz="0" w:space="0" w:color="auto"/>
            <w:left w:val="none" w:sz="0" w:space="0" w:color="auto"/>
            <w:bottom w:val="none" w:sz="0" w:space="0" w:color="auto"/>
            <w:right w:val="none" w:sz="0" w:space="0" w:color="auto"/>
          </w:divBdr>
        </w:div>
        <w:div w:id="454713661">
          <w:marLeft w:val="640"/>
          <w:marRight w:val="0"/>
          <w:marTop w:val="0"/>
          <w:marBottom w:val="0"/>
          <w:divBdr>
            <w:top w:val="none" w:sz="0" w:space="0" w:color="auto"/>
            <w:left w:val="none" w:sz="0" w:space="0" w:color="auto"/>
            <w:bottom w:val="none" w:sz="0" w:space="0" w:color="auto"/>
            <w:right w:val="none" w:sz="0" w:space="0" w:color="auto"/>
          </w:divBdr>
        </w:div>
        <w:div w:id="1120882615">
          <w:marLeft w:val="640"/>
          <w:marRight w:val="0"/>
          <w:marTop w:val="0"/>
          <w:marBottom w:val="0"/>
          <w:divBdr>
            <w:top w:val="none" w:sz="0" w:space="0" w:color="auto"/>
            <w:left w:val="none" w:sz="0" w:space="0" w:color="auto"/>
            <w:bottom w:val="none" w:sz="0" w:space="0" w:color="auto"/>
            <w:right w:val="none" w:sz="0" w:space="0" w:color="auto"/>
          </w:divBdr>
        </w:div>
        <w:div w:id="95565860">
          <w:marLeft w:val="640"/>
          <w:marRight w:val="0"/>
          <w:marTop w:val="0"/>
          <w:marBottom w:val="0"/>
          <w:divBdr>
            <w:top w:val="none" w:sz="0" w:space="0" w:color="auto"/>
            <w:left w:val="none" w:sz="0" w:space="0" w:color="auto"/>
            <w:bottom w:val="none" w:sz="0" w:space="0" w:color="auto"/>
            <w:right w:val="none" w:sz="0" w:space="0" w:color="auto"/>
          </w:divBdr>
        </w:div>
        <w:div w:id="739525380">
          <w:marLeft w:val="640"/>
          <w:marRight w:val="0"/>
          <w:marTop w:val="0"/>
          <w:marBottom w:val="0"/>
          <w:divBdr>
            <w:top w:val="none" w:sz="0" w:space="0" w:color="auto"/>
            <w:left w:val="none" w:sz="0" w:space="0" w:color="auto"/>
            <w:bottom w:val="none" w:sz="0" w:space="0" w:color="auto"/>
            <w:right w:val="none" w:sz="0" w:space="0" w:color="auto"/>
          </w:divBdr>
        </w:div>
        <w:div w:id="1537891937">
          <w:marLeft w:val="640"/>
          <w:marRight w:val="0"/>
          <w:marTop w:val="0"/>
          <w:marBottom w:val="0"/>
          <w:divBdr>
            <w:top w:val="none" w:sz="0" w:space="0" w:color="auto"/>
            <w:left w:val="none" w:sz="0" w:space="0" w:color="auto"/>
            <w:bottom w:val="none" w:sz="0" w:space="0" w:color="auto"/>
            <w:right w:val="none" w:sz="0" w:space="0" w:color="auto"/>
          </w:divBdr>
        </w:div>
        <w:div w:id="676812389">
          <w:marLeft w:val="640"/>
          <w:marRight w:val="0"/>
          <w:marTop w:val="0"/>
          <w:marBottom w:val="0"/>
          <w:divBdr>
            <w:top w:val="none" w:sz="0" w:space="0" w:color="auto"/>
            <w:left w:val="none" w:sz="0" w:space="0" w:color="auto"/>
            <w:bottom w:val="none" w:sz="0" w:space="0" w:color="auto"/>
            <w:right w:val="none" w:sz="0" w:space="0" w:color="auto"/>
          </w:divBdr>
        </w:div>
        <w:div w:id="1346516723">
          <w:marLeft w:val="640"/>
          <w:marRight w:val="0"/>
          <w:marTop w:val="0"/>
          <w:marBottom w:val="0"/>
          <w:divBdr>
            <w:top w:val="none" w:sz="0" w:space="0" w:color="auto"/>
            <w:left w:val="none" w:sz="0" w:space="0" w:color="auto"/>
            <w:bottom w:val="none" w:sz="0" w:space="0" w:color="auto"/>
            <w:right w:val="none" w:sz="0" w:space="0" w:color="auto"/>
          </w:divBdr>
        </w:div>
        <w:div w:id="1886402124">
          <w:marLeft w:val="640"/>
          <w:marRight w:val="0"/>
          <w:marTop w:val="0"/>
          <w:marBottom w:val="0"/>
          <w:divBdr>
            <w:top w:val="none" w:sz="0" w:space="0" w:color="auto"/>
            <w:left w:val="none" w:sz="0" w:space="0" w:color="auto"/>
            <w:bottom w:val="none" w:sz="0" w:space="0" w:color="auto"/>
            <w:right w:val="none" w:sz="0" w:space="0" w:color="auto"/>
          </w:divBdr>
        </w:div>
        <w:div w:id="2120026679">
          <w:marLeft w:val="640"/>
          <w:marRight w:val="0"/>
          <w:marTop w:val="0"/>
          <w:marBottom w:val="0"/>
          <w:divBdr>
            <w:top w:val="none" w:sz="0" w:space="0" w:color="auto"/>
            <w:left w:val="none" w:sz="0" w:space="0" w:color="auto"/>
            <w:bottom w:val="none" w:sz="0" w:space="0" w:color="auto"/>
            <w:right w:val="none" w:sz="0" w:space="0" w:color="auto"/>
          </w:divBdr>
        </w:div>
        <w:div w:id="1736201151">
          <w:marLeft w:val="640"/>
          <w:marRight w:val="0"/>
          <w:marTop w:val="0"/>
          <w:marBottom w:val="0"/>
          <w:divBdr>
            <w:top w:val="none" w:sz="0" w:space="0" w:color="auto"/>
            <w:left w:val="none" w:sz="0" w:space="0" w:color="auto"/>
            <w:bottom w:val="none" w:sz="0" w:space="0" w:color="auto"/>
            <w:right w:val="none" w:sz="0" w:space="0" w:color="auto"/>
          </w:divBdr>
        </w:div>
        <w:div w:id="1084647853">
          <w:marLeft w:val="640"/>
          <w:marRight w:val="0"/>
          <w:marTop w:val="0"/>
          <w:marBottom w:val="0"/>
          <w:divBdr>
            <w:top w:val="none" w:sz="0" w:space="0" w:color="auto"/>
            <w:left w:val="none" w:sz="0" w:space="0" w:color="auto"/>
            <w:bottom w:val="none" w:sz="0" w:space="0" w:color="auto"/>
            <w:right w:val="none" w:sz="0" w:space="0" w:color="auto"/>
          </w:divBdr>
        </w:div>
        <w:div w:id="2125880131">
          <w:marLeft w:val="640"/>
          <w:marRight w:val="0"/>
          <w:marTop w:val="0"/>
          <w:marBottom w:val="0"/>
          <w:divBdr>
            <w:top w:val="none" w:sz="0" w:space="0" w:color="auto"/>
            <w:left w:val="none" w:sz="0" w:space="0" w:color="auto"/>
            <w:bottom w:val="none" w:sz="0" w:space="0" w:color="auto"/>
            <w:right w:val="none" w:sz="0" w:space="0" w:color="auto"/>
          </w:divBdr>
        </w:div>
        <w:div w:id="588781246">
          <w:marLeft w:val="640"/>
          <w:marRight w:val="0"/>
          <w:marTop w:val="0"/>
          <w:marBottom w:val="0"/>
          <w:divBdr>
            <w:top w:val="none" w:sz="0" w:space="0" w:color="auto"/>
            <w:left w:val="none" w:sz="0" w:space="0" w:color="auto"/>
            <w:bottom w:val="none" w:sz="0" w:space="0" w:color="auto"/>
            <w:right w:val="none" w:sz="0" w:space="0" w:color="auto"/>
          </w:divBdr>
        </w:div>
        <w:div w:id="1514568434">
          <w:marLeft w:val="640"/>
          <w:marRight w:val="0"/>
          <w:marTop w:val="0"/>
          <w:marBottom w:val="0"/>
          <w:divBdr>
            <w:top w:val="none" w:sz="0" w:space="0" w:color="auto"/>
            <w:left w:val="none" w:sz="0" w:space="0" w:color="auto"/>
            <w:bottom w:val="none" w:sz="0" w:space="0" w:color="auto"/>
            <w:right w:val="none" w:sz="0" w:space="0" w:color="auto"/>
          </w:divBdr>
        </w:div>
        <w:div w:id="1034966527">
          <w:marLeft w:val="640"/>
          <w:marRight w:val="0"/>
          <w:marTop w:val="0"/>
          <w:marBottom w:val="0"/>
          <w:divBdr>
            <w:top w:val="none" w:sz="0" w:space="0" w:color="auto"/>
            <w:left w:val="none" w:sz="0" w:space="0" w:color="auto"/>
            <w:bottom w:val="none" w:sz="0" w:space="0" w:color="auto"/>
            <w:right w:val="none" w:sz="0" w:space="0" w:color="auto"/>
          </w:divBdr>
        </w:div>
        <w:div w:id="1298609914">
          <w:marLeft w:val="640"/>
          <w:marRight w:val="0"/>
          <w:marTop w:val="0"/>
          <w:marBottom w:val="0"/>
          <w:divBdr>
            <w:top w:val="none" w:sz="0" w:space="0" w:color="auto"/>
            <w:left w:val="none" w:sz="0" w:space="0" w:color="auto"/>
            <w:bottom w:val="none" w:sz="0" w:space="0" w:color="auto"/>
            <w:right w:val="none" w:sz="0" w:space="0" w:color="auto"/>
          </w:divBdr>
        </w:div>
        <w:div w:id="1338852477">
          <w:marLeft w:val="640"/>
          <w:marRight w:val="0"/>
          <w:marTop w:val="0"/>
          <w:marBottom w:val="0"/>
          <w:divBdr>
            <w:top w:val="none" w:sz="0" w:space="0" w:color="auto"/>
            <w:left w:val="none" w:sz="0" w:space="0" w:color="auto"/>
            <w:bottom w:val="none" w:sz="0" w:space="0" w:color="auto"/>
            <w:right w:val="none" w:sz="0" w:space="0" w:color="auto"/>
          </w:divBdr>
        </w:div>
        <w:div w:id="1581211830">
          <w:marLeft w:val="640"/>
          <w:marRight w:val="0"/>
          <w:marTop w:val="0"/>
          <w:marBottom w:val="0"/>
          <w:divBdr>
            <w:top w:val="none" w:sz="0" w:space="0" w:color="auto"/>
            <w:left w:val="none" w:sz="0" w:space="0" w:color="auto"/>
            <w:bottom w:val="none" w:sz="0" w:space="0" w:color="auto"/>
            <w:right w:val="none" w:sz="0" w:space="0" w:color="auto"/>
          </w:divBdr>
        </w:div>
        <w:div w:id="585725262">
          <w:marLeft w:val="640"/>
          <w:marRight w:val="0"/>
          <w:marTop w:val="0"/>
          <w:marBottom w:val="0"/>
          <w:divBdr>
            <w:top w:val="none" w:sz="0" w:space="0" w:color="auto"/>
            <w:left w:val="none" w:sz="0" w:space="0" w:color="auto"/>
            <w:bottom w:val="none" w:sz="0" w:space="0" w:color="auto"/>
            <w:right w:val="none" w:sz="0" w:space="0" w:color="auto"/>
          </w:divBdr>
        </w:div>
        <w:div w:id="1220896802">
          <w:marLeft w:val="640"/>
          <w:marRight w:val="0"/>
          <w:marTop w:val="0"/>
          <w:marBottom w:val="0"/>
          <w:divBdr>
            <w:top w:val="none" w:sz="0" w:space="0" w:color="auto"/>
            <w:left w:val="none" w:sz="0" w:space="0" w:color="auto"/>
            <w:bottom w:val="none" w:sz="0" w:space="0" w:color="auto"/>
            <w:right w:val="none" w:sz="0" w:space="0" w:color="auto"/>
          </w:divBdr>
        </w:div>
        <w:div w:id="1326320447">
          <w:marLeft w:val="640"/>
          <w:marRight w:val="0"/>
          <w:marTop w:val="0"/>
          <w:marBottom w:val="0"/>
          <w:divBdr>
            <w:top w:val="none" w:sz="0" w:space="0" w:color="auto"/>
            <w:left w:val="none" w:sz="0" w:space="0" w:color="auto"/>
            <w:bottom w:val="none" w:sz="0" w:space="0" w:color="auto"/>
            <w:right w:val="none" w:sz="0" w:space="0" w:color="auto"/>
          </w:divBdr>
        </w:div>
        <w:div w:id="336730476">
          <w:marLeft w:val="640"/>
          <w:marRight w:val="0"/>
          <w:marTop w:val="0"/>
          <w:marBottom w:val="0"/>
          <w:divBdr>
            <w:top w:val="none" w:sz="0" w:space="0" w:color="auto"/>
            <w:left w:val="none" w:sz="0" w:space="0" w:color="auto"/>
            <w:bottom w:val="none" w:sz="0" w:space="0" w:color="auto"/>
            <w:right w:val="none" w:sz="0" w:space="0" w:color="auto"/>
          </w:divBdr>
        </w:div>
        <w:div w:id="1571306966">
          <w:marLeft w:val="640"/>
          <w:marRight w:val="0"/>
          <w:marTop w:val="0"/>
          <w:marBottom w:val="0"/>
          <w:divBdr>
            <w:top w:val="none" w:sz="0" w:space="0" w:color="auto"/>
            <w:left w:val="none" w:sz="0" w:space="0" w:color="auto"/>
            <w:bottom w:val="none" w:sz="0" w:space="0" w:color="auto"/>
            <w:right w:val="none" w:sz="0" w:space="0" w:color="auto"/>
          </w:divBdr>
        </w:div>
        <w:div w:id="631402667">
          <w:marLeft w:val="640"/>
          <w:marRight w:val="0"/>
          <w:marTop w:val="0"/>
          <w:marBottom w:val="0"/>
          <w:divBdr>
            <w:top w:val="none" w:sz="0" w:space="0" w:color="auto"/>
            <w:left w:val="none" w:sz="0" w:space="0" w:color="auto"/>
            <w:bottom w:val="none" w:sz="0" w:space="0" w:color="auto"/>
            <w:right w:val="none" w:sz="0" w:space="0" w:color="auto"/>
          </w:divBdr>
        </w:div>
        <w:div w:id="2082170530">
          <w:marLeft w:val="640"/>
          <w:marRight w:val="0"/>
          <w:marTop w:val="0"/>
          <w:marBottom w:val="0"/>
          <w:divBdr>
            <w:top w:val="none" w:sz="0" w:space="0" w:color="auto"/>
            <w:left w:val="none" w:sz="0" w:space="0" w:color="auto"/>
            <w:bottom w:val="none" w:sz="0" w:space="0" w:color="auto"/>
            <w:right w:val="none" w:sz="0" w:space="0" w:color="auto"/>
          </w:divBdr>
        </w:div>
        <w:div w:id="62919256">
          <w:marLeft w:val="640"/>
          <w:marRight w:val="0"/>
          <w:marTop w:val="0"/>
          <w:marBottom w:val="0"/>
          <w:divBdr>
            <w:top w:val="none" w:sz="0" w:space="0" w:color="auto"/>
            <w:left w:val="none" w:sz="0" w:space="0" w:color="auto"/>
            <w:bottom w:val="none" w:sz="0" w:space="0" w:color="auto"/>
            <w:right w:val="none" w:sz="0" w:space="0" w:color="auto"/>
          </w:divBdr>
        </w:div>
        <w:div w:id="643005288">
          <w:marLeft w:val="640"/>
          <w:marRight w:val="0"/>
          <w:marTop w:val="0"/>
          <w:marBottom w:val="0"/>
          <w:divBdr>
            <w:top w:val="none" w:sz="0" w:space="0" w:color="auto"/>
            <w:left w:val="none" w:sz="0" w:space="0" w:color="auto"/>
            <w:bottom w:val="none" w:sz="0" w:space="0" w:color="auto"/>
            <w:right w:val="none" w:sz="0" w:space="0" w:color="auto"/>
          </w:divBdr>
        </w:div>
        <w:div w:id="1113327894">
          <w:marLeft w:val="640"/>
          <w:marRight w:val="0"/>
          <w:marTop w:val="0"/>
          <w:marBottom w:val="0"/>
          <w:divBdr>
            <w:top w:val="none" w:sz="0" w:space="0" w:color="auto"/>
            <w:left w:val="none" w:sz="0" w:space="0" w:color="auto"/>
            <w:bottom w:val="none" w:sz="0" w:space="0" w:color="auto"/>
            <w:right w:val="none" w:sz="0" w:space="0" w:color="auto"/>
          </w:divBdr>
        </w:div>
        <w:div w:id="856843525">
          <w:marLeft w:val="640"/>
          <w:marRight w:val="0"/>
          <w:marTop w:val="0"/>
          <w:marBottom w:val="0"/>
          <w:divBdr>
            <w:top w:val="none" w:sz="0" w:space="0" w:color="auto"/>
            <w:left w:val="none" w:sz="0" w:space="0" w:color="auto"/>
            <w:bottom w:val="none" w:sz="0" w:space="0" w:color="auto"/>
            <w:right w:val="none" w:sz="0" w:space="0" w:color="auto"/>
          </w:divBdr>
        </w:div>
        <w:div w:id="967932511">
          <w:marLeft w:val="640"/>
          <w:marRight w:val="0"/>
          <w:marTop w:val="0"/>
          <w:marBottom w:val="0"/>
          <w:divBdr>
            <w:top w:val="none" w:sz="0" w:space="0" w:color="auto"/>
            <w:left w:val="none" w:sz="0" w:space="0" w:color="auto"/>
            <w:bottom w:val="none" w:sz="0" w:space="0" w:color="auto"/>
            <w:right w:val="none" w:sz="0" w:space="0" w:color="auto"/>
          </w:divBdr>
        </w:div>
        <w:div w:id="1642729480">
          <w:marLeft w:val="640"/>
          <w:marRight w:val="0"/>
          <w:marTop w:val="0"/>
          <w:marBottom w:val="0"/>
          <w:divBdr>
            <w:top w:val="none" w:sz="0" w:space="0" w:color="auto"/>
            <w:left w:val="none" w:sz="0" w:space="0" w:color="auto"/>
            <w:bottom w:val="none" w:sz="0" w:space="0" w:color="auto"/>
            <w:right w:val="none" w:sz="0" w:space="0" w:color="auto"/>
          </w:divBdr>
        </w:div>
        <w:div w:id="1030109146">
          <w:marLeft w:val="640"/>
          <w:marRight w:val="0"/>
          <w:marTop w:val="0"/>
          <w:marBottom w:val="0"/>
          <w:divBdr>
            <w:top w:val="none" w:sz="0" w:space="0" w:color="auto"/>
            <w:left w:val="none" w:sz="0" w:space="0" w:color="auto"/>
            <w:bottom w:val="none" w:sz="0" w:space="0" w:color="auto"/>
            <w:right w:val="none" w:sz="0" w:space="0" w:color="auto"/>
          </w:divBdr>
        </w:div>
        <w:div w:id="1252858573">
          <w:marLeft w:val="640"/>
          <w:marRight w:val="0"/>
          <w:marTop w:val="0"/>
          <w:marBottom w:val="0"/>
          <w:divBdr>
            <w:top w:val="none" w:sz="0" w:space="0" w:color="auto"/>
            <w:left w:val="none" w:sz="0" w:space="0" w:color="auto"/>
            <w:bottom w:val="none" w:sz="0" w:space="0" w:color="auto"/>
            <w:right w:val="none" w:sz="0" w:space="0" w:color="auto"/>
          </w:divBdr>
        </w:div>
        <w:div w:id="439766300">
          <w:marLeft w:val="640"/>
          <w:marRight w:val="0"/>
          <w:marTop w:val="0"/>
          <w:marBottom w:val="0"/>
          <w:divBdr>
            <w:top w:val="none" w:sz="0" w:space="0" w:color="auto"/>
            <w:left w:val="none" w:sz="0" w:space="0" w:color="auto"/>
            <w:bottom w:val="none" w:sz="0" w:space="0" w:color="auto"/>
            <w:right w:val="none" w:sz="0" w:space="0" w:color="auto"/>
          </w:divBdr>
        </w:div>
        <w:div w:id="1290742754">
          <w:marLeft w:val="640"/>
          <w:marRight w:val="0"/>
          <w:marTop w:val="0"/>
          <w:marBottom w:val="0"/>
          <w:divBdr>
            <w:top w:val="none" w:sz="0" w:space="0" w:color="auto"/>
            <w:left w:val="none" w:sz="0" w:space="0" w:color="auto"/>
            <w:bottom w:val="none" w:sz="0" w:space="0" w:color="auto"/>
            <w:right w:val="none" w:sz="0" w:space="0" w:color="auto"/>
          </w:divBdr>
        </w:div>
        <w:div w:id="1630816852">
          <w:marLeft w:val="640"/>
          <w:marRight w:val="0"/>
          <w:marTop w:val="0"/>
          <w:marBottom w:val="0"/>
          <w:divBdr>
            <w:top w:val="none" w:sz="0" w:space="0" w:color="auto"/>
            <w:left w:val="none" w:sz="0" w:space="0" w:color="auto"/>
            <w:bottom w:val="none" w:sz="0" w:space="0" w:color="auto"/>
            <w:right w:val="none" w:sz="0" w:space="0" w:color="auto"/>
          </w:divBdr>
        </w:div>
        <w:div w:id="1093285852">
          <w:marLeft w:val="640"/>
          <w:marRight w:val="0"/>
          <w:marTop w:val="0"/>
          <w:marBottom w:val="0"/>
          <w:divBdr>
            <w:top w:val="none" w:sz="0" w:space="0" w:color="auto"/>
            <w:left w:val="none" w:sz="0" w:space="0" w:color="auto"/>
            <w:bottom w:val="none" w:sz="0" w:space="0" w:color="auto"/>
            <w:right w:val="none" w:sz="0" w:space="0" w:color="auto"/>
          </w:divBdr>
        </w:div>
        <w:div w:id="1617983985">
          <w:marLeft w:val="640"/>
          <w:marRight w:val="0"/>
          <w:marTop w:val="0"/>
          <w:marBottom w:val="0"/>
          <w:divBdr>
            <w:top w:val="none" w:sz="0" w:space="0" w:color="auto"/>
            <w:left w:val="none" w:sz="0" w:space="0" w:color="auto"/>
            <w:bottom w:val="none" w:sz="0" w:space="0" w:color="auto"/>
            <w:right w:val="none" w:sz="0" w:space="0" w:color="auto"/>
          </w:divBdr>
        </w:div>
      </w:divsChild>
    </w:div>
    <w:div w:id="681518099">
      <w:bodyDiv w:val="1"/>
      <w:marLeft w:val="0"/>
      <w:marRight w:val="0"/>
      <w:marTop w:val="0"/>
      <w:marBottom w:val="0"/>
      <w:divBdr>
        <w:top w:val="none" w:sz="0" w:space="0" w:color="auto"/>
        <w:left w:val="none" w:sz="0" w:space="0" w:color="auto"/>
        <w:bottom w:val="none" w:sz="0" w:space="0" w:color="auto"/>
        <w:right w:val="none" w:sz="0" w:space="0" w:color="auto"/>
      </w:divBdr>
      <w:divsChild>
        <w:div w:id="817771843">
          <w:marLeft w:val="640"/>
          <w:marRight w:val="0"/>
          <w:marTop w:val="0"/>
          <w:marBottom w:val="0"/>
          <w:divBdr>
            <w:top w:val="none" w:sz="0" w:space="0" w:color="auto"/>
            <w:left w:val="none" w:sz="0" w:space="0" w:color="auto"/>
            <w:bottom w:val="none" w:sz="0" w:space="0" w:color="auto"/>
            <w:right w:val="none" w:sz="0" w:space="0" w:color="auto"/>
          </w:divBdr>
        </w:div>
        <w:div w:id="728922999">
          <w:marLeft w:val="640"/>
          <w:marRight w:val="0"/>
          <w:marTop w:val="0"/>
          <w:marBottom w:val="0"/>
          <w:divBdr>
            <w:top w:val="none" w:sz="0" w:space="0" w:color="auto"/>
            <w:left w:val="none" w:sz="0" w:space="0" w:color="auto"/>
            <w:bottom w:val="none" w:sz="0" w:space="0" w:color="auto"/>
            <w:right w:val="none" w:sz="0" w:space="0" w:color="auto"/>
          </w:divBdr>
        </w:div>
        <w:div w:id="465784882">
          <w:marLeft w:val="640"/>
          <w:marRight w:val="0"/>
          <w:marTop w:val="0"/>
          <w:marBottom w:val="0"/>
          <w:divBdr>
            <w:top w:val="none" w:sz="0" w:space="0" w:color="auto"/>
            <w:left w:val="none" w:sz="0" w:space="0" w:color="auto"/>
            <w:bottom w:val="none" w:sz="0" w:space="0" w:color="auto"/>
            <w:right w:val="none" w:sz="0" w:space="0" w:color="auto"/>
          </w:divBdr>
        </w:div>
        <w:div w:id="507838610">
          <w:marLeft w:val="640"/>
          <w:marRight w:val="0"/>
          <w:marTop w:val="0"/>
          <w:marBottom w:val="0"/>
          <w:divBdr>
            <w:top w:val="none" w:sz="0" w:space="0" w:color="auto"/>
            <w:left w:val="none" w:sz="0" w:space="0" w:color="auto"/>
            <w:bottom w:val="none" w:sz="0" w:space="0" w:color="auto"/>
            <w:right w:val="none" w:sz="0" w:space="0" w:color="auto"/>
          </w:divBdr>
        </w:div>
        <w:div w:id="503862161">
          <w:marLeft w:val="640"/>
          <w:marRight w:val="0"/>
          <w:marTop w:val="0"/>
          <w:marBottom w:val="0"/>
          <w:divBdr>
            <w:top w:val="none" w:sz="0" w:space="0" w:color="auto"/>
            <w:left w:val="none" w:sz="0" w:space="0" w:color="auto"/>
            <w:bottom w:val="none" w:sz="0" w:space="0" w:color="auto"/>
            <w:right w:val="none" w:sz="0" w:space="0" w:color="auto"/>
          </w:divBdr>
        </w:div>
        <w:div w:id="2114935576">
          <w:marLeft w:val="640"/>
          <w:marRight w:val="0"/>
          <w:marTop w:val="0"/>
          <w:marBottom w:val="0"/>
          <w:divBdr>
            <w:top w:val="none" w:sz="0" w:space="0" w:color="auto"/>
            <w:left w:val="none" w:sz="0" w:space="0" w:color="auto"/>
            <w:bottom w:val="none" w:sz="0" w:space="0" w:color="auto"/>
            <w:right w:val="none" w:sz="0" w:space="0" w:color="auto"/>
          </w:divBdr>
        </w:div>
        <w:div w:id="1863855827">
          <w:marLeft w:val="640"/>
          <w:marRight w:val="0"/>
          <w:marTop w:val="0"/>
          <w:marBottom w:val="0"/>
          <w:divBdr>
            <w:top w:val="none" w:sz="0" w:space="0" w:color="auto"/>
            <w:left w:val="none" w:sz="0" w:space="0" w:color="auto"/>
            <w:bottom w:val="none" w:sz="0" w:space="0" w:color="auto"/>
            <w:right w:val="none" w:sz="0" w:space="0" w:color="auto"/>
          </w:divBdr>
        </w:div>
        <w:div w:id="924806629">
          <w:marLeft w:val="640"/>
          <w:marRight w:val="0"/>
          <w:marTop w:val="0"/>
          <w:marBottom w:val="0"/>
          <w:divBdr>
            <w:top w:val="none" w:sz="0" w:space="0" w:color="auto"/>
            <w:left w:val="none" w:sz="0" w:space="0" w:color="auto"/>
            <w:bottom w:val="none" w:sz="0" w:space="0" w:color="auto"/>
            <w:right w:val="none" w:sz="0" w:space="0" w:color="auto"/>
          </w:divBdr>
        </w:div>
        <w:div w:id="1885555792">
          <w:marLeft w:val="640"/>
          <w:marRight w:val="0"/>
          <w:marTop w:val="0"/>
          <w:marBottom w:val="0"/>
          <w:divBdr>
            <w:top w:val="none" w:sz="0" w:space="0" w:color="auto"/>
            <w:left w:val="none" w:sz="0" w:space="0" w:color="auto"/>
            <w:bottom w:val="none" w:sz="0" w:space="0" w:color="auto"/>
            <w:right w:val="none" w:sz="0" w:space="0" w:color="auto"/>
          </w:divBdr>
        </w:div>
        <w:div w:id="365176160">
          <w:marLeft w:val="640"/>
          <w:marRight w:val="0"/>
          <w:marTop w:val="0"/>
          <w:marBottom w:val="0"/>
          <w:divBdr>
            <w:top w:val="none" w:sz="0" w:space="0" w:color="auto"/>
            <w:left w:val="none" w:sz="0" w:space="0" w:color="auto"/>
            <w:bottom w:val="none" w:sz="0" w:space="0" w:color="auto"/>
            <w:right w:val="none" w:sz="0" w:space="0" w:color="auto"/>
          </w:divBdr>
        </w:div>
        <w:div w:id="6913144">
          <w:marLeft w:val="640"/>
          <w:marRight w:val="0"/>
          <w:marTop w:val="0"/>
          <w:marBottom w:val="0"/>
          <w:divBdr>
            <w:top w:val="none" w:sz="0" w:space="0" w:color="auto"/>
            <w:left w:val="none" w:sz="0" w:space="0" w:color="auto"/>
            <w:bottom w:val="none" w:sz="0" w:space="0" w:color="auto"/>
            <w:right w:val="none" w:sz="0" w:space="0" w:color="auto"/>
          </w:divBdr>
        </w:div>
        <w:div w:id="867959085">
          <w:marLeft w:val="640"/>
          <w:marRight w:val="0"/>
          <w:marTop w:val="0"/>
          <w:marBottom w:val="0"/>
          <w:divBdr>
            <w:top w:val="none" w:sz="0" w:space="0" w:color="auto"/>
            <w:left w:val="none" w:sz="0" w:space="0" w:color="auto"/>
            <w:bottom w:val="none" w:sz="0" w:space="0" w:color="auto"/>
            <w:right w:val="none" w:sz="0" w:space="0" w:color="auto"/>
          </w:divBdr>
        </w:div>
        <w:div w:id="1311328783">
          <w:marLeft w:val="640"/>
          <w:marRight w:val="0"/>
          <w:marTop w:val="0"/>
          <w:marBottom w:val="0"/>
          <w:divBdr>
            <w:top w:val="none" w:sz="0" w:space="0" w:color="auto"/>
            <w:left w:val="none" w:sz="0" w:space="0" w:color="auto"/>
            <w:bottom w:val="none" w:sz="0" w:space="0" w:color="auto"/>
            <w:right w:val="none" w:sz="0" w:space="0" w:color="auto"/>
          </w:divBdr>
        </w:div>
        <w:div w:id="559899543">
          <w:marLeft w:val="640"/>
          <w:marRight w:val="0"/>
          <w:marTop w:val="0"/>
          <w:marBottom w:val="0"/>
          <w:divBdr>
            <w:top w:val="none" w:sz="0" w:space="0" w:color="auto"/>
            <w:left w:val="none" w:sz="0" w:space="0" w:color="auto"/>
            <w:bottom w:val="none" w:sz="0" w:space="0" w:color="auto"/>
            <w:right w:val="none" w:sz="0" w:space="0" w:color="auto"/>
          </w:divBdr>
        </w:div>
        <w:div w:id="524752515">
          <w:marLeft w:val="640"/>
          <w:marRight w:val="0"/>
          <w:marTop w:val="0"/>
          <w:marBottom w:val="0"/>
          <w:divBdr>
            <w:top w:val="none" w:sz="0" w:space="0" w:color="auto"/>
            <w:left w:val="none" w:sz="0" w:space="0" w:color="auto"/>
            <w:bottom w:val="none" w:sz="0" w:space="0" w:color="auto"/>
            <w:right w:val="none" w:sz="0" w:space="0" w:color="auto"/>
          </w:divBdr>
        </w:div>
        <w:div w:id="184909323">
          <w:marLeft w:val="640"/>
          <w:marRight w:val="0"/>
          <w:marTop w:val="0"/>
          <w:marBottom w:val="0"/>
          <w:divBdr>
            <w:top w:val="none" w:sz="0" w:space="0" w:color="auto"/>
            <w:left w:val="none" w:sz="0" w:space="0" w:color="auto"/>
            <w:bottom w:val="none" w:sz="0" w:space="0" w:color="auto"/>
            <w:right w:val="none" w:sz="0" w:space="0" w:color="auto"/>
          </w:divBdr>
        </w:div>
        <w:div w:id="414867085">
          <w:marLeft w:val="640"/>
          <w:marRight w:val="0"/>
          <w:marTop w:val="0"/>
          <w:marBottom w:val="0"/>
          <w:divBdr>
            <w:top w:val="none" w:sz="0" w:space="0" w:color="auto"/>
            <w:left w:val="none" w:sz="0" w:space="0" w:color="auto"/>
            <w:bottom w:val="none" w:sz="0" w:space="0" w:color="auto"/>
            <w:right w:val="none" w:sz="0" w:space="0" w:color="auto"/>
          </w:divBdr>
        </w:div>
        <w:div w:id="2144612189">
          <w:marLeft w:val="640"/>
          <w:marRight w:val="0"/>
          <w:marTop w:val="0"/>
          <w:marBottom w:val="0"/>
          <w:divBdr>
            <w:top w:val="none" w:sz="0" w:space="0" w:color="auto"/>
            <w:left w:val="none" w:sz="0" w:space="0" w:color="auto"/>
            <w:bottom w:val="none" w:sz="0" w:space="0" w:color="auto"/>
            <w:right w:val="none" w:sz="0" w:space="0" w:color="auto"/>
          </w:divBdr>
        </w:div>
        <w:div w:id="1460147439">
          <w:marLeft w:val="640"/>
          <w:marRight w:val="0"/>
          <w:marTop w:val="0"/>
          <w:marBottom w:val="0"/>
          <w:divBdr>
            <w:top w:val="none" w:sz="0" w:space="0" w:color="auto"/>
            <w:left w:val="none" w:sz="0" w:space="0" w:color="auto"/>
            <w:bottom w:val="none" w:sz="0" w:space="0" w:color="auto"/>
            <w:right w:val="none" w:sz="0" w:space="0" w:color="auto"/>
          </w:divBdr>
        </w:div>
        <w:div w:id="647587759">
          <w:marLeft w:val="640"/>
          <w:marRight w:val="0"/>
          <w:marTop w:val="0"/>
          <w:marBottom w:val="0"/>
          <w:divBdr>
            <w:top w:val="none" w:sz="0" w:space="0" w:color="auto"/>
            <w:left w:val="none" w:sz="0" w:space="0" w:color="auto"/>
            <w:bottom w:val="none" w:sz="0" w:space="0" w:color="auto"/>
            <w:right w:val="none" w:sz="0" w:space="0" w:color="auto"/>
          </w:divBdr>
        </w:div>
        <w:div w:id="1103648681">
          <w:marLeft w:val="640"/>
          <w:marRight w:val="0"/>
          <w:marTop w:val="0"/>
          <w:marBottom w:val="0"/>
          <w:divBdr>
            <w:top w:val="none" w:sz="0" w:space="0" w:color="auto"/>
            <w:left w:val="none" w:sz="0" w:space="0" w:color="auto"/>
            <w:bottom w:val="none" w:sz="0" w:space="0" w:color="auto"/>
            <w:right w:val="none" w:sz="0" w:space="0" w:color="auto"/>
          </w:divBdr>
        </w:div>
        <w:div w:id="1165124772">
          <w:marLeft w:val="640"/>
          <w:marRight w:val="0"/>
          <w:marTop w:val="0"/>
          <w:marBottom w:val="0"/>
          <w:divBdr>
            <w:top w:val="none" w:sz="0" w:space="0" w:color="auto"/>
            <w:left w:val="none" w:sz="0" w:space="0" w:color="auto"/>
            <w:bottom w:val="none" w:sz="0" w:space="0" w:color="auto"/>
            <w:right w:val="none" w:sz="0" w:space="0" w:color="auto"/>
          </w:divBdr>
        </w:div>
        <w:div w:id="597719842">
          <w:marLeft w:val="640"/>
          <w:marRight w:val="0"/>
          <w:marTop w:val="0"/>
          <w:marBottom w:val="0"/>
          <w:divBdr>
            <w:top w:val="none" w:sz="0" w:space="0" w:color="auto"/>
            <w:left w:val="none" w:sz="0" w:space="0" w:color="auto"/>
            <w:bottom w:val="none" w:sz="0" w:space="0" w:color="auto"/>
            <w:right w:val="none" w:sz="0" w:space="0" w:color="auto"/>
          </w:divBdr>
        </w:div>
        <w:div w:id="1109273088">
          <w:marLeft w:val="640"/>
          <w:marRight w:val="0"/>
          <w:marTop w:val="0"/>
          <w:marBottom w:val="0"/>
          <w:divBdr>
            <w:top w:val="none" w:sz="0" w:space="0" w:color="auto"/>
            <w:left w:val="none" w:sz="0" w:space="0" w:color="auto"/>
            <w:bottom w:val="none" w:sz="0" w:space="0" w:color="auto"/>
            <w:right w:val="none" w:sz="0" w:space="0" w:color="auto"/>
          </w:divBdr>
        </w:div>
        <w:div w:id="1113093972">
          <w:marLeft w:val="640"/>
          <w:marRight w:val="0"/>
          <w:marTop w:val="0"/>
          <w:marBottom w:val="0"/>
          <w:divBdr>
            <w:top w:val="none" w:sz="0" w:space="0" w:color="auto"/>
            <w:left w:val="none" w:sz="0" w:space="0" w:color="auto"/>
            <w:bottom w:val="none" w:sz="0" w:space="0" w:color="auto"/>
            <w:right w:val="none" w:sz="0" w:space="0" w:color="auto"/>
          </w:divBdr>
        </w:div>
        <w:div w:id="505487317">
          <w:marLeft w:val="640"/>
          <w:marRight w:val="0"/>
          <w:marTop w:val="0"/>
          <w:marBottom w:val="0"/>
          <w:divBdr>
            <w:top w:val="none" w:sz="0" w:space="0" w:color="auto"/>
            <w:left w:val="none" w:sz="0" w:space="0" w:color="auto"/>
            <w:bottom w:val="none" w:sz="0" w:space="0" w:color="auto"/>
            <w:right w:val="none" w:sz="0" w:space="0" w:color="auto"/>
          </w:divBdr>
        </w:div>
        <w:div w:id="474880467">
          <w:marLeft w:val="640"/>
          <w:marRight w:val="0"/>
          <w:marTop w:val="0"/>
          <w:marBottom w:val="0"/>
          <w:divBdr>
            <w:top w:val="none" w:sz="0" w:space="0" w:color="auto"/>
            <w:left w:val="none" w:sz="0" w:space="0" w:color="auto"/>
            <w:bottom w:val="none" w:sz="0" w:space="0" w:color="auto"/>
            <w:right w:val="none" w:sz="0" w:space="0" w:color="auto"/>
          </w:divBdr>
        </w:div>
        <w:div w:id="1225725726">
          <w:marLeft w:val="640"/>
          <w:marRight w:val="0"/>
          <w:marTop w:val="0"/>
          <w:marBottom w:val="0"/>
          <w:divBdr>
            <w:top w:val="none" w:sz="0" w:space="0" w:color="auto"/>
            <w:left w:val="none" w:sz="0" w:space="0" w:color="auto"/>
            <w:bottom w:val="none" w:sz="0" w:space="0" w:color="auto"/>
            <w:right w:val="none" w:sz="0" w:space="0" w:color="auto"/>
          </w:divBdr>
        </w:div>
        <w:div w:id="1678967753">
          <w:marLeft w:val="640"/>
          <w:marRight w:val="0"/>
          <w:marTop w:val="0"/>
          <w:marBottom w:val="0"/>
          <w:divBdr>
            <w:top w:val="none" w:sz="0" w:space="0" w:color="auto"/>
            <w:left w:val="none" w:sz="0" w:space="0" w:color="auto"/>
            <w:bottom w:val="none" w:sz="0" w:space="0" w:color="auto"/>
            <w:right w:val="none" w:sz="0" w:space="0" w:color="auto"/>
          </w:divBdr>
        </w:div>
        <w:div w:id="2135588515">
          <w:marLeft w:val="640"/>
          <w:marRight w:val="0"/>
          <w:marTop w:val="0"/>
          <w:marBottom w:val="0"/>
          <w:divBdr>
            <w:top w:val="none" w:sz="0" w:space="0" w:color="auto"/>
            <w:left w:val="none" w:sz="0" w:space="0" w:color="auto"/>
            <w:bottom w:val="none" w:sz="0" w:space="0" w:color="auto"/>
            <w:right w:val="none" w:sz="0" w:space="0" w:color="auto"/>
          </w:divBdr>
        </w:div>
        <w:div w:id="2040281151">
          <w:marLeft w:val="640"/>
          <w:marRight w:val="0"/>
          <w:marTop w:val="0"/>
          <w:marBottom w:val="0"/>
          <w:divBdr>
            <w:top w:val="none" w:sz="0" w:space="0" w:color="auto"/>
            <w:left w:val="none" w:sz="0" w:space="0" w:color="auto"/>
            <w:bottom w:val="none" w:sz="0" w:space="0" w:color="auto"/>
            <w:right w:val="none" w:sz="0" w:space="0" w:color="auto"/>
          </w:divBdr>
        </w:div>
        <w:div w:id="113714057">
          <w:marLeft w:val="640"/>
          <w:marRight w:val="0"/>
          <w:marTop w:val="0"/>
          <w:marBottom w:val="0"/>
          <w:divBdr>
            <w:top w:val="none" w:sz="0" w:space="0" w:color="auto"/>
            <w:left w:val="none" w:sz="0" w:space="0" w:color="auto"/>
            <w:bottom w:val="none" w:sz="0" w:space="0" w:color="auto"/>
            <w:right w:val="none" w:sz="0" w:space="0" w:color="auto"/>
          </w:divBdr>
        </w:div>
        <w:div w:id="849678427">
          <w:marLeft w:val="640"/>
          <w:marRight w:val="0"/>
          <w:marTop w:val="0"/>
          <w:marBottom w:val="0"/>
          <w:divBdr>
            <w:top w:val="none" w:sz="0" w:space="0" w:color="auto"/>
            <w:left w:val="none" w:sz="0" w:space="0" w:color="auto"/>
            <w:bottom w:val="none" w:sz="0" w:space="0" w:color="auto"/>
            <w:right w:val="none" w:sz="0" w:space="0" w:color="auto"/>
          </w:divBdr>
        </w:div>
        <w:div w:id="1450513839">
          <w:marLeft w:val="640"/>
          <w:marRight w:val="0"/>
          <w:marTop w:val="0"/>
          <w:marBottom w:val="0"/>
          <w:divBdr>
            <w:top w:val="none" w:sz="0" w:space="0" w:color="auto"/>
            <w:left w:val="none" w:sz="0" w:space="0" w:color="auto"/>
            <w:bottom w:val="none" w:sz="0" w:space="0" w:color="auto"/>
            <w:right w:val="none" w:sz="0" w:space="0" w:color="auto"/>
          </w:divBdr>
        </w:div>
        <w:div w:id="4600557">
          <w:marLeft w:val="640"/>
          <w:marRight w:val="0"/>
          <w:marTop w:val="0"/>
          <w:marBottom w:val="0"/>
          <w:divBdr>
            <w:top w:val="none" w:sz="0" w:space="0" w:color="auto"/>
            <w:left w:val="none" w:sz="0" w:space="0" w:color="auto"/>
            <w:bottom w:val="none" w:sz="0" w:space="0" w:color="auto"/>
            <w:right w:val="none" w:sz="0" w:space="0" w:color="auto"/>
          </w:divBdr>
        </w:div>
        <w:div w:id="1266427131">
          <w:marLeft w:val="640"/>
          <w:marRight w:val="0"/>
          <w:marTop w:val="0"/>
          <w:marBottom w:val="0"/>
          <w:divBdr>
            <w:top w:val="none" w:sz="0" w:space="0" w:color="auto"/>
            <w:left w:val="none" w:sz="0" w:space="0" w:color="auto"/>
            <w:bottom w:val="none" w:sz="0" w:space="0" w:color="auto"/>
            <w:right w:val="none" w:sz="0" w:space="0" w:color="auto"/>
          </w:divBdr>
        </w:div>
        <w:div w:id="1268005984">
          <w:marLeft w:val="640"/>
          <w:marRight w:val="0"/>
          <w:marTop w:val="0"/>
          <w:marBottom w:val="0"/>
          <w:divBdr>
            <w:top w:val="none" w:sz="0" w:space="0" w:color="auto"/>
            <w:left w:val="none" w:sz="0" w:space="0" w:color="auto"/>
            <w:bottom w:val="none" w:sz="0" w:space="0" w:color="auto"/>
            <w:right w:val="none" w:sz="0" w:space="0" w:color="auto"/>
          </w:divBdr>
        </w:div>
        <w:div w:id="167914265">
          <w:marLeft w:val="640"/>
          <w:marRight w:val="0"/>
          <w:marTop w:val="0"/>
          <w:marBottom w:val="0"/>
          <w:divBdr>
            <w:top w:val="none" w:sz="0" w:space="0" w:color="auto"/>
            <w:left w:val="none" w:sz="0" w:space="0" w:color="auto"/>
            <w:bottom w:val="none" w:sz="0" w:space="0" w:color="auto"/>
            <w:right w:val="none" w:sz="0" w:space="0" w:color="auto"/>
          </w:divBdr>
        </w:div>
        <w:div w:id="1049303202">
          <w:marLeft w:val="640"/>
          <w:marRight w:val="0"/>
          <w:marTop w:val="0"/>
          <w:marBottom w:val="0"/>
          <w:divBdr>
            <w:top w:val="none" w:sz="0" w:space="0" w:color="auto"/>
            <w:left w:val="none" w:sz="0" w:space="0" w:color="auto"/>
            <w:bottom w:val="none" w:sz="0" w:space="0" w:color="auto"/>
            <w:right w:val="none" w:sz="0" w:space="0" w:color="auto"/>
          </w:divBdr>
        </w:div>
        <w:div w:id="183711400">
          <w:marLeft w:val="640"/>
          <w:marRight w:val="0"/>
          <w:marTop w:val="0"/>
          <w:marBottom w:val="0"/>
          <w:divBdr>
            <w:top w:val="none" w:sz="0" w:space="0" w:color="auto"/>
            <w:left w:val="none" w:sz="0" w:space="0" w:color="auto"/>
            <w:bottom w:val="none" w:sz="0" w:space="0" w:color="auto"/>
            <w:right w:val="none" w:sz="0" w:space="0" w:color="auto"/>
          </w:divBdr>
        </w:div>
        <w:div w:id="956563485">
          <w:marLeft w:val="640"/>
          <w:marRight w:val="0"/>
          <w:marTop w:val="0"/>
          <w:marBottom w:val="0"/>
          <w:divBdr>
            <w:top w:val="none" w:sz="0" w:space="0" w:color="auto"/>
            <w:left w:val="none" w:sz="0" w:space="0" w:color="auto"/>
            <w:bottom w:val="none" w:sz="0" w:space="0" w:color="auto"/>
            <w:right w:val="none" w:sz="0" w:space="0" w:color="auto"/>
          </w:divBdr>
        </w:div>
        <w:div w:id="1650406134">
          <w:marLeft w:val="640"/>
          <w:marRight w:val="0"/>
          <w:marTop w:val="0"/>
          <w:marBottom w:val="0"/>
          <w:divBdr>
            <w:top w:val="none" w:sz="0" w:space="0" w:color="auto"/>
            <w:left w:val="none" w:sz="0" w:space="0" w:color="auto"/>
            <w:bottom w:val="none" w:sz="0" w:space="0" w:color="auto"/>
            <w:right w:val="none" w:sz="0" w:space="0" w:color="auto"/>
          </w:divBdr>
        </w:div>
        <w:div w:id="852035249">
          <w:marLeft w:val="640"/>
          <w:marRight w:val="0"/>
          <w:marTop w:val="0"/>
          <w:marBottom w:val="0"/>
          <w:divBdr>
            <w:top w:val="none" w:sz="0" w:space="0" w:color="auto"/>
            <w:left w:val="none" w:sz="0" w:space="0" w:color="auto"/>
            <w:bottom w:val="none" w:sz="0" w:space="0" w:color="auto"/>
            <w:right w:val="none" w:sz="0" w:space="0" w:color="auto"/>
          </w:divBdr>
        </w:div>
      </w:divsChild>
    </w:div>
    <w:div w:id="709493785">
      <w:bodyDiv w:val="1"/>
      <w:marLeft w:val="0"/>
      <w:marRight w:val="0"/>
      <w:marTop w:val="0"/>
      <w:marBottom w:val="0"/>
      <w:divBdr>
        <w:top w:val="none" w:sz="0" w:space="0" w:color="auto"/>
        <w:left w:val="none" w:sz="0" w:space="0" w:color="auto"/>
        <w:bottom w:val="none" w:sz="0" w:space="0" w:color="auto"/>
        <w:right w:val="none" w:sz="0" w:space="0" w:color="auto"/>
      </w:divBdr>
      <w:divsChild>
        <w:div w:id="721364313">
          <w:marLeft w:val="640"/>
          <w:marRight w:val="0"/>
          <w:marTop w:val="0"/>
          <w:marBottom w:val="0"/>
          <w:divBdr>
            <w:top w:val="none" w:sz="0" w:space="0" w:color="auto"/>
            <w:left w:val="none" w:sz="0" w:space="0" w:color="auto"/>
            <w:bottom w:val="none" w:sz="0" w:space="0" w:color="auto"/>
            <w:right w:val="none" w:sz="0" w:space="0" w:color="auto"/>
          </w:divBdr>
        </w:div>
        <w:div w:id="1868591996">
          <w:marLeft w:val="640"/>
          <w:marRight w:val="0"/>
          <w:marTop w:val="0"/>
          <w:marBottom w:val="0"/>
          <w:divBdr>
            <w:top w:val="none" w:sz="0" w:space="0" w:color="auto"/>
            <w:left w:val="none" w:sz="0" w:space="0" w:color="auto"/>
            <w:bottom w:val="none" w:sz="0" w:space="0" w:color="auto"/>
            <w:right w:val="none" w:sz="0" w:space="0" w:color="auto"/>
          </w:divBdr>
        </w:div>
        <w:div w:id="1905336561">
          <w:marLeft w:val="640"/>
          <w:marRight w:val="0"/>
          <w:marTop w:val="0"/>
          <w:marBottom w:val="0"/>
          <w:divBdr>
            <w:top w:val="none" w:sz="0" w:space="0" w:color="auto"/>
            <w:left w:val="none" w:sz="0" w:space="0" w:color="auto"/>
            <w:bottom w:val="none" w:sz="0" w:space="0" w:color="auto"/>
            <w:right w:val="none" w:sz="0" w:space="0" w:color="auto"/>
          </w:divBdr>
        </w:div>
        <w:div w:id="1401517488">
          <w:marLeft w:val="640"/>
          <w:marRight w:val="0"/>
          <w:marTop w:val="0"/>
          <w:marBottom w:val="0"/>
          <w:divBdr>
            <w:top w:val="none" w:sz="0" w:space="0" w:color="auto"/>
            <w:left w:val="none" w:sz="0" w:space="0" w:color="auto"/>
            <w:bottom w:val="none" w:sz="0" w:space="0" w:color="auto"/>
            <w:right w:val="none" w:sz="0" w:space="0" w:color="auto"/>
          </w:divBdr>
        </w:div>
        <w:div w:id="1810707252">
          <w:marLeft w:val="640"/>
          <w:marRight w:val="0"/>
          <w:marTop w:val="0"/>
          <w:marBottom w:val="0"/>
          <w:divBdr>
            <w:top w:val="none" w:sz="0" w:space="0" w:color="auto"/>
            <w:left w:val="none" w:sz="0" w:space="0" w:color="auto"/>
            <w:bottom w:val="none" w:sz="0" w:space="0" w:color="auto"/>
            <w:right w:val="none" w:sz="0" w:space="0" w:color="auto"/>
          </w:divBdr>
        </w:div>
        <w:div w:id="1344168851">
          <w:marLeft w:val="640"/>
          <w:marRight w:val="0"/>
          <w:marTop w:val="0"/>
          <w:marBottom w:val="0"/>
          <w:divBdr>
            <w:top w:val="none" w:sz="0" w:space="0" w:color="auto"/>
            <w:left w:val="none" w:sz="0" w:space="0" w:color="auto"/>
            <w:bottom w:val="none" w:sz="0" w:space="0" w:color="auto"/>
            <w:right w:val="none" w:sz="0" w:space="0" w:color="auto"/>
          </w:divBdr>
        </w:div>
        <w:div w:id="443112386">
          <w:marLeft w:val="640"/>
          <w:marRight w:val="0"/>
          <w:marTop w:val="0"/>
          <w:marBottom w:val="0"/>
          <w:divBdr>
            <w:top w:val="none" w:sz="0" w:space="0" w:color="auto"/>
            <w:left w:val="none" w:sz="0" w:space="0" w:color="auto"/>
            <w:bottom w:val="none" w:sz="0" w:space="0" w:color="auto"/>
            <w:right w:val="none" w:sz="0" w:space="0" w:color="auto"/>
          </w:divBdr>
        </w:div>
        <w:div w:id="1029602956">
          <w:marLeft w:val="640"/>
          <w:marRight w:val="0"/>
          <w:marTop w:val="0"/>
          <w:marBottom w:val="0"/>
          <w:divBdr>
            <w:top w:val="none" w:sz="0" w:space="0" w:color="auto"/>
            <w:left w:val="none" w:sz="0" w:space="0" w:color="auto"/>
            <w:bottom w:val="none" w:sz="0" w:space="0" w:color="auto"/>
            <w:right w:val="none" w:sz="0" w:space="0" w:color="auto"/>
          </w:divBdr>
        </w:div>
        <w:div w:id="1032414595">
          <w:marLeft w:val="640"/>
          <w:marRight w:val="0"/>
          <w:marTop w:val="0"/>
          <w:marBottom w:val="0"/>
          <w:divBdr>
            <w:top w:val="none" w:sz="0" w:space="0" w:color="auto"/>
            <w:left w:val="none" w:sz="0" w:space="0" w:color="auto"/>
            <w:bottom w:val="none" w:sz="0" w:space="0" w:color="auto"/>
            <w:right w:val="none" w:sz="0" w:space="0" w:color="auto"/>
          </w:divBdr>
        </w:div>
        <w:div w:id="90443376">
          <w:marLeft w:val="640"/>
          <w:marRight w:val="0"/>
          <w:marTop w:val="0"/>
          <w:marBottom w:val="0"/>
          <w:divBdr>
            <w:top w:val="none" w:sz="0" w:space="0" w:color="auto"/>
            <w:left w:val="none" w:sz="0" w:space="0" w:color="auto"/>
            <w:bottom w:val="none" w:sz="0" w:space="0" w:color="auto"/>
            <w:right w:val="none" w:sz="0" w:space="0" w:color="auto"/>
          </w:divBdr>
        </w:div>
        <w:div w:id="643588249">
          <w:marLeft w:val="640"/>
          <w:marRight w:val="0"/>
          <w:marTop w:val="0"/>
          <w:marBottom w:val="0"/>
          <w:divBdr>
            <w:top w:val="none" w:sz="0" w:space="0" w:color="auto"/>
            <w:left w:val="none" w:sz="0" w:space="0" w:color="auto"/>
            <w:bottom w:val="none" w:sz="0" w:space="0" w:color="auto"/>
            <w:right w:val="none" w:sz="0" w:space="0" w:color="auto"/>
          </w:divBdr>
        </w:div>
        <w:div w:id="132452424">
          <w:marLeft w:val="640"/>
          <w:marRight w:val="0"/>
          <w:marTop w:val="0"/>
          <w:marBottom w:val="0"/>
          <w:divBdr>
            <w:top w:val="none" w:sz="0" w:space="0" w:color="auto"/>
            <w:left w:val="none" w:sz="0" w:space="0" w:color="auto"/>
            <w:bottom w:val="none" w:sz="0" w:space="0" w:color="auto"/>
            <w:right w:val="none" w:sz="0" w:space="0" w:color="auto"/>
          </w:divBdr>
        </w:div>
        <w:div w:id="1899509880">
          <w:marLeft w:val="640"/>
          <w:marRight w:val="0"/>
          <w:marTop w:val="0"/>
          <w:marBottom w:val="0"/>
          <w:divBdr>
            <w:top w:val="none" w:sz="0" w:space="0" w:color="auto"/>
            <w:left w:val="none" w:sz="0" w:space="0" w:color="auto"/>
            <w:bottom w:val="none" w:sz="0" w:space="0" w:color="auto"/>
            <w:right w:val="none" w:sz="0" w:space="0" w:color="auto"/>
          </w:divBdr>
        </w:div>
        <w:div w:id="603730214">
          <w:marLeft w:val="640"/>
          <w:marRight w:val="0"/>
          <w:marTop w:val="0"/>
          <w:marBottom w:val="0"/>
          <w:divBdr>
            <w:top w:val="none" w:sz="0" w:space="0" w:color="auto"/>
            <w:left w:val="none" w:sz="0" w:space="0" w:color="auto"/>
            <w:bottom w:val="none" w:sz="0" w:space="0" w:color="auto"/>
            <w:right w:val="none" w:sz="0" w:space="0" w:color="auto"/>
          </w:divBdr>
        </w:div>
        <w:div w:id="1096559928">
          <w:marLeft w:val="640"/>
          <w:marRight w:val="0"/>
          <w:marTop w:val="0"/>
          <w:marBottom w:val="0"/>
          <w:divBdr>
            <w:top w:val="none" w:sz="0" w:space="0" w:color="auto"/>
            <w:left w:val="none" w:sz="0" w:space="0" w:color="auto"/>
            <w:bottom w:val="none" w:sz="0" w:space="0" w:color="auto"/>
            <w:right w:val="none" w:sz="0" w:space="0" w:color="auto"/>
          </w:divBdr>
        </w:div>
        <w:div w:id="1740980196">
          <w:marLeft w:val="640"/>
          <w:marRight w:val="0"/>
          <w:marTop w:val="0"/>
          <w:marBottom w:val="0"/>
          <w:divBdr>
            <w:top w:val="none" w:sz="0" w:space="0" w:color="auto"/>
            <w:left w:val="none" w:sz="0" w:space="0" w:color="auto"/>
            <w:bottom w:val="none" w:sz="0" w:space="0" w:color="auto"/>
            <w:right w:val="none" w:sz="0" w:space="0" w:color="auto"/>
          </w:divBdr>
        </w:div>
        <w:div w:id="1616599082">
          <w:marLeft w:val="640"/>
          <w:marRight w:val="0"/>
          <w:marTop w:val="0"/>
          <w:marBottom w:val="0"/>
          <w:divBdr>
            <w:top w:val="none" w:sz="0" w:space="0" w:color="auto"/>
            <w:left w:val="none" w:sz="0" w:space="0" w:color="auto"/>
            <w:bottom w:val="none" w:sz="0" w:space="0" w:color="auto"/>
            <w:right w:val="none" w:sz="0" w:space="0" w:color="auto"/>
          </w:divBdr>
        </w:div>
        <w:div w:id="774246916">
          <w:marLeft w:val="640"/>
          <w:marRight w:val="0"/>
          <w:marTop w:val="0"/>
          <w:marBottom w:val="0"/>
          <w:divBdr>
            <w:top w:val="none" w:sz="0" w:space="0" w:color="auto"/>
            <w:left w:val="none" w:sz="0" w:space="0" w:color="auto"/>
            <w:bottom w:val="none" w:sz="0" w:space="0" w:color="auto"/>
            <w:right w:val="none" w:sz="0" w:space="0" w:color="auto"/>
          </w:divBdr>
        </w:div>
        <w:div w:id="1442720306">
          <w:marLeft w:val="640"/>
          <w:marRight w:val="0"/>
          <w:marTop w:val="0"/>
          <w:marBottom w:val="0"/>
          <w:divBdr>
            <w:top w:val="none" w:sz="0" w:space="0" w:color="auto"/>
            <w:left w:val="none" w:sz="0" w:space="0" w:color="auto"/>
            <w:bottom w:val="none" w:sz="0" w:space="0" w:color="auto"/>
            <w:right w:val="none" w:sz="0" w:space="0" w:color="auto"/>
          </w:divBdr>
        </w:div>
        <w:div w:id="752241020">
          <w:marLeft w:val="640"/>
          <w:marRight w:val="0"/>
          <w:marTop w:val="0"/>
          <w:marBottom w:val="0"/>
          <w:divBdr>
            <w:top w:val="none" w:sz="0" w:space="0" w:color="auto"/>
            <w:left w:val="none" w:sz="0" w:space="0" w:color="auto"/>
            <w:bottom w:val="none" w:sz="0" w:space="0" w:color="auto"/>
            <w:right w:val="none" w:sz="0" w:space="0" w:color="auto"/>
          </w:divBdr>
        </w:div>
        <w:div w:id="1427964066">
          <w:marLeft w:val="640"/>
          <w:marRight w:val="0"/>
          <w:marTop w:val="0"/>
          <w:marBottom w:val="0"/>
          <w:divBdr>
            <w:top w:val="none" w:sz="0" w:space="0" w:color="auto"/>
            <w:left w:val="none" w:sz="0" w:space="0" w:color="auto"/>
            <w:bottom w:val="none" w:sz="0" w:space="0" w:color="auto"/>
            <w:right w:val="none" w:sz="0" w:space="0" w:color="auto"/>
          </w:divBdr>
        </w:div>
        <w:div w:id="58864806">
          <w:marLeft w:val="640"/>
          <w:marRight w:val="0"/>
          <w:marTop w:val="0"/>
          <w:marBottom w:val="0"/>
          <w:divBdr>
            <w:top w:val="none" w:sz="0" w:space="0" w:color="auto"/>
            <w:left w:val="none" w:sz="0" w:space="0" w:color="auto"/>
            <w:bottom w:val="none" w:sz="0" w:space="0" w:color="auto"/>
            <w:right w:val="none" w:sz="0" w:space="0" w:color="auto"/>
          </w:divBdr>
        </w:div>
        <w:div w:id="2018580516">
          <w:marLeft w:val="640"/>
          <w:marRight w:val="0"/>
          <w:marTop w:val="0"/>
          <w:marBottom w:val="0"/>
          <w:divBdr>
            <w:top w:val="none" w:sz="0" w:space="0" w:color="auto"/>
            <w:left w:val="none" w:sz="0" w:space="0" w:color="auto"/>
            <w:bottom w:val="none" w:sz="0" w:space="0" w:color="auto"/>
            <w:right w:val="none" w:sz="0" w:space="0" w:color="auto"/>
          </w:divBdr>
        </w:div>
        <w:div w:id="760024055">
          <w:marLeft w:val="640"/>
          <w:marRight w:val="0"/>
          <w:marTop w:val="0"/>
          <w:marBottom w:val="0"/>
          <w:divBdr>
            <w:top w:val="none" w:sz="0" w:space="0" w:color="auto"/>
            <w:left w:val="none" w:sz="0" w:space="0" w:color="auto"/>
            <w:bottom w:val="none" w:sz="0" w:space="0" w:color="auto"/>
            <w:right w:val="none" w:sz="0" w:space="0" w:color="auto"/>
          </w:divBdr>
        </w:div>
        <w:div w:id="1249803932">
          <w:marLeft w:val="640"/>
          <w:marRight w:val="0"/>
          <w:marTop w:val="0"/>
          <w:marBottom w:val="0"/>
          <w:divBdr>
            <w:top w:val="none" w:sz="0" w:space="0" w:color="auto"/>
            <w:left w:val="none" w:sz="0" w:space="0" w:color="auto"/>
            <w:bottom w:val="none" w:sz="0" w:space="0" w:color="auto"/>
            <w:right w:val="none" w:sz="0" w:space="0" w:color="auto"/>
          </w:divBdr>
        </w:div>
        <w:div w:id="1681858282">
          <w:marLeft w:val="640"/>
          <w:marRight w:val="0"/>
          <w:marTop w:val="0"/>
          <w:marBottom w:val="0"/>
          <w:divBdr>
            <w:top w:val="none" w:sz="0" w:space="0" w:color="auto"/>
            <w:left w:val="none" w:sz="0" w:space="0" w:color="auto"/>
            <w:bottom w:val="none" w:sz="0" w:space="0" w:color="auto"/>
            <w:right w:val="none" w:sz="0" w:space="0" w:color="auto"/>
          </w:divBdr>
        </w:div>
        <w:div w:id="511918758">
          <w:marLeft w:val="640"/>
          <w:marRight w:val="0"/>
          <w:marTop w:val="0"/>
          <w:marBottom w:val="0"/>
          <w:divBdr>
            <w:top w:val="none" w:sz="0" w:space="0" w:color="auto"/>
            <w:left w:val="none" w:sz="0" w:space="0" w:color="auto"/>
            <w:bottom w:val="none" w:sz="0" w:space="0" w:color="auto"/>
            <w:right w:val="none" w:sz="0" w:space="0" w:color="auto"/>
          </w:divBdr>
        </w:div>
        <w:div w:id="2055612993">
          <w:marLeft w:val="640"/>
          <w:marRight w:val="0"/>
          <w:marTop w:val="0"/>
          <w:marBottom w:val="0"/>
          <w:divBdr>
            <w:top w:val="none" w:sz="0" w:space="0" w:color="auto"/>
            <w:left w:val="none" w:sz="0" w:space="0" w:color="auto"/>
            <w:bottom w:val="none" w:sz="0" w:space="0" w:color="auto"/>
            <w:right w:val="none" w:sz="0" w:space="0" w:color="auto"/>
          </w:divBdr>
        </w:div>
        <w:div w:id="1261722414">
          <w:marLeft w:val="640"/>
          <w:marRight w:val="0"/>
          <w:marTop w:val="0"/>
          <w:marBottom w:val="0"/>
          <w:divBdr>
            <w:top w:val="none" w:sz="0" w:space="0" w:color="auto"/>
            <w:left w:val="none" w:sz="0" w:space="0" w:color="auto"/>
            <w:bottom w:val="none" w:sz="0" w:space="0" w:color="auto"/>
            <w:right w:val="none" w:sz="0" w:space="0" w:color="auto"/>
          </w:divBdr>
        </w:div>
        <w:div w:id="1035346987">
          <w:marLeft w:val="640"/>
          <w:marRight w:val="0"/>
          <w:marTop w:val="0"/>
          <w:marBottom w:val="0"/>
          <w:divBdr>
            <w:top w:val="none" w:sz="0" w:space="0" w:color="auto"/>
            <w:left w:val="none" w:sz="0" w:space="0" w:color="auto"/>
            <w:bottom w:val="none" w:sz="0" w:space="0" w:color="auto"/>
            <w:right w:val="none" w:sz="0" w:space="0" w:color="auto"/>
          </w:divBdr>
        </w:div>
        <w:div w:id="1824353009">
          <w:marLeft w:val="640"/>
          <w:marRight w:val="0"/>
          <w:marTop w:val="0"/>
          <w:marBottom w:val="0"/>
          <w:divBdr>
            <w:top w:val="none" w:sz="0" w:space="0" w:color="auto"/>
            <w:left w:val="none" w:sz="0" w:space="0" w:color="auto"/>
            <w:bottom w:val="none" w:sz="0" w:space="0" w:color="auto"/>
            <w:right w:val="none" w:sz="0" w:space="0" w:color="auto"/>
          </w:divBdr>
        </w:div>
        <w:div w:id="239562600">
          <w:marLeft w:val="640"/>
          <w:marRight w:val="0"/>
          <w:marTop w:val="0"/>
          <w:marBottom w:val="0"/>
          <w:divBdr>
            <w:top w:val="none" w:sz="0" w:space="0" w:color="auto"/>
            <w:left w:val="none" w:sz="0" w:space="0" w:color="auto"/>
            <w:bottom w:val="none" w:sz="0" w:space="0" w:color="auto"/>
            <w:right w:val="none" w:sz="0" w:space="0" w:color="auto"/>
          </w:divBdr>
        </w:div>
        <w:div w:id="224873236">
          <w:marLeft w:val="640"/>
          <w:marRight w:val="0"/>
          <w:marTop w:val="0"/>
          <w:marBottom w:val="0"/>
          <w:divBdr>
            <w:top w:val="none" w:sz="0" w:space="0" w:color="auto"/>
            <w:left w:val="none" w:sz="0" w:space="0" w:color="auto"/>
            <w:bottom w:val="none" w:sz="0" w:space="0" w:color="auto"/>
            <w:right w:val="none" w:sz="0" w:space="0" w:color="auto"/>
          </w:divBdr>
        </w:div>
        <w:div w:id="216402189">
          <w:marLeft w:val="640"/>
          <w:marRight w:val="0"/>
          <w:marTop w:val="0"/>
          <w:marBottom w:val="0"/>
          <w:divBdr>
            <w:top w:val="none" w:sz="0" w:space="0" w:color="auto"/>
            <w:left w:val="none" w:sz="0" w:space="0" w:color="auto"/>
            <w:bottom w:val="none" w:sz="0" w:space="0" w:color="auto"/>
            <w:right w:val="none" w:sz="0" w:space="0" w:color="auto"/>
          </w:divBdr>
        </w:div>
        <w:div w:id="1083838007">
          <w:marLeft w:val="640"/>
          <w:marRight w:val="0"/>
          <w:marTop w:val="0"/>
          <w:marBottom w:val="0"/>
          <w:divBdr>
            <w:top w:val="none" w:sz="0" w:space="0" w:color="auto"/>
            <w:left w:val="none" w:sz="0" w:space="0" w:color="auto"/>
            <w:bottom w:val="none" w:sz="0" w:space="0" w:color="auto"/>
            <w:right w:val="none" w:sz="0" w:space="0" w:color="auto"/>
          </w:divBdr>
        </w:div>
        <w:div w:id="1565869238">
          <w:marLeft w:val="640"/>
          <w:marRight w:val="0"/>
          <w:marTop w:val="0"/>
          <w:marBottom w:val="0"/>
          <w:divBdr>
            <w:top w:val="none" w:sz="0" w:space="0" w:color="auto"/>
            <w:left w:val="none" w:sz="0" w:space="0" w:color="auto"/>
            <w:bottom w:val="none" w:sz="0" w:space="0" w:color="auto"/>
            <w:right w:val="none" w:sz="0" w:space="0" w:color="auto"/>
          </w:divBdr>
        </w:div>
        <w:div w:id="1544058411">
          <w:marLeft w:val="640"/>
          <w:marRight w:val="0"/>
          <w:marTop w:val="0"/>
          <w:marBottom w:val="0"/>
          <w:divBdr>
            <w:top w:val="none" w:sz="0" w:space="0" w:color="auto"/>
            <w:left w:val="none" w:sz="0" w:space="0" w:color="auto"/>
            <w:bottom w:val="none" w:sz="0" w:space="0" w:color="auto"/>
            <w:right w:val="none" w:sz="0" w:space="0" w:color="auto"/>
          </w:divBdr>
        </w:div>
        <w:div w:id="282268819">
          <w:marLeft w:val="640"/>
          <w:marRight w:val="0"/>
          <w:marTop w:val="0"/>
          <w:marBottom w:val="0"/>
          <w:divBdr>
            <w:top w:val="none" w:sz="0" w:space="0" w:color="auto"/>
            <w:left w:val="none" w:sz="0" w:space="0" w:color="auto"/>
            <w:bottom w:val="none" w:sz="0" w:space="0" w:color="auto"/>
            <w:right w:val="none" w:sz="0" w:space="0" w:color="auto"/>
          </w:divBdr>
        </w:div>
        <w:div w:id="22831815">
          <w:marLeft w:val="640"/>
          <w:marRight w:val="0"/>
          <w:marTop w:val="0"/>
          <w:marBottom w:val="0"/>
          <w:divBdr>
            <w:top w:val="none" w:sz="0" w:space="0" w:color="auto"/>
            <w:left w:val="none" w:sz="0" w:space="0" w:color="auto"/>
            <w:bottom w:val="none" w:sz="0" w:space="0" w:color="auto"/>
            <w:right w:val="none" w:sz="0" w:space="0" w:color="auto"/>
          </w:divBdr>
        </w:div>
        <w:div w:id="168368533">
          <w:marLeft w:val="640"/>
          <w:marRight w:val="0"/>
          <w:marTop w:val="0"/>
          <w:marBottom w:val="0"/>
          <w:divBdr>
            <w:top w:val="none" w:sz="0" w:space="0" w:color="auto"/>
            <w:left w:val="none" w:sz="0" w:space="0" w:color="auto"/>
            <w:bottom w:val="none" w:sz="0" w:space="0" w:color="auto"/>
            <w:right w:val="none" w:sz="0" w:space="0" w:color="auto"/>
          </w:divBdr>
        </w:div>
        <w:div w:id="10375886">
          <w:marLeft w:val="640"/>
          <w:marRight w:val="0"/>
          <w:marTop w:val="0"/>
          <w:marBottom w:val="0"/>
          <w:divBdr>
            <w:top w:val="none" w:sz="0" w:space="0" w:color="auto"/>
            <w:left w:val="none" w:sz="0" w:space="0" w:color="auto"/>
            <w:bottom w:val="none" w:sz="0" w:space="0" w:color="auto"/>
            <w:right w:val="none" w:sz="0" w:space="0" w:color="auto"/>
          </w:divBdr>
        </w:div>
        <w:div w:id="1899825515">
          <w:marLeft w:val="640"/>
          <w:marRight w:val="0"/>
          <w:marTop w:val="0"/>
          <w:marBottom w:val="0"/>
          <w:divBdr>
            <w:top w:val="none" w:sz="0" w:space="0" w:color="auto"/>
            <w:left w:val="none" w:sz="0" w:space="0" w:color="auto"/>
            <w:bottom w:val="none" w:sz="0" w:space="0" w:color="auto"/>
            <w:right w:val="none" w:sz="0" w:space="0" w:color="auto"/>
          </w:divBdr>
        </w:div>
        <w:div w:id="1513757936">
          <w:marLeft w:val="640"/>
          <w:marRight w:val="0"/>
          <w:marTop w:val="0"/>
          <w:marBottom w:val="0"/>
          <w:divBdr>
            <w:top w:val="none" w:sz="0" w:space="0" w:color="auto"/>
            <w:left w:val="none" w:sz="0" w:space="0" w:color="auto"/>
            <w:bottom w:val="none" w:sz="0" w:space="0" w:color="auto"/>
            <w:right w:val="none" w:sz="0" w:space="0" w:color="auto"/>
          </w:divBdr>
        </w:div>
        <w:div w:id="454518123">
          <w:marLeft w:val="640"/>
          <w:marRight w:val="0"/>
          <w:marTop w:val="0"/>
          <w:marBottom w:val="0"/>
          <w:divBdr>
            <w:top w:val="none" w:sz="0" w:space="0" w:color="auto"/>
            <w:left w:val="none" w:sz="0" w:space="0" w:color="auto"/>
            <w:bottom w:val="none" w:sz="0" w:space="0" w:color="auto"/>
            <w:right w:val="none" w:sz="0" w:space="0" w:color="auto"/>
          </w:divBdr>
        </w:div>
        <w:div w:id="97920362">
          <w:marLeft w:val="640"/>
          <w:marRight w:val="0"/>
          <w:marTop w:val="0"/>
          <w:marBottom w:val="0"/>
          <w:divBdr>
            <w:top w:val="none" w:sz="0" w:space="0" w:color="auto"/>
            <w:left w:val="none" w:sz="0" w:space="0" w:color="auto"/>
            <w:bottom w:val="none" w:sz="0" w:space="0" w:color="auto"/>
            <w:right w:val="none" w:sz="0" w:space="0" w:color="auto"/>
          </w:divBdr>
        </w:div>
        <w:div w:id="1371761969">
          <w:marLeft w:val="640"/>
          <w:marRight w:val="0"/>
          <w:marTop w:val="0"/>
          <w:marBottom w:val="0"/>
          <w:divBdr>
            <w:top w:val="none" w:sz="0" w:space="0" w:color="auto"/>
            <w:left w:val="none" w:sz="0" w:space="0" w:color="auto"/>
            <w:bottom w:val="none" w:sz="0" w:space="0" w:color="auto"/>
            <w:right w:val="none" w:sz="0" w:space="0" w:color="auto"/>
          </w:divBdr>
        </w:div>
      </w:divsChild>
    </w:div>
    <w:div w:id="746851419">
      <w:bodyDiv w:val="1"/>
      <w:marLeft w:val="0"/>
      <w:marRight w:val="0"/>
      <w:marTop w:val="0"/>
      <w:marBottom w:val="0"/>
      <w:divBdr>
        <w:top w:val="none" w:sz="0" w:space="0" w:color="auto"/>
        <w:left w:val="none" w:sz="0" w:space="0" w:color="auto"/>
        <w:bottom w:val="none" w:sz="0" w:space="0" w:color="auto"/>
        <w:right w:val="none" w:sz="0" w:space="0" w:color="auto"/>
      </w:divBdr>
      <w:divsChild>
        <w:div w:id="5983036">
          <w:marLeft w:val="640"/>
          <w:marRight w:val="0"/>
          <w:marTop w:val="0"/>
          <w:marBottom w:val="0"/>
          <w:divBdr>
            <w:top w:val="none" w:sz="0" w:space="0" w:color="auto"/>
            <w:left w:val="none" w:sz="0" w:space="0" w:color="auto"/>
            <w:bottom w:val="none" w:sz="0" w:space="0" w:color="auto"/>
            <w:right w:val="none" w:sz="0" w:space="0" w:color="auto"/>
          </w:divBdr>
        </w:div>
        <w:div w:id="883254192">
          <w:marLeft w:val="640"/>
          <w:marRight w:val="0"/>
          <w:marTop w:val="0"/>
          <w:marBottom w:val="0"/>
          <w:divBdr>
            <w:top w:val="none" w:sz="0" w:space="0" w:color="auto"/>
            <w:left w:val="none" w:sz="0" w:space="0" w:color="auto"/>
            <w:bottom w:val="none" w:sz="0" w:space="0" w:color="auto"/>
            <w:right w:val="none" w:sz="0" w:space="0" w:color="auto"/>
          </w:divBdr>
        </w:div>
        <w:div w:id="893346143">
          <w:marLeft w:val="640"/>
          <w:marRight w:val="0"/>
          <w:marTop w:val="0"/>
          <w:marBottom w:val="0"/>
          <w:divBdr>
            <w:top w:val="none" w:sz="0" w:space="0" w:color="auto"/>
            <w:left w:val="none" w:sz="0" w:space="0" w:color="auto"/>
            <w:bottom w:val="none" w:sz="0" w:space="0" w:color="auto"/>
            <w:right w:val="none" w:sz="0" w:space="0" w:color="auto"/>
          </w:divBdr>
        </w:div>
        <w:div w:id="1476796636">
          <w:marLeft w:val="640"/>
          <w:marRight w:val="0"/>
          <w:marTop w:val="0"/>
          <w:marBottom w:val="0"/>
          <w:divBdr>
            <w:top w:val="none" w:sz="0" w:space="0" w:color="auto"/>
            <w:left w:val="none" w:sz="0" w:space="0" w:color="auto"/>
            <w:bottom w:val="none" w:sz="0" w:space="0" w:color="auto"/>
            <w:right w:val="none" w:sz="0" w:space="0" w:color="auto"/>
          </w:divBdr>
        </w:div>
        <w:div w:id="1922986326">
          <w:marLeft w:val="640"/>
          <w:marRight w:val="0"/>
          <w:marTop w:val="0"/>
          <w:marBottom w:val="0"/>
          <w:divBdr>
            <w:top w:val="none" w:sz="0" w:space="0" w:color="auto"/>
            <w:left w:val="none" w:sz="0" w:space="0" w:color="auto"/>
            <w:bottom w:val="none" w:sz="0" w:space="0" w:color="auto"/>
            <w:right w:val="none" w:sz="0" w:space="0" w:color="auto"/>
          </w:divBdr>
        </w:div>
        <w:div w:id="1093670341">
          <w:marLeft w:val="640"/>
          <w:marRight w:val="0"/>
          <w:marTop w:val="0"/>
          <w:marBottom w:val="0"/>
          <w:divBdr>
            <w:top w:val="none" w:sz="0" w:space="0" w:color="auto"/>
            <w:left w:val="none" w:sz="0" w:space="0" w:color="auto"/>
            <w:bottom w:val="none" w:sz="0" w:space="0" w:color="auto"/>
            <w:right w:val="none" w:sz="0" w:space="0" w:color="auto"/>
          </w:divBdr>
        </w:div>
        <w:div w:id="1102452428">
          <w:marLeft w:val="640"/>
          <w:marRight w:val="0"/>
          <w:marTop w:val="0"/>
          <w:marBottom w:val="0"/>
          <w:divBdr>
            <w:top w:val="none" w:sz="0" w:space="0" w:color="auto"/>
            <w:left w:val="none" w:sz="0" w:space="0" w:color="auto"/>
            <w:bottom w:val="none" w:sz="0" w:space="0" w:color="auto"/>
            <w:right w:val="none" w:sz="0" w:space="0" w:color="auto"/>
          </w:divBdr>
        </w:div>
        <w:div w:id="1306741782">
          <w:marLeft w:val="640"/>
          <w:marRight w:val="0"/>
          <w:marTop w:val="0"/>
          <w:marBottom w:val="0"/>
          <w:divBdr>
            <w:top w:val="none" w:sz="0" w:space="0" w:color="auto"/>
            <w:left w:val="none" w:sz="0" w:space="0" w:color="auto"/>
            <w:bottom w:val="none" w:sz="0" w:space="0" w:color="auto"/>
            <w:right w:val="none" w:sz="0" w:space="0" w:color="auto"/>
          </w:divBdr>
        </w:div>
        <w:div w:id="624852946">
          <w:marLeft w:val="640"/>
          <w:marRight w:val="0"/>
          <w:marTop w:val="0"/>
          <w:marBottom w:val="0"/>
          <w:divBdr>
            <w:top w:val="none" w:sz="0" w:space="0" w:color="auto"/>
            <w:left w:val="none" w:sz="0" w:space="0" w:color="auto"/>
            <w:bottom w:val="none" w:sz="0" w:space="0" w:color="auto"/>
            <w:right w:val="none" w:sz="0" w:space="0" w:color="auto"/>
          </w:divBdr>
        </w:div>
        <w:div w:id="15547126">
          <w:marLeft w:val="640"/>
          <w:marRight w:val="0"/>
          <w:marTop w:val="0"/>
          <w:marBottom w:val="0"/>
          <w:divBdr>
            <w:top w:val="none" w:sz="0" w:space="0" w:color="auto"/>
            <w:left w:val="none" w:sz="0" w:space="0" w:color="auto"/>
            <w:bottom w:val="none" w:sz="0" w:space="0" w:color="auto"/>
            <w:right w:val="none" w:sz="0" w:space="0" w:color="auto"/>
          </w:divBdr>
        </w:div>
        <w:div w:id="1472091093">
          <w:marLeft w:val="640"/>
          <w:marRight w:val="0"/>
          <w:marTop w:val="0"/>
          <w:marBottom w:val="0"/>
          <w:divBdr>
            <w:top w:val="none" w:sz="0" w:space="0" w:color="auto"/>
            <w:left w:val="none" w:sz="0" w:space="0" w:color="auto"/>
            <w:bottom w:val="none" w:sz="0" w:space="0" w:color="auto"/>
            <w:right w:val="none" w:sz="0" w:space="0" w:color="auto"/>
          </w:divBdr>
        </w:div>
        <w:div w:id="2019496895">
          <w:marLeft w:val="640"/>
          <w:marRight w:val="0"/>
          <w:marTop w:val="0"/>
          <w:marBottom w:val="0"/>
          <w:divBdr>
            <w:top w:val="none" w:sz="0" w:space="0" w:color="auto"/>
            <w:left w:val="none" w:sz="0" w:space="0" w:color="auto"/>
            <w:bottom w:val="none" w:sz="0" w:space="0" w:color="auto"/>
            <w:right w:val="none" w:sz="0" w:space="0" w:color="auto"/>
          </w:divBdr>
        </w:div>
        <w:div w:id="289827389">
          <w:marLeft w:val="640"/>
          <w:marRight w:val="0"/>
          <w:marTop w:val="0"/>
          <w:marBottom w:val="0"/>
          <w:divBdr>
            <w:top w:val="none" w:sz="0" w:space="0" w:color="auto"/>
            <w:left w:val="none" w:sz="0" w:space="0" w:color="auto"/>
            <w:bottom w:val="none" w:sz="0" w:space="0" w:color="auto"/>
            <w:right w:val="none" w:sz="0" w:space="0" w:color="auto"/>
          </w:divBdr>
        </w:div>
        <w:div w:id="1085028596">
          <w:marLeft w:val="640"/>
          <w:marRight w:val="0"/>
          <w:marTop w:val="0"/>
          <w:marBottom w:val="0"/>
          <w:divBdr>
            <w:top w:val="none" w:sz="0" w:space="0" w:color="auto"/>
            <w:left w:val="none" w:sz="0" w:space="0" w:color="auto"/>
            <w:bottom w:val="none" w:sz="0" w:space="0" w:color="auto"/>
            <w:right w:val="none" w:sz="0" w:space="0" w:color="auto"/>
          </w:divBdr>
        </w:div>
        <w:div w:id="1186024000">
          <w:marLeft w:val="640"/>
          <w:marRight w:val="0"/>
          <w:marTop w:val="0"/>
          <w:marBottom w:val="0"/>
          <w:divBdr>
            <w:top w:val="none" w:sz="0" w:space="0" w:color="auto"/>
            <w:left w:val="none" w:sz="0" w:space="0" w:color="auto"/>
            <w:bottom w:val="none" w:sz="0" w:space="0" w:color="auto"/>
            <w:right w:val="none" w:sz="0" w:space="0" w:color="auto"/>
          </w:divBdr>
        </w:div>
        <w:div w:id="1001589248">
          <w:marLeft w:val="640"/>
          <w:marRight w:val="0"/>
          <w:marTop w:val="0"/>
          <w:marBottom w:val="0"/>
          <w:divBdr>
            <w:top w:val="none" w:sz="0" w:space="0" w:color="auto"/>
            <w:left w:val="none" w:sz="0" w:space="0" w:color="auto"/>
            <w:bottom w:val="none" w:sz="0" w:space="0" w:color="auto"/>
            <w:right w:val="none" w:sz="0" w:space="0" w:color="auto"/>
          </w:divBdr>
        </w:div>
        <w:div w:id="1655254331">
          <w:marLeft w:val="640"/>
          <w:marRight w:val="0"/>
          <w:marTop w:val="0"/>
          <w:marBottom w:val="0"/>
          <w:divBdr>
            <w:top w:val="none" w:sz="0" w:space="0" w:color="auto"/>
            <w:left w:val="none" w:sz="0" w:space="0" w:color="auto"/>
            <w:bottom w:val="none" w:sz="0" w:space="0" w:color="auto"/>
            <w:right w:val="none" w:sz="0" w:space="0" w:color="auto"/>
          </w:divBdr>
        </w:div>
        <w:div w:id="1175726200">
          <w:marLeft w:val="640"/>
          <w:marRight w:val="0"/>
          <w:marTop w:val="0"/>
          <w:marBottom w:val="0"/>
          <w:divBdr>
            <w:top w:val="none" w:sz="0" w:space="0" w:color="auto"/>
            <w:left w:val="none" w:sz="0" w:space="0" w:color="auto"/>
            <w:bottom w:val="none" w:sz="0" w:space="0" w:color="auto"/>
            <w:right w:val="none" w:sz="0" w:space="0" w:color="auto"/>
          </w:divBdr>
        </w:div>
        <w:div w:id="1648244746">
          <w:marLeft w:val="640"/>
          <w:marRight w:val="0"/>
          <w:marTop w:val="0"/>
          <w:marBottom w:val="0"/>
          <w:divBdr>
            <w:top w:val="none" w:sz="0" w:space="0" w:color="auto"/>
            <w:left w:val="none" w:sz="0" w:space="0" w:color="auto"/>
            <w:bottom w:val="none" w:sz="0" w:space="0" w:color="auto"/>
            <w:right w:val="none" w:sz="0" w:space="0" w:color="auto"/>
          </w:divBdr>
        </w:div>
        <w:div w:id="572010957">
          <w:marLeft w:val="640"/>
          <w:marRight w:val="0"/>
          <w:marTop w:val="0"/>
          <w:marBottom w:val="0"/>
          <w:divBdr>
            <w:top w:val="none" w:sz="0" w:space="0" w:color="auto"/>
            <w:left w:val="none" w:sz="0" w:space="0" w:color="auto"/>
            <w:bottom w:val="none" w:sz="0" w:space="0" w:color="auto"/>
            <w:right w:val="none" w:sz="0" w:space="0" w:color="auto"/>
          </w:divBdr>
        </w:div>
        <w:div w:id="757023305">
          <w:marLeft w:val="640"/>
          <w:marRight w:val="0"/>
          <w:marTop w:val="0"/>
          <w:marBottom w:val="0"/>
          <w:divBdr>
            <w:top w:val="none" w:sz="0" w:space="0" w:color="auto"/>
            <w:left w:val="none" w:sz="0" w:space="0" w:color="auto"/>
            <w:bottom w:val="none" w:sz="0" w:space="0" w:color="auto"/>
            <w:right w:val="none" w:sz="0" w:space="0" w:color="auto"/>
          </w:divBdr>
        </w:div>
        <w:div w:id="1855612412">
          <w:marLeft w:val="640"/>
          <w:marRight w:val="0"/>
          <w:marTop w:val="0"/>
          <w:marBottom w:val="0"/>
          <w:divBdr>
            <w:top w:val="none" w:sz="0" w:space="0" w:color="auto"/>
            <w:left w:val="none" w:sz="0" w:space="0" w:color="auto"/>
            <w:bottom w:val="none" w:sz="0" w:space="0" w:color="auto"/>
            <w:right w:val="none" w:sz="0" w:space="0" w:color="auto"/>
          </w:divBdr>
        </w:div>
        <w:div w:id="1783769446">
          <w:marLeft w:val="640"/>
          <w:marRight w:val="0"/>
          <w:marTop w:val="0"/>
          <w:marBottom w:val="0"/>
          <w:divBdr>
            <w:top w:val="none" w:sz="0" w:space="0" w:color="auto"/>
            <w:left w:val="none" w:sz="0" w:space="0" w:color="auto"/>
            <w:bottom w:val="none" w:sz="0" w:space="0" w:color="auto"/>
            <w:right w:val="none" w:sz="0" w:space="0" w:color="auto"/>
          </w:divBdr>
        </w:div>
        <w:div w:id="1849521546">
          <w:marLeft w:val="640"/>
          <w:marRight w:val="0"/>
          <w:marTop w:val="0"/>
          <w:marBottom w:val="0"/>
          <w:divBdr>
            <w:top w:val="none" w:sz="0" w:space="0" w:color="auto"/>
            <w:left w:val="none" w:sz="0" w:space="0" w:color="auto"/>
            <w:bottom w:val="none" w:sz="0" w:space="0" w:color="auto"/>
            <w:right w:val="none" w:sz="0" w:space="0" w:color="auto"/>
          </w:divBdr>
        </w:div>
        <w:div w:id="702100341">
          <w:marLeft w:val="640"/>
          <w:marRight w:val="0"/>
          <w:marTop w:val="0"/>
          <w:marBottom w:val="0"/>
          <w:divBdr>
            <w:top w:val="none" w:sz="0" w:space="0" w:color="auto"/>
            <w:left w:val="none" w:sz="0" w:space="0" w:color="auto"/>
            <w:bottom w:val="none" w:sz="0" w:space="0" w:color="auto"/>
            <w:right w:val="none" w:sz="0" w:space="0" w:color="auto"/>
          </w:divBdr>
        </w:div>
        <w:div w:id="628560142">
          <w:marLeft w:val="640"/>
          <w:marRight w:val="0"/>
          <w:marTop w:val="0"/>
          <w:marBottom w:val="0"/>
          <w:divBdr>
            <w:top w:val="none" w:sz="0" w:space="0" w:color="auto"/>
            <w:left w:val="none" w:sz="0" w:space="0" w:color="auto"/>
            <w:bottom w:val="none" w:sz="0" w:space="0" w:color="auto"/>
            <w:right w:val="none" w:sz="0" w:space="0" w:color="auto"/>
          </w:divBdr>
        </w:div>
        <w:div w:id="1092163213">
          <w:marLeft w:val="640"/>
          <w:marRight w:val="0"/>
          <w:marTop w:val="0"/>
          <w:marBottom w:val="0"/>
          <w:divBdr>
            <w:top w:val="none" w:sz="0" w:space="0" w:color="auto"/>
            <w:left w:val="none" w:sz="0" w:space="0" w:color="auto"/>
            <w:bottom w:val="none" w:sz="0" w:space="0" w:color="auto"/>
            <w:right w:val="none" w:sz="0" w:space="0" w:color="auto"/>
          </w:divBdr>
        </w:div>
        <w:div w:id="421529107">
          <w:marLeft w:val="640"/>
          <w:marRight w:val="0"/>
          <w:marTop w:val="0"/>
          <w:marBottom w:val="0"/>
          <w:divBdr>
            <w:top w:val="none" w:sz="0" w:space="0" w:color="auto"/>
            <w:left w:val="none" w:sz="0" w:space="0" w:color="auto"/>
            <w:bottom w:val="none" w:sz="0" w:space="0" w:color="auto"/>
            <w:right w:val="none" w:sz="0" w:space="0" w:color="auto"/>
          </w:divBdr>
        </w:div>
        <w:div w:id="1221939545">
          <w:marLeft w:val="640"/>
          <w:marRight w:val="0"/>
          <w:marTop w:val="0"/>
          <w:marBottom w:val="0"/>
          <w:divBdr>
            <w:top w:val="none" w:sz="0" w:space="0" w:color="auto"/>
            <w:left w:val="none" w:sz="0" w:space="0" w:color="auto"/>
            <w:bottom w:val="none" w:sz="0" w:space="0" w:color="auto"/>
            <w:right w:val="none" w:sz="0" w:space="0" w:color="auto"/>
          </w:divBdr>
        </w:div>
        <w:div w:id="169948113">
          <w:marLeft w:val="640"/>
          <w:marRight w:val="0"/>
          <w:marTop w:val="0"/>
          <w:marBottom w:val="0"/>
          <w:divBdr>
            <w:top w:val="none" w:sz="0" w:space="0" w:color="auto"/>
            <w:left w:val="none" w:sz="0" w:space="0" w:color="auto"/>
            <w:bottom w:val="none" w:sz="0" w:space="0" w:color="auto"/>
            <w:right w:val="none" w:sz="0" w:space="0" w:color="auto"/>
          </w:divBdr>
        </w:div>
        <w:div w:id="151719190">
          <w:marLeft w:val="640"/>
          <w:marRight w:val="0"/>
          <w:marTop w:val="0"/>
          <w:marBottom w:val="0"/>
          <w:divBdr>
            <w:top w:val="none" w:sz="0" w:space="0" w:color="auto"/>
            <w:left w:val="none" w:sz="0" w:space="0" w:color="auto"/>
            <w:bottom w:val="none" w:sz="0" w:space="0" w:color="auto"/>
            <w:right w:val="none" w:sz="0" w:space="0" w:color="auto"/>
          </w:divBdr>
        </w:div>
        <w:div w:id="7104962">
          <w:marLeft w:val="640"/>
          <w:marRight w:val="0"/>
          <w:marTop w:val="0"/>
          <w:marBottom w:val="0"/>
          <w:divBdr>
            <w:top w:val="none" w:sz="0" w:space="0" w:color="auto"/>
            <w:left w:val="none" w:sz="0" w:space="0" w:color="auto"/>
            <w:bottom w:val="none" w:sz="0" w:space="0" w:color="auto"/>
            <w:right w:val="none" w:sz="0" w:space="0" w:color="auto"/>
          </w:divBdr>
        </w:div>
        <w:div w:id="290867148">
          <w:marLeft w:val="640"/>
          <w:marRight w:val="0"/>
          <w:marTop w:val="0"/>
          <w:marBottom w:val="0"/>
          <w:divBdr>
            <w:top w:val="none" w:sz="0" w:space="0" w:color="auto"/>
            <w:left w:val="none" w:sz="0" w:space="0" w:color="auto"/>
            <w:bottom w:val="none" w:sz="0" w:space="0" w:color="auto"/>
            <w:right w:val="none" w:sz="0" w:space="0" w:color="auto"/>
          </w:divBdr>
        </w:div>
        <w:div w:id="1120538529">
          <w:marLeft w:val="640"/>
          <w:marRight w:val="0"/>
          <w:marTop w:val="0"/>
          <w:marBottom w:val="0"/>
          <w:divBdr>
            <w:top w:val="none" w:sz="0" w:space="0" w:color="auto"/>
            <w:left w:val="none" w:sz="0" w:space="0" w:color="auto"/>
            <w:bottom w:val="none" w:sz="0" w:space="0" w:color="auto"/>
            <w:right w:val="none" w:sz="0" w:space="0" w:color="auto"/>
          </w:divBdr>
        </w:div>
        <w:div w:id="430324263">
          <w:marLeft w:val="640"/>
          <w:marRight w:val="0"/>
          <w:marTop w:val="0"/>
          <w:marBottom w:val="0"/>
          <w:divBdr>
            <w:top w:val="none" w:sz="0" w:space="0" w:color="auto"/>
            <w:left w:val="none" w:sz="0" w:space="0" w:color="auto"/>
            <w:bottom w:val="none" w:sz="0" w:space="0" w:color="auto"/>
            <w:right w:val="none" w:sz="0" w:space="0" w:color="auto"/>
          </w:divBdr>
        </w:div>
        <w:div w:id="433479004">
          <w:marLeft w:val="640"/>
          <w:marRight w:val="0"/>
          <w:marTop w:val="0"/>
          <w:marBottom w:val="0"/>
          <w:divBdr>
            <w:top w:val="none" w:sz="0" w:space="0" w:color="auto"/>
            <w:left w:val="none" w:sz="0" w:space="0" w:color="auto"/>
            <w:bottom w:val="none" w:sz="0" w:space="0" w:color="auto"/>
            <w:right w:val="none" w:sz="0" w:space="0" w:color="auto"/>
          </w:divBdr>
        </w:div>
        <w:div w:id="1869291502">
          <w:marLeft w:val="640"/>
          <w:marRight w:val="0"/>
          <w:marTop w:val="0"/>
          <w:marBottom w:val="0"/>
          <w:divBdr>
            <w:top w:val="none" w:sz="0" w:space="0" w:color="auto"/>
            <w:left w:val="none" w:sz="0" w:space="0" w:color="auto"/>
            <w:bottom w:val="none" w:sz="0" w:space="0" w:color="auto"/>
            <w:right w:val="none" w:sz="0" w:space="0" w:color="auto"/>
          </w:divBdr>
        </w:div>
        <w:div w:id="518391768">
          <w:marLeft w:val="640"/>
          <w:marRight w:val="0"/>
          <w:marTop w:val="0"/>
          <w:marBottom w:val="0"/>
          <w:divBdr>
            <w:top w:val="none" w:sz="0" w:space="0" w:color="auto"/>
            <w:left w:val="none" w:sz="0" w:space="0" w:color="auto"/>
            <w:bottom w:val="none" w:sz="0" w:space="0" w:color="auto"/>
            <w:right w:val="none" w:sz="0" w:space="0" w:color="auto"/>
          </w:divBdr>
        </w:div>
        <w:div w:id="1959874483">
          <w:marLeft w:val="640"/>
          <w:marRight w:val="0"/>
          <w:marTop w:val="0"/>
          <w:marBottom w:val="0"/>
          <w:divBdr>
            <w:top w:val="none" w:sz="0" w:space="0" w:color="auto"/>
            <w:left w:val="none" w:sz="0" w:space="0" w:color="auto"/>
            <w:bottom w:val="none" w:sz="0" w:space="0" w:color="auto"/>
            <w:right w:val="none" w:sz="0" w:space="0" w:color="auto"/>
          </w:divBdr>
        </w:div>
        <w:div w:id="914318382">
          <w:marLeft w:val="640"/>
          <w:marRight w:val="0"/>
          <w:marTop w:val="0"/>
          <w:marBottom w:val="0"/>
          <w:divBdr>
            <w:top w:val="none" w:sz="0" w:space="0" w:color="auto"/>
            <w:left w:val="none" w:sz="0" w:space="0" w:color="auto"/>
            <w:bottom w:val="none" w:sz="0" w:space="0" w:color="auto"/>
            <w:right w:val="none" w:sz="0" w:space="0" w:color="auto"/>
          </w:divBdr>
        </w:div>
        <w:div w:id="1921327451">
          <w:marLeft w:val="640"/>
          <w:marRight w:val="0"/>
          <w:marTop w:val="0"/>
          <w:marBottom w:val="0"/>
          <w:divBdr>
            <w:top w:val="none" w:sz="0" w:space="0" w:color="auto"/>
            <w:left w:val="none" w:sz="0" w:space="0" w:color="auto"/>
            <w:bottom w:val="none" w:sz="0" w:space="0" w:color="auto"/>
            <w:right w:val="none" w:sz="0" w:space="0" w:color="auto"/>
          </w:divBdr>
        </w:div>
        <w:div w:id="2127380926">
          <w:marLeft w:val="640"/>
          <w:marRight w:val="0"/>
          <w:marTop w:val="0"/>
          <w:marBottom w:val="0"/>
          <w:divBdr>
            <w:top w:val="none" w:sz="0" w:space="0" w:color="auto"/>
            <w:left w:val="none" w:sz="0" w:space="0" w:color="auto"/>
            <w:bottom w:val="none" w:sz="0" w:space="0" w:color="auto"/>
            <w:right w:val="none" w:sz="0" w:space="0" w:color="auto"/>
          </w:divBdr>
        </w:div>
        <w:div w:id="1636108193">
          <w:marLeft w:val="640"/>
          <w:marRight w:val="0"/>
          <w:marTop w:val="0"/>
          <w:marBottom w:val="0"/>
          <w:divBdr>
            <w:top w:val="none" w:sz="0" w:space="0" w:color="auto"/>
            <w:left w:val="none" w:sz="0" w:space="0" w:color="auto"/>
            <w:bottom w:val="none" w:sz="0" w:space="0" w:color="auto"/>
            <w:right w:val="none" w:sz="0" w:space="0" w:color="auto"/>
          </w:divBdr>
        </w:div>
        <w:div w:id="1329597100">
          <w:marLeft w:val="640"/>
          <w:marRight w:val="0"/>
          <w:marTop w:val="0"/>
          <w:marBottom w:val="0"/>
          <w:divBdr>
            <w:top w:val="none" w:sz="0" w:space="0" w:color="auto"/>
            <w:left w:val="none" w:sz="0" w:space="0" w:color="auto"/>
            <w:bottom w:val="none" w:sz="0" w:space="0" w:color="auto"/>
            <w:right w:val="none" w:sz="0" w:space="0" w:color="auto"/>
          </w:divBdr>
        </w:div>
        <w:div w:id="1507286982">
          <w:marLeft w:val="640"/>
          <w:marRight w:val="0"/>
          <w:marTop w:val="0"/>
          <w:marBottom w:val="0"/>
          <w:divBdr>
            <w:top w:val="none" w:sz="0" w:space="0" w:color="auto"/>
            <w:left w:val="none" w:sz="0" w:space="0" w:color="auto"/>
            <w:bottom w:val="none" w:sz="0" w:space="0" w:color="auto"/>
            <w:right w:val="none" w:sz="0" w:space="0" w:color="auto"/>
          </w:divBdr>
        </w:div>
        <w:div w:id="1287930576">
          <w:marLeft w:val="640"/>
          <w:marRight w:val="0"/>
          <w:marTop w:val="0"/>
          <w:marBottom w:val="0"/>
          <w:divBdr>
            <w:top w:val="none" w:sz="0" w:space="0" w:color="auto"/>
            <w:left w:val="none" w:sz="0" w:space="0" w:color="auto"/>
            <w:bottom w:val="none" w:sz="0" w:space="0" w:color="auto"/>
            <w:right w:val="none" w:sz="0" w:space="0" w:color="auto"/>
          </w:divBdr>
        </w:div>
        <w:div w:id="220750228">
          <w:marLeft w:val="640"/>
          <w:marRight w:val="0"/>
          <w:marTop w:val="0"/>
          <w:marBottom w:val="0"/>
          <w:divBdr>
            <w:top w:val="none" w:sz="0" w:space="0" w:color="auto"/>
            <w:left w:val="none" w:sz="0" w:space="0" w:color="auto"/>
            <w:bottom w:val="none" w:sz="0" w:space="0" w:color="auto"/>
            <w:right w:val="none" w:sz="0" w:space="0" w:color="auto"/>
          </w:divBdr>
        </w:div>
        <w:div w:id="529532267">
          <w:marLeft w:val="640"/>
          <w:marRight w:val="0"/>
          <w:marTop w:val="0"/>
          <w:marBottom w:val="0"/>
          <w:divBdr>
            <w:top w:val="none" w:sz="0" w:space="0" w:color="auto"/>
            <w:left w:val="none" w:sz="0" w:space="0" w:color="auto"/>
            <w:bottom w:val="none" w:sz="0" w:space="0" w:color="auto"/>
            <w:right w:val="none" w:sz="0" w:space="0" w:color="auto"/>
          </w:divBdr>
        </w:div>
        <w:div w:id="1536963314">
          <w:marLeft w:val="640"/>
          <w:marRight w:val="0"/>
          <w:marTop w:val="0"/>
          <w:marBottom w:val="0"/>
          <w:divBdr>
            <w:top w:val="none" w:sz="0" w:space="0" w:color="auto"/>
            <w:left w:val="none" w:sz="0" w:space="0" w:color="auto"/>
            <w:bottom w:val="none" w:sz="0" w:space="0" w:color="auto"/>
            <w:right w:val="none" w:sz="0" w:space="0" w:color="auto"/>
          </w:divBdr>
        </w:div>
      </w:divsChild>
    </w:div>
    <w:div w:id="749930102">
      <w:bodyDiv w:val="1"/>
      <w:marLeft w:val="0"/>
      <w:marRight w:val="0"/>
      <w:marTop w:val="0"/>
      <w:marBottom w:val="0"/>
      <w:divBdr>
        <w:top w:val="none" w:sz="0" w:space="0" w:color="auto"/>
        <w:left w:val="none" w:sz="0" w:space="0" w:color="auto"/>
        <w:bottom w:val="none" w:sz="0" w:space="0" w:color="auto"/>
        <w:right w:val="none" w:sz="0" w:space="0" w:color="auto"/>
      </w:divBdr>
      <w:divsChild>
        <w:div w:id="860316910">
          <w:marLeft w:val="640"/>
          <w:marRight w:val="0"/>
          <w:marTop w:val="0"/>
          <w:marBottom w:val="0"/>
          <w:divBdr>
            <w:top w:val="none" w:sz="0" w:space="0" w:color="auto"/>
            <w:left w:val="none" w:sz="0" w:space="0" w:color="auto"/>
            <w:bottom w:val="none" w:sz="0" w:space="0" w:color="auto"/>
            <w:right w:val="none" w:sz="0" w:space="0" w:color="auto"/>
          </w:divBdr>
        </w:div>
        <w:div w:id="916937071">
          <w:marLeft w:val="640"/>
          <w:marRight w:val="0"/>
          <w:marTop w:val="0"/>
          <w:marBottom w:val="0"/>
          <w:divBdr>
            <w:top w:val="none" w:sz="0" w:space="0" w:color="auto"/>
            <w:left w:val="none" w:sz="0" w:space="0" w:color="auto"/>
            <w:bottom w:val="none" w:sz="0" w:space="0" w:color="auto"/>
            <w:right w:val="none" w:sz="0" w:space="0" w:color="auto"/>
          </w:divBdr>
        </w:div>
        <w:div w:id="811289158">
          <w:marLeft w:val="640"/>
          <w:marRight w:val="0"/>
          <w:marTop w:val="0"/>
          <w:marBottom w:val="0"/>
          <w:divBdr>
            <w:top w:val="none" w:sz="0" w:space="0" w:color="auto"/>
            <w:left w:val="none" w:sz="0" w:space="0" w:color="auto"/>
            <w:bottom w:val="none" w:sz="0" w:space="0" w:color="auto"/>
            <w:right w:val="none" w:sz="0" w:space="0" w:color="auto"/>
          </w:divBdr>
        </w:div>
        <w:div w:id="1076706917">
          <w:marLeft w:val="640"/>
          <w:marRight w:val="0"/>
          <w:marTop w:val="0"/>
          <w:marBottom w:val="0"/>
          <w:divBdr>
            <w:top w:val="none" w:sz="0" w:space="0" w:color="auto"/>
            <w:left w:val="none" w:sz="0" w:space="0" w:color="auto"/>
            <w:bottom w:val="none" w:sz="0" w:space="0" w:color="auto"/>
            <w:right w:val="none" w:sz="0" w:space="0" w:color="auto"/>
          </w:divBdr>
        </w:div>
        <w:div w:id="284697574">
          <w:marLeft w:val="640"/>
          <w:marRight w:val="0"/>
          <w:marTop w:val="0"/>
          <w:marBottom w:val="0"/>
          <w:divBdr>
            <w:top w:val="none" w:sz="0" w:space="0" w:color="auto"/>
            <w:left w:val="none" w:sz="0" w:space="0" w:color="auto"/>
            <w:bottom w:val="none" w:sz="0" w:space="0" w:color="auto"/>
            <w:right w:val="none" w:sz="0" w:space="0" w:color="auto"/>
          </w:divBdr>
        </w:div>
        <w:div w:id="1227885995">
          <w:marLeft w:val="640"/>
          <w:marRight w:val="0"/>
          <w:marTop w:val="0"/>
          <w:marBottom w:val="0"/>
          <w:divBdr>
            <w:top w:val="none" w:sz="0" w:space="0" w:color="auto"/>
            <w:left w:val="none" w:sz="0" w:space="0" w:color="auto"/>
            <w:bottom w:val="none" w:sz="0" w:space="0" w:color="auto"/>
            <w:right w:val="none" w:sz="0" w:space="0" w:color="auto"/>
          </w:divBdr>
        </w:div>
        <w:div w:id="1508714400">
          <w:marLeft w:val="640"/>
          <w:marRight w:val="0"/>
          <w:marTop w:val="0"/>
          <w:marBottom w:val="0"/>
          <w:divBdr>
            <w:top w:val="none" w:sz="0" w:space="0" w:color="auto"/>
            <w:left w:val="none" w:sz="0" w:space="0" w:color="auto"/>
            <w:bottom w:val="none" w:sz="0" w:space="0" w:color="auto"/>
            <w:right w:val="none" w:sz="0" w:space="0" w:color="auto"/>
          </w:divBdr>
        </w:div>
        <w:div w:id="2094622859">
          <w:marLeft w:val="640"/>
          <w:marRight w:val="0"/>
          <w:marTop w:val="0"/>
          <w:marBottom w:val="0"/>
          <w:divBdr>
            <w:top w:val="none" w:sz="0" w:space="0" w:color="auto"/>
            <w:left w:val="none" w:sz="0" w:space="0" w:color="auto"/>
            <w:bottom w:val="none" w:sz="0" w:space="0" w:color="auto"/>
            <w:right w:val="none" w:sz="0" w:space="0" w:color="auto"/>
          </w:divBdr>
        </w:div>
        <w:div w:id="1539271288">
          <w:marLeft w:val="640"/>
          <w:marRight w:val="0"/>
          <w:marTop w:val="0"/>
          <w:marBottom w:val="0"/>
          <w:divBdr>
            <w:top w:val="none" w:sz="0" w:space="0" w:color="auto"/>
            <w:left w:val="none" w:sz="0" w:space="0" w:color="auto"/>
            <w:bottom w:val="none" w:sz="0" w:space="0" w:color="auto"/>
            <w:right w:val="none" w:sz="0" w:space="0" w:color="auto"/>
          </w:divBdr>
        </w:div>
        <w:div w:id="1522933981">
          <w:marLeft w:val="640"/>
          <w:marRight w:val="0"/>
          <w:marTop w:val="0"/>
          <w:marBottom w:val="0"/>
          <w:divBdr>
            <w:top w:val="none" w:sz="0" w:space="0" w:color="auto"/>
            <w:left w:val="none" w:sz="0" w:space="0" w:color="auto"/>
            <w:bottom w:val="none" w:sz="0" w:space="0" w:color="auto"/>
            <w:right w:val="none" w:sz="0" w:space="0" w:color="auto"/>
          </w:divBdr>
        </w:div>
        <w:div w:id="797643957">
          <w:marLeft w:val="640"/>
          <w:marRight w:val="0"/>
          <w:marTop w:val="0"/>
          <w:marBottom w:val="0"/>
          <w:divBdr>
            <w:top w:val="none" w:sz="0" w:space="0" w:color="auto"/>
            <w:left w:val="none" w:sz="0" w:space="0" w:color="auto"/>
            <w:bottom w:val="none" w:sz="0" w:space="0" w:color="auto"/>
            <w:right w:val="none" w:sz="0" w:space="0" w:color="auto"/>
          </w:divBdr>
        </w:div>
        <w:div w:id="890727753">
          <w:marLeft w:val="640"/>
          <w:marRight w:val="0"/>
          <w:marTop w:val="0"/>
          <w:marBottom w:val="0"/>
          <w:divBdr>
            <w:top w:val="none" w:sz="0" w:space="0" w:color="auto"/>
            <w:left w:val="none" w:sz="0" w:space="0" w:color="auto"/>
            <w:bottom w:val="none" w:sz="0" w:space="0" w:color="auto"/>
            <w:right w:val="none" w:sz="0" w:space="0" w:color="auto"/>
          </w:divBdr>
        </w:div>
        <w:div w:id="1795753514">
          <w:marLeft w:val="640"/>
          <w:marRight w:val="0"/>
          <w:marTop w:val="0"/>
          <w:marBottom w:val="0"/>
          <w:divBdr>
            <w:top w:val="none" w:sz="0" w:space="0" w:color="auto"/>
            <w:left w:val="none" w:sz="0" w:space="0" w:color="auto"/>
            <w:bottom w:val="none" w:sz="0" w:space="0" w:color="auto"/>
            <w:right w:val="none" w:sz="0" w:space="0" w:color="auto"/>
          </w:divBdr>
        </w:div>
        <w:div w:id="613710950">
          <w:marLeft w:val="640"/>
          <w:marRight w:val="0"/>
          <w:marTop w:val="0"/>
          <w:marBottom w:val="0"/>
          <w:divBdr>
            <w:top w:val="none" w:sz="0" w:space="0" w:color="auto"/>
            <w:left w:val="none" w:sz="0" w:space="0" w:color="auto"/>
            <w:bottom w:val="none" w:sz="0" w:space="0" w:color="auto"/>
            <w:right w:val="none" w:sz="0" w:space="0" w:color="auto"/>
          </w:divBdr>
        </w:div>
        <w:div w:id="774323988">
          <w:marLeft w:val="640"/>
          <w:marRight w:val="0"/>
          <w:marTop w:val="0"/>
          <w:marBottom w:val="0"/>
          <w:divBdr>
            <w:top w:val="none" w:sz="0" w:space="0" w:color="auto"/>
            <w:left w:val="none" w:sz="0" w:space="0" w:color="auto"/>
            <w:bottom w:val="none" w:sz="0" w:space="0" w:color="auto"/>
            <w:right w:val="none" w:sz="0" w:space="0" w:color="auto"/>
          </w:divBdr>
        </w:div>
        <w:div w:id="873468368">
          <w:marLeft w:val="640"/>
          <w:marRight w:val="0"/>
          <w:marTop w:val="0"/>
          <w:marBottom w:val="0"/>
          <w:divBdr>
            <w:top w:val="none" w:sz="0" w:space="0" w:color="auto"/>
            <w:left w:val="none" w:sz="0" w:space="0" w:color="auto"/>
            <w:bottom w:val="none" w:sz="0" w:space="0" w:color="auto"/>
            <w:right w:val="none" w:sz="0" w:space="0" w:color="auto"/>
          </w:divBdr>
        </w:div>
        <w:div w:id="554699260">
          <w:marLeft w:val="640"/>
          <w:marRight w:val="0"/>
          <w:marTop w:val="0"/>
          <w:marBottom w:val="0"/>
          <w:divBdr>
            <w:top w:val="none" w:sz="0" w:space="0" w:color="auto"/>
            <w:left w:val="none" w:sz="0" w:space="0" w:color="auto"/>
            <w:bottom w:val="none" w:sz="0" w:space="0" w:color="auto"/>
            <w:right w:val="none" w:sz="0" w:space="0" w:color="auto"/>
          </w:divBdr>
        </w:div>
        <w:div w:id="1451440788">
          <w:marLeft w:val="640"/>
          <w:marRight w:val="0"/>
          <w:marTop w:val="0"/>
          <w:marBottom w:val="0"/>
          <w:divBdr>
            <w:top w:val="none" w:sz="0" w:space="0" w:color="auto"/>
            <w:left w:val="none" w:sz="0" w:space="0" w:color="auto"/>
            <w:bottom w:val="none" w:sz="0" w:space="0" w:color="auto"/>
            <w:right w:val="none" w:sz="0" w:space="0" w:color="auto"/>
          </w:divBdr>
        </w:div>
        <w:div w:id="1577351640">
          <w:marLeft w:val="640"/>
          <w:marRight w:val="0"/>
          <w:marTop w:val="0"/>
          <w:marBottom w:val="0"/>
          <w:divBdr>
            <w:top w:val="none" w:sz="0" w:space="0" w:color="auto"/>
            <w:left w:val="none" w:sz="0" w:space="0" w:color="auto"/>
            <w:bottom w:val="none" w:sz="0" w:space="0" w:color="auto"/>
            <w:right w:val="none" w:sz="0" w:space="0" w:color="auto"/>
          </w:divBdr>
        </w:div>
        <w:div w:id="2131513278">
          <w:marLeft w:val="640"/>
          <w:marRight w:val="0"/>
          <w:marTop w:val="0"/>
          <w:marBottom w:val="0"/>
          <w:divBdr>
            <w:top w:val="none" w:sz="0" w:space="0" w:color="auto"/>
            <w:left w:val="none" w:sz="0" w:space="0" w:color="auto"/>
            <w:bottom w:val="none" w:sz="0" w:space="0" w:color="auto"/>
            <w:right w:val="none" w:sz="0" w:space="0" w:color="auto"/>
          </w:divBdr>
        </w:div>
        <w:div w:id="2110200947">
          <w:marLeft w:val="640"/>
          <w:marRight w:val="0"/>
          <w:marTop w:val="0"/>
          <w:marBottom w:val="0"/>
          <w:divBdr>
            <w:top w:val="none" w:sz="0" w:space="0" w:color="auto"/>
            <w:left w:val="none" w:sz="0" w:space="0" w:color="auto"/>
            <w:bottom w:val="none" w:sz="0" w:space="0" w:color="auto"/>
            <w:right w:val="none" w:sz="0" w:space="0" w:color="auto"/>
          </w:divBdr>
        </w:div>
        <w:div w:id="56979062">
          <w:marLeft w:val="640"/>
          <w:marRight w:val="0"/>
          <w:marTop w:val="0"/>
          <w:marBottom w:val="0"/>
          <w:divBdr>
            <w:top w:val="none" w:sz="0" w:space="0" w:color="auto"/>
            <w:left w:val="none" w:sz="0" w:space="0" w:color="auto"/>
            <w:bottom w:val="none" w:sz="0" w:space="0" w:color="auto"/>
            <w:right w:val="none" w:sz="0" w:space="0" w:color="auto"/>
          </w:divBdr>
        </w:div>
        <w:div w:id="955252786">
          <w:marLeft w:val="640"/>
          <w:marRight w:val="0"/>
          <w:marTop w:val="0"/>
          <w:marBottom w:val="0"/>
          <w:divBdr>
            <w:top w:val="none" w:sz="0" w:space="0" w:color="auto"/>
            <w:left w:val="none" w:sz="0" w:space="0" w:color="auto"/>
            <w:bottom w:val="none" w:sz="0" w:space="0" w:color="auto"/>
            <w:right w:val="none" w:sz="0" w:space="0" w:color="auto"/>
          </w:divBdr>
        </w:div>
        <w:div w:id="1249268080">
          <w:marLeft w:val="640"/>
          <w:marRight w:val="0"/>
          <w:marTop w:val="0"/>
          <w:marBottom w:val="0"/>
          <w:divBdr>
            <w:top w:val="none" w:sz="0" w:space="0" w:color="auto"/>
            <w:left w:val="none" w:sz="0" w:space="0" w:color="auto"/>
            <w:bottom w:val="none" w:sz="0" w:space="0" w:color="auto"/>
            <w:right w:val="none" w:sz="0" w:space="0" w:color="auto"/>
          </w:divBdr>
        </w:div>
        <w:div w:id="344596333">
          <w:marLeft w:val="640"/>
          <w:marRight w:val="0"/>
          <w:marTop w:val="0"/>
          <w:marBottom w:val="0"/>
          <w:divBdr>
            <w:top w:val="none" w:sz="0" w:space="0" w:color="auto"/>
            <w:left w:val="none" w:sz="0" w:space="0" w:color="auto"/>
            <w:bottom w:val="none" w:sz="0" w:space="0" w:color="auto"/>
            <w:right w:val="none" w:sz="0" w:space="0" w:color="auto"/>
          </w:divBdr>
        </w:div>
        <w:div w:id="1150631445">
          <w:marLeft w:val="640"/>
          <w:marRight w:val="0"/>
          <w:marTop w:val="0"/>
          <w:marBottom w:val="0"/>
          <w:divBdr>
            <w:top w:val="none" w:sz="0" w:space="0" w:color="auto"/>
            <w:left w:val="none" w:sz="0" w:space="0" w:color="auto"/>
            <w:bottom w:val="none" w:sz="0" w:space="0" w:color="auto"/>
            <w:right w:val="none" w:sz="0" w:space="0" w:color="auto"/>
          </w:divBdr>
        </w:div>
        <w:div w:id="222718655">
          <w:marLeft w:val="640"/>
          <w:marRight w:val="0"/>
          <w:marTop w:val="0"/>
          <w:marBottom w:val="0"/>
          <w:divBdr>
            <w:top w:val="none" w:sz="0" w:space="0" w:color="auto"/>
            <w:left w:val="none" w:sz="0" w:space="0" w:color="auto"/>
            <w:bottom w:val="none" w:sz="0" w:space="0" w:color="auto"/>
            <w:right w:val="none" w:sz="0" w:space="0" w:color="auto"/>
          </w:divBdr>
        </w:div>
        <w:div w:id="435055834">
          <w:marLeft w:val="640"/>
          <w:marRight w:val="0"/>
          <w:marTop w:val="0"/>
          <w:marBottom w:val="0"/>
          <w:divBdr>
            <w:top w:val="none" w:sz="0" w:space="0" w:color="auto"/>
            <w:left w:val="none" w:sz="0" w:space="0" w:color="auto"/>
            <w:bottom w:val="none" w:sz="0" w:space="0" w:color="auto"/>
            <w:right w:val="none" w:sz="0" w:space="0" w:color="auto"/>
          </w:divBdr>
        </w:div>
        <w:div w:id="1950813626">
          <w:marLeft w:val="640"/>
          <w:marRight w:val="0"/>
          <w:marTop w:val="0"/>
          <w:marBottom w:val="0"/>
          <w:divBdr>
            <w:top w:val="none" w:sz="0" w:space="0" w:color="auto"/>
            <w:left w:val="none" w:sz="0" w:space="0" w:color="auto"/>
            <w:bottom w:val="none" w:sz="0" w:space="0" w:color="auto"/>
            <w:right w:val="none" w:sz="0" w:space="0" w:color="auto"/>
          </w:divBdr>
        </w:div>
        <w:div w:id="250284502">
          <w:marLeft w:val="640"/>
          <w:marRight w:val="0"/>
          <w:marTop w:val="0"/>
          <w:marBottom w:val="0"/>
          <w:divBdr>
            <w:top w:val="none" w:sz="0" w:space="0" w:color="auto"/>
            <w:left w:val="none" w:sz="0" w:space="0" w:color="auto"/>
            <w:bottom w:val="none" w:sz="0" w:space="0" w:color="auto"/>
            <w:right w:val="none" w:sz="0" w:space="0" w:color="auto"/>
          </w:divBdr>
        </w:div>
        <w:div w:id="1540046496">
          <w:marLeft w:val="640"/>
          <w:marRight w:val="0"/>
          <w:marTop w:val="0"/>
          <w:marBottom w:val="0"/>
          <w:divBdr>
            <w:top w:val="none" w:sz="0" w:space="0" w:color="auto"/>
            <w:left w:val="none" w:sz="0" w:space="0" w:color="auto"/>
            <w:bottom w:val="none" w:sz="0" w:space="0" w:color="auto"/>
            <w:right w:val="none" w:sz="0" w:space="0" w:color="auto"/>
          </w:divBdr>
        </w:div>
        <w:div w:id="1949772378">
          <w:marLeft w:val="640"/>
          <w:marRight w:val="0"/>
          <w:marTop w:val="0"/>
          <w:marBottom w:val="0"/>
          <w:divBdr>
            <w:top w:val="none" w:sz="0" w:space="0" w:color="auto"/>
            <w:left w:val="none" w:sz="0" w:space="0" w:color="auto"/>
            <w:bottom w:val="none" w:sz="0" w:space="0" w:color="auto"/>
            <w:right w:val="none" w:sz="0" w:space="0" w:color="auto"/>
          </w:divBdr>
        </w:div>
        <w:div w:id="444080494">
          <w:marLeft w:val="640"/>
          <w:marRight w:val="0"/>
          <w:marTop w:val="0"/>
          <w:marBottom w:val="0"/>
          <w:divBdr>
            <w:top w:val="none" w:sz="0" w:space="0" w:color="auto"/>
            <w:left w:val="none" w:sz="0" w:space="0" w:color="auto"/>
            <w:bottom w:val="none" w:sz="0" w:space="0" w:color="auto"/>
            <w:right w:val="none" w:sz="0" w:space="0" w:color="auto"/>
          </w:divBdr>
        </w:div>
        <w:div w:id="832378121">
          <w:marLeft w:val="640"/>
          <w:marRight w:val="0"/>
          <w:marTop w:val="0"/>
          <w:marBottom w:val="0"/>
          <w:divBdr>
            <w:top w:val="none" w:sz="0" w:space="0" w:color="auto"/>
            <w:left w:val="none" w:sz="0" w:space="0" w:color="auto"/>
            <w:bottom w:val="none" w:sz="0" w:space="0" w:color="auto"/>
            <w:right w:val="none" w:sz="0" w:space="0" w:color="auto"/>
          </w:divBdr>
        </w:div>
        <w:div w:id="1930574108">
          <w:marLeft w:val="640"/>
          <w:marRight w:val="0"/>
          <w:marTop w:val="0"/>
          <w:marBottom w:val="0"/>
          <w:divBdr>
            <w:top w:val="none" w:sz="0" w:space="0" w:color="auto"/>
            <w:left w:val="none" w:sz="0" w:space="0" w:color="auto"/>
            <w:bottom w:val="none" w:sz="0" w:space="0" w:color="auto"/>
            <w:right w:val="none" w:sz="0" w:space="0" w:color="auto"/>
          </w:divBdr>
        </w:div>
        <w:div w:id="2001034215">
          <w:marLeft w:val="640"/>
          <w:marRight w:val="0"/>
          <w:marTop w:val="0"/>
          <w:marBottom w:val="0"/>
          <w:divBdr>
            <w:top w:val="none" w:sz="0" w:space="0" w:color="auto"/>
            <w:left w:val="none" w:sz="0" w:space="0" w:color="auto"/>
            <w:bottom w:val="none" w:sz="0" w:space="0" w:color="auto"/>
            <w:right w:val="none" w:sz="0" w:space="0" w:color="auto"/>
          </w:divBdr>
        </w:div>
        <w:div w:id="1818522915">
          <w:marLeft w:val="640"/>
          <w:marRight w:val="0"/>
          <w:marTop w:val="0"/>
          <w:marBottom w:val="0"/>
          <w:divBdr>
            <w:top w:val="none" w:sz="0" w:space="0" w:color="auto"/>
            <w:left w:val="none" w:sz="0" w:space="0" w:color="auto"/>
            <w:bottom w:val="none" w:sz="0" w:space="0" w:color="auto"/>
            <w:right w:val="none" w:sz="0" w:space="0" w:color="auto"/>
          </w:divBdr>
        </w:div>
        <w:div w:id="1345716425">
          <w:marLeft w:val="640"/>
          <w:marRight w:val="0"/>
          <w:marTop w:val="0"/>
          <w:marBottom w:val="0"/>
          <w:divBdr>
            <w:top w:val="none" w:sz="0" w:space="0" w:color="auto"/>
            <w:left w:val="none" w:sz="0" w:space="0" w:color="auto"/>
            <w:bottom w:val="none" w:sz="0" w:space="0" w:color="auto"/>
            <w:right w:val="none" w:sz="0" w:space="0" w:color="auto"/>
          </w:divBdr>
        </w:div>
        <w:div w:id="712385510">
          <w:marLeft w:val="640"/>
          <w:marRight w:val="0"/>
          <w:marTop w:val="0"/>
          <w:marBottom w:val="0"/>
          <w:divBdr>
            <w:top w:val="none" w:sz="0" w:space="0" w:color="auto"/>
            <w:left w:val="none" w:sz="0" w:space="0" w:color="auto"/>
            <w:bottom w:val="none" w:sz="0" w:space="0" w:color="auto"/>
            <w:right w:val="none" w:sz="0" w:space="0" w:color="auto"/>
          </w:divBdr>
        </w:div>
        <w:div w:id="1166550655">
          <w:marLeft w:val="640"/>
          <w:marRight w:val="0"/>
          <w:marTop w:val="0"/>
          <w:marBottom w:val="0"/>
          <w:divBdr>
            <w:top w:val="none" w:sz="0" w:space="0" w:color="auto"/>
            <w:left w:val="none" w:sz="0" w:space="0" w:color="auto"/>
            <w:bottom w:val="none" w:sz="0" w:space="0" w:color="auto"/>
            <w:right w:val="none" w:sz="0" w:space="0" w:color="auto"/>
          </w:divBdr>
        </w:div>
        <w:div w:id="1179544290">
          <w:marLeft w:val="640"/>
          <w:marRight w:val="0"/>
          <w:marTop w:val="0"/>
          <w:marBottom w:val="0"/>
          <w:divBdr>
            <w:top w:val="none" w:sz="0" w:space="0" w:color="auto"/>
            <w:left w:val="none" w:sz="0" w:space="0" w:color="auto"/>
            <w:bottom w:val="none" w:sz="0" w:space="0" w:color="auto"/>
            <w:right w:val="none" w:sz="0" w:space="0" w:color="auto"/>
          </w:divBdr>
        </w:div>
        <w:div w:id="1611821076">
          <w:marLeft w:val="640"/>
          <w:marRight w:val="0"/>
          <w:marTop w:val="0"/>
          <w:marBottom w:val="0"/>
          <w:divBdr>
            <w:top w:val="none" w:sz="0" w:space="0" w:color="auto"/>
            <w:left w:val="none" w:sz="0" w:space="0" w:color="auto"/>
            <w:bottom w:val="none" w:sz="0" w:space="0" w:color="auto"/>
            <w:right w:val="none" w:sz="0" w:space="0" w:color="auto"/>
          </w:divBdr>
        </w:div>
        <w:div w:id="2078166338">
          <w:marLeft w:val="640"/>
          <w:marRight w:val="0"/>
          <w:marTop w:val="0"/>
          <w:marBottom w:val="0"/>
          <w:divBdr>
            <w:top w:val="none" w:sz="0" w:space="0" w:color="auto"/>
            <w:left w:val="none" w:sz="0" w:space="0" w:color="auto"/>
            <w:bottom w:val="none" w:sz="0" w:space="0" w:color="auto"/>
            <w:right w:val="none" w:sz="0" w:space="0" w:color="auto"/>
          </w:divBdr>
        </w:div>
      </w:divsChild>
    </w:div>
    <w:div w:id="750738377">
      <w:bodyDiv w:val="1"/>
      <w:marLeft w:val="0"/>
      <w:marRight w:val="0"/>
      <w:marTop w:val="0"/>
      <w:marBottom w:val="0"/>
      <w:divBdr>
        <w:top w:val="none" w:sz="0" w:space="0" w:color="auto"/>
        <w:left w:val="none" w:sz="0" w:space="0" w:color="auto"/>
        <w:bottom w:val="none" w:sz="0" w:space="0" w:color="auto"/>
        <w:right w:val="none" w:sz="0" w:space="0" w:color="auto"/>
      </w:divBdr>
      <w:divsChild>
        <w:div w:id="878707041">
          <w:marLeft w:val="640"/>
          <w:marRight w:val="0"/>
          <w:marTop w:val="0"/>
          <w:marBottom w:val="0"/>
          <w:divBdr>
            <w:top w:val="none" w:sz="0" w:space="0" w:color="auto"/>
            <w:left w:val="none" w:sz="0" w:space="0" w:color="auto"/>
            <w:bottom w:val="none" w:sz="0" w:space="0" w:color="auto"/>
            <w:right w:val="none" w:sz="0" w:space="0" w:color="auto"/>
          </w:divBdr>
        </w:div>
        <w:div w:id="1707756575">
          <w:marLeft w:val="640"/>
          <w:marRight w:val="0"/>
          <w:marTop w:val="0"/>
          <w:marBottom w:val="0"/>
          <w:divBdr>
            <w:top w:val="none" w:sz="0" w:space="0" w:color="auto"/>
            <w:left w:val="none" w:sz="0" w:space="0" w:color="auto"/>
            <w:bottom w:val="none" w:sz="0" w:space="0" w:color="auto"/>
            <w:right w:val="none" w:sz="0" w:space="0" w:color="auto"/>
          </w:divBdr>
        </w:div>
        <w:div w:id="207300501">
          <w:marLeft w:val="640"/>
          <w:marRight w:val="0"/>
          <w:marTop w:val="0"/>
          <w:marBottom w:val="0"/>
          <w:divBdr>
            <w:top w:val="none" w:sz="0" w:space="0" w:color="auto"/>
            <w:left w:val="none" w:sz="0" w:space="0" w:color="auto"/>
            <w:bottom w:val="none" w:sz="0" w:space="0" w:color="auto"/>
            <w:right w:val="none" w:sz="0" w:space="0" w:color="auto"/>
          </w:divBdr>
        </w:div>
        <w:div w:id="387993345">
          <w:marLeft w:val="640"/>
          <w:marRight w:val="0"/>
          <w:marTop w:val="0"/>
          <w:marBottom w:val="0"/>
          <w:divBdr>
            <w:top w:val="none" w:sz="0" w:space="0" w:color="auto"/>
            <w:left w:val="none" w:sz="0" w:space="0" w:color="auto"/>
            <w:bottom w:val="none" w:sz="0" w:space="0" w:color="auto"/>
            <w:right w:val="none" w:sz="0" w:space="0" w:color="auto"/>
          </w:divBdr>
        </w:div>
        <w:div w:id="1594515003">
          <w:marLeft w:val="640"/>
          <w:marRight w:val="0"/>
          <w:marTop w:val="0"/>
          <w:marBottom w:val="0"/>
          <w:divBdr>
            <w:top w:val="none" w:sz="0" w:space="0" w:color="auto"/>
            <w:left w:val="none" w:sz="0" w:space="0" w:color="auto"/>
            <w:bottom w:val="none" w:sz="0" w:space="0" w:color="auto"/>
            <w:right w:val="none" w:sz="0" w:space="0" w:color="auto"/>
          </w:divBdr>
        </w:div>
        <w:div w:id="189495957">
          <w:marLeft w:val="640"/>
          <w:marRight w:val="0"/>
          <w:marTop w:val="0"/>
          <w:marBottom w:val="0"/>
          <w:divBdr>
            <w:top w:val="none" w:sz="0" w:space="0" w:color="auto"/>
            <w:left w:val="none" w:sz="0" w:space="0" w:color="auto"/>
            <w:bottom w:val="none" w:sz="0" w:space="0" w:color="auto"/>
            <w:right w:val="none" w:sz="0" w:space="0" w:color="auto"/>
          </w:divBdr>
        </w:div>
        <w:div w:id="868757086">
          <w:marLeft w:val="640"/>
          <w:marRight w:val="0"/>
          <w:marTop w:val="0"/>
          <w:marBottom w:val="0"/>
          <w:divBdr>
            <w:top w:val="none" w:sz="0" w:space="0" w:color="auto"/>
            <w:left w:val="none" w:sz="0" w:space="0" w:color="auto"/>
            <w:bottom w:val="none" w:sz="0" w:space="0" w:color="auto"/>
            <w:right w:val="none" w:sz="0" w:space="0" w:color="auto"/>
          </w:divBdr>
        </w:div>
        <w:div w:id="1344670217">
          <w:marLeft w:val="640"/>
          <w:marRight w:val="0"/>
          <w:marTop w:val="0"/>
          <w:marBottom w:val="0"/>
          <w:divBdr>
            <w:top w:val="none" w:sz="0" w:space="0" w:color="auto"/>
            <w:left w:val="none" w:sz="0" w:space="0" w:color="auto"/>
            <w:bottom w:val="none" w:sz="0" w:space="0" w:color="auto"/>
            <w:right w:val="none" w:sz="0" w:space="0" w:color="auto"/>
          </w:divBdr>
        </w:div>
        <w:div w:id="1817719080">
          <w:marLeft w:val="640"/>
          <w:marRight w:val="0"/>
          <w:marTop w:val="0"/>
          <w:marBottom w:val="0"/>
          <w:divBdr>
            <w:top w:val="none" w:sz="0" w:space="0" w:color="auto"/>
            <w:left w:val="none" w:sz="0" w:space="0" w:color="auto"/>
            <w:bottom w:val="none" w:sz="0" w:space="0" w:color="auto"/>
            <w:right w:val="none" w:sz="0" w:space="0" w:color="auto"/>
          </w:divBdr>
        </w:div>
        <w:div w:id="1751199360">
          <w:marLeft w:val="640"/>
          <w:marRight w:val="0"/>
          <w:marTop w:val="0"/>
          <w:marBottom w:val="0"/>
          <w:divBdr>
            <w:top w:val="none" w:sz="0" w:space="0" w:color="auto"/>
            <w:left w:val="none" w:sz="0" w:space="0" w:color="auto"/>
            <w:bottom w:val="none" w:sz="0" w:space="0" w:color="auto"/>
            <w:right w:val="none" w:sz="0" w:space="0" w:color="auto"/>
          </w:divBdr>
        </w:div>
        <w:div w:id="2020740443">
          <w:marLeft w:val="640"/>
          <w:marRight w:val="0"/>
          <w:marTop w:val="0"/>
          <w:marBottom w:val="0"/>
          <w:divBdr>
            <w:top w:val="none" w:sz="0" w:space="0" w:color="auto"/>
            <w:left w:val="none" w:sz="0" w:space="0" w:color="auto"/>
            <w:bottom w:val="none" w:sz="0" w:space="0" w:color="auto"/>
            <w:right w:val="none" w:sz="0" w:space="0" w:color="auto"/>
          </w:divBdr>
        </w:div>
        <w:div w:id="1066221655">
          <w:marLeft w:val="640"/>
          <w:marRight w:val="0"/>
          <w:marTop w:val="0"/>
          <w:marBottom w:val="0"/>
          <w:divBdr>
            <w:top w:val="none" w:sz="0" w:space="0" w:color="auto"/>
            <w:left w:val="none" w:sz="0" w:space="0" w:color="auto"/>
            <w:bottom w:val="none" w:sz="0" w:space="0" w:color="auto"/>
            <w:right w:val="none" w:sz="0" w:space="0" w:color="auto"/>
          </w:divBdr>
        </w:div>
        <w:div w:id="735208524">
          <w:marLeft w:val="640"/>
          <w:marRight w:val="0"/>
          <w:marTop w:val="0"/>
          <w:marBottom w:val="0"/>
          <w:divBdr>
            <w:top w:val="none" w:sz="0" w:space="0" w:color="auto"/>
            <w:left w:val="none" w:sz="0" w:space="0" w:color="auto"/>
            <w:bottom w:val="none" w:sz="0" w:space="0" w:color="auto"/>
            <w:right w:val="none" w:sz="0" w:space="0" w:color="auto"/>
          </w:divBdr>
        </w:div>
        <w:div w:id="1385762712">
          <w:marLeft w:val="640"/>
          <w:marRight w:val="0"/>
          <w:marTop w:val="0"/>
          <w:marBottom w:val="0"/>
          <w:divBdr>
            <w:top w:val="none" w:sz="0" w:space="0" w:color="auto"/>
            <w:left w:val="none" w:sz="0" w:space="0" w:color="auto"/>
            <w:bottom w:val="none" w:sz="0" w:space="0" w:color="auto"/>
            <w:right w:val="none" w:sz="0" w:space="0" w:color="auto"/>
          </w:divBdr>
        </w:div>
        <w:div w:id="970523606">
          <w:marLeft w:val="640"/>
          <w:marRight w:val="0"/>
          <w:marTop w:val="0"/>
          <w:marBottom w:val="0"/>
          <w:divBdr>
            <w:top w:val="none" w:sz="0" w:space="0" w:color="auto"/>
            <w:left w:val="none" w:sz="0" w:space="0" w:color="auto"/>
            <w:bottom w:val="none" w:sz="0" w:space="0" w:color="auto"/>
            <w:right w:val="none" w:sz="0" w:space="0" w:color="auto"/>
          </w:divBdr>
        </w:div>
        <w:div w:id="1351184193">
          <w:marLeft w:val="640"/>
          <w:marRight w:val="0"/>
          <w:marTop w:val="0"/>
          <w:marBottom w:val="0"/>
          <w:divBdr>
            <w:top w:val="none" w:sz="0" w:space="0" w:color="auto"/>
            <w:left w:val="none" w:sz="0" w:space="0" w:color="auto"/>
            <w:bottom w:val="none" w:sz="0" w:space="0" w:color="auto"/>
            <w:right w:val="none" w:sz="0" w:space="0" w:color="auto"/>
          </w:divBdr>
        </w:div>
        <w:div w:id="284893487">
          <w:marLeft w:val="640"/>
          <w:marRight w:val="0"/>
          <w:marTop w:val="0"/>
          <w:marBottom w:val="0"/>
          <w:divBdr>
            <w:top w:val="none" w:sz="0" w:space="0" w:color="auto"/>
            <w:left w:val="none" w:sz="0" w:space="0" w:color="auto"/>
            <w:bottom w:val="none" w:sz="0" w:space="0" w:color="auto"/>
            <w:right w:val="none" w:sz="0" w:space="0" w:color="auto"/>
          </w:divBdr>
        </w:div>
        <w:div w:id="1254170677">
          <w:marLeft w:val="640"/>
          <w:marRight w:val="0"/>
          <w:marTop w:val="0"/>
          <w:marBottom w:val="0"/>
          <w:divBdr>
            <w:top w:val="none" w:sz="0" w:space="0" w:color="auto"/>
            <w:left w:val="none" w:sz="0" w:space="0" w:color="auto"/>
            <w:bottom w:val="none" w:sz="0" w:space="0" w:color="auto"/>
            <w:right w:val="none" w:sz="0" w:space="0" w:color="auto"/>
          </w:divBdr>
        </w:div>
        <w:div w:id="896017509">
          <w:marLeft w:val="640"/>
          <w:marRight w:val="0"/>
          <w:marTop w:val="0"/>
          <w:marBottom w:val="0"/>
          <w:divBdr>
            <w:top w:val="none" w:sz="0" w:space="0" w:color="auto"/>
            <w:left w:val="none" w:sz="0" w:space="0" w:color="auto"/>
            <w:bottom w:val="none" w:sz="0" w:space="0" w:color="auto"/>
            <w:right w:val="none" w:sz="0" w:space="0" w:color="auto"/>
          </w:divBdr>
        </w:div>
        <w:div w:id="1576864038">
          <w:marLeft w:val="640"/>
          <w:marRight w:val="0"/>
          <w:marTop w:val="0"/>
          <w:marBottom w:val="0"/>
          <w:divBdr>
            <w:top w:val="none" w:sz="0" w:space="0" w:color="auto"/>
            <w:left w:val="none" w:sz="0" w:space="0" w:color="auto"/>
            <w:bottom w:val="none" w:sz="0" w:space="0" w:color="auto"/>
            <w:right w:val="none" w:sz="0" w:space="0" w:color="auto"/>
          </w:divBdr>
        </w:div>
        <w:div w:id="216935125">
          <w:marLeft w:val="640"/>
          <w:marRight w:val="0"/>
          <w:marTop w:val="0"/>
          <w:marBottom w:val="0"/>
          <w:divBdr>
            <w:top w:val="none" w:sz="0" w:space="0" w:color="auto"/>
            <w:left w:val="none" w:sz="0" w:space="0" w:color="auto"/>
            <w:bottom w:val="none" w:sz="0" w:space="0" w:color="auto"/>
            <w:right w:val="none" w:sz="0" w:space="0" w:color="auto"/>
          </w:divBdr>
        </w:div>
        <w:div w:id="1974945813">
          <w:marLeft w:val="640"/>
          <w:marRight w:val="0"/>
          <w:marTop w:val="0"/>
          <w:marBottom w:val="0"/>
          <w:divBdr>
            <w:top w:val="none" w:sz="0" w:space="0" w:color="auto"/>
            <w:left w:val="none" w:sz="0" w:space="0" w:color="auto"/>
            <w:bottom w:val="none" w:sz="0" w:space="0" w:color="auto"/>
            <w:right w:val="none" w:sz="0" w:space="0" w:color="auto"/>
          </w:divBdr>
        </w:div>
        <w:div w:id="892497570">
          <w:marLeft w:val="640"/>
          <w:marRight w:val="0"/>
          <w:marTop w:val="0"/>
          <w:marBottom w:val="0"/>
          <w:divBdr>
            <w:top w:val="none" w:sz="0" w:space="0" w:color="auto"/>
            <w:left w:val="none" w:sz="0" w:space="0" w:color="auto"/>
            <w:bottom w:val="none" w:sz="0" w:space="0" w:color="auto"/>
            <w:right w:val="none" w:sz="0" w:space="0" w:color="auto"/>
          </w:divBdr>
        </w:div>
        <w:div w:id="1900750417">
          <w:marLeft w:val="640"/>
          <w:marRight w:val="0"/>
          <w:marTop w:val="0"/>
          <w:marBottom w:val="0"/>
          <w:divBdr>
            <w:top w:val="none" w:sz="0" w:space="0" w:color="auto"/>
            <w:left w:val="none" w:sz="0" w:space="0" w:color="auto"/>
            <w:bottom w:val="none" w:sz="0" w:space="0" w:color="auto"/>
            <w:right w:val="none" w:sz="0" w:space="0" w:color="auto"/>
          </w:divBdr>
        </w:div>
        <w:div w:id="1367680374">
          <w:marLeft w:val="640"/>
          <w:marRight w:val="0"/>
          <w:marTop w:val="0"/>
          <w:marBottom w:val="0"/>
          <w:divBdr>
            <w:top w:val="none" w:sz="0" w:space="0" w:color="auto"/>
            <w:left w:val="none" w:sz="0" w:space="0" w:color="auto"/>
            <w:bottom w:val="none" w:sz="0" w:space="0" w:color="auto"/>
            <w:right w:val="none" w:sz="0" w:space="0" w:color="auto"/>
          </w:divBdr>
        </w:div>
        <w:div w:id="1399596625">
          <w:marLeft w:val="640"/>
          <w:marRight w:val="0"/>
          <w:marTop w:val="0"/>
          <w:marBottom w:val="0"/>
          <w:divBdr>
            <w:top w:val="none" w:sz="0" w:space="0" w:color="auto"/>
            <w:left w:val="none" w:sz="0" w:space="0" w:color="auto"/>
            <w:bottom w:val="none" w:sz="0" w:space="0" w:color="auto"/>
            <w:right w:val="none" w:sz="0" w:space="0" w:color="auto"/>
          </w:divBdr>
        </w:div>
        <w:div w:id="2113671956">
          <w:marLeft w:val="640"/>
          <w:marRight w:val="0"/>
          <w:marTop w:val="0"/>
          <w:marBottom w:val="0"/>
          <w:divBdr>
            <w:top w:val="none" w:sz="0" w:space="0" w:color="auto"/>
            <w:left w:val="none" w:sz="0" w:space="0" w:color="auto"/>
            <w:bottom w:val="none" w:sz="0" w:space="0" w:color="auto"/>
            <w:right w:val="none" w:sz="0" w:space="0" w:color="auto"/>
          </w:divBdr>
        </w:div>
        <w:div w:id="652107226">
          <w:marLeft w:val="640"/>
          <w:marRight w:val="0"/>
          <w:marTop w:val="0"/>
          <w:marBottom w:val="0"/>
          <w:divBdr>
            <w:top w:val="none" w:sz="0" w:space="0" w:color="auto"/>
            <w:left w:val="none" w:sz="0" w:space="0" w:color="auto"/>
            <w:bottom w:val="none" w:sz="0" w:space="0" w:color="auto"/>
            <w:right w:val="none" w:sz="0" w:space="0" w:color="auto"/>
          </w:divBdr>
        </w:div>
        <w:div w:id="1451969099">
          <w:marLeft w:val="640"/>
          <w:marRight w:val="0"/>
          <w:marTop w:val="0"/>
          <w:marBottom w:val="0"/>
          <w:divBdr>
            <w:top w:val="none" w:sz="0" w:space="0" w:color="auto"/>
            <w:left w:val="none" w:sz="0" w:space="0" w:color="auto"/>
            <w:bottom w:val="none" w:sz="0" w:space="0" w:color="auto"/>
            <w:right w:val="none" w:sz="0" w:space="0" w:color="auto"/>
          </w:divBdr>
        </w:div>
        <w:div w:id="690110090">
          <w:marLeft w:val="640"/>
          <w:marRight w:val="0"/>
          <w:marTop w:val="0"/>
          <w:marBottom w:val="0"/>
          <w:divBdr>
            <w:top w:val="none" w:sz="0" w:space="0" w:color="auto"/>
            <w:left w:val="none" w:sz="0" w:space="0" w:color="auto"/>
            <w:bottom w:val="none" w:sz="0" w:space="0" w:color="auto"/>
            <w:right w:val="none" w:sz="0" w:space="0" w:color="auto"/>
          </w:divBdr>
        </w:div>
        <w:div w:id="939871590">
          <w:marLeft w:val="640"/>
          <w:marRight w:val="0"/>
          <w:marTop w:val="0"/>
          <w:marBottom w:val="0"/>
          <w:divBdr>
            <w:top w:val="none" w:sz="0" w:space="0" w:color="auto"/>
            <w:left w:val="none" w:sz="0" w:space="0" w:color="auto"/>
            <w:bottom w:val="none" w:sz="0" w:space="0" w:color="auto"/>
            <w:right w:val="none" w:sz="0" w:space="0" w:color="auto"/>
          </w:divBdr>
        </w:div>
        <w:div w:id="75170659">
          <w:marLeft w:val="640"/>
          <w:marRight w:val="0"/>
          <w:marTop w:val="0"/>
          <w:marBottom w:val="0"/>
          <w:divBdr>
            <w:top w:val="none" w:sz="0" w:space="0" w:color="auto"/>
            <w:left w:val="none" w:sz="0" w:space="0" w:color="auto"/>
            <w:bottom w:val="none" w:sz="0" w:space="0" w:color="auto"/>
            <w:right w:val="none" w:sz="0" w:space="0" w:color="auto"/>
          </w:divBdr>
        </w:div>
        <w:div w:id="965233527">
          <w:marLeft w:val="640"/>
          <w:marRight w:val="0"/>
          <w:marTop w:val="0"/>
          <w:marBottom w:val="0"/>
          <w:divBdr>
            <w:top w:val="none" w:sz="0" w:space="0" w:color="auto"/>
            <w:left w:val="none" w:sz="0" w:space="0" w:color="auto"/>
            <w:bottom w:val="none" w:sz="0" w:space="0" w:color="auto"/>
            <w:right w:val="none" w:sz="0" w:space="0" w:color="auto"/>
          </w:divBdr>
        </w:div>
        <w:div w:id="1264456521">
          <w:marLeft w:val="640"/>
          <w:marRight w:val="0"/>
          <w:marTop w:val="0"/>
          <w:marBottom w:val="0"/>
          <w:divBdr>
            <w:top w:val="none" w:sz="0" w:space="0" w:color="auto"/>
            <w:left w:val="none" w:sz="0" w:space="0" w:color="auto"/>
            <w:bottom w:val="none" w:sz="0" w:space="0" w:color="auto"/>
            <w:right w:val="none" w:sz="0" w:space="0" w:color="auto"/>
          </w:divBdr>
        </w:div>
        <w:div w:id="1137259631">
          <w:marLeft w:val="640"/>
          <w:marRight w:val="0"/>
          <w:marTop w:val="0"/>
          <w:marBottom w:val="0"/>
          <w:divBdr>
            <w:top w:val="none" w:sz="0" w:space="0" w:color="auto"/>
            <w:left w:val="none" w:sz="0" w:space="0" w:color="auto"/>
            <w:bottom w:val="none" w:sz="0" w:space="0" w:color="auto"/>
            <w:right w:val="none" w:sz="0" w:space="0" w:color="auto"/>
          </w:divBdr>
        </w:div>
        <w:div w:id="2100372507">
          <w:marLeft w:val="640"/>
          <w:marRight w:val="0"/>
          <w:marTop w:val="0"/>
          <w:marBottom w:val="0"/>
          <w:divBdr>
            <w:top w:val="none" w:sz="0" w:space="0" w:color="auto"/>
            <w:left w:val="none" w:sz="0" w:space="0" w:color="auto"/>
            <w:bottom w:val="none" w:sz="0" w:space="0" w:color="auto"/>
            <w:right w:val="none" w:sz="0" w:space="0" w:color="auto"/>
          </w:divBdr>
        </w:div>
        <w:div w:id="1168714742">
          <w:marLeft w:val="640"/>
          <w:marRight w:val="0"/>
          <w:marTop w:val="0"/>
          <w:marBottom w:val="0"/>
          <w:divBdr>
            <w:top w:val="none" w:sz="0" w:space="0" w:color="auto"/>
            <w:left w:val="none" w:sz="0" w:space="0" w:color="auto"/>
            <w:bottom w:val="none" w:sz="0" w:space="0" w:color="auto"/>
            <w:right w:val="none" w:sz="0" w:space="0" w:color="auto"/>
          </w:divBdr>
        </w:div>
        <w:div w:id="635261692">
          <w:marLeft w:val="640"/>
          <w:marRight w:val="0"/>
          <w:marTop w:val="0"/>
          <w:marBottom w:val="0"/>
          <w:divBdr>
            <w:top w:val="none" w:sz="0" w:space="0" w:color="auto"/>
            <w:left w:val="none" w:sz="0" w:space="0" w:color="auto"/>
            <w:bottom w:val="none" w:sz="0" w:space="0" w:color="auto"/>
            <w:right w:val="none" w:sz="0" w:space="0" w:color="auto"/>
          </w:divBdr>
        </w:div>
        <w:div w:id="414328285">
          <w:marLeft w:val="640"/>
          <w:marRight w:val="0"/>
          <w:marTop w:val="0"/>
          <w:marBottom w:val="0"/>
          <w:divBdr>
            <w:top w:val="none" w:sz="0" w:space="0" w:color="auto"/>
            <w:left w:val="none" w:sz="0" w:space="0" w:color="auto"/>
            <w:bottom w:val="none" w:sz="0" w:space="0" w:color="auto"/>
            <w:right w:val="none" w:sz="0" w:space="0" w:color="auto"/>
          </w:divBdr>
        </w:div>
        <w:div w:id="77599340">
          <w:marLeft w:val="640"/>
          <w:marRight w:val="0"/>
          <w:marTop w:val="0"/>
          <w:marBottom w:val="0"/>
          <w:divBdr>
            <w:top w:val="none" w:sz="0" w:space="0" w:color="auto"/>
            <w:left w:val="none" w:sz="0" w:space="0" w:color="auto"/>
            <w:bottom w:val="none" w:sz="0" w:space="0" w:color="auto"/>
            <w:right w:val="none" w:sz="0" w:space="0" w:color="auto"/>
          </w:divBdr>
        </w:div>
        <w:div w:id="401876625">
          <w:marLeft w:val="640"/>
          <w:marRight w:val="0"/>
          <w:marTop w:val="0"/>
          <w:marBottom w:val="0"/>
          <w:divBdr>
            <w:top w:val="none" w:sz="0" w:space="0" w:color="auto"/>
            <w:left w:val="none" w:sz="0" w:space="0" w:color="auto"/>
            <w:bottom w:val="none" w:sz="0" w:space="0" w:color="auto"/>
            <w:right w:val="none" w:sz="0" w:space="0" w:color="auto"/>
          </w:divBdr>
        </w:div>
        <w:div w:id="2111390869">
          <w:marLeft w:val="640"/>
          <w:marRight w:val="0"/>
          <w:marTop w:val="0"/>
          <w:marBottom w:val="0"/>
          <w:divBdr>
            <w:top w:val="none" w:sz="0" w:space="0" w:color="auto"/>
            <w:left w:val="none" w:sz="0" w:space="0" w:color="auto"/>
            <w:bottom w:val="none" w:sz="0" w:space="0" w:color="auto"/>
            <w:right w:val="none" w:sz="0" w:space="0" w:color="auto"/>
          </w:divBdr>
        </w:div>
        <w:div w:id="1254625996">
          <w:marLeft w:val="640"/>
          <w:marRight w:val="0"/>
          <w:marTop w:val="0"/>
          <w:marBottom w:val="0"/>
          <w:divBdr>
            <w:top w:val="none" w:sz="0" w:space="0" w:color="auto"/>
            <w:left w:val="none" w:sz="0" w:space="0" w:color="auto"/>
            <w:bottom w:val="none" w:sz="0" w:space="0" w:color="auto"/>
            <w:right w:val="none" w:sz="0" w:space="0" w:color="auto"/>
          </w:divBdr>
        </w:div>
        <w:div w:id="368336034">
          <w:marLeft w:val="640"/>
          <w:marRight w:val="0"/>
          <w:marTop w:val="0"/>
          <w:marBottom w:val="0"/>
          <w:divBdr>
            <w:top w:val="none" w:sz="0" w:space="0" w:color="auto"/>
            <w:left w:val="none" w:sz="0" w:space="0" w:color="auto"/>
            <w:bottom w:val="none" w:sz="0" w:space="0" w:color="auto"/>
            <w:right w:val="none" w:sz="0" w:space="0" w:color="auto"/>
          </w:divBdr>
        </w:div>
      </w:divsChild>
    </w:div>
    <w:div w:id="759300287">
      <w:bodyDiv w:val="1"/>
      <w:marLeft w:val="0"/>
      <w:marRight w:val="0"/>
      <w:marTop w:val="0"/>
      <w:marBottom w:val="0"/>
      <w:divBdr>
        <w:top w:val="none" w:sz="0" w:space="0" w:color="auto"/>
        <w:left w:val="none" w:sz="0" w:space="0" w:color="auto"/>
        <w:bottom w:val="none" w:sz="0" w:space="0" w:color="auto"/>
        <w:right w:val="none" w:sz="0" w:space="0" w:color="auto"/>
      </w:divBdr>
      <w:divsChild>
        <w:div w:id="1862279552">
          <w:marLeft w:val="640"/>
          <w:marRight w:val="0"/>
          <w:marTop w:val="0"/>
          <w:marBottom w:val="0"/>
          <w:divBdr>
            <w:top w:val="none" w:sz="0" w:space="0" w:color="auto"/>
            <w:left w:val="none" w:sz="0" w:space="0" w:color="auto"/>
            <w:bottom w:val="none" w:sz="0" w:space="0" w:color="auto"/>
            <w:right w:val="none" w:sz="0" w:space="0" w:color="auto"/>
          </w:divBdr>
        </w:div>
        <w:div w:id="1650596548">
          <w:marLeft w:val="640"/>
          <w:marRight w:val="0"/>
          <w:marTop w:val="0"/>
          <w:marBottom w:val="0"/>
          <w:divBdr>
            <w:top w:val="none" w:sz="0" w:space="0" w:color="auto"/>
            <w:left w:val="none" w:sz="0" w:space="0" w:color="auto"/>
            <w:bottom w:val="none" w:sz="0" w:space="0" w:color="auto"/>
            <w:right w:val="none" w:sz="0" w:space="0" w:color="auto"/>
          </w:divBdr>
        </w:div>
        <w:div w:id="439254572">
          <w:marLeft w:val="640"/>
          <w:marRight w:val="0"/>
          <w:marTop w:val="0"/>
          <w:marBottom w:val="0"/>
          <w:divBdr>
            <w:top w:val="none" w:sz="0" w:space="0" w:color="auto"/>
            <w:left w:val="none" w:sz="0" w:space="0" w:color="auto"/>
            <w:bottom w:val="none" w:sz="0" w:space="0" w:color="auto"/>
            <w:right w:val="none" w:sz="0" w:space="0" w:color="auto"/>
          </w:divBdr>
        </w:div>
        <w:div w:id="940336261">
          <w:marLeft w:val="640"/>
          <w:marRight w:val="0"/>
          <w:marTop w:val="0"/>
          <w:marBottom w:val="0"/>
          <w:divBdr>
            <w:top w:val="none" w:sz="0" w:space="0" w:color="auto"/>
            <w:left w:val="none" w:sz="0" w:space="0" w:color="auto"/>
            <w:bottom w:val="none" w:sz="0" w:space="0" w:color="auto"/>
            <w:right w:val="none" w:sz="0" w:space="0" w:color="auto"/>
          </w:divBdr>
        </w:div>
        <w:div w:id="212230933">
          <w:marLeft w:val="640"/>
          <w:marRight w:val="0"/>
          <w:marTop w:val="0"/>
          <w:marBottom w:val="0"/>
          <w:divBdr>
            <w:top w:val="none" w:sz="0" w:space="0" w:color="auto"/>
            <w:left w:val="none" w:sz="0" w:space="0" w:color="auto"/>
            <w:bottom w:val="none" w:sz="0" w:space="0" w:color="auto"/>
            <w:right w:val="none" w:sz="0" w:space="0" w:color="auto"/>
          </w:divBdr>
        </w:div>
        <w:div w:id="611522373">
          <w:marLeft w:val="640"/>
          <w:marRight w:val="0"/>
          <w:marTop w:val="0"/>
          <w:marBottom w:val="0"/>
          <w:divBdr>
            <w:top w:val="none" w:sz="0" w:space="0" w:color="auto"/>
            <w:left w:val="none" w:sz="0" w:space="0" w:color="auto"/>
            <w:bottom w:val="none" w:sz="0" w:space="0" w:color="auto"/>
            <w:right w:val="none" w:sz="0" w:space="0" w:color="auto"/>
          </w:divBdr>
        </w:div>
        <w:div w:id="475337631">
          <w:marLeft w:val="640"/>
          <w:marRight w:val="0"/>
          <w:marTop w:val="0"/>
          <w:marBottom w:val="0"/>
          <w:divBdr>
            <w:top w:val="none" w:sz="0" w:space="0" w:color="auto"/>
            <w:left w:val="none" w:sz="0" w:space="0" w:color="auto"/>
            <w:bottom w:val="none" w:sz="0" w:space="0" w:color="auto"/>
            <w:right w:val="none" w:sz="0" w:space="0" w:color="auto"/>
          </w:divBdr>
        </w:div>
        <w:div w:id="1422333682">
          <w:marLeft w:val="640"/>
          <w:marRight w:val="0"/>
          <w:marTop w:val="0"/>
          <w:marBottom w:val="0"/>
          <w:divBdr>
            <w:top w:val="none" w:sz="0" w:space="0" w:color="auto"/>
            <w:left w:val="none" w:sz="0" w:space="0" w:color="auto"/>
            <w:bottom w:val="none" w:sz="0" w:space="0" w:color="auto"/>
            <w:right w:val="none" w:sz="0" w:space="0" w:color="auto"/>
          </w:divBdr>
        </w:div>
        <w:div w:id="798843184">
          <w:marLeft w:val="640"/>
          <w:marRight w:val="0"/>
          <w:marTop w:val="0"/>
          <w:marBottom w:val="0"/>
          <w:divBdr>
            <w:top w:val="none" w:sz="0" w:space="0" w:color="auto"/>
            <w:left w:val="none" w:sz="0" w:space="0" w:color="auto"/>
            <w:bottom w:val="none" w:sz="0" w:space="0" w:color="auto"/>
            <w:right w:val="none" w:sz="0" w:space="0" w:color="auto"/>
          </w:divBdr>
        </w:div>
        <w:div w:id="1516067912">
          <w:marLeft w:val="640"/>
          <w:marRight w:val="0"/>
          <w:marTop w:val="0"/>
          <w:marBottom w:val="0"/>
          <w:divBdr>
            <w:top w:val="none" w:sz="0" w:space="0" w:color="auto"/>
            <w:left w:val="none" w:sz="0" w:space="0" w:color="auto"/>
            <w:bottom w:val="none" w:sz="0" w:space="0" w:color="auto"/>
            <w:right w:val="none" w:sz="0" w:space="0" w:color="auto"/>
          </w:divBdr>
        </w:div>
        <w:div w:id="392774270">
          <w:marLeft w:val="640"/>
          <w:marRight w:val="0"/>
          <w:marTop w:val="0"/>
          <w:marBottom w:val="0"/>
          <w:divBdr>
            <w:top w:val="none" w:sz="0" w:space="0" w:color="auto"/>
            <w:left w:val="none" w:sz="0" w:space="0" w:color="auto"/>
            <w:bottom w:val="none" w:sz="0" w:space="0" w:color="auto"/>
            <w:right w:val="none" w:sz="0" w:space="0" w:color="auto"/>
          </w:divBdr>
        </w:div>
        <w:div w:id="341711953">
          <w:marLeft w:val="640"/>
          <w:marRight w:val="0"/>
          <w:marTop w:val="0"/>
          <w:marBottom w:val="0"/>
          <w:divBdr>
            <w:top w:val="none" w:sz="0" w:space="0" w:color="auto"/>
            <w:left w:val="none" w:sz="0" w:space="0" w:color="auto"/>
            <w:bottom w:val="none" w:sz="0" w:space="0" w:color="auto"/>
            <w:right w:val="none" w:sz="0" w:space="0" w:color="auto"/>
          </w:divBdr>
        </w:div>
        <w:div w:id="1884946855">
          <w:marLeft w:val="640"/>
          <w:marRight w:val="0"/>
          <w:marTop w:val="0"/>
          <w:marBottom w:val="0"/>
          <w:divBdr>
            <w:top w:val="none" w:sz="0" w:space="0" w:color="auto"/>
            <w:left w:val="none" w:sz="0" w:space="0" w:color="auto"/>
            <w:bottom w:val="none" w:sz="0" w:space="0" w:color="auto"/>
            <w:right w:val="none" w:sz="0" w:space="0" w:color="auto"/>
          </w:divBdr>
        </w:div>
        <w:div w:id="1778671468">
          <w:marLeft w:val="640"/>
          <w:marRight w:val="0"/>
          <w:marTop w:val="0"/>
          <w:marBottom w:val="0"/>
          <w:divBdr>
            <w:top w:val="none" w:sz="0" w:space="0" w:color="auto"/>
            <w:left w:val="none" w:sz="0" w:space="0" w:color="auto"/>
            <w:bottom w:val="none" w:sz="0" w:space="0" w:color="auto"/>
            <w:right w:val="none" w:sz="0" w:space="0" w:color="auto"/>
          </w:divBdr>
        </w:div>
        <w:div w:id="1936547726">
          <w:marLeft w:val="640"/>
          <w:marRight w:val="0"/>
          <w:marTop w:val="0"/>
          <w:marBottom w:val="0"/>
          <w:divBdr>
            <w:top w:val="none" w:sz="0" w:space="0" w:color="auto"/>
            <w:left w:val="none" w:sz="0" w:space="0" w:color="auto"/>
            <w:bottom w:val="none" w:sz="0" w:space="0" w:color="auto"/>
            <w:right w:val="none" w:sz="0" w:space="0" w:color="auto"/>
          </w:divBdr>
        </w:div>
        <w:div w:id="597520239">
          <w:marLeft w:val="640"/>
          <w:marRight w:val="0"/>
          <w:marTop w:val="0"/>
          <w:marBottom w:val="0"/>
          <w:divBdr>
            <w:top w:val="none" w:sz="0" w:space="0" w:color="auto"/>
            <w:left w:val="none" w:sz="0" w:space="0" w:color="auto"/>
            <w:bottom w:val="none" w:sz="0" w:space="0" w:color="auto"/>
            <w:right w:val="none" w:sz="0" w:space="0" w:color="auto"/>
          </w:divBdr>
        </w:div>
        <w:div w:id="328756310">
          <w:marLeft w:val="640"/>
          <w:marRight w:val="0"/>
          <w:marTop w:val="0"/>
          <w:marBottom w:val="0"/>
          <w:divBdr>
            <w:top w:val="none" w:sz="0" w:space="0" w:color="auto"/>
            <w:left w:val="none" w:sz="0" w:space="0" w:color="auto"/>
            <w:bottom w:val="none" w:sz="0" w:space="0" w:color="auto"/>
            <w:right w:val="none" w:sz="0" w:space="0" w:color="auto"/>
          </w:divBdr>
        </w:div>
        <w:div w:id="542714779">
          <w:marLeft w:val="640"/>
          <w:marRight w:val="0"/>
          <w:marTop w:val="0"/>
          <w:marBottom w:val="0"/>
          <w:divBdr>
            <w:top w:val="none" w:sz="0" w:space="0" w:color="auto"/>
            <w:left w:val="none" w:sz="0" w:space="0" w:color="auto"/>
            <w:bottom w:val="none" w:sz="0" w:space="0" w:color="auto"/>
            <w:right w:val="none" w:sz="0" w:space="0" w:color="auto"/>
          </w:divBdr>
        </w:div>
        <w:div w:id="1626816682">
          <w:marLeft w:val="640"/>
          <w:marRight w:val="0"/>
          <w:marTop w:val="0"/>
          <w:marBottom w:val="0"/>
          <w:divBdr>
            <w:top w:val="none" w:sz="0" w:space="0" w:color="auto"/>
            <w:left w:val="none" w:sz="0" w:space="0" w:color="auto"/>
            <w:bottom w:val="none" w:sz="0" w:space="0" w:color="auto"/>
            <w:right w:val="none" w:sz="0" w:space="0" w:color="auto"/>
          </w:divBdr>
        </w:div>
        <w:div w:id="486433212">
          <w:marLeft w:val="640"/>
          <w:marRight w:val="0"/>
          <w:marTop w:val="0"/>
          <w:marBottom w:val="0"/>
          <w:divBdr>
            <w:top w:val="none" w:sz="0" w:space="0" w:color="auto"/>
            <w:left w:val="none" w:sz="0" w:space="0" w:color="auto"/>
            <w:bottom w:val="none" w:sz="0" w:space="0" w:color="auto"/>
            <w:right w:val="none" w:sz="0" w:space="0" w:color="auto"/>
          </w:divBdr>
        </w:div>
        <w:div w:id="54549089">
          <w:marLeft w:val="640"/>
          <w:marRight w:val="0"/>
          <w:marTop w:val="0"/>
          <w:marBottom w:val="0"/>
          <w:divBdr>
            <w:top w:val="none" w:sz="0" w:space="0" w:color="auto"/>
            <w:left w:val="none" w:sz="0" w:space="0" w:color="auto"/>
            <w:bottom w:val="none" w:sz="0" w:space="0" w:color="auto"/>
            <w:right w:val="none" w:sz="0" w:space="0" w:color="auto"/>
          </w:divBdr>
        </w:div>
        <w:div w:id="2080133407">
          <w:marLeft w:val="640"/>
          <w:marRight w:val="0"/>
          <w:marTop w:val="0"/>
          <w:marBottom w:val="0"/>
          <w:divBdr>
            <w:top w:val="none" w:sz="0" w:space="0" w:color="auto"/>
            <w:left w:val="none" w:sz="0" w:space="0" w:color="auto"/>
            <w:bottom w:val="none" w:sz="0" w:space="0" w:color="auto"/>
            <w:right w:val="none" w:sz="0" w:space="0" w:color="auto"/>
          </w:divBdr>
        </w:div>
        <w:div w:id="393547022">
          <w:marLeft w:val="640"/>
          <w:marRight w:val="0"/>
          <w:marTop w:val="0"/>
          <w:marBottom w:val="0"/>
          <w:divBdr>
            <w:top w:val="none" w:sz="0" w:space="0" w:color="auto"/>
            <w:left w:val="none" w:sz="0" w:space="0" w:color="auto"/>
            <w:bottom w:val="none" w:sz="0" w:space="0" w:color="auto"/>
            <w:right w:val="none" w:sz="0" w:space="0" w:color="auto"/>
          </w:divBdr>
        </w:div>
        <w:div w:id="163933917">
          <w:marLeft w:val="640"/>
          <w:marRight w:val="0"/>
          <w:marTop w:val="0"/>
          <w:marBottom w:val="0"/>
          <w:divBdr>
            <w:top w:val="none" w:sz="0" w:space="0" w:color="auto"/>
            <w:left w:val="none" w:sz="0" w:space="0" w:color="auto"/>
            <w:bottom w:val="none" w:sz="0" w:space="0" w:color="auto"/>
            <w:right w:val="none" w:sz="0" w:space="0" w:color="auto"/>
          </w:divBdr>
        </w:div>
        <w:div w:id="1054045467">
          <w:marLeft w:val="640"/>
          <w:marRight w:val="0"/>
          <w:marTop w:val="0"/>
          <w:marBottom w:val="0"/>
          <w:divBdr>
            <w:top w:val="none" w:sz="0" w:space="0" w:color="auto"/>
            <w:left w:val="none" w:sz="0" w:space="0" w:color="auto"/>
            <w:bottom w:val="none" w:sz="0" w:space="0" w:color="auto"/>
            <w:right w:val="none" w:sz="0" w:space="0" w:color="auto"/>
          </w:divBdr>
        </w:div>
        <w:div w:id="1948778904">
          <w:marLeft w:val="640"/>
          <w:marRight w:val="0"/>
          <w:marTop w:val="0"/>
          <w:marBottom w:val="0"/>
          <w:divBdr>
            <w:top w:val="none" w:sz="0" w:space="0" w:color="auto"/>
            <w:left w:val="none" w:sz="0" w:space="0" w:color="auto"/>
            <w:bottom w:val="none" w:sz="0" w:space="0" w:color="auto"/>
            <w:right w:val="none" w:sz="0" w:space="0" w:color="auto"/>
          </w:divBdr>
        </w:div>
        <w:div w:id="607077915">
          <w:marLeft w:val="640"/>
          <w:marRight w:val="0"/>
          <w:marTop w:val="0"/>
          <w:marBottom w:val="0"/>
          <w:divBdr>
            <w:top w:val="none" w:sz="0" w:space="0" w:color="auto"/>
            <w:left w:val="none" w:sz="0" w:space="0" w:color="auto"/>
            <w:bottom w:val="none" w:sz="0" w:space="0" w:color="auto"/>
            <w:right w:val="none" w:sz="0" w:space="0" w:color="auto"/>
          </w:divBdr>
        </w:div>
        <w:div w:id="1868175165">
          <w:marLeft w:val="640"/>
          <w:marRight w:val="0"/>
          <w:marTop w:val="0"/>
          <w:marBottom w:val="0"/>
          <w:divBdr>
            <w:top w:val="none" w:sz="0" w:space="0" w:color="auto"/>
            <w:left w:val="none" w:sz="0" w:space="0" w:color="auto"/>
            <w:bottom w:val="none" w:sz="0" w:space="0" w:color="auto"/>
            <w:right w:val="none" w:sz="0" w:space="0" w:color="auto"/>
          </w:divBdr>
        </w:div>
        <w:div w:id="615723593">
          <w:marLeft w:val="640"/>
          <w:marRight w:val="0"/>
          <w:marTop w:val="0"/>
          <w:marBottom w:val="0"/>
          <w:divBdr>
            <w:top w:val="none" w:sz="0" w:space="0" w:color="auto"/>
            <w:left w:val="none" w:sz="0" w:space="0" w:color="auto"/>
            <w:bottom w:val="none" w:sz="0" w:space="0" w:color="auto"/>
            <w:right w:val="none" w:sz="0" w:space="0" w:color="auto"/>
          </w:divBdr>
        </w:div>
        <w:div w:id="1399669724">
          <w:marLeft w:val="640"/>
          <w:marRight w:val="0"/>
          <w:marTop w:val="0"/>
          <w:marBottom w:val="0"/>
          <w:divBdr>
            <w:top w:val="none" w:sz="0" w:space="0" w:color="auto"/>
            <w:left w:val="none" w:sz="0" w:space="0" w:color="auto"/>
            <w:bottom w:val="none" w:sz="0" w:space="0" w:color="auto"/>
            <w:right w:val="none" w:sz="0" w:space="0" w:color="auto"/>
          </w:divBdr>
        </w:div>
        <w:div w:id="1384521501">
          <w:marLeft w:val="640"/>
          <w:marRight w:val="0"/>
          <w:marTop w:val="0"/>
          <w:marBottom w:val="0"/>
          <w:divBdr>
            <w:top w:val="none" w:sz="0" w:space="0" w:color="auto"/>
            <w:left w:val="none" w:sz="0" w:space="0" w:color="auto"/>
            <w:bottom w:val="none" w:sz="0" w:space="0" w:color="auto"/>
            <w:right w:val="none" w:sz="0" w:space="0" w:color="auto"/>
          </w:divBdr>
        </w:div>
        <w:div w:id="1258176477">
          <w:marLeft w:val="640"/>
          <w:marRight w:val="0"/>
          <w:marTop w:val="0"/>
          <w:marBottom w:val="0"/>
          <w:divBdr>
            <w:top w:val="none" w:sz="0" w:space="0" w:color="auto"/>
            <w:left w:val="none" w:sz="0" w:space="0" w:color="auto"/>
            <w:bottom w:val="none" w:sz="0" w:space="0" w:color="auto"/>
            <w:right w:val="none" w:sz="0" w:space="0" w:color="auto"/>
          </w:divBdr>
        </w:div>
        <w:div w:id="1674146180">
          <w:marLeft w:val="640"/>
          <w:marRight w:val="0"/>
          <w:marTop w:val="0"/>
          <w:marBottom w:val="0"/>
          <w:divBdr>
            <w:top w:val="none" w:sz="0" w:space="0" w:color="auto"/>
            <w:left w:val="none" w:sz="0" w:space="0" w:color="auto"/>
            <w:bottom w:val="none" w:sz="0" w:space="0" w:color="auto"/>
            <w:right w:val="none" w:sz="0" w:space="0" w:color="auto"/>
          </w:divBdr>
        </w:div>
        <w:div w:id="260376246">
          <w:marLeft w:val="640"/>
          <w:marRight w:val="0"/>
          <w:marTop w:val="0"/>
          <w:marBottom w:val="0"/>
          <w:divBdr>
            <w:top w:val="none" w:sz="0" w:space="0" w:color="auto"/>
            <w:left w:val="none" w:sz="0" w:space="0" w:color="auto"/>
            <w:bottom w:val="none" w:sz="0" w:space="0" w:color="auto"/>
            <w:right w:val="none" w:sz="0" w:space="0" w:color="auto"/>
          </w:divBdr>
        </w:div>
        <w:div w:id="2132480326">
          <w:marLeft w:val="640"/>
          <w:marRight w:val="0"/>
          <w:marTop w:val="0"/>
          <w:marBottom w:val="0"/>
          <w:divBdr>
            <w:top w:val="none" w:sz="0" w:space="0" w:color="auto"/>
            <w:left w:val="none" w:sz="0" w:space="0" w:color="auto"/>
            <w:bottom w:val="none" w:sz="0" w:space="0" w:color="auto"/>
            <w:right w:val="none" w:sz="0" w:space="0" w:color="auto"/>
          </w:divBdr>
        </w:div>
        <w:div w:id="1974435376">
          <w:marLeft w:val="640"/>
          <w:marRight w:val="0"/>
          <w:marTop w:val="0"/>
          <w:marBottom w:val="0"/>
          <w:divBdr>
            <w:top w:val="none" w:sz="0" w:space="0" w:color="auto"/>
            <w:left w:val="none" w:sz="0" w:space="0" w:color="auto"/>
            <w:bottom w:val="none" w:sz="0" w:space="0" w:color="auto"/>
            <w:right w:val="none" w:sz="0" w:space="0" w:color="auto"/>
          </w:divBdr>
        </w:div>
        <w:div w:id="373391262">
          <w:marLeft w:val="640"/>
          <w:marRight w:val="0"/>
          <w:marTop w:val="0"/>
          <w:marBottom w:val="0"/>
          <w:divBdr>
            <w:top w:val="none" w:sz="0" w:space="0" w:color="auto"/>
            <w:left w:val="none" w:sz="0" w:space="0" w:color="auto"/>
            <w:bottom w:val="none" w:sz="0" w:space="0" w:color="auto"/>
            <w:right w:val="none" w:sz="0" w:space="0" w:color="auto"/>
          </w:divBdr>
        </w:div>
        <w:div w:id="1456022503">
          <w:marLeft w:val="640"/>
          <w:marRight w:val="0"/>
          <w:marTop w:val="0"/>
          <w:marBottom w:val="0"/>
          <w:divBdr>
            <w:top w:val="none" w:sz="0" w:space="0" w:color="auto"/>
            <w:left w:val="none" w:sz="0" w:space="0" w:color="auto"/>
            <w:bottom w:val="none" w:sz="0" w:space="0" w:color="auto"/>
            <w:right w:val="none" w:sz="0" w:space="0" w:color="auto"/>
          </w:divBdr>
        </w:div>
        <w:div w:id="1283609869">
          <w:marLeft w:val="640"/>
          <w:marRight w:val="0"/>
          <w:marTop w:val="0"/>
          <w:marBottom w:val="0"/>
          <w:divBdr>
            <w:top w:val="none" w:sz="0" w:space="0" w:color="auto"/>
            <w:left w:val="none" w:sz="0" w:space="0" w:color="auto"/>
            <w:bottom w:val="none" w:sz="0" w:space="0" w:color="auto"/>
            <w:right w:val="none" w:sz="0" w:space="0" w:color="auto"/>
          </w:divBdr>
        </w:div>
        <w:div w:id="422722785">
          <w:marLeft w:val="640"/>
          <w:marRight w:val="0"/>
          <w:marTop w:val="0"/>
          <w:marBottom w:val="0"/>
          <w:divBdr>
            <w:top w:val="none" w:sz="0" w:space="0" w:color="auto"/>
            <w:left w:val="none" w:sz="0" w:space="0" w:color="auto"/>
            <w:bottom w:val="none" w:sz="0" w:space="0" w:color="auto"/>
            <w:right w:val="none" w:sz="0" w:space="0" w:color="auto"/>
          </w:divBdr>
        </w:div>
        <w:div w:id="882520618">
          <w:marLeft w:val="640"/>
          <w:marRight w:val="0"/>
          <w:marTop w:val="0"/>
          <w:marBottom w:val="0"/>
          <w:divBdr>
            <w:top w:val="none" w:sz="0" w:space="0" w:color="auto"/>
            <w:left w:val="none" w:sz="0" w:space="0" w:color="auto"/>
            <w:bottom w:val="none" w:sz="0" w:space="0" w:color="auto"/>
            <w:right w:val="none" w:sz="0" w:space="0" w:color="auto"/>
          </w:divBdr>
        </w:div>
        <w:div w:id="1907491724">
          <w:marLeft w:val="640"/>
          <w:marRight w:val="0"/>
          <w:marTop w:val="0"/>
          <w:marBottom w:val="0"/>
          <w:divBdr>
            <w:top w:val="none" w:sz="0" w:space="0" w:color="auto"/>
            <w:left w:val="none" w:sz="0" w:space="0" w:color="auto"/>
            <w:bottom w:val="none" w:sz="0" w:space="0" w:color="auto"/>
            <w:right w:val="none" w:sz="0" w:space="0" w:color="auto"/>
          </w:divBdr>
        </w:div>
        <w:div w:id="1365406107">
          <w:marLeft w:val="640"/>
          <w:marRight w:val="0"/>
          <w:marTop w:val="0"/>
          <w:marBottom w:val="0"/>
          <w:divBdr>
            <w:top w:val="none" w:sz="0" w:space="0" w:color="auto"/>
            <w:left w:val="none" w:sz="0" w:space="0" w:color="auto"/>
            <w:bottom w:val="none" w:sz="0" w:space="0" w:color="auto"/>
            <w:right w:val="none" w:sz="0" w:space="0" w:color="auto"/>
          </w:divBdr>
        </w:div>
        <w:div w:id="548151544">
          <w:marLeft w:val="640"/>
          <w:marRight w:val="0"/>
          <w:marTop w:val="0"/>
          <w:marBottom w:val="0"/>
          <w:divBdr>
            <w:top w:val="none" w:sz="0" w:space="0" w:color="auto"/>
            <w:left w:val="none" w:sz="0" w:space="0" w:color="auto"/>
            <w:bottom w:val="none" w:sz="0" w:space="0" w:color="auto"/>
            <w:right w:val="none" w:sz="0" w:space="0" w:color="auto"/>
          </w:divBdr>
        </w:div>
        <w:div w:id="501043468">
          <w:marLeft w:val="640"/>
          <w:marRight w:val="0"/>
          <w:marTop w:val="0"/>
          <w:marBottom w:val="0"/>
          <w:divBdr>
            <w:top w:val="none" w:sz="0" w:space="0" w:color="auto"/>
            <w:left w:val="none" w:sz="0" w:space="0" w:color="auto"/>
            <w:bottom w:val="none" w:sz="0" w:space="0" w:color="auto"/>
            <w:right w:val="none" w:sz="0" w:space="0" w:color="auto"/>
          </w:divBdr>
        </w:div>
        <w:div w:id="1933584698">
          <w:marLeft w:val="640"/>
          <w:marRight w:val="0"/>
          <w:marTop w:val="0"/>
          <w:marBottom w:val="0"/>
          <w:divBdr>
            <w:top w:val="none" w:sz="0" w:space="0" w:color="auto"/>
            <w:left w:val="none" w:sz="0" w:space="0" w:color="auto"/>
            <w:bottom w:val="none" w:sz="0" w:space="0" w:color="auto"/>
            <w:right w:val="none" w:sz="0" w:space="0" w:color="auto"/>
          </w:divBdr>
        </w:div>
        <w:div w:id="1020010605">
          <w:marLeft w:val="640"/>
          <w:marRight w:val="0"/>
          <w:marTop w:val="0"/>
          <w:marBottom w:val="0"/>
          <w:divBdr>
            <w:top w:val="none" w:sz="0" w:space="0" w:color="auto"/>
            <w:left w:val="none" w:sz="0" w:space="0" w:color="auto"/>
            <w:bottom w:val="none" w:sz="0" w:space="0" w:color="auto"/>
            <w:right w:val="none" w:sz="0" w:space="0" w:color="auto"/>
          </w:divBdr>
        </w:div>
        <w:div w:id="252324375">
          <w:marLeft w:val="640"/>
          <w:marRight w:val="0"/>
          <w:marTop w:val="0"/>
          <w:marBottom w:val="0"/>
          <w:divBdr>
            <w:top w:val="none" w:sz="0" w:space="0" w:color="auto"/>
            <w:left w:val="none" w:sz="0" w:space="0" w:color="auto"/>
            <w:bottom w:val="none" w:sz="0" w:space="0" w:color="auto"/>
            <w:right w:val="none" w:sz="0" w:space="0" w:color="auto"/>
          </w:divBdr>
        </w:div>
        <w:div w:id="1002774984">
          <w:marLeft w:val="640"/>
          <w:marRight w:val="0"/>
          <w:marTop w:val="0"/>
          <w:marBottom w:val="0"/>
          <w:divBdr>
            <w:top w:val="none" w:sz="0" w:space="0" w:color="auto"/>
            <w:left w:val="none" w:sz="0" w:space="0" w:color="auto"/>
            <w:bottom w:val="none" w:sz="0" w:space="0" w:color="auto"/>
            <w:right w:val="none" w:sz="0" w:space="0" w:color="auto"/>
          </w:divBdr>
        </w:div>
        <w:div w:id="146439060">
          <w:marLeft w:val="640"/>
          <w:marRight w:val="0"/>
          <w:marTop w:val="0"/>
          <w:marBottom w:val="0"/>
          <w:divBdr>
            <w:top w:val="none" w:sz="0" w:space="0" w:color="auto"/>
            <w:left w:val="none" w:sz="0" w:space="0" w:color="auto"/>
            <w:bottom w:val="none" w:sz="0" w:space="0" w:color="auto"/>
            <w:right w:val="none" w:sz="0" w:space="0" w:color="auto"/>
          </w:divBdr>
        </w:div>
        <w:div w:id="1654217924">
          <w:marLeft w:val="640"/>
          <w:marRight w:val="0"/>
          <w:marTop w:val="0"/>
          <w:marBottom w:val="0"/>
          <w:divBdr>
            <w:top w:val="none" w:sz="0" w:space="0" w:color="auto"/>
            <w:left w:val="none" w:sz="0" w:space="0" w:color="auto"/>
            <w:bottom w:val="none" w:sz="0" w:space="0" w:color="auto"/>
            <w:right w:val="none" w:sz="0" w:space="0" w:color="auto"/>
          </w:divBdr>
        </w:div>
        <w:div w:id="1354112403">
          <w:marLeft w:val="640"/>
          <w:marRight w:val="0"/>
          <w:marTop w:val="0"/>
          <w:marBottom w:val="0"/>
          <w:divBdr>
            <w:top w:val="none" w:sz="0" w:space="0" w:color="auto"/>
            <w:left w:val="none" w:sz="0" w:space="0" w:color="auto"/>
            <w:bottom w:val="none" w:sz="0" w:space="0" w:color="auto"/>
            <w:right w:val="none" w:sz="0" w:space="0" w:color="auto"/>
          </w:divBdr>
        </w:div>
        <w:div w:id="1635141328">
          <w:marLeft w:val="640"/>
          <w:marRight w:val="0"/>
          <w:marTop w:val="0"/>
          <w:marBottom w:val="0"/>
          <w:divBdr>
            <w:top w:val="none" w:sz="0" w:space="0" w:color="auto"/>
            <w:left w:val="none" w:sz="0" w:space="0" w:color="auto"/>
            <w:bottom w:val="none" w:sz="0" w:space="0" w:color="auto"/>
            <w:right w:val="none" w:sz="0" w:space="0" w:color="auto"/>
          </w:divBdr>
        </w:div>
        <w:div w:id="1334261927">
          <w:marLeft w:val="640"/>
          <w:marRight w:val="0"/>
          <w:marTop w:val="0"/>
          <w:marBottom w:val="0"/>
          <w:divBdr>
            <w:top w:val="none" w:sz="0" w:space="0" w:color="auto"/>
            <w:left w:val="none" w:sz="0" w:space="0" w:color="auto"/>
            <w:bottom w:val="none" w:sz="0" w:space="0" w:color="auto"/>
            <w:right w:val="none" w:sz="0" w:space="0" w:color="auto"/>
          </w:divBdr>
        </w:div>
        <w:div w:id="1519585913">
          <w:marLeft w:val="640"/>
          <w:marRight w:val="0"/>
          <w:marTop w:val="0"/>
          <w:marBottom w:val="0"/>
          <w:divBdr>
            <w:top w:val="none" w:sz="0" w:space="0" w:color="auto"/>
            <w:left w:val="none" w:sz="0" w:space="0" w:color="auto"/>
            <w:bottom w:val="none" w:sz="0" w:space="0" w:color="auto"/>
            <w:right w:val="none" w:sz="0" w:space="0" w:color="auto"/>
          </w:divBdr>
        </w:div>
        <w:div w:id="541216523">
          <w:marLeft w:val="640"/>
          <w:marRight w:val="0"/>
          <w:marTop w:val="0"/>
          <w:marBottom w:val="0"/>
          <w:divBdr>
            <w:top w:val="none" w:sz="0" w:space="0" w:color="auto"/>
            <w:left w:val="none" w:sz="0" w:space="0" w:color="auto"/>
            <w:bottom w:val="none" w:sz="0" w:space="0" w:color="auto"/>
            <w:right w:val="none" w:sz="0" w:space="0" w:color="auto"/>
          </w:divBdr>
        </w:div>
        <w:div w:id="143009843">
          <w:marLeft w:val="640"/>
          <w:marRight w:val="0"/>
          <w:marTop w:val="0"/>
          <w:marBottom w:val="0"/>
          <w:divBdr>
            <w:top w:val="none" w:sz="0" w:space="0" w:color="auto"/>
            <w:left w:val="none" w:sz="0" w:space="0" w:color="auto"/>
            <w:bottom w:val="none" w:sz="0" w:space="0" w:color="auto"/>
            <w:right w:val="none" w:sz="0" w:space="0" w:color="auto"/>
          </w:divBdr>
        </w:div>
      </w:divsChild>
    </w:div>
    <w:div w:id="771513880">
      <w:bodyDiv w:val="1"/>
      <w:marLeft w:val="0"/>
      <w:marRight w:val="0"/>
      <w:marTop w:val="0"/>
      <w:marBottom w:val="0"/>
      <w:divBdr>
        <w:top w:val="none" w:sz="0" w:space="0" w:color="auto"/>
        <w:left w:val="none" w:sz="0" w:space="0" w:color="auto"/>
        <w:bottom w:val="none" w:sz="0" w:space="0" w:color="auto"/>
        <w:right w:val="none" w:sz="0" w:space="0" w:color="auto"/>
      </w:divBdr>
      <w:divsChild>
        <w:div w:id="23024291">
          <w:marLeft w:val="640"/>
          <w:marRight w:val="0"/>
          <w:marTop w:val="0"/>
          <w:marBottom w:val="0"/>
          <w:divBdr>
            <w:top w:val="none" w:sz="0" w:space="0" w:color="auto"/>
            <w:left w:val="none" w:sz="0" w:space="0" w:color="auto"/>
            <w:bottom w:val="none" w:sz="0" w:space="0" w:color="auto"/>
            <w:right w:val="none" w:sz="0" w:space="0" w:color="auto"/>
          </w:divBdr>
        </w:div>
        <w:div w:id="1881362851">
          <w:marLeft w:val="640"/>
          <w:marRight w:val="0"/>
          <w:marTop w:val="0"/>
          <w:marBottom w:val="0"/>
          <w:divBdr>
            <w:top w:val="none" w:sz="0" w:space="0" w:color="auto"/>
            <w:left w:val="none" w:sz="0" w:space="0" w:color="auto"/>
            <w:bottom w:val="none" w:sz="0" w:space="0" w:color="auto"/>
            <w:right w:val="none" w:sz="0" w:space="0" w:color="auto"/>
          </w:divBdr>
        </w:div>
        <w:div w:id="322974646">
          <w:marLeft w:val="640"/>
          <w:marRight w:val="0"/>
          <w:marTop w:val="0"/>
          <w:marBottom w:val="0"/>
          <w:divBdr>
            <w:top w:val="none" w:sz="0" w:space="0" w:color="auto"/>
            <w:left w:val="none" w:sz="0" w:space="0" w:color="auto"/>
            <w:bottom w:val="none" w:sz="0" w:space="0" w:color="auto"/>
            <w:right w:val="none" w:sz="0" w:space="0" w:color="auto"/>
          </w:divBdr>
        </w:div>
        <w:div w:id="1235165591">
          <w:marLeft w:val="640"/>
          <w:marRight w:val="0"/>
          <w:marTop w:val="0"/>
          <w:marBottom w:val="0"/>
          <w:divBdr>
            <w:top w:val="none" w:sz="0" w:space="0" w:color="auto"/>
            <w:left w:val="none" w:sz="0" w:space="0" w:color="auto"/>
            <w:bottom w:val="none" w:sz="0" w:space="0" w:color="auto"/>
            <w:right w:val="none" w:sz="0" w:space="0" w:color="auto"/>
          </w:divBdr>
        </w:div>
        <w:div w:id="1270893623">
          <w:marLeft w:val="640"/>
          <w:marRight w:val="0"/>
          <w:marTop w:val="0"/>
          <w:marBottom w:val="0"/>
          <w:divBdr>
            <w:top w:val="none" w:sz="0" w:space="0" w:color="auto"/>
            <w:left w:val="none" w:sz="0" w:space="0" w:color="auto"/>
            <w:bottom w:val="none" w:sz="0" w:space="0" w:color="auto"/>
            <w:right w:val="none" w:sz="0" w:space="0" w:color="auto"/>
          </w:divBdr>
        </w:div>
        <w:div w:id="1798638800">
          <w:marLeft w:val="640"/>
          <w:marRight w:val="0"/>
          <w:marTop w:val="0"/>
          <w:marBottom w:val="0"/>
          <w:divBdr>
            <w:top w:val="none" w:sz="0" w:space="0" w:color="auto"/>
            <w:left w:val="none" w:sz="0" w:space="0" w:color="auto"/>
            <w:bottom w:val="none" w:sz="0" w:space="0" w:color="auto"/>
            <w:right w:val="none" w:sz="0" w:space="0" w:color="auto"/>
          </w:divBdr>
        </w:div>
        <w:div w:id="938681252">
          <w:marLeft w:val="640"/>
          <w:marRight w:val="0"/>
          <w:marTop w:val="0"/>
          <w:marBottom w:val="0"/>
          <w:divBdr>
            <w:top w:val="none" w:sz="0" w:space="0" w:color="auto"/>
            <w:left w:val="none" w:sz="0" w:space="0" w:color="auto"/>
            <w:bottom w:val="none" w:sz="0" w:space="0" w:color="auto"/>
            <w:right w:val="none" w:sz="0" w:space="0" w:color="auto"/>
          </w:divBdr>
        </w:div>
        <w:div w:id="3284970">
          <w:marLeft w:val="640"/>
          <w:marRight w:val="0"/>
          <w:marTop w:val="0"/>
          <w:marBottom w:val="0"/>
          <w:divBdr>
            <w:top w:val="none" w:sz="0" w:space="0" w:color="auto"/>
            <w:left w:val="none" w:sz="0" w:space="0" w:color="auto"/>
            <w:bottom w:val="none" w:sz="0" w:space="0" w:color="auto"/>
            <w:right w:val="none" w:sz="0" w:space="0" w:color="auto"/>
          </w:divBdr>
        </w:div>
        <w:div w:id="2043431099">
          <w:marLeft w:val="640"/>
          <w:marRight w:val="0"/>
          <w:marTop w:val="0"/>
          <w:marBottom w:val="0"/>
          <w:divBdr>
            <w:top w:val="none" w:sz="0" w:space="0" w:color="auto"/>
            <w:left w:val="none" w:sz="0" w:space="0" w:color="auto"/>
            <w:bottom w:val="none" w:sz="0" w:space="0" w:color="auto"/>
            <w:right w:val="none" w:sz="0" w:space="0" w:color="auto"/>
          </w:divBdr>
        </w:div>
        <w:div w:id="1408843514">
          <w:marLeft w:val="640"/>
          <w:marRight w:val="0"/>
          <w:marTop w:val="0"/>
          <w:marBottom w:val="0"/>
          <w:divBdr>
            <w:top w:val="none" w:sz="0" w:space="0" w:color="auto"/>
            <w:left w:val="none" w:sz="0" w:space="0" w:color="auto"/>
            <w:bottom w:val="none" w:sz="0" w:space="0" w:color="auto"/>
            <w:right w:val="none" w:sz="0" w:space="0" w:color="auto"/>
          </w:divBdr>
        </w:div>
        <w:div w:id="1296568017">
          <w:marLeft w:val="640"/>
          <w:marRight w:val="0"/>
          <w:marTop w:val="0"/>
          <w:marBottom w:val="0"/>
          <w:divBdr>
            <w:top w:val="none" w:sz="0" w:space="0" w:color="auto"/>
            <w:left w:val="none" w:sz="0" w:space="0" w:color="auto"/>
            <w:bottom w:val="none" w:sz="0" w:space="0" w:color="auto"/>
            <w:right w:val="none" w:sz="0" w:space="0" w:color="auto"/>
          </w:divBdr>
        </w:div>
        <w:div w:id="382486671">
          <w:marLeft w:val="640"/>
          <w:marRight w:val="0"/>
          <w:marTop w:val="0"/>
          <w:marBottom w:val="0"/>
          <w:divBdr>
            <w:top w:val="none" w:sz="0" w:space="0" w:color="auto"/>
            <w:left w:val="none" w:sz="0" w:space="0" w:color="auto"/>
            <w:bottom w:val="none" w:sz="0" w:space="0" w:color="auto"/>
            <w:right w:val="none" w:sz="0" w:space="0" w:color="auto"/>
          </w:divBdr>
        </w:div>
        <w:div w:id="185563456">
          <w:marLeft w:val="640"/>
          <w:marRight w:val="0"/>
          <w:marTop w:val="0"/>
          <w:marBottom w:val="0"/>
          <w:divBdr>
            <w:top w:val="none" w:sz="0" w:space="0" w:color="auto"/>
            <w:left w:val="none" w:sz="0" w:space="0" w:color="auto"/>
            <w:bottom w:val="none" w:sz="0" w:space="0" w:color="auto"/>
            <w:right w:val="none" w:sz="0" w:space="0" w:color="auto"/>
          </w:divBdr>
        </w:div>
        <w:div w:id="457845120">
          <w:marLeft w:val="640"/>
          <w:marRight w:val="0"/>
          <w:marTop w:val="0"/>
          <w:marBottom w:val="0"/>
          <w:divBdr>
            <w:top w:val="none" w:sz="0" w:space="0" w:color="auto"/>
            <w:left w:val="none" w:sz="0" w:space="0" w:color="auto"/>
            <w:bottom w:val="none" w:sz="0" w:space="0" w:color="auto"/>
            <w:right w:val="none" w:sz="0" w:space="0" w:color="auto"/>
          </w:divBdr>
        </w:div>
        <w:div w:id="1891456294">
          <w:marLeft w:val="640"/>
          <w:marRight w:val="0"/>
          <w:marTop w:val="0"/>
          <w:marBottom w:val="0"/>
          <w:divBdr>
            <w:top w:val="none" w:sz="0" w:space="0" w:color="auto"/>
            <w:left w:val="none" w:sz="0" w:space="0" w:color="auto"/>
            <w:bottom w:val="none" w:sz="0" w:space="0" w:color="auto"/>
            <w:right w:val="none" w:sz="0" w:space="0" w:color="auto"/>
          </w:divBdr>
        </w:div>
        <w:div w:id="1520239758">
          <w:marLeft w:val="640"/>
          <w:marRight w:val="0"/>
          <w:marTop w:val="0"/>
          <w:marBottom w:val="0"/>
          <w:divBdr>
            <w:top w:val="none" w:sz="0" w:space="0" w:color="auto"/>
            <w:left w:val="none" w:sz="0" w:space="0" w:color="auto"/>
            <w:bottom w:val="none" w:sz="0" w:space="0" w:color="auto"/>
            <w:right w:val="none" w:sz="0" w:space="0" w:color="auto"/>
          </w:divBdr>
        </w:div>
        <w:div w:id="1656103061">
          <w:marLeft w:val="640"/>
          <w:marRight w:val="0"/>
          <w:marTop w:val="0"/>
          <w:marBottom w:val="0"/>
          <w:divBdr>
            <w:top w:val="none" w:sz="0" w:space="0" w:color="auto"/>
            <w:left w:val="none" w:sz="0" w:space="0" w:color="auto"/>
            <w:bottom w:val="none" w:sz="0" w:space="0" w:color="auto"/>
            <w:right w:val="none" w:sz="0" w:space="0" w:color="auto"/>
          </w:divBdr>
        </w:div>
        <w:div w:id="1269235832">
          <w:marLeft w:val="640"/>
          <w:marRight w:val="0"/>
          <w:marTop w:val="0"/>
          <w:marBottom w:val="0"/>
          <w:divBdr>
            <w:top w:val="none" w:sz="0" w:space="0" w:color="auto"/>
            <w:left w:val="none" w:sz="0" w:space="0" w:color="auto"/>
            <w:bottom w:val="none" w:sz="0" w:space="0" w:color="auto"/>
            <w:right w:val="none" w:sz="0" w:space="0" w:color="auto"/>
          </w:divBdr>
        </w:div>
        <w:div w:id="686491539">
          <w:marLeft w:val="640"/>
          <w:marRight w:val="0"/>
          <w:marTop w:val="0"/>
          <w:marBottom w:val="0"/>
          <w:divBdr>
            <w:top w:val="none" w:sz="0" w:space="0" w:color="auto"/>
            <w:left w:val="none" w:sz="0" w:space="0" w:color="auto"/>
            <w:bottom w:val="none" w:sz="0" w:space="0" w:color="auto"/>
            <w:right w:val="none" w:sz="0" w:space="0" w:color="auto"/>
          </w:divBdr>
        </w:div>
        <w:div w:id="16010195">
          <w:marLeft w:val="640"/>
          <w:marRight w:val="0"/>
          <w:marTop w:val="0"/>
          <w:marBottom w:val="0"/>
          <w:divBdr>
            <w:top w:val="none" w:sz="0" w:space="0" w:color="auto"/>
            <w:left w:val="none" w:sz="0" w:space="0" w:color="auto"/>
            <w:bottom w:val="none" w:sz="0" w:space="0" w:color="auto"/>
            <w:right w:val="none" w:sz="0" w:space="0" w:color="auto"/>
          </w:divBdr>
        </w:div>
        <w:div w:id="1453330132">
          <w:marLeft w:val="640"/>
          <w:marRight w:val="0"/>
          <w:marTop w:val="0"/>
          <w:marBottom w:val="0"/>
          <w:divBdr>
            <w:top w:val="none" w:sz="0" w:space="0" w:color="auto"/>
            <w:left w:val="none" w:sz="0" w:space="0" w:color="auto"/>
            <w:bottom w:val="none" w:sz="0" w:space="0" w:color="auto"/>
            <w:right w:val="none" w:sz="0" w:space="0" w:color="auto"/>
          </w:divBdr>
        </w:div>
        <w:div w:id="579560491">
          <w:marLeft w:val="640"/>
          <w:marRight w:val="0"/>
          <w:marTop w:val="0"/>
          <w:marBottom w:val="0"/>
          <w:divBdr>
            <w:top w:val="none" w:sz="0" w:space="0" w:color="auto"/>
            <w:left w:val="none" w:sz="0" w:space="0" w:color="auto"/>
            <w:bottom w:val="none" w:sz="0" w:space="0" w:color="auto"/>
            <w:right w:val="none" w:sz="0" w:space="0" w:color="auto"/>
          </w:divBdr>
        </w:div>
        <w:div w:id="851723149">
          <w:marLeft w:val="640"/>
          <w:marRight w:val="0"/>
          <w:marTop w:val="0"/>
          <w:marBottom w:val="0"/>
          <w:divBdr>
            <w:top w:val="none" w:sz="0" w:space="0" w:color="auto"/>
            <w:left w:val="none" w:sz="0" w:space="0" w:color="auto"/>
            <w:bottom w:val="none" w:sz="0" w:space="0" w:color="auto"/>
            <w:right w:val="none" w:sz="0" w:space="0" w:color="auto"/>
          </w:divBdr>
        </w:div>
        <w:div w:id="2029332973">
          <w:marLeft w:val="640"/>
          <w:marRight w:val="0"/>
          <w:marTop w:val="0"/>
          <w:marBottom w:val="0"/>
          <w:divBdr>
            <w:top w:val="none" w:sz="0" w:space="0" w:color="auto"/>
            <w:left w:val="none" w:sz="0" w:space="0" w:color="auto"/>
            <w:bottom w:val="none" w:sz="0" w:space="0" w:color="auto"/>
            <w:right w:val="none" w:sz="0" w:space="0" w:color="auto"/>
          </w:divBdr>
        </w:div>
        <w:div w:id="16933936">
          <w:marLeft w:val="640"/>
          <w:marRight w:val="0"/>
          <w:marTop w:val="0"/>
          <w:marBottom w:val="0"/>
          <w:divBdr>
            <w:top w:val="none" w:sz="0" w:space="0" w:color="auto"/>
            <w:left w:val="none" w:sz="0" w:space="0" w:color="auto"/>
            <w:bottom w:val="none" w:sz="0" w:space="0" w:color="auto"/>
            <w:right w:val="none" w:sz="0" w:space="0" w:color="auto"/>
          </w:divBdr>
        </w:div>
        <w:div w:id="1288587643">
          <w:marLeft w:val="640"/>
          <w:marRight w:val="0"/>
          <w:marTop w:val="0"/>
          <w:marBottom w:val="0"/>
          <w:divBdr>
            <w:top w:val="none" w:sz="0" w:space="0" w:color="auto"/>
            <w:left w:val="none" w:sz="0" w:space="0" w:color="auto"/>
            <w:bottom w:val="none" w:sz="0" w:space="0" w:color="auto"/>
            <w:right w:val="none" w:sz="0" w:space="0" w:color="auto"/>
          </w:divBdr>
        </w:div>
        <w:div w:id="2120054469">
          <w:marLeft w:val="640"/>
          <w:marRight w:val="0"/>
          <w:marTop w:val="0"/>
          <w:marBottom w:val="0"/>
          <w:divBdr>
            <w:top w:val="none" w:sz="0" w:space="0" w:color="auto"/>
            <w:left w:val="none" w:sz="0" w:space="0" w:color="auto"/>
            <w:bottom w:val="none" w:sz="0" w:space="0" w:color="auto"/>
            <w:right w:val="none" w:sz="0" w:space="0" w:color="auto"/>
          </w:divBdr>
        </w:div>
        <w:div w:id="1008097268">
          <w:marLeft w:val="640"/>
          <w:marRight w:val="0"/>
          <w:marTop w:val="0"/>
          <w:marBottom w:val="0"/>
          <w:divBdr>
            <w:top w:val="none" w:sz="0" w:space="0" w:color="auto"/>
            <w:left w:val="none" w:sz="0" w:space="0" w:color="auto"/>
            <w:bottom w:val="none" w:sz="0" w:space="0" w:color="auto"/>
            <w:right w:val="none" w:sz="0" w:space="0" w:color="auto"/>
          </w:divBdr>
        </w:div>
        <w:div w:id="452674450">
          <w:marLeft w:val="640"/>
          <w:marRight w:val="0"/>
          <w:marTop w:val="0"/>
          <w:marBottom w:val="0"/>
          <w:divBdr>
            <w:top w:val="none" w:sz="0" w:space="0" w:color="auto"/>
            <w:left w:val="none" w:sz="0" w:space="0" w:color="auto"/>
            <w:bottom w:val="none" w:sz="0" w:space="0" w:color="auto"/>
            <w:right w:val="none" w:sz="0" w:space="0" w:color="auto"/>
          </w:divBdr>
        </w:div>
        <w:div w:id="1747460693">
          <w:marLeft w:val="640"/>
          <w:marRight w:val="0"/>
          <w:marTop w:val="0"/>
          <w:marBottom w:val="0"/>
          <w:divBdr>
            <w:top w:val="none" w:sz="0" w:space="0" w:color="auto"/>
            <w:left w:val="none" w:sz="0" w:space="0" w:color="auto"/>
            <w:bottom w:val="none" w:sz="0" w:space="0" w:color="auto"/>
            <w:right w:val="none" w:sz="0" w:space="0" w:color="auto"/>
          </w:divBdr>
        </w:div>
        <w:div w:id="2005087581">
          <w:marLeft w:val="640"/>
          <w:marRight w:val="0"/>
          <w:marTop w:val="0"/>
          <w:marBottom w:val="0"/>
          <w:divBdr>
            <w:top w:val="none" w:sz="0" w:space="0" w:color="auto"/>
            <w:left w:val="none" w:sz="0" w:space="0" w:color="auto"/>
            <w:bottom w:val="none" w:sz="0" w:space="0" w:color="auto"/>
            <w:right w:val="none" w:sz="0" w:space="0" w:color="auto"/>
          </w:divBdr>
        </w:div>
        <w:div w:id="1337538760">
          <w:marLeft w:val="640"/>
          <w:marRight w:val="0"/>
          <w:marTop w:val="0"/>
          <w:marBottom w:val="0"/>
          <w:divBdr>
            <w:top w:val="none" w:sz="0" w:space="0" w:color="auto"/>
            <w:left w:val="none" w:sz="0" w:space="0" w:color="auto"/>
            <w:bottom w:val="none" w:sz="0" w:space="0" w:color="auto"/>
            <w:right w:val="none" w:sz="0" w:space="0" w:color="auto"/>
          </w:divBdr>
        </w:div>
        <w:div w:id="1856571618">
          <w:marLeft w:val="640"/>
          <w:marRight w:val="0"/>
          <w:marTop w:val="0"/>
          <w:marBottom w:val="0"/>
          <w:divBdr>
            <w:top w:val="none" w:sz="0" w:space="0" w:color="auto"/>
            <w:left w:val="none" w:sz="0" w:space="0" w:color="auto"/>
            <w:bottom w:val="none" w:sz="0" w:space="0" w:color="auto"/>
            <w:right w:val="none" w:sz="0" w:space="0" w:color="auto"/>
          </w:divBdr>
        </w:div>
        <w:div w:id="1659306650">
          <w:marLeft w:val="640"/>
          <w:marRight w:val="0"/>
          <w:marTop w:val="0"/>
          <w:marBottom w:val="0"/>
          <w:divBdr>
            <w:top w:val="none" w:sz="0" w:space="0" w:color="auto"/>
            <w:left w:val="none" w:sz="0" w:space="0" w:color="auto"/>
            <w:bottom w:val="none" w:sz="0" w:space="0" w:color="auto"/>
            <w:right w:val="none" w:sz="0" w:space="0" w:color="auto"/>
          </w:divBdr>
        </w:div>
        <w:div w:id="1655404232">
          <w:marLeft w:val="640"/>
          <w:marRight w:val="0"/>
          <w:marTop w:val="0"/>
          <w:marBottom w:val="0"/>
          <w:divBdr>
            <w:top w:val="none" w:sz="0" w:space="0" w:color="auto"/>
            <w:left w:val="none" w:sz="0" w:space="0" w:color="auto"/>
            <w:bottom w:val="none" w:sz="0" w:space="0" w:color="auto"/>
            <w:right w:val="none" w:sz="0" w:space="0" w:color="auto"/>
          </w:divBdr>
        </w:div>
        <w:div w:id="934167965">
          <w:marLeft w:val="640"/>
          <w:marRight w:val="0"/>
          <w:marTop w:val="0"/>
          <w:marBottom w:val="0"/>
          <w:divBdr>
            <w:top w:val="none" w:sz="0" w:space="0" w:color="auto"/>
            <w:left w:val="none" w:sz="0" w:space="0" w:color="auto"/>
            <w:bottom w:val="none" w:sz="0" w:space="0" w:color="auto"/>
            <w:right w:val="none" w:sz="0" w:space="0" w:color="auto"/>
          </w:divBdr>
        </w:div>
        <w:div w:id="854735518">
          <w:marLeft w:val="640"/>
          <w:marRight w:val="0"/>
          <w:marTop w:val="0"/>
          <w:marBottom w:val="0"/>
          <w:divBdr>
            <w:top w:val="none" w:sz="0" w:space="0" w:color="auto"/>
            <w:left w:val="none" w:sz="0" w:space="0" w:color="auto"/>
            <w:bottom w:val="none" w:sz="0" w:space="0" w:color="auto"/>
            <w:right w:val="none" w:sz="0" w:space="0" w:color="auto"/>
          </w:divBdr>
        </w:div>
        <w:div w:id="1035033977">
          <w:marLeft w:val="640"/>
          <w:marRight w:val="0"/>
          <w:marTop w:val="0"/>
          <w:marBottom w:val="0"/>
          <w:divBdr>
            <w:top w:val="none" w:sz="0" w:space="0" w:color="auto"/>
            <w:left w:val="none" w:sz="0" w:space="0" w:color="auto"/>
            <w:bottom w:val="none" w:sz="0" w:space="0" w:color="auto"/>
            <w:right w:val="none" w:sz="0" w:space="0" w:color="auto"/>
          </w:divBdr>
        </w:div>
        <w:div w:id="1828669830">
          <w:marLeft w:val="640"/>
          <w:marRight w:val="0"/>
          <w:marTop w:val="0"/>
          <w:marBottom w:val="0"/>
          <w:divBdr>
            <w:top w:val="none" w:sz="0" w:space="0" w:color="auto"/>
            <w:left w:val="none" w:sz="0" w:space="0" w:color="auto"/>
            <w:bottom w:val="none" w:sz="0" w:space="0" w:color="auto"/>
            <w:right w:val="none" w:sz="0" w:space="0" w:color="auto"/>
          </w:divBdr>
        </w:div>
        <w:div w:id="1104501486">
          <w:marLeft w:val="640"/>
          <w:marRight w:val="0"/>
          <w:marTop w:val="0"/>
          <w:marBottom w:val="0"/>
          <w:divBdr>
            <w:top w:val="none" w:sz="0" w:space="0" w:color="auto"/>
            <w:left w:val="none" w:sz="0" w:space="0" w:color="auto"/>
            <w:bottom w:val="none" w:sz="0" w:space="0" w:color="auto"/>
            <w:right w:val="none" w:sz="0" w:space="0" w:color="auto"/>
          </w:divBdr>
        </w:div>
        <w:div w:id="490567334">
          <w:marLeft w:val="640"/>
          <w:marRight w:val="0"/>
          <w:marTop w:val="0"/>
          <w:marBottom w:val="0"/>
          <w:divBdr>
            <w:top w:val="none" w:sz="0" w:space="0" w:color="auto"/>
            <w:left w:val="none" w:sz="0" w:space="0" w:color="auto"/>
            <w:bottom w:val="none" w:sz="0" w:space="0" w:color="auto"/>
            <w:right w:val="none" w:sz="0" w:space="0" w:color="auto"/>
          </w:divBdr>
        </w:div>
        <w:div w:id="1652053160">
          <w:marLeft w:val="640"/>
          <w:marRight w:val="0"/>
          <w:marTop w:val="0"/>
          <w:marBottom w:val="0"/>
          <w:divBdr>
            <w:top w:val="none" w:sz="0" w:space="0" w:color="auto"/>
            <w:left w:val="none" w:sz="0" w:space="0" w:color="auto"/>
            <w:bottom w:val="none" w:sz="0" w:space="0" w:color="auto"/>
            <w:right w:val="none" w:sz="0" w:space="0" w:color="auto"/>
          </w:divBdr>
        </w:div>
        <w:div w:id="52508390">
          <w:marLeft w:val="640"/>
          <w:marRight w:val="0"/>
          <w:marTop w:val="0"/>
          <w:marBottom w:val="0"/>
          <w:divBdr>
            <w:top w:val="none" w:sz="0" w:space="0" w:color="auto"/>
            <w:left w:val="none" w:sz="0" w:space="0" w:color="auto"/>
            <w:bottom w:val="none" w:sz="0" w:space="0" w:color="auto"/>
            <w:right w:val="none" w:sz="0" w:space="0" w:color="auto"/>
          </w:divBdr>
        </w:div>
        <w:div w:id="136269490">
          <w:marLeft w:val="640"/>
          <w:marRight w:val="0"/>
          <w:marTop w:val="0"/>
          <w:marBottom w:val="0"/>
          <w:divBdr>
            <w:top w:val="none" w:sz="0" w:space="0" w:color="auto"/>
            <w:left w:val="none" w:sz="0" w:space="0" w:color="auto"/>
            <w:bottom w:val="none" w:sz="0" w:space="0" w:color="auto"/>
            <w:right w:val="none" w:sz="0" w:space="0" w:color="auto"/>
          </w:divBdr>
        </w:div>
        <w:div w:id="107773135">
          <w:marLeft w:val="640"/>
          <w:marRight w:val="0"/>
          <w:marTop w:val="0"/>
          <w:marBottom w:val="0"/>
          <w:divBdr>
            <w:top w:val="none" w:sz="0" w:space="0" w:color="auto"/>
            <w:left w:val="none" w:sz="0" w:space="0" w:color="auto"/>
            <w:bottom w:val="none" w:sz="0" w:space="0" w:color="auto"/>
            <w:right w:val="none" w:sz="0" w:space="0" w:color="auto"/>
          </w:divBdr>
        </w:div>
        <w:div w:id="727992031">
          <w:marLeft w:val="640"/>
          <w:marRight w:val="0"/>
          <w:marTop w:val="0"/>
          <w:marBottom w:val="0"/>
          <w:divBdr>
            <w:top w:val="none" w:sz="0" w:space="0" w:color="auto"/>
            <w:left w:val="none" w:sz="0" w:space="0" w:color="auto"/>
            <w:bottom w:val="none" w:sz="0" w:space="0" w:color="auto"/>
            <w:right w:val="none" w:sz="0" w:space="0" w:color="auto"/>
          </w:divBdr>
        </w:div>
        <w:div w:id="373316064">
          <w:marLeft w:val="640"/>
          <w:marRight w:val="0"/>
          <w:marTop w:val="0"/>
          <w:marBottom w:val="0"/>
          <w:divBdr>
            <w:top w:val="none" w:sz="0" w:space="0" w:color="auto"/>
            <w:left w:val="none" w:sz="0" w:space="0" w:color="auto"/>
            <w:bottom w:val="none" w:sz="0" w:space="0" w:color="auto"/>
            <w:right w:val="none" w:sz="0" w:space="0" w:color="auto"/>
          </w:divBdr>
        </w:div>
        <w:div w:id="1339041680">
          <w:marLeft w:val="640"/>
          <w:marRight w:val="0"/>
          <w:marTop w:val="0"/>
          <w:marBottom w:val="0"/>
          <w:divBdr>
            <w:top w:val="none" w:sz="0" w:space="0" w:color="auto"/>
            <w:left w:val="none" w:sz="0" w:space="0" w:color="auto"/>
            <w:bottom w:val="none" w:sz="0" w:space="0" w:color="auto"/>
            <w:right w:val="none" w:sz="0" w:space="0" w:color="auto"/>
          </w:divBdr>
        </w:div>
        <w:div w:id="278999012">
          <w:marLeft w:val="640"/>
          <w:marRight w:val="0"/>
          <w:marTop w:val="0"/>
          <w:marBottom w:val="0"/>
          <w:divBdr>
            <w:top w:val="none" w:sz="0" w:space="0" w:color="auto"/>
            <w:left w:val="none" w:sz="0" w:space="0" w:color="auto"/>
            <w:bottom w:val="none" w:sz="0" w:space="0" w:color="auto"/>
            <w:right w:val="none" w:sz="0" w:space="0" w:color="auto"/>
          </w:divBdr>
        </w:div>
        <w:div w:id="223684898">
          <w:marLeft w:val="640"/>
          <w:marRight w:val="0"/>
          <w:marTop w:val="0"/>
          <w:marBottom w:val="0"/>
          <w:divBdr>
            <w:top w:val="none" w:sz="0" w:space="0" w:color="auto"/>
            <w:left w:val="none" w:sz="0" w:space="0" w:color="auto"/>
            <w:bottom w:val="none" w:sz="0" w:space="0" w:color="auto"/>
            <w:right w:val="none" w:sz="0" w:space="0" w:color="auto"/>
          </w:divBdr>
        </w:div>
        <w:div w:id="1604147772">
          <w:marLeft w:val="640"/>
          <w:marRight w:val="0"/>
          <w:marTop w:val="0"/>
          <w:marBottom w:val="0"/>
          <w:divBdr>
            <w:top w:val="none" w:sz="0" w:space="0" w:color="auto"/>
            <w:left w:val="none" w:sz="0" w:space="0" w:color="auto"/>
            <w:bottom w:val="none" w:sz="0" w:space="0" w:color="auto"/>
            <w:right w:val="none" w:sz="0" w:space="0" w:color="auto"/>
          </w:divBdr>
        </w:div>
      </w:divsChild>
    </w:div>
    <w:div w:id="785925336">
      <w:bodyDiv w:val="1"/>
      <w:marLeft w:val="0"/>
      <w:marRight w:val="0"/>
      <w:marTop w:val="0"/>
      <w:marBottom w:val="0"/>
      <w:divBdr>
        <w:top w:val="none" w:sz="0" w:space="0" w:color="auto"/>
        <w:left w:val="none" w:sz="0" w:space="0" w:color="auto"/>
        <w:bottom w:val="none" w:sz="0" w:space="0" w:color="auto"/>
        <w:right w:val="none" w:sz="0" w:space="0" w:color="auto"/>
      </w:divBdr>
      <w:divsChild>
        <w:div w:id="368990681">
          <w:marLeft w:val="640"/>
          <w:marRight w:val="0"/>
          <w:marTop w:val="0"/>
          <w:marBottom w:val="0"/>
          <w:divBdr>
            <w:top w:val="none" w:sz="0" w:space="0" w:color="auto"/>
            <w:left w:val="none" w:sz="0" w:space="0" w:color="auto"/>
            <w:bottom w:val="none" w:sz="0" w:space="0" w:color="auto"/>
            <w:right w:val="none" w:sz="0" w:space="0" w:color="auto"/>
          </w:divBdr>
        </w:div>
        <w:div w:id="923220315">
          <w:marLeft w:val="640"/>
          <w:marRight w:val="0"/>
          <w:marTop w:val="0"/>
          <w:marBottom w:val="0"/>
          <w:divBdr>
            <w:top w:val="none" w:sz="0" w:space="0" w:color="auto"/>
            <w:left w:val="none" w:sz="0" w:space="0" w:color="auto"/>
            <w:bottom w:val="none" w:sz="0" w:space="0" w:color="auto"/>
            <w:right w:val="none" w:sz="0" w:space="0" w:color="auto"/>
          </w:divBdr>
        </w:div>
        <w:div w:id="1223442928">
          <w:marLeft w:val="640"/>
          <w:marRight w:val="0"/>
          <w:marTop w:val="0"/>
          <w:marBottom w:val="0"/>
          <w:divBdr>
            <w:top w:val="none" w:sz="0" w:space="0" w:color="auto"/>
            <w:left w:val="none" w:sz="0" w:space="0" w:color="auto"/>
            <w:bottom w:val="none" w:sz="0" w:space="0" w:color="auto"/>
            <w:right w:val="none" w:sz="0" w:space="0" w:color="auto"/>
          </w:divBdr>
        </w:div>
        <w:div w:id="509297783">
          <w:marLeft w:val="640"/>
          <w:marRight w:val="0"/>
          <w:marTop w:val="0"/>
          <w:marBottom w:val="0"/>
          <w:divBdr>
            <w:top w:val="none" w:sz="0" w:space="0" w:color="auto"/>
            <w:left w:val="none" w:sz="0" w:space="0" w:color="auto"/>
            <w:bottom w:val="none" w:sz="0" w:space="0" w:color="auto"/>
            <w:right w:val="none" w:sz="0" w:space="0" w:color="auto"/>
          </w:divBdr>
        </w:div>
        <w:div w:id="726682285">
          <w:marLeft w:val="640"/>
          <w:marRight w:val="0"/>
          <w:marTop w:val="0"/>
          <w:marBottom w:val="0"/>
          <w:divBdr>
            <w:top w:val="none" w:sz="0" w:space="0" w:color="auto"/>
            <w:left w:val="none" w:sz="0" w:space="0" w:color="auto"/>
            <w:bottom w:val="none" w:sz="0" w:space="0" w:color="auto"/>
            <w:right w:val="none" w:sz="0" w:space="0" w:color="auto"/>
          </w:divBdr>
        </w:div>
        <w:div w:id="2084377008">
          <w:marLeft w:val="640"/>
          <w:marRight w:val="0"/>
          <w:marTop w:val="0"/>
          <w:marBottom w:val="0"/>
          <w:divBdr>
            <w:top w:val="none" w:sz="0" w:space="0" w:color="auto"/>
            <w:left w:val="none" w:sz="0" w:space="0" w:color="auto"/>
            <w:bottom w:val="none" w:sz="0" w:space="0" w:color="auto"/>
            <w:right w:val="none" w:sz="0" w:space="0" w:color="auto"/>
          </w:divBdr>
        </w:div>
        <w:div w:id="1731153012">
          <w:marLeft w:val="640"/>
          <w:marRight w:val="0"/>
          <w:marTop w:val="0"/>
          <w:marBottom w:val="0"/>
          <w:divBdr>
            <w:top w:val="none" w:sz="0" w:space="0" w:color="auto"/>
            <w:left w:val="none" w:sz="0" w:space="0" w:color="auto"/>
            <w:bottom w:val="none" w:sz="0" w:space="0" w:color="auto"/>
            <w:right w:val="none" w:sz="0" w:space="0" w:color="auto"/>
          </w:divBdr>
        </w:div>
        <w:div w:id="565919476">
          <w:marLeft w:val="640"/>
          <w:marRight w:val="0"/>
          <w:marTop w:val="0"/>
          <w:marBottom w:val="0"/>
          <w:divBdr>
            <w:top w:val="none" w:sz="0" w:space="0" w:color="auto"/>
            <w:left w:val="none" w:sz="0" w:space="0" w:color="auto"/>
            <w:bottom w:val="none" w:sz="0" w:space="0" w:color="auto"/>
            <w:right w:val="none" w:sz="0" w:space="0" w:color="auto"/>
          </w:divBdr>
        </w:div>
        <w:div w:id="85804880">
          <w:marLeft w:val="640"/>
          <w:marRight w:val="0"/>
          <w:marTop w:val="0"/>
          <w:marBottom w:val="0"/>
          <w:divBdr>
            <w:top w:val="none" w:sz="0" w:space="0" w:color="auto"/>
            <w:left w:val="none" w:sz="0" w:space="0" w:color="auto"/>
            <w:bottom w:val="none" w:sz="0" w:space="0" w:color="auto"/>
            <w:right w:val="none" w:sz="0" w:space="0" w:color="auto"/>
          </w:divBdr>
        </w:div>
        <w:div w:id="301621448">
          <w:marLeft w:val="640"/>
          <w:marRight w:val="0"/>
          <w:marTop w:val="0"/>
          <w:marBottom w:val="0"/>
          <w:divBdr>
            <w:top w:val="none" w:sz="0" w:space="0" w:color="auto"/>
            <w:left w:val="none" w:sz="0" w:space="0" w:color="auto"/>
            <w:bottom w:val="none" w:sz="0" w:space="0" w:color="auto"/>
            <w:right w:val="none" w:sz="0" w:space="0" w:color="auto"/>
          </w:divBdr>
        </w:div>
        <w:div w:id="1658222954">
          <w:marLeft w:val="640"/>
          <w:marRight w:val="0"/>
          <w:marTop w:val="0"/>
          <w:marBottom w:val="0"/>
          <w:divBdr>
            <w:top w:val="none" w:sz="0" w:space="0" w:color="auto"/>
            <w:left w:val="none" w:sz="0" w:space="0" w:color="auto"/>
            <w:bottom w:val="none" w:sz="0" w:space="0" w:color="auto"/>
            <w:right w:val="none" w:sz="0" w:space="0" w:color="auto"/>
          </w:divBdr>
        </w:div>
        <w:div w:id="58477736">
          <w:marLeft w:val="640"/>
          <w:marRight w:val="0"/>
          <w:marTop w:val="0"/>
          <w:marBottom w:val="0"/>
          <w:divBdr>
            <w:top w:val="none" w:sz="0" w:space="0" w:color="auto"/>
            <w:left w:val="none" w:sz="0" w:space="0" w:color="auto"/>
            <w:bottom w:val="none" w:sz="0" w:space="0" w:color="auto"/>
            <w:right w:val="none" w:sz="0" w:space="0" w:color="auto"/>
          </w:divBdr>
        </w:div>
        <w:div w:id="179051226">
          <w:marLeft w:val="640"/>
          <w:marRight w:val="0"/>
          <w:marTop w:val="0"/>
          <w:marBottom w:val="0"/>
          <w:divBdr>
            <w:top w:val="none" w:sz="0" w:space="0" w:color="auto"/>
            <w:left w:val="none" w:sz="0" w:space="0" w:color="auto"/>
            <w:bottom w:val="none" w:sz="0" w:space="0" w:color="auto"/>
            <w:right w:val="none" w:sz="0" w:space="0" w:color="auto"/>
          </w:divBdr>
        </w:div>
        <w:div w:id="672219381">
          <w:marLeft w:val="640"/>
          <w:marRight w:val="0"/>
          <w:marTop w:val="0"/>
          <w:marBottom w:val="0"/>
          <w:divBdr>
            <w:top w:val="none" w:sz="0" w:space="0" w:color="auto"/>
            <w:left w:val="none" w:sz="0" w:space="0" w:color="auto"/>
            <w:bottom w:val="none" w:sz="0" w:space="0" w:color="auto"/>
            <w:right w:val="none" w:sz="0" w:space="0" w:color="auto"/>
          </w:divBdr>
        </w:div>
        <w:div w:id="1657609866">
          <w:marLeft w:val="640"/>
          <w:marRight w:val="0"/>
          <w:marTop w:val="0"/>
          <w:marBottom w:val="0"/>
          <w:divBdr>
            <w:top w:val="none" w:sz="0" w:space="0" w:color="auto"/>
            <w:left w:val="none" w:sz="0" w:space="0" w:color="auto"/>
            <w:bottom w:val="none" w:sz="0" w:space="0" w:color="auto"/>
            <w:right w:val="none" w:sz="0" w:space="0" w:color="auto"/>
          </w:divBdr>
        </w:div>
        <w:div w:id="1187602917">
          <w:marLeft w:val="640"/>
          <w:marRight w:val="0"/>
          <w:marTop w:val="0"/>
          <w:marBottom w:val="0"/>
          <w:divBdr>
            <w:top w:val="none" w:sz="0" w:space="0" w:color="auto"/>
            <w:left w:val="none" w:sz="0" w:space="0" w:color="auto"/>
            <w:bottom w:val="none" w:sz="0" w:space="0" w:color="auto"/>
            <w:right w:val="none" w:sz="0" w:space="0" w:color="auto"/>
          </w:divBdr>
        </w:div>
        <w:div w:id="1209607939">
          <w:marLeft w:val="640"/>
          <w:marRight w:val="0"/>
          <w:marTop w:val="0"/>
          <w:marBottom w:val="0"/>
          <w:divBdr>
            <w:top w:val="none" w:sz="0" w:space="0" w:color="auto"/>
            <w:left w:val="none" w:sz="0" w:space="0" w:color="auto"/>
            <w:bottom w:val="none" w:sz="0" w:space="0" w:color="auto"/>
            <w:right w:val="none" w:sz="0" w:space="0" w:color="auto"/>
          </w:divBdr>
        </w:div>
        <w:div w:id="2030719611">
          <w:marLeft w:val="640"/>
          <w:marRight w:val="0"/>
          <w:marTop w:val="0"/>
          <w:marBottom w:val="0"/>
          <w:divBdr>
            <w:top w:val="none" w:sz="0" w:space="0" w:color="auto"/>
            <w:left w:val="none" w:sz="0" w:space="0" w:color="auto"/>
            <w:bottom w:val="none" w:sz="0" w:space="0" w:color="auto"/>
            <w:right w:val="none" w:sz="0" w:space="0" w:color="auto"/>
          </w:divBdr>
        </w:div>
        <w:div w:id="1296982332">
          <w:marLeft w:val="640"/>
          <w:marRight w:val="0"/>
          <w:marTop w:val="0"/>
          <w:marBottom w:val="0"/>
          <w:divBdr>
            <w:top w:val="none" w:sz="0" w:space="0" w:color="auto"/>
            <w:left w:val="none" w:sz="0" w:space="0" w:color="auto"/>
            <w:bottom w:val="none" w:sz="0" w:space="0" w:color="auto"/>
            <w:right w:val="none" w:sz="0" w:space="0" w:color="auto"/>
          </w:divBdr>
        </w:div>
        <w:div w:id="1857841117">
          <w:marLeft w:val="640"/>
          <w:marRight w:val="0"/>
          <w:marTop w:val="0"/>
          <w:marBottom w:val="0"/>
          <w:divBdr>
            <w:top w:val="none" w:sz="0" w:space="0" w:color="auto"/>
            <w:left w:val="none" w:sz="0" w:space="0" w:color="auto"/>
            <w:bottom w:val="none" w:sz="0" w:space="0" w:color="auto"/>
            <w:right w:val="none" w:sz="0" w:space="0" w:color="auto"/>
          </w:divBdr>
        </w:div>
        <w:div w:id="651982551">
          <w:marLeft w:val="640"/>
          <w:marRight w:val="0"/>
          <w:marTop w:val="0"/>
          <w:marBottom w:val="0"/>
          <w:divBdr>
            <w:top w:val="none" w:sz="0" w:space="0" w:color="auto"/>
            <w:left w:val="none" w:sz="0" w:space="0" w:color="auto"/>
            <w:bottom w:val="none" w:sz="0" w:space="0" w:color="auto"/>
            <w:right w:val="none" w:sz="0" w:space="0" w:color="auto"/>
          </w:divBdr>
        </w:div>
        <w:div w:id="1144858951">
          <w:marLeft w:val="640"/>
          <w:marRight w:val="0"/>
          <w:marTop w:val="0"/>
          <w:marBottom w:val="0"/>
          <w:divBdr>
            <w:top w:val="none" w:sz="0" w:space="0" w:color="auto"/>
            <w:left w:val="none" w:sz="0" w:space="0" w:color="auto"/>
            <w:bottom w:val="none" w:sz="0" w:space="0" w:color="auto"/>
            <w:right w:val="none" w:sz="0" w:space="0" w:color="auto"/>
          </w:divBdr>
        </w:div>
        <w:div w:id="737829145">
          <w:marLeft w:val="640"/>
          <w:marRight w:val="0"/>
          <w:marTop w:val="0"/>
          <w:marBottom w:val="0"/>
          <w:divBdr>
            <w:top w:val="none" w:sz="0" w:space="0" w:color="auto"/>
            <w:left w:val="none" w:sz="0" w:space="0" w:color="auto"/>
            <w:bottom w:val="none" w:sz="0" w:space="0" w:color="auto"/>
            <w:right w:val="none" w:sz="0" w:space="0" w:color="auto"/>
          </w:divBdr>
        </w:div>
        <w:div w:id="1664041610">
          <w:marLeft w:val="640"/>
          <w:marRight w:val="0"/>
          <w:marTop w:val="0"/>
          <w:marBottom w:val="0"/>
          <w:divBdr>
            <w:top w:val="none" w:sz="0" w:space="0" w:color="auto"/>
            <w:left w:val="none" w:sz="0" w:space="0" w:color="auto"/>
            <w:bottom w:val="none" w:sz="0" w:space="0" w:color="auto"/>
            <w:right w:val="none" w:sz="0" w:space="0" w:color="auto"/>
          </w:divBdr>
        </w:div>
        <w:div w:id="1741292777">
          <w:marLeft w:val="640"/>
          <w:marRight w:val="0"/>
          <w:marTop w:val="0"/>
          <w:marBottom w:val="0"/>
          <w:divBdr>
            <w:top w:val="none" w:sz="0" w:space="0" w:color="auto"/>
            <w:left w:val="none" w:sz="0" w:space="0" w:color="auto"/>
            <w:bottom w:val="none" w:sz="0" w:space="0" w:color="auto"/>
            <w:right w:val="none" w:sz="0" w:space="0" w:color="auto"/>
          </w:divBdr>
        </w:div>
        <w:div w:id="684095629">
          <w:marLeft w:val="640"/>
          <w:marRight w:val="0"/>
          <w:marTop w:val="0"/>
          <w:marBottom w:val="0"/>
          <w:divBdr>
            <w:top w:val="none" w:sz="0" w:space="0" w:color="auto"/>
            <w:left w:val="none" w:sz="0" w:space="0" w:color="auto"/>
            <w:bottom w:val="none" w:sz="0" w:space="0" w:color="auto"/>
            <w:right w:val="none" w:sz="0" w:space="0" w:color="auto"/>
          </w:divBdr>
        </w:div>
        <w:div w:id="112018573">
          <w:marLeft w:val="640"/>
          <w:marRight w:val="0"/>
          <w:marTop w:val="0"/>
          <w:marBottom w:val="0"/>
          <w:divBdr>
            <w:top w:val="none" w:sz="0" w:space="0" w:color="auto"/>
            <w:left w:val="none" w:sz="0" w:space="0" w:color="auto"/>
            <w:bottom w:val="none" w:sz="0" w:space="0" w:color="auto"/>
            <w:right w:val="none" w:sz="0" w:space="0" w:color="auto"/>
          </w:divBdr>
        </w:div>
        <w:div w:id="602881890">
          <w:marLeft w:val="640"/>
          <w:marRight w:val="0"/>
          <w:marTop w:val="0"/>
          <w:marBottom w:val="0"/>
          <w:divBdr>
            <w:top w:val="none" w:sz="0" w:space="0" w:color="auto"/>
            <w:left w:val="none" w:sz="0" w:space="0" w:color="auto"/>
            <w:bottom w:val="none" w:sz="0" w:space="0" w:color="auto"/>
            <w:right w:val="none" w:sz="0" w:space="0" w:color="auto"/>
          </w:divBdr>
        </w:div>
        <w:div w:id="811561586">
          <w:marLeft w:val="640"/>
          <w:marRight w:val="0"/>
          <w:marTop w:val="0"/>
          <w:marBottom w:val="0"/>
          <w:divBdr>
            <w:top w:val="none" w:sz="0" w:space="0" w:color="auto"/>
            <w:left w:val="none" w:sz="0" w:space="0" w:color="auto"/>
            <w:bottom w:val="none" w:sz="0" w:space="0" w:color="auto"/>
            <w:right w:val="none" w:sz="0" w:space="0" w:color="auto"/>
          </w:divBdr>
        </w:div>
        <w:div w:id="1531449574">
          <w:marLeft w:val="640"/>
          <w:marRight w:val="0"/>
          <w:marTop w:val="0"/>
          <w:marBottom w:val="0"/>
          <w:divBdr>
            <w:top w:val="none" w:sz="0" w:space="0" w:color="auto"/>
            <w:left w:val="none" w:sz="0" w:space="0" w:color="auto"/>
            <w:bottom w:val="none" w:sz="0" w:space="0" w:color="auto"/>
            <w:right w:val="none" w:sz="0" w:space="0" w:color="auto"/>
          </w:divBdr>
        </w:div>
        <w:div w:id="1688142401">
          <w:marLeft w:val="640"/>
          <w:marRight w:val="0"/>
          <w:marTop w:val="0"/>
          <w:marBottom w:val="0"/>
          <w:divBdr>
            <w:top w:val="none" w:sz="0" w:space="0" w:color="auto"/>
            <w:left w:val="none" w:sz="0" w:space="0" w:color="auto"/>
            <w:bottom w:val="none" w:sz="0" w:space="0" w:color="auto"/>
            <w:right w:val="none" w:sz="0" w:space="0" w:color="auto"/>
          </w:divBdr>
        </w:div>
        <w:div w:id="1165976081">
          <w:marLeft w:val="640"/>
          <w:marRight w:val="0"/>
          <w:marTop w:val="0"/>
          <w:marBottom w:val="0"/>
          <w:divBdr>
            <w:top w:val="none" w:sz="0" w:space="0" w:color="auto"/>
            <w:left w:val="none" w:sz="0" w:space="0" w:color="auto"/>
            <w:bottom w:val="none" w:sz="0" w:space="0" w:color="auto"/>
            <w:right w:val="none" w:sz="0" w:space="0" w:color="auto"/>
          </w:divBdr>
        </w:div>
        <w:div w:id="594480492">
          <w:marLeft w:val="640"/>
          <w:marRight w:val="0"/>
          <w:marTop w:val="0"/>
          <w:marBottom w:val="0"/>
          <w:divBdr>
            <w:top w:val="none" w:sz="0" w:space="0" w:color="auto"/>
            <w:left w:val="none" w:sz="0" w:space="0" w:color="auto"/>
            <w:bottom w:val="none" w:sz="0" w:space="0" w:color="auto"/>
            <w:right w:val="none" w:sz="0" w:space="0" w:color="auto"/>
          </w:divBdr>
        </w:div>
        <w:div w:id="199173893">
          <w:marLeft w:val="640"/>
          <w:marRight w:val="0"/>
          <w:marTop w:val="0"/>
          <w:marBottom w:val="0"/>
          <w:divBdr>
            <w:top w:val="none" w:sz="0" w:space="0" w:color="auto"/>
            <w:left w:val="none" w:sz="0" w:space="0" w:color="auto"/>
            <w:bottom w:val="none" w:sz="0" w:space="0" w:color="auto"/>
            <w:right w:val="none" w:sz="0" w:space="0" w:color="auto"/>
          </w:divBdr>
        </w:div>
        <w:div w:id="986517259">
          <w:marLeft w:val="640"/>
          <w:marRight w:val="0"/>
          <w:marTop w:val="0"/>
          <w:marBottom w:val="0"/>
          <w:divBdr>
            <w:top w:val="none" w:sz="0" w:space="0" w:color="auto"/>
            <w:left w:val="none" w:sz="0" w:space="0" w:color="auto"/>
            <w:bottom w:val="none" w:sz="0" w:space="0" w:color="auto"/>
            <w:right w:val="none" w:sz="0" w:space="0" w:color="auto"/>
          </w:divBdr>
        </w:div>
        <w:div w:id="659429217">
          <w:marLeft w:val="640"/>
          <w:marRight w:val="0"/>
          <w:marTop w:val="0"/>
          <w:marBottom w:val="0"/>
          <w:divBdr>
            <w:top w:val="none" w:sz="0" w:space="0" w:color="auto"/>
            <w:left w:val="none" w:sz="0" w:space="0" w:color="auto"/>
            <w:bottom w:val="none" w:sz="0" w:space="0" w:color="auto"/>
            <w:right w:val="none" w:sz="0" w:space="0" w:color="auto"/>
          </w:divBdr>
        </w:div>
        <w:div w:id="104351426">
          <w:marLeft w:val="640"/>
          <w:marRight w:val="0"/>
          <w:marTop w:val="0"/>
          <w:marBottom w:val="0"/>
          <w:divBdr>
            <w:top w:val="none" w:sz="0" w:space="0" w:color="auto"/>
            <w:left w:val="none" w:sz="0" w:space="0" w:color="auto"/>
            <w:bottom w:val="none" w:sz="0" w:space="0" w:color="auto"/>
            <w:right w:val="none" w:sz="0" w:space="0" w:color="auto"/>
          </w:divBdr>
        </w:div>
        <w:div w:id="393359703">
          <w:marLeft w:val="640"/>
          <w:marRight w:val="0"/>
          <w:marTop w:val="0"/>
          <w:marBottom w:val="0"/>
          <w:divBdr>
            <w:top w:val="none" w:sz="0" w:space="0" w:color="auto"/>
            <w:left w:val="none" w:sz="0" w:space="0" w:color="auto"/>
            <w:bottom w:val="none" w:sz="0" w:space="0" w:color="auto"/>
            <w:right w:val="none" w:sz="0" w:space="0" w:color="auto"/>
          </w:divBdr>
        </w:div>
        <w:div w:id="221717508">
          <w:marLeft w:val="640"/>
          <w:marRight w:val="0"/>
          <w:marTop w:val="0"/>
          <w:marBottom w:val="0"/>
          <w:divBdr>
            <w:top w:val="none" w:sz="0" w:space="0" w:color="auto"/>
            <w:left w:val="none" w:sz="0" w:space="0" w:color="auto"/>
            <w:bottom w:val="none" w:sz="0" w:space="0" w:color="auto"/>
            <w:right w:val="none" w:sz="0" w:space="0" w:color="auto"/>
          </w:divBdr>
        </w:div>
        <w:div w:id="1741246329">
          <w:marLeft w:val="640"/>
          <w:marRight w:val="0"/>
          <w:marTop w:val="0"/>
          <w:marBottom w:val="0"/>
          <w:divBdr>
            <w:top w:val="none" w:sz="0" w:space="0" w:color="auto"/>
            <w:left w:val="none" w:sz="0" w:space="0" w:color="auto"/>
            <w:bottom w:val="none" w:sz="0" w:space="0" w:color="auto"/>
            <w:right w:val="none" w:sz="0" w:space="0" w:color="auto"/>
          </w:divBdr>
        </w:div>
        <w:div w:id="1531186323">
          <w:marLeft w:val="640"/>
          <w:marRight w:val="0"/>
          <w:marTop w:val="0"/>
          <w:marBottom w:val="0"/>
          <w:divBdr>
            <w:top w:val="none" w:sz="0" w:space="0" w:color="auto"/>
            <w:left w:val="none" w:sz="0" w:space="0" w:color="auto"/>
            <w:bottom w:val="none" w:sz="0" w:space="0" w:color="auto"/>
            <w:right w:val="none" w:sz="0" w:space="0" w:color="auto"/>
          </w:divBdr>
        </w:div>
        <w:div w:id="1761751723">
          <w:marLeft w:val="640"/>
          <w:marRight w:val="0"/>
          <w:marTop w:val="0"/>
          <w:marBottom w:val="0"/>
          <w:divBdr>
            <w:top w:val="none" w:sz="0" w:space="0" w:color="auto"/>
            <w:left w:val="none" w:sz="0" w:space="0" w:color="auto"/>
            <w:bottom w:val="none" w:sz="0" w:space="0" w:color="auto"/>
            <w:right w:val="none" w:sz="0" w:space="0" w:color="auto"/>
          </w:divBdr>
        </w:div>
        <w:div w:id="1903713038">
          <w:marLeft w:val="640"/>
          <w:marRight w:val="0"/>
          <w:marTop w:val="0"/>
          <w:marBottom w:val="0"/>
          <w:divBdr>
            <w:top w:val="none" w:sz="0" w:space="0" w:color="auto"/>
            <w:left w:val="none" w:sz="0" w:space="0" w:color="auto"/>
            <w:bottom w:val="none" w:sz="0" w:space="0" w:color="auto"/>
            <w:right w:val="none" w:sz="0" w:space="0" w:color="auto"/>
          </w:divBdr>
        </w:div>
        <w:div w:id="27337000">
          <w:marLeft w:val="640"/>
          <w:marRight w:val="0"/>
          <w:marTop w:val="0"/>
          <w:marBottom w:val="0"/>
          <w:divBdr>
            <w:top w:val="none" w:sz="0" w:space="0" w:color="auto"/>
            <w:left w:val="none" w:sz="0" w:space="0" w:color="auto"/>
            <w:bottom w:val="none" w:sz="0" w:space="0" w:color="auto"/>
            <w:right w:val="none" w:sz="0" w:space="0" w:color="auto"/>
          </w:divBdr>
        </w:div>
        <w:div w:id="1395199548">
          <w:marLeft w:val="640"/>
          <w:marRight w:val="0"/>
          <w:marTop w:val="0"/>
          <w:marBottom w:val="0"/>
          <w:divBdr>
            <w:top w:val="none" w:sz="0" w:space="0" w:color="auto"/>
            <w:left w:val="none" w:sz="0" w:space="0" w:color="auto"/>
            <w:bottom w:val="none" w:sz="0" w:space="0" w:color="auto"/>
            <w:right w:val="none" w:sz="0" w:space="0" w:color="auto"/>
          </w:divBdr>
        </w:div>
        <w:div w:id="459109465">
          <w:marLeft w:val="640"/>
          <w:marRight w:val="0"/>
          <w:marTop w:val="0"/>
          <w:marBottom w:val="0"/>
          <w:divBdr>
            <w:top w:val="none" w:sz="0" w:space="0" w:color="auto"/>
            <w:left w:val="none" w:sz="0" w:space="0" w:color="auto"/>
            <w:bottom w:val="none" w:sz="0" w:space="0" w:color="auto"/>
            <w:right w:val="none" w:sz="0" w:space="0" w:color="auto"/>
          </w:divBdr>
        </w:div>
        <w:div w:id="549194267">
          <w:marLeft w:val="640"/>
          <w:marRight w:val="0"/>
          <w:marTop w:val="0"/>
          <w:marBottom w:val="0"/>
          <w:divBdr>
            <w:top w:val="none" w:sz="0" w:space="0" w:color="auto"/>
            <w:left w:val="none" w:sz="0" w:space="0" w:color="auto"/>
            <w:bottom w:val="none" w:sz="0" w:space="0" w:color="auto"/>
            <w:right w:val="none" w:sz="0" w:space="0" w:color="auto"/>
          </w:divBdr>
        </w:div>
        <w:div w:id="291861804">
          <w:marLeft w:val="640"/>
          <w:marRight w:val="0"/>
          <w:marTop w:val="0"/>
          <w:marBottom w:val="0"/>
          <w:divBdr>
            <w:top w:val="none" w:sz="0" w:space="0" w:color="auto"/>
            <w:left w:val="none" w:sz="0" w:space="0" w:color="auto"/>
            <w:bottom w:val="none" w:sz="0" w:space="0" w:color="auto"/>
            <w:right w:val="none" w:sz="0" w:space="0" w:color="auto"/>
          </w:divBdr>
        </w:div>
        <w:div w:id="1291008524">
          <w:marLeft w:val="640"/>
          <w:marRight w:val="0"/>
          <w:marTop w:val="0"/>
          <w:marBottom w:val="0"/>
          <w:divBdr>
            <w:top w:val="none" w:sz="0" w:space="0" w:color="auto"/>
            <w:left w:val="none" w:sz="0" w:space="0" w:color="auto"/>
            <w:bottom w:val="none" w:sz="0" w:space="0" w:color="auto"/>
            <w:right w:val="none" w:sz="0" w:space="0" w:color="auto"/>
          </w:divBdr>
        </w:div>
        <w:div w:id="1639649311">
          <w:marLeft w:val="640"/>
          <w:marRight w:val="0"/>
          <w:marTop w:val="0"/>
          <w:marBottom w:val="0"/>
          <w:divBdr>
            <w:top w:val="none" w:sz="0" w:space="0" w:color="auto"/>
            <w:left w:val="none" w:sz="0" w:space="0" w:color="auto"/>
            <w:bottom w:val="none" w:sz="0" w:space="0" w:color="auto"/>
            <w:right w:val="none" w:sz="0" w:space="0" w:color="auto"/>
          </w:divBdr>
        </w:div>
        <w:div w:id="2102676729">
          <w:marLeft w:val="640"/>
          <w:marRight w:val="0"/>
          <w:marTop w:val="0"/>
          <w:marBottom w:val="0"/>
          <w:divBdr>
            <w:top w:val="none" w:sz="0" w:space="0" w:color="auto"/>
            <w:left w:val="none" w:sz="0" w:space="0" w:color="auto"/>
            <w:bottom w:val="none" w:sz="0" w:space="0" w:color="auto"/>
            <w:right w:val="none" w:sz="0" w:space="0" w:color="auto"/>
          </w:divBdr>
        </w:div>
        <w:div w:id="264265159">
          <w:marLeft w:val="640"/>
          <w:marRight w:val="0"/>
          <w:marTop w:val="0"/>
          <w:marBottom w:val="0"/>
          <w:divBdr>
            <w:top w:val="none" w:sz="0" w:space="0" w:color="auto"/>
            <w:left w:val="none" w:sz="0" w:space="0" w:color="auto"/>
            <w:bottom w:val="none" w:sz="0" w:space="0" w:color="auto"/>
            <w:right w:val="none" w:sz="0" w:space="0" w:color="auto"/>
          </w:divBdr>
        </w:div>
        <w:div w:id="405421245">
          <w:marLeft w:val="640"/>
          <w:marRight w:val="0"/>
          <w:marTop w:val="0"/>
          <w:marBottom w:val="0"/>
          <w:divBdr>
            <w:top w:val="none" w:sz="0" w:space="0" w:color="auto"/>
            <w:left w:val="none" w:sz="0" w:space="0" w:color="auto"/>
            <w:bottom w:val="none" w:sz="0" w:space="0" w:color="auto"/>
            <w:right w:val="none" w:sz="0" w:space="0" w:color="auto"/>
          </w:divBdr>
        </w:div>
      </w:divsChild>
    </w:div>
    <w:div w:id="805468195">
      <w:bodyDiv w:val="1"/>
      <w:marLeft w:val="0"/>
      <w:marRight w:val="0"/>
      <w:marTop w:val="0"/>
      <w:marBottom w:val="0"/>
      <w:divBdr>
        <w:top w:val="none" w:sz="0" w:space="0" w:color="auto"/>
        <w:left w:val="none" w:sz="0" w:space="0" w:color="auto"/>
        <w:bottom w:val="none" w:sz="0" w:space="0" w:color="auto"/>
        <w:right w:val="none" w:sz="0" w:space="0" w:color="auto"/>
      </w:divBdr>
      <w:divsChild>
        <w:div w:id="512694797">
          <w:marLeft w:val="640"/>
          <w:marRight w:val="0"/>
          <w:marTop w:val="0"/>
          <w:marBottom w:val="0"/>
          <w:divBdr>
            <w:top w:val="none" w:sz="0" w:space="0" w:color="auto"/>
            <w:left w:val="none" w:sz="0" w:space="0" w:color="auto"/>
            <w:bottom w:val="none" w:sz="0" w:space="0" w:color="auto"/>
            <w:right w:val="none" w:sz="0" w:space="0" w:color="auto"/>
          </w:divBdr>
        </w:div>
        <w:div w:id="370151508">
          <w:marLeft w:val="640"/>
          <w:marRight w:val="0"/>
          <w:marTop w:val="0"/>
          <w:marBottom w:val="0"/>
          <w:divBdr>
            <w:top w:val="none" w:sz="0" w:space="0" w:color="auto"/>
            <w:left w:val="none" w:sz="0" w:space="0" w:color="auto"/>
            <w:bottom w:val="none" w:sz="0" w:space="0" w:color="auto"/>
            <w:right w:val="none" w:sz="0" w:space="0" w:color="auto"/>
          </w:divBdr>
        </w:div>
        <w:div w:id="1262758262">
          <w:marLeft w:val="640"/>
          <w:marRight w:val="0"/>
          <w:marTop w:val="0"/>
          <w:marBottom w:val="0"/>
          <w:divBdr>
            <w:top w:val="none" w:sz="0" w:space="0" w:color="auto"/>
            <w:left w:val="none" w:sz="0" w:space="0" w:color="auto"/>
            <w:bottom w:val="none" w:sz="0" w:space="0" w:color="auto"/>
            <w:right w:val="none" w:sz="0" w:space="0" w:color="auto"/>
          </w:divBdr>
        </w:div>
        <w:div w:id="785588611">
          <w:marLeft w:val="640"/>
          <w:marRight w:val="0"/>
          <w:marTop w:val="0"/>
          <w:marBottom w:val="0"/>
          <w:divBdr>
            <w:top w:val="none" w:sz="0" w:space="0" w:color="auto"/>
            <w:left w:val="none" w:sz="0" w:space="0" w:color="auto"/>
            <w:bottom w:val="none" w:sz="0" w:space="0" w:color="auto"/>
            <w:right w:val="none" w:sz="0" w:space="0" w:color="auto"/>
          </w:divBdr>
        </w:div>
        <w:div w:id="1668823365">
          <w:marLeft w:val="640"/>
          <w:marRight w:val="0"/>
          <w:marTop w:val="0"/>
          <w:marBottom w:val="0"/>
          <w:divBdr>
            <w:top w:val="none" w:sz="0" w:space="0" w:color="auto"/>
            <w:left w:val="none" w:sz="0" w:space="0" w:color="auto"/>
            <w:bottom w:val="none" w:sz="0" w:space="0" w:color="auto"/>
            <w:right w:val="none" w:sz="0" w:space="0" w:color="auto"/>
          </w:divBdr>
        </w:div>
        <w:div w:id="639462060">
          <w:marLeft w:val="640"/>
          <w:marRight w:val="0"/>
          <w:marTop w:val="0"/>
          <w:marBottom w:val="0"/>
          <w:divBdr>
            <w:top w:val="none" w:sz="0" w:space="0" w:color="auto"/>
            <w:left w:val="none" w:sz="0" w:space="0" w:color="auto"/>
            <w:bottom w:val="none" w:sz="0" w:space="0" w:color="auto"/>
            <w:right w:val="none" w:sz="0" w:space="0" w:color="auto"/>
          </w:divBdr>
        </w:div>
        <w:div w:id="1411846523">
          <w:marLeft w:val="640"/>
          <w:marRight w:val="0"/>
          <w:marTop w:val="0"/>
          <w:marBottom w:val="0"/>
          <w:divBdr>
            <w:top w:val="none" w:sz="0" w:space="0" w:color="auto"/>
            <w:left w:val="none" w:sz="0" w:space="0" w:color="auto"/>
            <w:bottom w:val="none" w:sz="0" w:space="0" w:color="auto"/>
            <w:right w:val="none" w:sz="0" w:space="0" w:color="auto"/>
          </w:divBdr>
        </w:div>
        <w:div w:id="1072194667">
          <w:marLeft w:val="640"/>
          <w:marRight w:val="0"/>
          <w:marTop w:val="0"/>
          <w:marBottom w:val="0"/>
          <w:divBdr>
            <w:top w:val="none" w:sz="0" w:space="0" w:color="auto"/>
            <w:left w:val="none" w:sz="0" w:space="0" w:color="auto"/>
            <w:bottom w:val="none" w:sz="0" w:space="0" w:color="auto"/>
            <w:right w:val="none" w:sz="0" w:space="0" w:color="auto"/>
          </w:divBdr>
        </w:div>
        <w:div w:id="1935045567">
          <w:marLeft w:val="640"/>
          <w:marRight w:val="0"/>
          <w:marTop w:val="0"/>
          <w:marBottom w:val="0"/>
          <w:divBdr>
            <w:top w:val="none" w:sz="0" w:space="0" w:color="auto"/>
            <w:left w:val="none" w:sz="0" w:space="0" w:color="auto"/>
            <w:bottom w:val="none" w:sz="0" w:space="0" w:color="auto"/>
            <w:right w:val="none" w:sz="0" w:space="0" w:color="auto"/>
          </w:divBdr>
        </w:div>
        <w:div w:id="1122848374">
          <w:marLeft w:val="640"/>
          <w:marRight w:val="0"/>
          <w:marTop w:val="0"/>
          <w:marBottom w:val="0"/>
          <w:divBdr>
            <w:top w:val="none" w:sz="0" w:space="0" w:color="auto"/>
            <w:left w:val="none" w:sz="0" w:space="0" w:color="auto"/>
            <w:bottom w:val="none" w:sz="0" w:space="0" w:color="auto"/>
            <w:right w:val="none" w:sz="0" w:space="0" w:color="auto"/>
          </w:divBdr>
        </w:div>
        <w:div w:id="1192647138">
          <w:marLeft w:val="640"/>
          <w:marRight w:val="0"/>
          <w:marTop w:val="0"/>
          <w:marBottom w:val="0"/>
          <w:divBdr>
            <w:top w:val="none" w:sz="0" w:space="0" w:color="auto"/>
            <w:left w:val="none" w:sz="0" w:space="0" w:color="auto"/>
            <w:bottom w:val="none" w:sz="0" w:space="0" w:color="auto"/>
            <w:right w:val="none" w:sz="0" w:space="0" w:color="auto"/>
          </w:divBdr>
        </w:div>
        <w:div w:id="815994296">
          <w:marLeft w:val="640"/>
          <w:marRight w:val="0"/>
          <w:marTop w:val="0"/>
          <w:marBottom w:val="0"/>
          <w:divBdr>
            <w:top w:val="none" w:sz="0" w:space="0" w:color="auto"/>
            <w:left w:val="none" w:sz="0" w:space="0" w:color="auto"/>
            <w:bottom w:val="none" w:sz="0" w:space="0" w:color="auto"/>
            <w:right w:val="none" w:sz="0" w:space="0" w:color="auto"/>
          </w:divBdr>
        </w:div>
        <w:div w:id="1239093447">
          <w:marLeft w:val="640"/>
          <w:marRight w:val="0"/>
          <w:marTop w:val="0"/>
          <w:marBottom w:val="0"/>
          <w:divBdr>
            <w:top w:val="none" w:sz="0" w:space="0" w:color="auto"/>
            <w:left w:val="none" w:sz="0" w:space="0" w:color="auto"/>
            <w:bottom w:val="none" w:sz="0" w:space="0" w:color="auto"/>
            <w:right w:val="none" w:sz="0" w:space="0" w:color="auto"/>
          </w:divBdr>
        </w:div>
        <w:div w:id="1354185435">
          <w:marLeft w:val="640"/>
          <w:marRight w:val="0"/>
          <w:marTop w:val="0"/>
          <w:marBottom w:val="0"/>
          <w:divBdr>
            <w:top w:val="none" w:sz="0" w:space="0" w:color="auto"/>
            <w:left w:val="none" w:sz="0" w:space="0" w:color="auto"/>
            <w:bottom w:val="none" w:sz="0" w:space="0" w:color="auto"/>
            <w:right w:val="none" w:sz="0" w:space="0" w:color="auto"/>
          </w:divBdr>
        </w:div>
        <w:div w:id="601960689">
          <w:marLeft w:val="640"/>
          <w:marRight w:val="0"/>
          <w:marTop w:val="0"/>
          <w:marBottom w:val="0"/>
          <w:divBdr>
            <w:top w:val="none" w:sz="0" w:space="0" w:color="auto"/>
            <w:left w:val="none" w:sz="0" w:space="0" w:color="auto"/>
            <w:bottom w:val="none" w:sz="0" w:space="0" w:color="auto"/>
            <w:right w:val="none" w:sz="0" w:space="0" w:color="auto"/>
          </w:divBdr>
        </w:div>
        <w:div w:id="1086609592">
          <w:marLeft w:val="640"/>
          <w:marRight w:val="0"/>
          <w:marTop w:val="0"/>
          <w:marBottom w:val="0"/>
          <w:divBdr>
            <w:top w:val="none" w:sz="0" w:space="0" w:color="auto"/>
            <w:left w:val="none" w:sz="0" w:space="0" w:color="auto"/>
            <w:bottom w:val="none" w:sz="0" w:space="0" w:color="auto"/>
            <w:right w:val="none" w:sz="0" w:space="0" w:color="auto"/>
          </w:divBdr>
        </w:div>
        <w:div w:id="881097276">
          <w:marLeft w:val="640"/>
          <w:marRight w:val="0"/>
          <w:marTop w:val="0"/>
          <w:marBottom w:val="0"/>
          <w:divBdr>
            <w:top w:val="none" w:sz="0" w:space="0" w:color="auto"/>
            <w:left w:val="none" w:sz="0" w:space="0" w:color="auto"/>
            <w:bottom w:val="none" w:sz="0" w:space="0" w:color="auto"/>
            <w:right w:val="none" w:sz="0" w:space="0" w:color="auto"/>
          </w:divBdr>
        </w:div>
        <w:div w:id="448594089">
          <w:marLeft w:val="640"/>
          <w:marRight w:val="0"/>
          <w:marTop w:val="0"/>
          <w:marBottom w:val="0"/>
          <w:divBdr>
            <w:top w:val="none" w:sz="0" w:space="0" w:color="auto"/>
            <w:left w:val="none" w:sz="0" w:space="0" w:color="auto"/>
            <w:bottom w:val="none" w:sz="0" w:space="0" w:color="auto"/>
            <w:right w:val="none" w:sz="0" w:space="0" w:color="auto"/>
          </w:divBdr>
        </w:div>
        <w:div w:id="797458700">
          <w:marLeft w:val="640"/>
          <w:marRight w:val="0"/>
          <w:marTop w:val="0"/>
          <w:marBottom w:val="0"/>
          <w:divBdr>
            <w:top w:val="none" w:sz="0" w:space="0" w:color="auto"/>
            <w:left w:val="none" w:sz="0" w:space="0" w:color="auto"/>
            <w:bottom w:val="none" w:sz="0" w:space="0" w:color="auto"/>
            <w:right w:val="none" w:sz="0" w:space="0" w:color="auto"/>
          </w:divBdr>
        </w:div>
        <w:div w:id="92555571">
          <w:marLeft w:val="640"/>
          <w:marRight w:val="0"/>
          <w:marTop w:val="0"/>
          <w:marBottom w:val="0"/>
          <w:divBdr>
            <w:top w:val="none" w:sz="0" w:space="0" w:color="auto"/>
            <w:left w:val="none" w:sz="0" w:space="0" w:color="auto"/>
            <w:bottom w:val="none" w:sz="0" w:space="0" w:color="auto"/>
            <w:right w:val="none" w:sz="0" w:space="0" w:color="auto"/>
          </w:divBdr>
        </w:div>
        <w:div w:id="729495089">
          <w:marLeft w:val="640"/>
          <w:marRight w:val="0"/>
          <w:marTop w:val="0"/>
          <w:marBottom w:val="0"/>
          <w:divBdr>
            <w:top w:val="none" w:sz="0" w:space="0" w:color="auto"/>
            <w:left w:val="none" w:sz="0" w:space="0" w:color="auto"/>
            <w:bottom w:val="none" w:sz="0" w:space="0" w:color="auto"/>
            <w:right w:val="none" w:sz="0" w:space="0" w:color="auto"/>
          </w:divBdr>
        </w:div>
        <w:div w:id="144469964">
          <w:marLeft w:val="640"/>
          <w:marRight w:val="0"/>
          <w:marTop w:val="0"/>
          <w:marBottom w:val="0"/>
          <w:divBdr>
            <w:top w:val="none" w:sz="0" w:space="0" w:color="auto"/>
            <w:left w:val="none" w:sz="0" w:space="0" w:color="auto"/>
            <w:bottom w:val="none" w:sz="0" w:space="0" w:color="auto"/>
            <w:right w:val="none" w:sz="0" w:space="0" w:color="auto"/>
          </w:divBdr>
        </w:div>
        <w:div w:id="266280889">
          <w:marLeft w:val="640"/>
          <w:marRight w:val="0"/>
          <w:marTop w:val="0"/>
          <w:marBottom w:val="0"/>
          <w:divBdr>
            <w:top w:val="none" w:sz="0" w:space="0" w:color="auto"/>
            <w:left w:val="none" w:sz="0" w:space="0" w:color="auto"/>
            <w:bottom w:val="none" w:sz="0" w:space="0" w:color="auto"/>
            <w:right w:val="none" w:sz="0" w:space="0" w:color="auto"/>
          </w:divBdr>
        </w:div>
        <w:div w:id="1054620687">
          <w:marLeft w:val="640"/>
          <w:marRight w:val="0"/>
          <w:marTop w:val="0"/>
          <w:marBottom w:val="0"/>
          <w:divBdr>
            <w:top w:val="none" w:sz="0" w:space="0" w:color="auto"/>
            <w:left w:val="none" w:sz="0" w:space="0" w:color="auto"/>
            <w:bottom w:val="none" w:sz="0" w:space="0" w:color="auto"/>
            <w:right w:val="none" w:sz="0" w:space="0" w:color="auto"/>
          </w:divBdr>
        </w:div>
        <w:div w:id="900408217">
          <w:marLeft w:val="640"/>
          <w:marRight w:val="0"/>
          <w:marTop w:val="0"/>
          <w:marBottom w:val="0"/>
          <w:divBdr>
            <w:top w:val="none" w:sz="0" w:space="0" w:color="auto"/>
            <w:left w:val="none" w:sz="0" w:space="0" w:color="auto"/>
            <w:bottom w:val="none" w:sz="0" w:space="0" w:color="auto"/>
            <w:right w:val="none" w:sz="0" w:space="0" w:color="auto"/>
          </w:divBdr>
        </w:div>
        <w:div w:id="2036618425">
          <w:marLeft w:val="640"/>
          <w:marRight w:val="0"/>
          <w:marTop w:val="0"/>
          <w:marBottom w:val="0"/>
          <w:divBdr>
            <w:top w:val="none" w:sz="0" w:space="0" w:color="auto"/>
            <w:left w:val="none" w:sz="0" w:space="0" w:color="auto"/>
            <w:bottom w:val="none" w:sz="0" w:space="0" w:color="auto"/>
            <w:right w:val="none" w:sz="0" w:space="0" w:color="auto"/>
          </w:divBdr>
        </w:div>
        <w:div w:id="1340110821">
          <w:marLeft w:val="640"/>
          <w:marRight w:val="0"/>
          <w:marTop w:val="0"/>
          <w:marBottom w:val="0"/>
          <w:divBdr>
            <w:top w:val="none" w:sz="0" w:space="0" w:color="auto"/>
            <w:left w:val="none" w:sz="0" w:space="0" w:color="auto"/>
            <w:bottom w:val="none" w:sz="0" w:space="0" w:color="auto"/>
            <w:right w:val="none" w:sz="0" w:space="0" w:color="auto"/>
          </w:divBdr>
        </w:div>
        <w:div w:id="606498462">
          <w:marLeft w:val="640"/>
          <w:marRight w:val="0"/>
          <w:marTop w:val="0"/>
          <w:marBottom w:val="0"/>
          <w:divBdr>
            <w:top w:val="none" w:sz="0" w:space="0" w:color="auto"/>
            <w:left w:val="none" w:sz="0" w:space="0" w:color="auto"/>
            <w:bottom w:val="none" w:sz="0" w:space="0" w:color="auto"/>
            <w:right w:val="none" w:sz="0" w:space="0" w:color="auto"/>
          </w:divBdr>
        </w:div>
        <w:div w:id="2103913543">
          <w:marLeft w:val="640"/>
          <w:marRight w:val="0"/>
          <w:marTop w:val="0"/>
          <w:marBottom w:val="0"/>
          <w:divBdr>
            <w:top w:val="none" w:sz="0" w:space="0" w:color="auto"/>
            <w:left w:val="none" w:sz="0" w:space="0" w:color="auto"/>
            <w:bottom w:val="none" w:sz="0" w:space="0" w:color="auto"/>
            <w:right w:val="none" w:sz="0" w:space="0" w:color="auto"/>
          </w:divBdr>
        </w:div>
        <w:div w:id="1447387529">
          <w:marLeft w:val="640"/>
          <w:marRight w:val="0"/>
          <w:marTop w:val="0"/>
          <w:marBottom w:val="0"/>
          <w:divBdr>
            <w:top w:val="none" w:sz="0" w:space="0" w:color="auto"/>
            <w:left w:val="none" w:sz="0" w:space="0" w:color="auto"/>
            <w:bottom w:val="none" w:sz="0" w:space="0" w:color="auto"/>
            <w:right w:val="none" w:sz="0" w:space="0" w:color="auto"/>
          </w:divBdr>
        </w:div>
        <w:div w:id="71321795">
          <w:marLeft w:val="640"/>
          <w:marRight w:val="0"/>
          <w:marTop w:val="0"/>
          <w:marBottom w:val="0"/>
          <w:divBdr>
            <w:top w:val="none" w:sz="0" w:space="0" w:color="auto"/>
            <w:left w:val="none" w:sz="0" w:space="0" w:color="auto"/>
            <w:bottom w:val="none" w:sz="0" w:space="0" w:color="auto"/>
            <w:right w:val="none" w:sz="0" w:space="0" w:color="auto"/>
          </w:divBdr>
        </w:div>
        <w:div w:id="77482455">
          <w:marLeft w:val="640"/>
          <w:marRight w:val="0"/>
          <w:marTop w:val="0"/>
          <w:marBottom w:val="0"/>
          <w:divBdr>
            <w:top w:val="none" w:sz="0" w:space="0" w:color="auto"/>
            <w:left w:val="none" w:sz="0" w:space="0" w:color="auto"/>
            <w:bottom w:val="none" w:sz="0" w:space="0" w:color="auto"/>
            <w:right w:val="none" w:sz="0" w:space="0" w:color="auto"/>
          </w:divBdr>
        </w:div>
        <w:div w:id="1512069510">
          <w:marLeft w:val="640"/>
          <w:marRight w:val="0"/>
          <w:marTop w:val="0"/>
          <w:marBottom w:val="0"/>
          <w:divBdr>
            <w:top w:val="none" w:sz="0" w:space="0" w:color="auto"/>
            <w:left w:val="none" w:sz="0" w:space="0" w:color="auto"/>
            <w:bottom w:val="none" w:sz="0" w:space="0" w:color="auto"/>
            <w:right w:val="none" w:sz="0" w:space="0" w:color="auto"/>
          </w:divBdr>
        </w:div>
        <w:div w:id="360863167">
          <w:marLeft w:val="640"/>
          <w:marRight w:val="0"/>
          <w:marTop w:val="0"/>
          <w:marBottom w:val="0"/>
          <w:divBdr>
            <w:top w:val="none" w:sz="0" w:space="0" w:color="auto"/>
            <w:left w:val="none" w:sz="0" w:space="0" w:color="auto"/>
            <w:bottom w:val="none" w:sz="0" w:space="0" w:color="auto"/>
            <w:right w:val="none" w:sz="0" w:space="0" w:color="auto"/>
          </w:divBdr>
        </w:div>
        <w:div w:id="440880729">
          <w:marLeft w:val="640"/>
          <w:marRight w:val="0"/>
          <w:marTop w:val="0"/>
          <w:marBottom w:val="0"/>
          <w:divBdr>
            <w:top w:val="none" w:sz="0" w:space="0" w:color="auto"/>
            <w:left w:val="none" w:sz="0" w:space="0" w:color="auto"/>
            <w:bottom w:val="none" w:sz="0" w:space="0" w:color="auto"/>
            <w:right w:val="none" w:sz="0" w:space="0" w:color="auto"/>
          </w:divBdr>
        </w:div>
        <w:div w:id="1379813481">
          <w:marLeft w:val="640"/>
          <w:marRight w:val="0"/>
          <w:marTop w:val="0"/>
          <w:marBottom w:val="0"/>
          <w:divBdr>
            <w:top w:val="none" w:sz="0" w:space="0" w:color="auto"/>
            <w:left w:val="none" w:sz="0" w:space="0" w:color="auto"/>
            <w:bottom w:val="none" w:sz="0" w:space="0" w:color="auto"/>
            <w:right w:val="none" w:sz="0" w:space="0" w:color="auto"/>
          </w:divBdr>
        </w:div>
        <w:div w:id="180822013">
          <w:marLeft w:val="640"/>
          <w:marRight w:val="0"/>
          <w:marTop w:val="0"/>
          <w:marBottom w:val="0"/>
          <w:divBdr>
            <w:top w:val="none" w:sz="0" w:space="0" w:color="auto"/>
            <w:left w:val="none" w:sz="0" w:space="0" w:color="auto"/>
            <w:bottom w:val="none" w:sz="0" w:space="0" w:color="auto"/>
            <w:right w:val="none" w:sz="0" w:space="0" w:color="auto"/>
          </w:divBdr>
        </w:div>
        <w:div w:id="1596860705">
          <w:marLeft w:val="640"/>
          <w:marRight w:val="0"/>
          <w:marTop w:val="0"/>
          <w:marBottom w:val="0"/>
          <w:divBdr>
            <w:top w:val="none" w:sz="0" w:space="0" w:color="auto"/>
            <w:left w:val="none" w:sz="0" w:space="0" w:color="auto"/>
            <w:bottom w:val="none" w:sz="0" w:space="0" w:color="auto"/>
            <w:right w:val="none" w:sz="0" w:space="0" w:color="auto"/>
          </w:divBdr>
        </w:div>
        <w:div w:id="1441417116">
          <w:marLeft w:val="640"/>
          <w:marRight w:val="0"/>
          <w:marTop w:val="0"/>
          <w:marBottom w:val="0"/>
          <w:divBdr>
            <w:top w:val="none" w:sz="0" w:space="0" w:color="auto"/>
            <w:left w:val="none" w:sz="0" w:space="0" w:color="auto"/>
            <w:bottom w:val="none" w:sz="0" w:space="0" w:color="auto"/>
            <w:right w:val="none" w:sz="0" w:space="0" w:color="auto"/>
          </w:divBdr>
        </w:div>
        <w:div w:id="923875034">
          <w:marLeft w:val="640"/>
          <w:marRight w:val="0"/>
          <w:marTop w:val="0"/>
          <w:marBottom w:val="0"/>
          <w:divBdr>
            <w:top w:val="none" w:sz="0" w:space="0" w:color="auto"/>
            <w:left w:val="none" w:sz="0" w:space="0" w:color="auto"/>
            <w:bottom w:val="none" w:sz="0" w:space="0" w:color="auto"/>
            <w:right w:val="none" w:sz="0" w:space="0" w:color="auto"/>
          </w:divBdr>
        </w:div>
        <w:div w:id="562519912">
          <w:marLeft w:val="640"/>
          <w:marRight w:val="0"/>
          <w:marTop w:val="0"/>
          <w:marBottom w:val="0"/>
          <w:divBdr>
            <w:top w:val="none" w:sz="0" w:space="0" w:color="auto"/>
            <w:left w:val="none" w:sz="0" w:space="0" w:color="auto"/>
            <w:bottom w:val="none" w:sz="0" w:space="0" w:color="auto"/>
            <w:right w:val="none" w:sz="0" w:space="0" w:color="auto"/>
          </w:divBdr>
        </w:div>
        <w:div w:id="477041793">
          <w:marLeft w:val="640"/>
          <w:marRight w:val="0"/>
          <w:marTop w:val="0"/>
          <w:marBottom w:val="0"/>
          <w:divBdr>
            <w:top w:val="none" w:sz="0" w:space="0" w:color="auto"/>
            <w:left w:val="none" w:sz="0" w:space="0" w:color="auto"/>
            <w:bottom w:val="none" w:sz="0" w:space="0" w:color="auto"/>
            <w:right w:val="none" w:sz="0" w:space="0" w:color="auto"/>
          </w:divBdr>
        </w:div>
        <w:div w:id="902716205">
          <w:marLeft w:val="640"/>
          <w:marRight w:val="0"/>
          <w:marTop w:val="0"/>
          <w:marBottom w:val="0"/>
          <w:divBdr>
            <w:top w:val="none" w:sz="0" w:space="0" w:color="auto"/>
            <w:left w:val="none" w:sz="0" w:space="0" w:color="auto"/>
            <w:bottom w:val="none" w:sz="0" w:space="0" w:color="auto"/>
            <w:right w:val="none" w:sz="0" w:space="0" w:color="auto"/>
          </w:divBdr>
        </w:div>
      </w:divsChild>
    </w:div>
    <w:div w:id="809790988">
      <w:bodyDiv w:val="1"/>
      <w:marLeft w:val="0"/>
      <w:marRight w:val="0"/>
      <w:marTop w:val="0"/>
      <w:marBottom w:val="0"/>
      <w:divBdr>
        <w:top w:val="none" w:sz="0" w:space="0" w:color="auto"/>
        <w:left w:val="none" w:sz="0" w:space="0" w:color="auto"/>
        <w:bottom w:val="none" w:sz="0" w:space="0" w:color="auto"/>
        <w:right w:val="none" w:sz="0" w:space="0" w:color="auto"/>
      </w:divBdr>
      <w:divsChild>
        <w:div w:id="641737154">
          <w:marLeft w:val="640"/>
          <w:marRight w:val="0"/>
          <w:marTop w:val="0"/>
          <w:marBottom w:val="0"/>
          <w:divBdr>
            <w:top w:val="none" w:sz="0" w:space="0" w:color="auto"/>
            <w:left w:val="none" w:sz="0" w:space="0" w:color="auto"/>
            <w:bottom w:val="none" w:sz="0" w:space="0" w:color="auto"/>
            <w:right w:val="none" w:sz="0" w:space="0" w:color="auto"/>
          </w:divBdr>
        </w:div>
        <w:div w:id="1710302132">
          <w:marLeft w:val="640"/>
          <w:marRight w:val="0"/>
          <w:marTop w:val="0"/>
          <w:marBottom w:val="0"/>
          <w:divBdr>
            <w:top w:val="none" w:sz="0" w:space="0" w:color="auto"/>
            <w:left w:val="none" w:sz="0" w:space="0" w:color="auto"/>
            <w:bottom w:val="none" w:sz="0" w:space="0" w:color="auto"/>
            <w:right w:val="none" w:sz="0" w:space="0" w:color="auto"/>
          </w:divBdr>
        </w:div>
        <w:div w:id="1507087645">
          <w:marLeft w:val="640"/>
          <w:marRight w:val="0"/>
          <w:marTop w:val="0"/>
          <w:marBottom w:val="0"/>
          <w:divBdr>
            <w:top w:val="none" w:sz="0" w:space="0" w:color="auto"/>
            <w:left w:val="none" w:sz="0" w:space="0" w:color="auto"/>
            <w:bottom w:val="none" w:sz="0" w:space="0" w:color="auto"/>
            <w:right w:val="none" w:sz="0" w:space="0" w:color="auto"/>
          </w:divBdr>
        </w:div>
        <w:div w:id="1849563881">
          <w:marLeft w:val="640"/>
          <w:marRight w:val="0"/>
          <w:marTop w:val="0"/>
          <w:marBottom w:val="0"/>
          <w:divBdr>
            <w:top w:val="none" w:sz="0" w:space="0" w:color="auto"/>
            <w:left w:val="none" w:sz="0" w:space="0" w:color="auto"/>
            <w:bottom w:val="none" w:sz="0" w:space="0" w:color="auto"/>
            <w:right w:val="none" w:sz="0" w:space="0" w:color="auto"/>
          </w:divBdr>
        </w:div>
        <w:div w:id="234626467">
          <w:marLeft w:val="640"/>
          <w:marRight w:val="0"/>
          <w:marTop w:val="0"/>
          <w:marBottom w:val="0"/>
          <w:divBdr>
            <w:top w:val="none" w:sz="0" w:space="0" w:color="auto"/>
            <w:left w:val="none" w:sz="0" w:space="0" w:color="auto"/>
            <w:bottom w:val="none" w:sz="0" w:space="0" w:color="auto"/>
            <w:right w:val="none" w:sz="0" w:space="0" w:color="auto"/>
          </w:divBdr>
        </w:div>
        <w:div w:id="894394269">
          <w:marLeft w:val="640"/>
          <w:marRight w:val="0"/>
          <w:marTop w:val="0"/>
          <w:marBottom w:val="0"/>
          <w:divBdr>
            <w:top w:val="none" w:sz="0" w:space="0" w:color="auto"/>
            <w:left w:val="none" w:sz="0" w:space="0" w:color="auto"/>
            <w:bottom w:val="none" w:sz="0" w:space="0" w:color="auto"/>
            <w:right w:val="none" w:sz="0" w:space="0" w:color="auto"/>
          </w:divBdr>
        </w:div>
        <w:div w:id="1250192545">
          <w:marLeft w:val="640"/>
          <w:marRight w:val="0"/>
          <w:marTop w:val="0"/>
          <w:marBottom w:val="0"/>
          <w:divBdr>
            <w:top w:val="none" w:sz="0" w:space="0" w:color="auto"/>
            <w:left w:val="none" w:sz="0" w:space="0" w:color="auto"/>
            <w:bottom w:val="none" w:sz="0" w:space="0" w:color="auto"/>
            <w:right w:val="none" w:sz="0" w:space="0" w:color="auto"/>
          </w:divBdr>
        </w:div>
        <w:div w:id="1651707983">
          <w:marLeft w:val="640"/>
          <w:marRight w:val="0"/>
          <w:marTop w:val="0"/>
          <w:marBottom w:val="0"/>
          <w:divBdr>
            <w:top w:val="none" w:sz="0" w:space="0" w:color="auto"/>
            <w:left w:val="none" w:sz="0" w:space="0" w:color="auto"/>
            <w:bottom w:val="none" w:sz="0" w:space="0" w:color="auto"/>
            <w:right w:val="none" w:sz="0" w:space="0" w:color="auto"/>
          </w:divBdr>
        </w:div>
        <w:div w:id="1730033229">
          <w:marLeft w:val="640"/>
          <w:marRight w:val="0"/>
          <w:marTop w:val="0"/>
          <w:marBottom w:val="0"/>
          <w:divBdr>
            <w:top w:val="none" w:sz="0" w:space="0" w:color="auto"/>
            <w:left w:val="none" w:sz="0" w:space="0" w:color="auto"/>
            <w:bottom w:val="none" w:sz="0" w:space="0" w:color="auto"/>
            <w:right w:val="none" w:sz="0" w:space="0" w:color="auto"/>
          </w:divBdr>
        </w:div>
        <w:div w:id="633220078">
          <w:marLeft w:val="640"/>
          <w:marRight w:val="0"/>
          <w:marTop w:val="0"/>
          <w:marBottom w:val="0"/>
          <w:divBdr>
            <w:top w:val="none" w:sz="0" w:space="0" w:color="auto"/>
            <w:left w:val="none" w:sz="0" w:space="0" w:color="auto"/>
            <w:bottom w:val="none" w:sz="0" w:space="0" w:color="auto"/>
            <w:right w:val="none" w:sz="0" w:space="0" w:color="auto"/>
          </w:divBdr>
        </w:div>
        <w:div w:id="127162898">
          <w:marLeft w:val="640"/>
          <w:marRight w:val="0"/>
          <w:marTop w:val="0"/>
          <w:marBottom w:val="0"/>
          <w:divBdr>
            <w:top w:val="none" w:sz="0" w:space="0" w:color="auto"/>
            <w:left w:val="none" w:sz="0" w:space="0" w:color="auto"/>
            <w:bottom w:val="none" w:sz="0" w:space="0" w:color="auto"/>
            <w:right w:val="none" w:sz="0" w:space="0" w:color="auto"/>
          </w:divBdr>
        </w:div>
        <w:div w:id="1152984582">
          <w:marLeft w:val="640"/>
          <w:marRight w:val="0"/>
          <w:marTop w:val="0"/>
          <w:marBottom w:val="0"/>
          <w:divBdr>
            <w:top w:val="none" w:sz="0" w:space="0" w:color="auto"/>
            <w:left w:val="none" w:sz="0" w:space="0" w:color="auto"/>
            <w:bottom w:val="none" w:sz="0" w:space="0" w:color="auto"/>
            <w:right w:val="none" w:sz="0" w:space="0" w:color="auto"/>
          </w:divBdr>
        </w:div>
        <w:div w:id="2033069378">
          <w:marLeft w:val="640"/>
          <w:marRight w:val="0"/>
          <w:marTop w:val="0"/>
          <w:marBottom w:val="0"/>
          <w:divBdr>
            <w:top w:val="none" w:sz="0" w:space="0" w:color="auto"/>
            <w:left w:val="none" w:sz="0" w:space="0" w:color="auto"/>
            <w:bottom w:val="none" w:sz="0" w:space="0" w:color="auto"/>
            <w:right w:val="none" w:sz="0" w:space="0" w:color="auto"/>
          </w:divBdr>
        </w:div>
        <w:div w:id="1027751065">
          <w:marLeft w:val="640"/>
          <w:marRight w:val="0"/>
          <w:marTop w:val="0"/>
          <w:marBottom w:val="0"/>
          <w:divBdr>
            <w:top w:val="none" w:sz="0" w:space="0" w:color="auto"/>
            <w:left w:val="none" w:sz="0" w:space="0" w:color="auto"/>
            <w:bottom w:val="none" w:sz="0" w:space="0" w:color="auto"/>
            <w:right w:val="none" w:sz="0" w:space="0" w:color="auto"/>
          </w:divBdr>
        </w:div>
        <w:div w:id="298147578">
          <w:marLeft w:val="640"/>
          <w:marRight w:val="0"/>
          <w:marTop w:val="0"/>
          <w:marBottom w:val="0"/>
          <w:divBdr>
            <w:top w:val="none" w:sz="0" w:space="0" w:color="auto"/>
            <w:left w:val="none" w:sz="0" w:space="0" w:color="auto"/>
            <w:bottom w:val="none" w:sz="0" w:space="0" w:color="auto"/>
            <w:right w:val="none" w:sz="0" w:space="0" w:color="auto"/>
          </w:divBdr>
        </w:div>
        <w:div w:id="935408258">
          <w:marLeft w:val="640"/>
          <w:marRight w:val="0"/>
          <w:marTop w:val="0"/>
          <w:marBottom w:val="0"/>
          <w:divBdr>
            <w:top w:val="none" w:sz="0" w:space="0" w:color="auto"/>
            <w:left w:val="none" w:sz="0" w:space="0" w:color="auto"/>
            <w:bottom w:val="none" w:sz="0" w:space="0" w:color="auto"/>
            <w:right w:val="none" w:sz="0" w:space="0" w:color="auto"/>
          </w:divBdr>
        </w:div>
        <w:div w:id="2104643888">
          <w:marLeft w:val="640"/>
          <w:marRight w:val="0"/>
          <w:marTop w:val="0"/>
          <w:marBottom w:val="0"/>
          <w:divBdr>
            <w:top w:val="none" w:sz="0" w:space="0" w:color="auto"/>
            <w:left w:val="none" w:sz="0" w:space="0" w:color="auto"/>
            <w:bottom w:val="none" w:sz="0" w:space="0" w:color="auto"/>
            <w:right w:val="none" w:sz="0" w:space="0" w:color="auto"/>
          </w:divBdr>
        </w:div>
        <w:div w:id="1436171805">
          <w:marLeft w:val="640"/>
          <w:marRight w:val="0"/>
          <w:marTop w:val="0"/>
          <w:marBottom w:val="0"/>
          <w:divBdr>
            <w:top w:val="none" w:sz="0" w:space="0" w:color="auto"/>
            <w:left w:val="none" w:sz="0" w:space="0" w:color="auto"/>
            <w:bottom w:val="none" w:sz="0" w:space="0" w:color="auto"/>
            <w:right w:val="none" w:sz="0" w:space="0" w:color="auto"/>
          </w:divBdr>
        </w:div>
        <w:div w:id="1857114193">
          <w:marLeft w:val="640"/>
          <w:marRight w:val="0"/>
          <w:marTop w:val="0"/>
          <w:marBottom w:val="0"/>
          <w:divBdr>
            <w:top w:val="none" w:sz="0" w:space="0" w:color="auto"/>
            <w:left w:val="none" w:sz="0" w:space="0" w:color="auto"/>
            <w:bottom w:val="none" w:sz="0" w:space="0" w:color="auto"/>
            <w:right w:val="none" w:sz="0" w:space="0" w:color="auto"/>
          </w:divBdr>
        </w:div>
        <w:div w:id="1021584424">
          <w:marLeft w:val="640"/>
          <w:marRight w:val="0"/>
          <w:marTop w:val="0"/>
          <w:marBottom w:val="0"/>
          <w:divBdr>
            <w:top w:val="none" w:sz="0" w:space="0" w:color="auto"/>
            <w:left w:val="none" w:sz="0" w:space="0" w:color="auto"/>
            <w:bottom w:val="none" w:sz="0" w:space="0" w:color="auto"/>
            <w:right w:val="none" w:sz="0" w:space="0" w:color="auto"/>
          </w:divBdr>
        </w:div>
        <w:div w:id="2083987632">
          <w:marLeft w:val="640"/>
          <w:marRight w:val="0"/>
          <w:marTop w:val="0"/>
          <w:marBottom w:val="0"/>
          <w:divBdr>
            <w:top w:val="none" w:sz="0" w:space="0" w:color="auto"/>
            <w:left w:val="none" w:sz="0" w:space="0" w:color="auto"/>
            <w:bottom w:val="none" w:sz="0" w:space="0" w:color="auto"/>
            <w:right w:val="none" w:sz="0" w:space="0" w:color="auto"/>
          </w:divBdr>
        </w:div>
      </w:divsChild>
    </w:div>
    <w:div w:id="816414404">
      <w:bodyDiv w:val="1"/>
      <w:marLeft w:val="0"/>
      <w:marRight w:val="0"/>
      <w:marTop w:val="0"/>
      <w:marBottom w:val="0"/>
      <w:divBdr>
        <w:top w:val="none" w:sz="0" w:space="0" w:color="auto"/>
        <w:left w:val="none" w:sz="0" w:space="0" w:color="auto"/>
        <w:bottom w:val="none" w:sz="0" w:space="0" w:color="auto"/>
        <w:right w:val="none" w:sz="0" w:space="0" w:color="auto"/>
      </w:divBdr>
      <w:divsChild>
        <w:div w:id="1067220661">
          <w:marLeft w:val="640"/>
          <w:marRight w:val="0"/>
          <w:marTop w:val="0"/>
          <w:marBottom w:val="0"/>
          <w:divBdr>
            <w:top w:val="none" w:sz="0" w:space="0" w:color="auto"/>
            <w:left w:val="none" w:sz="0" w:space="0" w:color="auto"/>
            <w:bottom w:val="none" w:sz="0" w:space="0" w:color="auto"/>
            <w:right w:val="none" w:sz="0" w:space="0" w:color="auto"/>
          </w:divBdr>
        </w:div>
        <w:div w:id="233514511">
          <w:marLeft w:val="640"/>
          <w:marRight w:val="0"/>
          <w:marTop w:val="0"/>
          <w:marBottom w:val="0"/>
          <w:divBdr>
            <w:top w:val="none" w:sz="0" w:space="0" w:color="auto"/>
            <w:left w:val="none" w:sz="0" w:space="0" w:color="auto"/>
            <w:bottom w:val="none" w:sz="0" w:space="0" w:color="auto"/>
            <w:right w:val="none" w:sz="0" w:space="0" w:color="auto"/>
          </w:divBdr>
        </w:div>
        <w:div w:id="1809395571">
          <w:marLeft w:val="640"/>
          <w:marRight w:val="0"/>
          <w:marTop w:val="0"/>
          <w:marBottom w:val="0"/>
          <w:divBdr>
            <w:top w:val="none" w:sz="0" w:space="0" w:color="auto"/>
            <w:left w:val="none" w:sz="0" w:space="0" w:color="auto"/>
            <w:bottom w:val="none" w:sz="0" w:space="0" w:color="auto"/>
            <w:right w:val="none" w:sz="0" w:space="0" w:color="auto"/>
          </w:divBdr>
        </w:div>
        <w:div w:id="260573143">
          <w:marLeft w:val="640"/>
          <w:marRight w:val="0"/>
          <w:marTop w:val="0"/>
          <w:marBottom w:val="0"/>
          <w:divBdr>
            <w:top w:val="none" w:sz="0" w:space="0" w:color="auto"/>
            <w:left w:val="none" w:sz="0" w:space="0" w:color="auto"/>
            <w:bottom w:val="none" w:sz="0" w:space="0" w:color="auto"/>
            <w:right w:val="none" w:sz="0" w:space="0" w:color="auto"/>
          </w:divBdr>
        </w:div>
        <w:div w:id="1705666703">
          <w:marLeft w:val="640"/>
          <w:marRight w:val="0"/>
          <w:marTop w:val="0"/>
          <w:marBottom w:val="0"/>
          <w:divBdr>
            <w:top w:val="none" w:sz="0" w:space="0" w:color="auto"/>
            <w:left w:val="none" w:sz="0" w:space="0" w:color="auto"/>
            <w:bottom w:val="none" w:sz="0" w:space="0" w:color="auto"/>
            <w:right w:val="none" w:sz="0" w:space="0" w:color="auto"/>
          </w:divBdr>
        </w:div>
        <w:div w:id="1537280842">
          <w:marLeft w:val="640"/>
          <w:marRight w:val="0"/>
          <w:marTop w:val="0"/>
          <w:marBottom w:val="0"/>
          <w:divBdr>
            <w:top w:val="none" w:sz="0" w:space="0" w:color="auto"/>
            <w:left w:val="none" w:sz="0" w:space="0" w:color="auto"/>
            <w:bottom w:val="none" w:sz="0" w:space="0" w:color="auto"/>
            <w:right w:val="none" w:sz="0" w:space="0" w:color="auto"/>
          </w:divBdr>
        </w:div>
        <w:div w:id="307587581">
          <w:marLeft w:val="640"/>
          <w:marRight w:val="0"/>
          <w:marTop w:val="0"/>
          <w:marBottom w:val="0"/>
          <w:divBdr>
            <w:top w:val="none" w:sz="0" w:space="0" w:color="auto"/>
            <w:left w:val="none" w:sz="0" w:space="0" w:color="auto"/>
            <w:bottom w:val="none" w:sz="0" w:space="0" w:color="auto"/>
            <w:right w:val="none" w:sz="0" w:space="0" w:color="auto"/>
          </w:divBdr>
        </w:div>
        <w:div w:id="1901359722">
          <w:marLeft w:val="640"/>
          <w:marRight w:val="0"/>
          <w:marTop w:val="0"/>
          <w:marBottom w:val="0"/>
          <w:divBdr>
            <w:top w:val="none" w:sz="0" w:space="0" w:color="auto"/>
            <w:left w:val="none" w:sz="0" w:space="0" w:color="auto"/>
            <w:bottom w:val="none" w:sz="0" w:space="0" w:color="auto"/>
            <w:right w:val="none" w:sz="0" w:space="0" w:color="auto"/>
          </w:divBdr>
        </w:div>
        <w:div w:id="1618945499">
          <w:marLeft w:val="640"/>
          <w:marRight w:val="0"/>
          <w:marTop w:val="0"/>
          <w:marBottom w:val="0"/>
          <w:divBdr>
            <w:top w:val="none" w:sz="0" w:space="0" w:color="auto"/>
            <w:left w:val="none" w:sz="0" w:space="0" w:color="auto"/>
            <w:bottom w:val="none" w:sz="0" w:space="0" w:color="auto"/>
            <w:right w:val="none" w:sz="0" w:space="0" w:color="auto"/>
          </w:divBdr>
        </w:div>
        <w:div w:id="852719290">
          <w:marLeft w:val="640"/>
          <w:marRight w:val="0"/>
          <w:marTop w:val="0"/>
          <w:marBottom w:val="0"/>
          <w:divBdr>
            <w:top w:val="none" w:sz="0" w:space="0" w:color="auto"/>
            <w:left w:val="none" w:sz="0" w:space="0" w:color="auto"/>
            <w:bottom w:val="none" w:sz="0" w:space="0" w:color="auto"/>
            <w:right w:val="none" w:sz="0" w:space="0" w:color="auto"/>
          </w:divBdr>
        </w:div>
        <w:div w:id="1952319983">
          <w:marLeft w:val="640"/>
          <w:marRight w:val="0"/>
          <w:marTop w:val="0"/>
          <w:marBottom w:val="0"/>
          <w:divBdr>
            <w:top w:val="none" w:sz="0" w:space="0" w:color="auto"/>
            <w:left w:val="none" w:sz="0" w:space="0" w:color="auto"/>
            <w:bottom w:val="none" w:sz="0" w:space="0" w:color="auto"/>
            <w:right w:val="none" w:sz="0" w:space="0" w:color="auto"/>
          </w:divBdr>
        </w:div>
        <w:div w:id="220875138">
          <w:marLeft w:val="640"/>
          <w:marRight w:val="0"/>
          <w:marTop w:val="0"/>
          <w:marBottom w:val="0"/>
          <w:divBdr>
            <w:top w:val="none" w:sz="0" w:space="0" w:color="auto"/>
            <w:left w:val="none" w:sz="0" w:space="0" w:color="auto"/>
            <w:bottom w:val="none" w:sz="0" w:space="0" w:color="auto"/>
            <w:right w:val="none" w:sz="0" w:space="0" w:color="auto"/>
          </w:divBdr>
        </w:div>
        <w:div w:id="678047410">
          <w:marLeft w:val="640"/>
          <w:marRight w:val="0"/>
          <w:marTop w:val="0"/>
          <w:marBottom w:val="0"/>
          <w:divBdr>
            <w:top w:val="none" w:sz="0" w:space="0" w:color="auto"/>
            <w:left w:val="none" w:sz="0" w:space="0" w:color="auto"/>
            <w:bottom w:val="none" w:sz="0" w:space="0" w:color="auto"/>
            <w:right w:val="none" w:sz="0" w:space="0" w:color="auto"/>
          </w:divBdr>
        </w:div>
        <w:div w:id="1970429626">
          <w:marLeft w:val="640"/>
          <w:marRight w:val="0"/>
          <w:marTop w:val="0"/>
          <w:marBottom w:val="0"/>
          <w:divBdr>
            <w:top w:val="none" w:sz="0" w:space="0" w:color="auto"/>
            <w:left w:val="none" w:sz="0" w:space="0" w:color="auto"/>
            <w:bottom w:val="none" w:sz="0" w:space="0" w:color="auto"/>
            <w:right w:val="none" w:sz="0" w:space="0" w:color="auto"/>
          </w:divBdr>
        </w:div>
        <w:div w:id="1488784759">
          <w:marLeft w:val="640"/>
          <w:marRight w:val="0"/>
          <w:marTop w:val="0"/>
          <w:marBottom w:val="0"/>
          <w:divBdr>
            <w:top w:val="none" w:sz="0" w:space="0" w:color="auto"/>
            <w:left w:val="none" w:sz="0" w:space="0" w:color="auto"/>
            <w:bottom w:val="none" w:sz="0" w:space="0" w:color="auto"/>
            <w:right w:val="none" w:sz="0" w:space="0" w:color="auto"/>
          </w:divBdr>
        </w:div>
        <w:div w:id="1073625795">
          <w:marLeft w:val="640"/>
          <w:marRight w:val="0"/>
          <w:marTop w:val="0"/>
          <w:marBottom w:val="0"/>
          <w:divBdr>
            <w:top w:val="none" w:sz="0" w:space="0" w:color="auto"/>
            <w:left w:val="none" w:sz="0" w:space="0" w:color="auto"/>
            <w:bottom w:val="none" w:sz="0" w:space="0" w:color="auto"/>
            <w:right w:val="none" w:sz="0" w:space="0" w:color="auto"/>
          </w:divBdr>
        </w:div>
        <w:div w:id="1879076720">
          <w:marLeft w:val="640"/>
          <w:marRight w:val="0"/>
          <w:marTop w:val="0"/>
          <w:marBottom w:val="0"/>
          <w:divBdr>
            <w:top w:val="none" w:sz="0" w:space="0" w:color="auto"/>
            <w:left w:val="none" w:sz="0" w:space="0" w:color="auto"/>
            <w:bottom w:val="none" w:sz="0" w:space="0" w:color="auto"/>
            <w:right w:val="none" w:sz="0" w:space="0" w:color="auto"/>
          </w:divBdr>
        </w:div>
        <w:div w:id="1345984485">
          <w:marLeft w:val="640"/>
          <w:marRight w:val="0"/>
          <w:marTop w:val="0"/>
          <w:marBottom w:val="0"/>
          <w:divBdr>
            <w:top w:val="none" w:sz="0" w:space="0" w:color="auto"/>
            <w:left w:val="none" w:sz="0" w:space="0" w:color="auto"/>
            <w:bottom w:val="none" w:sz="0" w:space="0" w:color="auto"/>
            <w:right w:val="none" w:sz="0" w:space="0" w:color="auto"/>
          </w:divBdr>
        </w:div>
        <w:div w:id="554973199">
          <w:marLeft w:val="640"/>
          <w:marRight w:val="0"/>
          <w:marTop w:val="0"/>
          <w:marBottom w:val="0"/>
          <w:divBdr>
            <w:top w:val="none" w:sz="0" w:space="0" w:color="auto"/>
            <w:left w:val="none" w:sz="0" w:space="0" w:color="auto"/>
            <w:bottom w:val="none" w:sz="0" w:space="0" w:color="auto"/>
            <w:right w:val="none" w:sz="0" w:space="0" w:color="auto"/>
          </w:divBdr>
        </w:div>
        <w:div w:id="1400667330">
          <w:marLeft w:val="640"/>
          <w:marRight w:val="0"/>
          <w:marTop w:val="0"/>
          <w:marBottom w:val="0"/>
          <w:divBdr>
            <w:top w:val="none" w:sz="0" w:space="0" w:color="auto"/>
            <w:left w:val="none" w:sz="0" w:space="0" w:color="auto"/>
            <w:bottom w:val="none" w:sz="0" w:space="0" w:color="auto"/>
            <w:right w:val="none" w:sz="0" w:space="0" w:color="auto"/>
          </w:divBdr>
        </w:div>
        <w:div w:id="1637881094">
          <w:marLeft w:val="640"/>
          <w:marRight w:val="0"/>
          <w:marTop w:val="0"/>
          <w:marBottom w:val="0"/>
          <w:divBdr>
            <w:top w:val="none" w:sz="0" w:space="0" w:color="auto"/>
            <w:left w:val="none" w:sz="0" w:space="0" w:color="auto"/>
            <w:bottom w:val="none" w:sz="0" w:space="0" w:color="auto"/>
            <w:right w:val="none" w:sz="0" w:space="0" w:color="auto"/>
          </w:divBdr>
        </w:div>
        <w:div w:id="1699041180">
          <w:marLeft w:val="640"/>
          <w:marRight w:val="0"/>
          <w:marTop w:val="0"/>
          <w:marBottom w:val="0"/>
          <w:divBdr>
            <w:top w:val="none" w:sz="0" w:space="0" w:color="auto"/>
            <w:left w:val="none" w:sz="0" w:space="0" w:color="auto"/>
            <w:bottom w:val="none" w:sz="0" w:space="0" w:color="auto"/>
            <w:right w:val="none" w:sz="0" w:space="0" w:color="auto"/>
          </w:divBdr>
        </w:div>
        <w:div w:id="1329283628">
          <w:marLeft w:val="640"/>
          <w:marRight w:val="0"/>
          <w:marTop w:val="0"/>
          <w:marBottom w:val="0"/>
          <w:divBdr>
            <w:top w:val="none" w:sz="0" w:space="0" w:color="auto"/>
            <w:left w:val="none" w:sz="0" w:space="0" w:color="auto"/>
            <w:bottom w:val="none" w:sz="0" w:space="0" w:color="auto"/>
            <w:right w:val="none" w:sz="0" w:space="0" w:color="auto"/>
          </w:divBdr>
        </w:div>
        <w:div w:id="99960726">
          <w:marLeft w:val="640"/>
          <w:marRight w:val="0"/>
          <w:marTop w:val="0"/>
          <w:marBottom w:val="0"/>
          <w:divBdr>
            <w:top w:val="none" w:sz="0" w:space="0" w:color="auto"/>
            <w:left w:val="none" w:sz="0" w:space="0" w:color="auto"/>
            <w:bottom w:val="none" w:sz="0" w:space="0" w:color="auto"/>
            <w:right w:val="none" w:sz="0" w:space="0" w:color="auto"/>
          </w:divBdr>
        </w:div>
        <w:div w:id="330110930">
          <w:marLeft w:val="640"/>
          <w:marRight w:val="0"/>
          <w:marTop w:val="0"/>
          <w:marBottom w:val="0"/>
          <w:divBdr>
            <w:top w:val="none" w:sz="0" w:space="0" w:color="auto"/>
            <w:left w:val="none" w:sz="0" w:space="0" w:color="auto"/>
            <w:bottom w:val="none" w:sz="0" w:space="0" w:color="auto"/>
            <w:right w:val="none" w:sz="0" w:space="0" w:color="auto"/>
          </w:divBdr>
        </w:div>
        <w:div w:id="2029257796">
          <w:marLeft w:val="640"/>
          <w:marRight w:val="0"/>
          <w:marTop w:val="0"/>
          <w:marBottom w:val="0"/>
          <w:divBdr>
            <w:top w:val="none" w:sz="0" w:space="0" w:color="auto"/>
            <w:left w:val="none" w:sz="0" w:space="0" w:color="auto"/>
            <w:bottom w:val="none" w:sz="0" w:space="0" w:color="auto"/>
            <w:right w:val="none" w:sz="0" w:space="0" w:color="auto"/>
          </w:divBdr>
        </w:div>
        <w:div w:id="109127387">
          <w:marLeft w:val="640"/>
          <w:marRight w:val="0"/>
          <w:marTop w:val="0"/>
          <w:marBottom w:val="0"/>
          <w:divBdr>
            <w:top w:val="none" w:sz="0" w:space="0" w:color="auto"/>
            <w:left w:val="none" w:sz="0" w:space="0" w:color="auto"/>
            <w:bottom w:val="none" w:sz="0" w:space="0" w:color="auto"/>
            <w:right w:val="none" w:sz="0" w:space="0" w:color="auto"/>
          </w:divBdr>
        </w:div>
        <w:div w:id="1122042807">
          <w:marLeft w:val="640"/>
          <w:marRight w:val="0"/>
          <w:marTop w:val="0"/>
          <w:marBottom w:val="0"/>
          <w:divBdr>
            <w:top w:val="none" w:sz="0" w:space="0" w:color="auto"/>
            <w:left w:val="none" w:sz="0" w:space="0" w:color="auto"/>
            <w:bottom w:val="none" w:sz="0" w:space="0" w:color="auto"/>
            <w:right w:val="none" w:sz="0" w:space="0" w:color="auto"/>
          </w:divBdr>
        </w:div>
        <w:div w:id="1680157980">
          <w:marLeft w:val="640"/>
          <w:marRight w:val="0"/>
          <w:marTop w:val="0"/>
          <w:marBottom w:val="0"/>
          <w:divBdr>
            <w:top w:val="none" w:sz="0" w:space="0" w:color="auto"/>
            <w:left w:val="none" w:sz="0" w:space="0" w:color="auto"/>
            <w:bottom w:val="none" w:sz="0" w:space="0" w:color="auto"/>
            <w:right w:val="none" w:sz="0" w:space="0" w:color="auto"/>
          </w:divBdr>
        </w:div>
        <w:div w:id="1463620511">
          <w:marLeft w:val="640"/>
          <w:marRight w:val="0"/>
          <w:marTop w:val="0"/>
          <w:marBottom w:val="0"/>
          <w:divBdr>
            <w:top w:val="none" w:sz="0" w:space="0" w:color="auto"/>
            <w:left w:val="none" w:sz="0" w:space="0" w:color="auto"/>
            <w:bottom w:val="none" w:sz="0" w:space="0" w:color="auto"/>
            <w:right w:val="none" w:sz="0" w:space="0" w:color="auto"/>
          </w:divBdr>
        </w:div>
        <w:div w:id="402529920">
          <w:marLeft w:val="640"/>
          <w:marRight w:val="0"/>
          <w:marTop w:val="0"/>
          <w:marBottom w:val="0"/>
          <w:divBdr>
            <w:top w:val="none" w:sz="0" w:space="0" w:color="auto"/>
            <w:left w:val="none" w:sz="0" w:space="0" w:color="auto"/>
            <w:bottom w:val="none" w:sz="0" w:space="0" w:color="auto"/>
            <w:right w:val="none" w:sz="0" w:space="0" w:color="auto"/>
          </w:divBdr>
        </w:div>
        <w:div w:id="1584878097">
          <w:marLeft w:val="640"/>
          <w:marRight w:val="0"/>
          <w:marTop w:val="0"/>
          <w:marBottom w:val="0"/>
          <w:divBdr>
            <w:top w:val="none" w:sz="0" w:space="0" w:color="auto"/>
            <w:left w:val="none" w:sz="0" w:space="0" w:color="auto"/>
            <w:bottom w:val="none" w:sz="0" w:space="0" w:color="auto"/>
            <w:right w:val="none" w:sz="0" w:space="0" w:color="auto"/>
          </w:divBdr>
        </w:div>
        <w:div w:id="1366641441">
          <w:marLeft w:val="640"/>
          <w:marRight w:val="0"/>
          <w:marTop w:val="0"/>
          <w:marBottom w:val="0"/>
          <w:divBdr>
            <w:top w:val="none" w:sz="0" w:space="0" w:color="auto"/>
            <w:left w:val="none" w:sz="0" w:space="0" w:color="auto"/>
            <w:bottom w:val="none" w:sz="0" w:space="0" w:color="auto"/>
            <w:right w:val="none" w:sz="0" w:space="0" w:color="auto"/>
          </w:divBdr>
        </w:div>
        <w:div w:id="402610340">
          <w:marLeft w:val="640"/>
          <w:marRight w:val="0"/>
          <w:marTop w:val="0"/>
          <w:marBottom w:val="0"/>
          <w:divBdr>
            <w:top w:val="none" w:sz="0" w:space="0" w:color="auto"/>
            <w:left w:val="none" w:sz="0" w:space="0" w:color="auto"/>
            <w:bottom w:val="none" w:sz="0" w:space="0" w:color="auto"/>
            <w:right w:val="none" w:sz="0" w:space="0" w:color="auto"/>
          </w:divBdr>
        </w:div>
        <w:div w:id="1585799747">
          <w:marLeft w:val="640"/>
          <w:marRight w:val="0"/>
          <w:marTop w:val="0"/>
          <w:marBottom w:val="0"/>
          <w:divBdr>
            <w:top w:val="none" w:sz="0" w:space="0" w:color="auto"/>
            <w:left w:val="none" w:sz="0" w:space="0" w:color="auto"/>
            <w:bottom w:val="none" w:sz="0" w:space="0" w:color="auto"/>
            <w:right w:val="none" w:sz="0" w:space="0" w:color="auto"/>
          </w:divBdr>
        </w:div>
        <w:div w:id="381635568">
          <w:marLeft w:val="640"/>
          <w:marRight w:val="0"/>
          <w:marTop w:val="0"/>
          <w:marBottom w:val="0"/>
          <w:divBdr>
            <w:top w:val="none" w:sz="0" w:space="0" w:color="auto"/>
            <w:left w:val="none" w:sz="0" w:space="0" w:color="auto"/>
            <w:bottom w:val="none" w:sz="0" w:space="0" w:color="auto"/>
            <w:right w:val="none" w:sz="0" w:space="0" w:color="auto"/>
          </w:divBdr>
        </w:div>
        <w:div w:id="1192105313">
          <w:marLeft w:val="640"/>
          <w:marRight w:val="0"/>
          <w:marTop w:val="0"/>
          <w:marBottom w:val="0"/>
          <w:divBdr>
            <w:top w:val="none" w:sz="0" w:space="0" w:color="auto"/>
            <w:left w:val="none" w:sz="0" w:space="0" w:color="auto"/>
            <w:bottom w:val="none" w:sz="0" w:space="0" w:color="auto"/>
            <w:right w:val="none" w:sz="0" w:space="0" w:color="auto"/>
          </w:divBdr>
        </w:div>
        <w:div w:id="1687517117">
          <w:marLeft w:val="640"/>
          <w:marRight w:val="0"/>
          <w:marTop w:val="0"/>
          <w:marBottom w:val="0"/>
          <w:divBdr>
            <w:top w:val="none" w:sz="0" w:space="0" w:color="auto"/>
            <w:left w:val="none" w:sz="0" w:space="0" w:color="auto"/>
            <w:bottom w:val="none" w:sz="0" w:space="0" w:color="auto"/>
            <w:right w:val="none" w:sz="0" w:space="0" w:color="auto"/>
          </w:divBdr>
        </w:div>
        <w:div w:id="757602648">
          <w:marLeft w:val="640"/>
          <w:marRight w:val="0"/>
          <w:marTop w:val="0"/>
          <w:marBottom w:val="0"/>
          <w:divBdr>
            <w:top w:val="none" w:sz="0" w:space="0" w:color="auto"/>
            <w:left w:val="none" w:sz="0" w:space="0" w:color="auto"/>
            <w:bottom w:val="none" w:sz="0" w:space="0" w:color="auto"/>
            <w:right w:val="none" w:sz="0" w:space="0" w:color="auto"/>
          </w:divBdr>
        </w:div>
        <w:div w:id="1744251910">
          <w:marLeft w:val="640"/>
          <w:marRight w:val="0"/>
          <w:marTop w:val="0"/>
          <w:marBottom w:val="0"/>
          <w:divBdr>
            <w:top w:val="none" w:sz="0" w:space="0" w:color="auto"/>
            <w:left w:val="none" w:sz="0" w:space="0" w:color="auto"/>
            <w:bottom w:val="none" w:sz="0" w:space="0" w:color="auto"/>
            <w:right w:val="none" w:sz="0" w:space="0" w:color="auto"/>
          </w:divBdr>
        </w:div>
        <w:div w:id="1809545595">
          <w:marLeft w:val="640"/>
          <w:marRight w:val="0"/>
          <w:marTop w:val="0"/>
          <w:marBottom w:val="0"/>
          <w:divBdr>
            <w:top w:val="none" w:sz="0" w:space="0" w:color="auto"/>
            <w:left w:val="none" w:sz="0" w:space="0" w:color="auto"/>
            <w:bottom w:val="none" w:sz="0" w:space="0" w:color="auto"/>
            <w:right w:val="none" w:sz="0" w:space="0" w:color="auto"/>
          </w:divBdr>
        </w:div>
        <w:div w:id="1397628625">
          <w:marLeft w:val="640"/>
          <w:marRight w:val="0"/>
          <w:marTop w:val="0"/>
          <w:marBottom w:val="0"/>
          <w:divBdr>
            <w:top w:val="none" w:sz="0" w:space="0" w:color="auto"/>
            <w:left w:val="none" w:sz="0" w:space="0" w:color="auto"/>
            <w:bottom w:val="none" w:sz="0" w:space="0" w:color="auto"/>
            <w:right w:val="none" w:sz="0" w:space="0" w:color="auto"/>
          </w:divBdr>
        </w:div>
        <w:div w:id="913247845">
          <w:marLeft w:val="640"/>
          <w:marRight w:val="0"/>
          <w:marTop w:val="0"/>
          <w:marBottom w:val="0"/>
          <w:divBdr>
            <w:top w:val="none" w:sz="0" w:space="0" w:color="auto"/>
            <w:left w:val="none" w:sz="0" w:space="0" w:color="auto"/>
            <w:bottom w:val="none" w:sz="0" w:space="0" w:color="auto"/>
            <w:right w:val="none" w:sz="0" w:space="0" w:color="auto"/>
          </w:divBdr>
        </w:div>
        <w:div w:id="1125735592">
          <w:marLeft w:val="640"/>
          <w:marRight w:val="0"/>
          <w:marTop w:val="0"/>
          <w:marBottom w:val="0"/>
          <w:divBdr>
            <w:top w:val="none" w:sz="0" w:space="0" w:color="auto"/>
            <w:left w:val="none" w:sz="0" w:space="0" w:color="auto"/>
            <w:bottom w:val="none" w:sz="0" w:space="0" w:color="auto"/>
            <w:right w:val="none" w:sz="0" w:space="0" w:color="auto"/>
          </w:divBdr>
        </w:div>
        <w:div w:id="759986619">
          <w:marLeft w:val="640"/>
          <w:marRight w:val="0"/>
          <w:marTop w:val="0"/>
          <w:marBottom w:val="0"/>
          <w:divBdr>
            <w:top w:val="none" w:sz="0" w:space="0" w:color="auto"/>
            <w:left w:val="none" w:sz="0" w:space="0" w:color="auto"/>
            <w:bottom w:val="none" w:sz="0" w:space="0" w:color="auto"/>
            <w:right w:val="none" w:sz="0" w:space="0" w:color="auto"/>
          </w:divBdr>
        </w:div>
      </w:divsChild>
    </w:div>
    <w:div w:id="816917004">
      <w:bodyDiv w:val="1"/>
      <w:marLeft w:val="0"/>
      <w:marRight w:val="0"/>
      <w:marTop w:val="0"/>
      <w:marBottom w:val="0"/>
      <w:divBdr>
        <w:top w:val="none" w:sz="0" w:space="0" w:color="auto"/>
        <w:left w:val="none" w:sz="0" w:space="0" w:color="auto"/>
        <w:bottom w:val="none" w:sz="0" w:space="0" w:color="auto"/>
        <w:right w:val="none" w:sz="0" w:space="0" w:color="auto"/>
      </w:divBdr>
      <w:divsChild>
        <w:div w:id="195166402">
          <w:marLeft w:val="640"/>
          <w:marRight w:val="0"/>
          <w:marTop w:val="0"/>
          <w:marBottom w:val="0"/>
          <w:divBdr>
            <w:top w:val="none" w:sz="0" w:space="0" w:color="auto"/>
            <w:left w:val="none" w:sz="0" w:space="0" w:color="auto"/>
            <w:bottom w:val="none" w:sz="0" w:space="0" w:color="auto"/>
            <w:right w:val="none" w:sz="0" w:space="0" w:color="auto"/>
          </w:divBdr>
        </w:div>
        <w:div w:id="1602301466">
          <w:marLeft w:val="640"/>
          <w:marRight w:val="0"/>
          <w:marTop w:val="0"/>
          <w:marBottom w:val="0"/>
          <w:divBdr>
            <w:top w:val="none" w:sz="0" w:space="0" w:color="auto"/>
            <w:left w:val="none" w:sz="0" w:space="0" w:color="auto"/>
            <w:bottom w:val="none" w:sz="0" w:space="0" w:color="auto"/>
            <w:right w:val="none" w:sz="0" w:space="0" w:color="auto"/>
          </w:divBdr>
        </w:div>
        <w:div w:id="248543788">
          <w:marLeft w:val="640"/>
          <w:marRight w:val="0"/>
          <w:marTop w:val="0"/>
          <w:marBottom w:val="0"/>
          <w:divBdr>
            <w:top w:val="none" w:sz="0" w:space="0" w:color="auto"/>
            <w:left w:val="none" w:sz="0" w:space="0" w:color="auto"/>
            <w:bottom w:val="none" w:sz="0" w:space="0" w:color="auto"/>
            <w:right w:val="none" w:sz="0" w:space="0" w:color="auto"/>
          </w:divBdr>
        </w:div>
        <w:div w:id="44065290">
          <w:marLeft w:val="640"/>
          <w:marRight w:val="0"/>
          <w:marTop w:val="0"/>
          <w:marBottom w:val="0"/>
          <w:divBdr>
            <w:top w:val="none" w:sz="0" w:space="0" w:color="auto"/>
            <w:left w:val="none" w:sz="0" w:space="0" w:color="auto"/>
            <w:bottom w:val="none" w:sz="0" w:space="0" w:color="auto"/>
            <w:right w:val="none" w:sz="0" w:space="0" w:color="auto"/>
          </w:divBdr>
        </w:div>
        <w:div w:id="1838306848">
          <w:marLeft w:val="640"/>
          <w:marRight w:val="0"/>
          <w:marTop w:val="0"/>
          <w:marBottom w:val="0"/>
          <w:divBdr>
            <w:top w:val="none" w:sz="0" w:space="0" w:color="auto"/>
            <w:left w:val="none" w:sz="0" w:space="0" w:color="auto"/>
            <w:bottom w:val="none" w:sz="0" w:space="0" w:color="auto"/>
            <w:right w:val="none" w:sz="0" w:space="0" w:color="auto"/>
          </w:divBdr>
        </w:div>
        <w:div w:id="311063869">
          <w:marLeft w:val="640"/>
          <w:marRight w:val="0"/>
          <w:marTop w:val="0"/>
          <w:marBottom w:val="0"/>
          <w:divBdr>
            <w:top w:val="none" w:sz="0" w:space="0" w:color="auto"/>
            <w:left w:val="none" w:sz="0" w:space="0" w:color="auto"/>
            <w:bottom w:val="none" w:sz="0" w:space="0" w:color="auto"/>
            <w:right w:val="none" w:sz="0" w:space="0" w:color="auto"/>
          </w:divBdr>
        </w:div>
        <w:div w:id="1487090247">
          <w:marLeft w:val="640"/>
          <w:marRight w:val="0"/>
          <w:marTop w:val="0"/>
          <w:marBottom w:val="0"/>
          <w:divBdr>
            <w:top w:val="none" w:sz="0" w:space="0" w:color="auto"/>
            <w:left w:val="none" w:sz="0" w:space="0" w:color="auto"/>
            <w:bottom w:val="none" w:sz="0" w:space="0" w:color="auto"/>
            <w:right w:val="none" w:sz="0" w:space="0" w:color="auto"/>
          </w:divBdr>
        </w:div>
        <w:div w:id="1636594863">
          <w:marLeft w:val="640"/>
          <w:marRight w:val="0"/>
          <w:marTop w:val="0"/>
          <w:marBottom w:val="0"/>
          <w:divBdr>
            <w:top w:val="none" w:sz="0" w:space="0" w:color="auto"/>
            <w:left w:val="none" w:sz="0" w:space="0" w:color="auto"/>
            <w:bottom w:val="none" w:sz="0" w:space="0" w:color="auto"/>
            <w:right w:val="none" w:sz="0" w:space="0" w:color="auto"/>
          </w:divBdr>
        </w:div>
        <w:div w:id="276640613">
          <w:marLeft w:val="640"/>
          <w:marRight w:val="0"/>
          <w:marTop w:val="0"/>
          <w:marBottom w:val="0"/>
          <w:divBdr>
            <w:top w:val="none" w:sz="0" w:space="0" w:color="auto"/>
            <w:left w:val="none" w:sz="0" w:space="0" w:color="auto"/>
            <w:bottom w:val="none" w:sz="0" w:space="0" w:color="auto"/>
            <w:right w:val="none" w:sz="0" w:space="0" w:color="auto"/>
          </w:divBdr>
        </w:div>
        <w:div w:id="982151934">
          <w:marLeft w:val="640"/>
          <w:marRight w:val="0"/>
          <w:marTop w:val="0"/>
          <w:marBottom w:val="0"/>
          <w:divBdr>
            <w:top w:val="none" w:sz="0" w:space="0" w:color="auto"/>
            <w:left w:val="none" w:sz="0" w:space="0" w:color="auto"/>
            <w:bottom w:val="none" w:sz="0" w:space="0" w:color="auto"/>
            <w:right w:val="none" w:sz="0" w:space="0" w:color="auto"/>
          </w:divBdr>
        </w:div>
        <w:div w:id="512496452">
          <w:marLeft w:val="640"/>
          <w:marRight w:val="0"/>
          <w:marTop w:val="0"/>
          <w:marBottom w:val="0"/>
          <w:divBdr>
            <w:top w:val="none" w:sz="0" w:space="0" w:color="auto"/>
            <w:left w:val="none" w:sz="0" w:space="0" w:color="auto"/>
            <w:bottom w:val="none" w:sz="0" w:space="0" w:color="auto"/>
            <w:right w:val="none" w:sz="0" w:space="0" w:color="auto"/>
          </w:divBdr>
        </w:div>
        <w:div w:id="1672954171">
          <w:marLeft w:val="640"/>
          <w:marRight w:val="0"/>
          <w:marTop w:val="0"/>
          <w:marBottom w:val="0"/>
          <w:divBdr>
            <w:top w:val="none" w:sz="0" w:space="0" w:color="auto"/>
            <w:left w:val="none" w:sz="0" w:space="0" w:color="auto"/>
            <w:bottom w:val="none" w:sz="0" w:space="0" w:color="auto"/>
            <w:right w:val="none" w:sz="0" w:space="0" w:color="auto"/>
          </w:divBdr>
        </w:div>
        <w:div w:id="1042050588">
          <w:marLeft w:val="640"/>
          <w:marRight w:val="0"/>
          <w:marTop w:val="0"/>
          <w:marBottom w:val="0"/>
          <w:divBdr>
            <w:top w:val="none" w:sz="0" w:space="0" w:color="auto"/>
            <w:left w:val="none" w:sz="0" w:space="0" w:color="auto"/>
            <w:bottom w:val="none" w:sz="0" w:space="0" w:color="auto"/>
            <w:right w:val="none" w:sz="0" w:space="0" w:color="auto"/>
          </w:divBdr>
        </w:div>
        <w:div w:id="1664701457">
          <w:marLeft w:val="640"/>
          <w:marRight w:val="0"/>
          <w:marTop w:val="0"/>
          <w:marBottom w:val="0"/>
          <w:divBdr>
            <w:top w:val="none" w:sz="0" w:space="0" w:color="auto"/>
            <w:left w:val="none" w:sz="0" w:space="0" w:color="auto"/>
            <w:bottom w:val="none" w:sz="0" w:space="0" w:color="auto"/>
            <w:right w:val="none" w:sz="0" w:space="0" w:color="auto"/>
          </w:divBdr>
        </w:div>
        <w:div w:id="1613365636">
          <w:marLeft w:val="640"/>
          <w:marRight w:val="0"/>
          <w:marTop w:val="0"/>
          <w:marBottom w:val="0"/>
          <w:divBdr>
            <w:top w:val="none" w:sz="0" w:space="0" w:color="auto"/>
            <w:left w:val="none" w:sz="0" w:space="0" w:color="auto"/>
            <w:bottom w:val="none" w:sz="0" w:space="0" w:color="auto"/>
            <w:right w:val="none" w:sz="0" w:space="0" w:color="auto"/>
          </w:divBdr>
        </w:div>
        <w:div w:id="55714579">
          <w:marLeft w:val="640"/>
          <w:marRight w:val="0"/>
          <w:marTop w:val="0"/>
          <w:marBottom w:val="0"/>
          <w:divBdr>
            <w:top w:val="none" w:sz="0" w:space="0" w:color="auto"/>
            <w:left w:val="none" w:sz="0" w:space="0" w:color="auto"/>
            <w:bottom w:val="none" w:sz="0" w:space="0" w:color="auto"/>
            <w:right w:val="none" w:sz="0" w:space="0" w:color="auto"/>
          </w:divBdr>
        </w:div>
        <w:div w:id="677733021">
          <w:marLeft w:val="640"/>
          <w:marRight w:val="0"/>
          <w:marTop w:val="0"/>
          <w:marBottom w:val="0"/>
          <w:divBdr>
            <w:top w:val="none" w:sz="0" w:space="0" w:color="auto"/>
            <w:left w:val="none" w:sz="0" w:space="0" w:color="auto"/>
            <w:bottom w:val="none" w:sz="0" w:space="0" w:color="auto"/>
            <w:right w:val="none" w:sz="0" w:space="0" w:color="auto"/>
          </w:divBdr>
        </w:div>
        <w:div w:id="1059327393">
          <w:marLeft w:val="640"/>
          <w:marRight w:val="0"/>
          <w:marTop w:val="0"/>
          <w:marBottom w:val="0"/>
          <w:divBdr>
            <w:top w:val="none" w:sz="0" w:space="0" w:color="auto"/>
            <w:left w:val="none" w:sz="0" w:space="0" w:color="auto"/>
            <w:bottom w:val="none" w:sz="0" w:space="0" w:color="auto"/>
            <w:right w:val="none" w:sz="0" w:space="0" w:color="auto"/>
          </w:divBdr>
        </w:div>
        <w:div w:id="1784180592">
          <w:marLeft w:val="640"/>
          <w:marRight w:val="0"/>
          <w:marTop w:val="0"/>
          <w:marBottom w:val="0"/>
          <w:divBdr>
            <w:top w:val="none" w:sz="0" w:space="0" w:color="auto"/>
            <w:left w:val="none" w:sz="0" w:space="0" w:color="auto"/>
            <w:bottom w:val="none" w:sz="0" w:space="0" w:color="auto"/>
            <w:right w:val="none" w:sz="0" w:space="0" w:color="auto"/>
          </w:divBdr>
        </w:div>
        <w:div w:id="1387949651">
          <w:marLeft w:val="640"/>
          <w:marRight w:val="0"/>
          <w:marTop w:val="0"/>
          <w:marBottom w:val="0"/>
          <w:divBdr>
            <w:top w:val="none" w:sz="0" w:space="0" w:color="auto"/>
            <w:left w:val="none" w:sz="0" w:space="0" w:color="auto"/>
            <w:bottom w:val="none" w:sz="0" w:space="0" w:color="auto"/>
            <w:right w:val="none" w:sz="0" w:space="0" w:color="auto"/>
          </w:divBdr>
        </w:div>
        <w:div w:id="1543906369">
          <w:marLeft w:val="640"/>
          <w:marRight w:val="0"/>
          <w:marTop w:val="0"/>
          <w:marBottom w:val="0"/>
          <w:divBdr>
            <w:top w:val="none" w:sz="0" w:space="0" w:color="auto"/>
            <w:left w:val="none" w:sz="0" w:space="0" w:color="auto"/>
            <w:bottom w:val="none" w:sz="0" w:space="0" w:color="auto"/>
            <w:right w:val="none" w:sz="0" w:space="0" w:color="auto"/>
          </w:divBdr>
        </w:div>
        <w:div w:id="754284014">
          <w:marLeft w:val="640"/>
          <w:marRight w:val="0"/>
          <w:marTop w:val="0"/>
          <w:marBottom w:val="0"/>
          <w:divBdr>
            <w:top w:val="none" w:sz="0" w:space="0" w:color="auto"/>
            <w:left w:val="none" w:sz="0" w:space="0" w:color="auto"/>
            <w:bottom w:val="none" w:sz="0" w:space="0" w:color="auto"/>
            <w:right w:val="none" w:sz="0" w:space="0" w:color="auto"/>
          </w:divBdr>
        </w:div>
        <w:div w:id="1046641858">
          <w:marLeft w:val="640"/>
          <w:marRight w:val="0"/>
          <w:marTop w:val="0"/>
          <w:marBottom w:val="0"/>
          <w:divBdr>
            <w:top w:val="none" w:sz="0" w:space="0" w:color="auto"/>
            <w:left w:val="none" w:sz="0" w:space="0" w:color="auto"/>
            <w:bottom w:val="none" w:sz="0" w:space="0" w:color="auto"/>
            <w:right w:val="none" w:sz="0" w:space="0" w:color="auto"/>
          </w:divBdr>
        </w:div>
        <w:div w:id="160197405">
          <w:marLeft w:val="640"/>
          <w:marRight w:val="0"/>
          <w:marTop w:val="0"/>
          <w:marBottom w:val="0"/>
          <w:divBdr>
            <w:top w:val="none" w:sz="0" w:space="0" w:color="auto"/>
            <w:left w:val="none" w:sz="0" w:space="0" w:color="auto"/>
            <w:bottom w:val="none" w:sz="0" w:space="0" w:color="auto"/>
            <w:right w:val="none" w:sz="0" w:space="0" w:color="auto"/>
          </w:divBdr>
        </w:div>
        <w:div w:id="34621985">
          <w:marLeft w:val="640"/>
          <w:marRight w:val="0"/>
          <w:marTop w:val="0"/>
          <w:marBottom w:val="0"/>
          <w:divBdr>
            <w:top w:val="none" w:sz="0" w:space="0" w:color="auto"/>
            <w:left w:val="none" w:sz="0" w:space="0" w:color="auto"/>
            <w:bottom w:val="none" w:sz="0" w:space="0" w:color="auto"/>
            <w:right w:val="none" w:sz="0" w:space="0" w:color="auto"/>
          </w:divBdr>
        </w:div>
        <w:div w:id="542864395">
          <w:marLeft w:val="640"/>
          <w:marRight w:val="0"/>
          <w:marTop w:val="0"/>
          <w:marBottom w:val="0"/>
          <w:divBdr>
            <w:top w:val="none" w:sz="0" w:space="0" w:color="auto"/>
            <w:left w:val="none" w:sz="0" w:space="0" w:color="auto"/>
            <w:bottom w:val="none" w:sz="0" w:space="0" w:color="auto"/>
            <w:right w:val="none" w:sz="0" w:space="0" w:color="auto"/>
          </w:divBdr>
        </w:div>
        <w:div w:id="227308859">
          <w:marLeft w:val="640"/>
          <w:marRight w:val="0"/>
          <w:marTop w:val="0"/>
          <w:marBottom w:val="0"/>
          <w:divBdr>
            <w:top w:val="none" w:sz="0" w:space="0" w:color="auto"/>
            <w:left w:val="none" w:sz="0" w:space="0" w:color="auto"/>
            <w:bottom w:val="none" w:sz="0" w:space="0" w:color="auto"/>
            <w:right w:val="none" w:sz="0" w:space="0" w:color="auto"/>
          </w:divBdr>
        </w:div>
        <w:div w:id="1783694190">
          <w:marLeft w:val="640"/>
          <w:marRight w:val="0"/>
          <w:marTop w:val="0"/>
          <w:marBottom w:val="0"/>
          <w:divBdr>
            <w:top w:val="none" w:sz="0" w:space="0" w:color="auto"/>
            <w:left w:val="none" w:sz="0" w:space="0" w:color="auto"/>
            <w:bottom w:val="none" w:sz="0" w:space="0" w:color="auto"/>
            <w:right w:val="none" w:sz="0" w:space="0" w:color="auto"/>
          </w:divBdr>
        </w:div>
        <w:div w:id="412632196">
          <w:marLeft w:val="640"/>
          <w:marRight w:val="0"/>
          <w:marTop w:val="0"/>
          <w:marBottom w:val="0"/>
          <w:divBdr>
            <w:top w:val="none" w:sz="0" w:space="0" w:color="auto"/>
            <w:left w:val="none" w:sz="0" w:space="0" w:color="auto"/>
            <w:bottom w:val="none" w:sz="0" w:space="0" w:color="auto"/>
            <w:right w:val="none" w:sz="0" w:space="0" w:color="auto"/>
          </w:divBdr>
        </w:div>
        <w:div w:id="20474764">
          <w:marLeft w:val="640"/>
          <w:marRight w:val="0"/>
          <w:marTop w:val="0"/>
          <w:marBottom w:val="0"/>
          <w:divBdr>
            <w:top w:val="none" w:sz="0" w:space="0" w:color="auto"/>
            <w:left w:val="none" w:sz="0" w:space="0" w:color="auto"/>
            <w:bottom w:val="none" w:sz="0" w:space="0" w:color="auto"/>
            <w:right w:val="none" w:sz="0" w:space="0" w:color="auto"/>
          </w:divBdr>
        </w:div>
        <w:div w:id="1540971575">
          <w:marLeft w:val="640"/>
          <w:marRight w:val="0"/>
          <w:marTop w:val="0"/>
          <w:marBottom w:val="0"/>
          <w:divBdr>
            <w:top w:val="none" w:sz="0" w:space="0" w:color="auto"/>
            <w:left w:val="none" w:sz="0" w:space="0" w:color="auto"/>
            <w:bottom w:val="none" w:sz="0" w:space="0" w:color="auto"/>
            <w:right w:val="none" w:sz="0" w:space="0" w:color="auto"/>
          </w:divBdr>
        </w:div>
        <w:div w:id="1644843675">
          <w:marLeft w:val="640"/>
          <w:marRight w:val="0"/>
          <w:marTop w:val="0"/>
          <w:marBottom w:val="0"/>
          <w:divBdr>
            <w:top w:val="none" w:sz="0" w:space="0" w:color="auto"/>
            <w:left w:val="none" w:sz="0" w:space="0" w:color="auto"/>
            <w:bottom w:val="none" w:sz="0" w:space="0" w:color="auto"/>
            <w:right w:val="none" w:sz="0" w:space="0" w:color="auto"/>
          </w:divBdr>
        </w:div>
        <w:div w:id="55127502">
          <w:marLeft w:val="640"/>
          <w:marRight w:val="0"/>
          <w:marTop w:val="0"/>
          <w:marBottom w:val="0"/>
          <w:divBdr>
            <w:top w:val="none" w:sz="0" w:space="0" w:color="auto"/>
            <w:left w:val="none" w:sz="0" w:space="0" w:color="auto"/>
            <w:bottom w:val="none" w:sz="0" w:space="0" w:color="auto"/>
            <w:right w:val="none" w:sz="0" w:space="0" w:color="auto"/>
          </w:divBdr>
        </w:div>
        <w:div w:id="1964775091">
          <w:marLeft w:val="640"/>
          <w:marRight w:val="0"/>
          <w:marTop w:val="0"/>
          <w:marBottom w:val="0"/>
          <w:divBdr>
            <w:top w:val="none" w:sz="0" w:space="0" w:color="auto"/>
            <w:left w:val="none" w:sz="0" w:space="0" w:color="auto"/>
            <w:bottom w:val="none" w:sz="0" w:space="0" w:color="auto"/>
            <w:right w:val="none" w:sz="0" w:space="0" w:color="auto"/>
          </w:divBdr>
        </w:div>
        <w:div w:id="671951213">
          <w:marLeft w:val="640"/>
          <w:marRight w:val="0"/>
          <w:marTop w:val="0"/>
          <w:marBottom w:val="0"/>
          <w:divBdr>
            <w:top w:val="none" w:sz="0" w:space="0" w:color="auto"/>
            <w:left w:val="none" w:sz="0" w:space="0" w:color="auto"/>
            <w:bottom w:val="none" w:sz="0" w:space="0" w:color="auto"/>
            <w:right w:val="none" w:sz="0" w:space="0" w:color="auto"/>
          </w:divBdr>
        </w:div>
        <w:div w:id="2009939989">
          <w:marLeft w:val="640"/>
          <w:marRight w:val="0"/>
          <w:marTop w:val="0"/>
          <w:marBottom w:val="0"/>
          <w:divBdr>
            <w:top w:val="none" w:sz="0" w:space="0" w:color="auto"/>
            <w:left w:val="none" w:sz="0" w:space="0" w:color="auto"/>
            <w:bottom w:val="none" w:sz="0" w:space="0" w:color="auto"/>
            <w:right w:val="none" w:sz="0" w:space="0" w:color="auto"/>
          </w:divBdr>
        </w:div>
        <w:div w:id="1659528951">
          <w:marLeft w:val="640"/>
          <w:marRight w:val="0"/>
          <w:marTop w:val="0"/>
          <w:marBottom w:val="0"/>
          <w:divBdr>
            <w:top w:val="none" w:sz="0" w:space="0" w:color="auto"/>
            <w:left w:val="none" w:sz="0" w:space="0" w:color="auto"/>
            <w:bottom w:val="none" w:sz="0" w:space="0" w:color="auto"/>
            <w:right w:val="none" w:sz="0" w:space="0" w:color="auto"/>
          </w:divBdr>
        </w:div>
        <w:div w:id="1986928754">
          <w:marLeft w:val="640"/>
          <w:marRight w:val="0"/>
          <w:marTop w:val="0"/>
          <w:marBottom w:val="0"/>
          <w:divBdr>
            <w:top w:val="none" w:sz="0" w:space="0" w:color="auto"/>
            <w:left w:val="none" w:sz="0" w:space="0" w:color="auto"/>
            <w:bottom w:val="none" w:sz="0" w:space="0" w:color="auto"/>
            <w:right w:val="none" w:sz="0" w:space="0" w:color="auto"/>
          </w:divBdr>
        </w:div>
        <w:div w:id="1441291092">
          <w:marLeft w:val="640"/>
          <w:marRight w:val="0"/>
          <w:marTop w:val="0"/>
          <w:marBottom w:val="0"/>
          <w:divBdr>
            <w:top w:val="none" w:sz="0" w:space="0" w:color="auto"/>
            <w:left w:val="none" w:sz="0" w:space="0" w:color="auto"/>
            <w:bottom w:val="none" w:sz="0" w:space="0" w:color="auto"/>
            <w:right w:val="none" w:sz="0" w:space="0" w:color="auto"/>
          </w:divBdr>
        </w:div>
        <w:div w:id="76640078">
          <w:marLeft w:val="640"/>
          <w:marRight w:val="0"/>
          <w:marTop w:val="0"/>
          <w:marBottom w:val="0"/>
          <w:divBdr>
            <w:top w:val="none" w:sz="0" w:space="0" w:color="auto"/>
            <w:left w:val="none" w:sz="0" w:space="0" w:color="auto"/>
            <w:bottom w:val="none" w:sz="0" w:space="0" w:color="auto"/>
            <w:right w:val="none" w:sz="0" w:space="0" w:color="auto"/>
          </w:divBdr>
        </w:div>
        <w:div w:id="1071391717">
          <w:marLeft w:val="640"/>
          <w:marRight w:val="0"/>
          <w:marTop w:val="0"/>
          <w:marBottom w:val="0"/>
          <w:divBdr>
            <w:top w:val="none" w:sz="0" w:space="0" w:color="auto"/>
            <w:left w:val="none" w:sz="0" w:space="0" w:color="auto"/>
            <w:bottom w:val="none" w:sz="0" w:space="0" w:color="auto"/>
            <w:right w:val="none" w:sz="0" w:space="0" w:color="auto"/>
          </w:divBdr>
        </w:div>
        <w:div w:id="202327860">
          <w:marLeft w:val="640"/>
          <w:marRight w:val="0"/>
          <w:marTop w:val="0"/>
          <w:marBottom w:val="0"/>
          <w:divBdr>
            <w:top w:val="none" w:sz="0" w:space="0" w:color="auto"/>
            <w:left w:val="none" w:sz="0" w:space="0" w:color="auto"/>
            <w:bottom w:val="none" w:sz="0" w:space="0" w:color="auto"/>
            <w:right w:val="none" w:sz="0" w:space="0" w:color="auto"/>
          </w:divBdr>
        </w:div>
        <w:div w:id="1830749640">
          <w:marLeft w:val="640"/>
          <w:marRight w:val="0"/>
          <w:marTop w:val="0"/>
          <w:marBottom w:val="0"/>
          <w:divBdr>
            <w:top w:val="none" w:sz="0" w:space="0" w:color="auto"/>
            <w:left w:val="none" w:sz="0" w:space="0" w:color="auto"/>
            <w:bottom w:val="none" w:sz="0" w:space="0" w:color="auto"/>
            <w:right w:val="none" w:sz="0" w:space="0" w:color="auto"/>
          </w:divBdr>
        </w:div>
        <w:div w:id="453981584">
          <w:marLeft w:val="640"/>
          <w:marRight w:val="0"/>
          <w:marTop w:val="0"/>
          <w:marBottom w:val="0"/>
          <w:divBdr>
            <w:top w:val="none" w:sz="0" w:space="0" w:color="auto"/>
            <w:left w:val="none" w:sz="0" w:space="0" w:color="auto"/>
            <w:bottom w:val="none" w:sz="0" w:space="0" w:color="auto"/>
            <w:right w:val="none" w:sz="0" w:space="0" w:color="auto"/>
          </w:divBdr>
        </w:div>
      </w:divsChild>
    </w:div>
    <w:div w:id="827672567">
      <w:bodyDiv w:val="1"/>
      <w:marLeft w:val="0"/>
      <w:marRight w:val="0"/>
      <w:marTop w:val="0"/>
      <w:marBottom w:val="0"/>
      <w:divBdr>
        <w:top w:val="none" w:sz="0" w:space="0" w:color="auto"/>
        <w:left w:val="none" w:sz="0" w:space="0" w:color="auto"/>
        <w:bottom w:val="none" w:sz="0" w:space="0" w:color="auto"/>
        <w:right w:val="none" w:sz="0" w:space="0" w:color="auto"/>
      </w:divBdr>
      <w:divsChild>
        <w:div w:id="1241715292">
          <w:marLeft w:val="640"/>
          <w:marRight w:val="0"/>
          <w:marTop w:val="0"/>
          <w:marBottom w:val="0"/>
          <w:divBdr>
            <w:top w:val="none" w:sz="0" w:space="0" w:color="auto"/>
            <w:left w:val="none" w:sz="0" w:space="0" w:color="auto"/>
            <w:bottom w:val="none" w:sz="0" w:space="0" w:color="auto"/>
            <w:right w:val="none" w:sz="0" w:space="0" w:color="auto"/>
          </w:divBdr>
        </w:div>
        <w:div w:id="802843654">
          <w:marLeft w:val="640"/>
          <w:marRight w:val="0"/>
          <w:marTop w:val="0"/>
          <w:marBottom w:val="0"/>
          <w:divBdr>
            <w:top w:val="none" w:sz="0" w:space="0" w:color="auto"/>
            <w:left w:val="none" w:sz="0" w:space="0" w:color="auto"/>
            <w:bottom w:val="none" w:sz="0" w:space="0" w:color="auto"/>
            <w:right w:val="none" w:sz="0" w:space="0" w:color="auto"/>
          </w:divBdr>
        </w:div>
        <w:div w:id="713163355">
          <w:marLeft w:val="640"/>
          <w:marRight w:val="0"/>
          <w:marTop w:val="0"/>
          <w:marBottom w:val="0"/>
          <w:divBdr>
            <w:top w:val="none" w:sz="0" w:space="0" w:color="auto"/>
            <w:left w:val="none" w:sz="0" w:space="0" w:color="auto"/>
            <w:bottom w:val="none" w:sz="0" w:space="0" w:color="auto"/>
            <w:right w:val="none" w:sz="0" w:space="0" w:color="auto"/>
          </w:divBdr>
        </w:div>
        <w:div w:id="1835686171">
          <w:marLeft w:val="640"/>
          <w:marRight w:val="0"/>
          <w:marTop w:val="0"/>
          <w:marBottom w:val="0"/>
          <w:divBdr>
            <w:top w:val="none" w:sz="0" w:space="0" w:color="auto"/>
            <w:left w:val="none" w:sz="0" w:space="0" w:color="auto"/>
            <w:bottom w:val="none" w:sz="0" w:space="0" w:color="auto"/>
            <w:right w:val="none" w:sz="0" w:space="0" w:color="auto"/>
          </w:divBdr>
        </w:div>
        <w:div w:id="928121122">
          <w:marLeft w:val="640"/>
          <w:marRight w:val="0"/>
          <w:marTop w:val="0"/>
          <w:marBottom w:val="0"/>
          <w:divBdr>
            <w:top w:val="none" w:sz="0" w:space="0" w:color="auto"/>
            <w:left w:val="none" w:sz="0" w:space="0" w:color="auto"/>
            <w:bottom w:val="none" w:sz="0" w:space="0" w:color="auto"/>
            <w:right w:val="none" w:sz="0" w:space="0" w:color="auto"/>
          </w:divBdr>
        </w:div>
        <w:div w:id="2002734381">
          <w:marLeft w:val="640"/>
          <w:marRight w:val="0"/>
          <w:marTop w:val="0"/>
          <w:marBottom w:val="0"/>
          <w:divBdr>
            <w:top w:val="none" w:sz="0" w:space="0" w:color="auto"/>
            <w:left w:val="none" w:sz="0" w:space="0" w:color="auto"/>
            <w:bottom w:val="none" w:sz="0" w:space="0" w:color="auto"/>
            <w:right w:val="none" w:sz="0" w:space="0" w:color="auto"/>
          </w:divBdr>
        </w:div>
        <w:div w:id="539559648">
          <w:marLeft w:val="640"/>
          <w:marRight w:val="0"/>
          <w:marTop w:val="0"/>
          <w:marBottom w:val="0"/>
          <w:divBdr>
            <w:top w:val="none" w:sz="0" w:space="0" w:color="auto"/>
            <w:left w:val="none" w:sz="0" w:space="0" w:color="auto"/>
            <w:bottom w:val="none" w:sz="0" w:space="0" w:color="auto"/>
            <w:right w:val="none" w:sz="0" w:space="0" w:color="auto"/>
          </w:divBdr>
        </w:div>
        <w:div w:id="1753969409">
          <w:marLeft w:val="640"/>
          <w:marRight w:val="0"/>
          <w:marTop w:val="0"/>
          <w:marBottom w:val="0"/>
          <w:divBdr>
            <w:top w:val="none" w:sz="0" w:space="0" w:color="auto"/>
            <w:left w:val="none" w:sz="0" w:space="0" w:color="auto"/>
            <w:bottom w:val="none" w:sz="0" w:space="0" w:color="auto"/>
            <w:right w:val="none" w:sz="0" w:space="0" w:color="auto"/>
          </w:divBdr>
        </w:div>
        <w:div w:id="763259108">
          <w:marLeft w:val="640"/>
          <w:marRight w:val="0"/>
          <w:marTop w:val="0"/>
          <w:marBottom w:val="0"/>
          <w:divBdr>
            <w:top w:val="none" w:sz="0" w:space="0" w:color="auto"/>
            <w:left w:val="none" w:sz="0" w:space="0" w:color="auto"/>
            <w:bottom w:val="none" w:sz="0" w:space="0" w:color="auto"/>
            <w:right w:val="none" w:sz="0" w:space="0" w:color="auto"/>
          </w:divBdr>
        </w:div>
        <w:div w:id="2080596126">
          <w:marLeft w:val="640"/>
          <w:marRight w:val="0"/>
          <w:marTop w:val="0"/>
          <w:marBottom w:val="0"/>
          <w:divBdr>
            <w:top w:val="none" w:sz="0" w:space="0" w:color="auto"/>
            <w:left w:val="none" w:sz="0" w:space="0" w:color="auto"/>
            <w:bottom w:val="none" w:sz="0" w:space="0" w:color="auto"/>
            <w:right w:val="none" w:sz="0" w:space="0" w:color="auto"/>
          </w:divBdr>
        </w:div>
        <w:div w:id="980228227">
          <w:marLeft w:val="640"/>
          <w:marRight w:val="0"/>
          <w:marTop w:val="0"/>
          <w:marBottom w:val="0"/>
          <w:divBdr>
            <w:top w:val="none" w:sz="0" w:space="0" w:color="auto"/>
            <w:left w:val="none" w:sz="0" w:space="0" w:color="auto"/>
            <w:bottom w:val="none" w:sz="0" w:space="0" w:color="auto"/>
            <w:right w:val="none" w:sz="0" w:space="0" w:color="auto"/>
          </w:divBdr>
        </w:div>
        <w:div w:id="1419136176">
          <w:marLeft w:val="640"/>
          <w:marRight w:val="0"/>
          <w:marTop w:val="0"/>
          <w:marBottom w:val="0"/>
          <w:divBdr>
            <w:top w:val="none" w:sz="0" w:space="0" w:color="auto"/>
            <w:left w:val="none" w:sz="0" w:space="0" w:color="auto"/>
            <w:bottom w:val="none" w:sz="0" w:space="0" w:color="auto"/>
            <w:right w:val="none" w:sz="0" w:space="0" w:color="auto"/>
          </w:divBdr>
        </w:div>
        <w:div w:id="156462857">
          <w:marLeft w:val="640"/>
          <w:marRight w:val="0"/>
          <w:marTop w:val="0"/>
          <w:marBottom w:val="0"/>
          <w:divBdr>
            <w:top w:val="none" w:sz="0" w:space="0" w:color="auto"/>
            <w:left w:val="none" w:sz="0" w:space="0" w:color="auto"/>
            <w:bottom w:val="none" w:sz="0" w:space="0" w:color="auto"/>
            <w:right w:val="none" w:sz="0" w:space="0" w:color="auto"/>
          </w:divBdr>
        </w:div>
        <w:div w:id="1571696553">
          <w:marLeft w:val="640"/>
          <w:marRight w:val="0"/>
          <w:marTop w:val="0"/>
          <w:marBottom w:val="0"/>
          <w:divBdr>
            <w:top w:val="none" w:sz="0" w:space="0" w:color="auto"/>
            <w:left w:val="none" w:sz="0" w:space="0" w:color="auto"/>
            <w:bottom w:val="none" w:sz="0" w:space="0" w:color="auto"/>
            <w:right w:val="none" w:sz="0" w:space="0" w:color="auto"/>
          </w:divBdr>
        </w:div>
        <w:div w:id="331185012">
          <w:marLeft w:val="640"/>
          <w:marRight w:val="0"/>
          <w:marTop w:val="0"/>
          <w:marBottom w:val="0"/>
          <w:divBdr>
            <w:top w:val="none" w:sz="0" w:space="0" w:color="auto"/>
            <w:left w:val="none" w:sz="0" w:space="0" w:color="auto"/>
            <w:bottom w:val="none" w:sz="0" w:space="0" w:color="auto"/>
            <w:right w:val="none" w:sz="0" w:space="0" w:color="auto"/>
          </w:divBdr>
        </w:div>
        <w:div w:id="1709406352">
          <w:marLeft w:val="640"/>
          <w:marRight w:val="0"/>
          <w:marTop w:val="0"/>
          <w:marBottom w:val="0"/>
          <w:divBdr>
            <w:top w:val="none" w:sz="0" w:space="0" w:color="auto"/>
            <w:left w:val="none" w:sz="0" w:space="0" w:color="auto"/>
            <w:bottom w:val="none" w:sz="0" w:space="0" w:color="auto"/>
            <w:right w:val="none" w:sz="0" w:space="0" w:color="auto"/>
          </w:divBdr>
        </w:div>
        <w:div w:id="1748965333">
          <w:marLeft w:val="640"/>
          <w:marRight w:val="0"/>
          <w:marTop w:val="0"/>
          <w:marBottom w:val="0"/>
          <w:divBdr>
            <w:top w:val="none" w:sz="0" w:space="0" w:color="auto"/>
            <w:left w:val="none" w:sz="0" w:space="0" w:color="auto"/>
            <w:bottom w:val="none" w:sz="0" w:space="0" w:color="auto"/>
            <w:right w:val="none" w:sz="0" w:space="0" w:color="auto"/>
          </w:divBdr>
        </w:div>
        <w:div w:id="1189179139">
          <w:marLeft w:val="640"/>
          <w:marRight w:val="0"/>
          <w:marTop w:val="0"/>
          <w:marBottom w:val="0"/>
          <w:divBdr>
            <w:top w:val="none" w:sz="0" w:space="0" w:color="auto"/>
            <w:left w:val="none" w:sz="0" w:space="0" w:color="auto"/>
            <w:bottom w:val="none" w:sz="0" w:space="0" w:color="auto"/>
            <w:right w:val="none" w:sz="0" w:space="0" w:color="auto"/>
          </w:divBdr>
        </w:div>
        <w:div w:id="1601718982">
          <w:marLeft w:val="640"/>
          <w:marRight w:val="0"/>
          <w:marTop w:val="0"/>
          <w:marBottom w:val="0"/>
          <w:divBdr>
            <w:top w:val="none" w:sz="0" w:space="0" w:color="auto"/>
            <w:left w:val="none" w:sz="0" w:space="0" w:color="auto"/>
            <w:bottom w:val="none" w:sz="0" w:space="0" w:color="auto"/>
            <w:right w:val="none" w:sz="0" w:space="0" w:color="auto"/>
          </w:divBdr>
        </w:div>
        <w:div w:id="812404997">
          <w:marLeft w:val="640"/>
          <w:marRight w:val="0"/>
          <w:marTop w:val="0"/>
          <w:marBottom w:val="0"/>
          <w:divBdr>
            <w:top w:val="none" w:sz="0" w:space="0" w:color="auto"/>
            <w:left w:val="none" w:sz="0" w:space="0" w:color="auto"/>
            <w:bottom w:val="none" w:sz="0" w:space="0" w:color="auto"/>
            <w:right w:val="none" w:sz="0" w:space="0" w:color="auto"/>
          </w:divBdr>
        </w:div>
        <w:div w:id="186988113">
          <w:marLeft w:val="640"/>
          <w:marRight w:val="0"/>
          <w:marTop w:val="0"/>
          <w:marBottom w:val="0"/>
          <w:divBdr>
            <w:top w:val="none" w:sz="0" w:space="0" w:color="auto"/>
            <w:left w:val="none" w:sz="0" w:space="0" w:color="auto"/>
            <w:bottom w:val="none" w:sz="0" w:space="0" w:color="auto"/>
            <w:right w:val="none" w:sz="0" w:space="0" w:color="auto"/>
          </w:divBdr>
        </w:div>
        <w:div w:id="972491050">
          <w:marLeft w:val="640"/>
          <w:marRight w:val="0"/>
          <w:marTop w:val="0"/>
          <w:marBottom w:val="0"/>
          <w:divBdr>
            <w:top w:val="none" w:sz="0" w:space="0" w:color="auto"/>
            <w:left w:val="none" w:sz="0" w:space="0" w:color="auto"/>
            <w:bottom w:val="none" w:sz="0" w:space="0" w:color="auto"/>
            <w:right w:val="none" w:sz="0" w:space="0" w:color="auto"/>
          </w:divBdr>
        </w:div>
        <w:div w:id="1418944858">
          <w:marLeft w:val="640"/>
          <w:marRight w:val="0"/>
          <w:marTop w:val="0"/>
          <w:marBottom w:val="0"/>
          <w:divBdr>
            <w:top w:val="none" w:sz="0" w:space="0" w:color="auto"/>
            <w:left w:val="none" w:sz="0" w:space="0" w:color="auto"/>
            <w:bottom w:val="none" w:sz="0" w:space="0" w:color="auto"/>
            <w:right w:val="none" w:sz="0" w:space="0" w:color="auto"/>
          </w:divBdr>
        </w:div>
        <w:div w:id="59253054">
          <w:marLeft w:val="640"/>
          <w:marRight w:val="0"/>
          <w:marTop w:val="0"/>
          <w:marBottom w:val="0"/>
          <w:divBdr>
            <w:top w:val="none" w:sz="0" w:space="0" w:color="auto"/>
            <w:left w:val="none" w:sz="0" w:space="0" w:color="auto"/>
            <w:bottom w:val="none" w:sz="0" w:space="0" w:color="auto"/>
            <w:right w:val="none" w:sz="0" w:space="0" w:color="auto"/>
          </w:divBdr>
        </w:div>
        <w:div w:id="1896161017">
          <w:marLeft w:val="640"/>
          <w:marRight w:val="0"/>
          <w:marTop w:val="0"/>
          <w:marBottom w:val="0"/>
          <w:divBdr>
            <w:top w:val="none" w:sz="0" w:space="0" w:color="auto"/>
            <w:left w:val="none" w:sz="0" w:space="0" w:color="auto"/>
            <w:bottom w:val="none" w:sz="0" w:space="0" w:color="auto"/>
            <w:right w:val="none" w:sz="0" w:space="0" w:color="auto"/>
          </w:divBdr>
        </w:div>
        <w:div w:id="1868636076">
          <w:marLeft w:val="640"/>
          <w:marRight w:val="0"/>
          <w:marTop w:val="0"/>
          <w:marBottom w:val="0"/>
          <w:divBdr>
            <w:top w:val="none" w:sz="0" w:space="0" w:color="auto"/>
            <w:left w:val="none" w:sz="0" w:space="0" w:color="auto"/>
            <w:bottom w:val="none" w:sz="0" w:space="0" w:color="auto"/>
            <w:right w:val="none" w:sz="0" w:space="0" w:color="auto"/>
          </w:divBdr>
        </w:div>
        <w:div w:id="1365591200">
          <w:marLeft w:val="640"/>
          <w:marRight w:val="0"/>
          <w:marTop w:val="0"/>
          <w:marBottom w:val="0"/>
          <w:divBdr>
            <w:top w:val="none" w:sz="0" w:space="0" w:color="auto"/>
            <w:left w:val="none" w:sz="0" w:space="0" w:color="auto"/>
            <w:bottom w:val="none" w:sz="0" w:space="0" w:color="auto"/>
            <w:right w:val="none" w:sz="0" w:space="0" w:color="auto"/>
          </w:divBdr>
        </w:div>
        <w:div w:id="324404275">
          <w:marLeft w:val="640"/>
          <w:marRight w:val="0"/>
          <w:marTop w:val="0"/>
          <w:marBottom w:val="0"/>
          <w:divBdr>
            <w:top w:val="none" w:sz="0" w:space="0" w:color="auto"/>
            <w:left w:val="none" w:sz="0" w:space="0" w:color="auto"/>
            <w:bottom w:val="none" w:sz="0" w:space="0" w:color="auto"/>
            <w:right w:val="none" w:sz="0" w:space="0" w:color="auto"/>
          </w:divBdr>
        </w:div>
        <w:div w:id="1249802229">
          <w:marLeft w:val="640"/>
          <w:marRight w:val="0"/>
          <w:marTop w:val="0"/>
          <w:marBottom w:val="0"/>
          <w:divBdr>
            <w:top w:val="none" w:sz="0" w:space="0" w:color="auto"/>
            <w:left w:val="none" w:sz="0" w:space="0" w:color="auto"/>
            <w:bottom w:val="none" w:sz="0" w:space="0" w:color="auto"/>
            <w:right w:val="none" w:sz="0" w:space="0" w:color="auto"/>
          </w:divBdr>
        </w:div>
        <w:div w:id="663123341">
          <w:marLeft w:val="640"/>
          <w:marRight w:val="0"/>
          <w:marTop w:val="0"/>
          <w:marBottom w:val="0"/>
          <w:divBdr>
            <w:top w:val="none" w:sz="0" w:space="0" w:color="auto"/>
            <w:left w:val="none" w:sz="0" w:space="0" w:color="auto"/>
            <w:bottom w:val="none" w:sz="0" w:space="0" w:color="auto"/>
            <w:right w:val="none" w:sz="0" w:space="0" w:color="auto"/>
          </w:divBdr>
        </w:div>
        <w:div w:id="863439916">
          <w:marLeft w:val="640"/>
          <w:marRight w:val="0"/>
          <w:marTop w:val="0"/>
          <w:marBottom w:val="0"/>
          <w:divBdr>
            <w:top w:val="none" w:sz="0" w:space="0" w:color="auto"/>
            <w:left w:val="none" w:sz="0" w:space="0" w:color="auto"/>
            <w:bottom w:val="none" w:sz="0" w:space="0" w:color="auto"/>
            <w:right w:val="none" w:sz="0" w:space="0" w:color="auto"/>
          </w:divBdr>
        </w:div>
        <w:div w:id="108865999">
          <w:marLeft w:val="640"/>
          <w:marRight w:val="0"/>
          <w:marTop w:val="0"/>
          <w:marBottom w:val="0"/>
          <w:divBdr>
            <w:top w:val="none" w:sz="0" w:space="0" w:color="auto"/>
            <w:left w:val="none" w:sz="0" w:space="0" w:color="auto"/>
            <w:bottom w:val="none" w:sz="0" w:space="0" w:color="auto"/>
            <w:right w:val="none" w:sz="0" w:space="0" w:color="auto"/>
          </w:divBdr>
        </w:div>
        <w:div w:id="197279141">
          <w:marLeft w:val="640"/>
          <w:marRight w:val="0"/>
          <w:marTop w:val="0"/>
          <w:marBottom w:val="0"/>
          <w:divBdr>
            <w:top w:val="none" w:sz="0" w:space="0" w:color="auto"/>
            <w:left w:val="none" w:sz="0" w:space="0" w:color="auto"/>
            <w:bottom w:val="none" w:sz="0" w:space="0" w:color="auto"/>
            <w:right w:val="none" w:sz="0" w:space="0" w:color="auto"/>
          </w:divBdr>
        </w:div>
        <w:div w:id="2106804290">
          <w:marLeft w:val="640"/>
          <w:marRight w:val="0"/>
          <w:marTop w:val="0"/>
          <w:marBottom w:val="0"/>
          <w:divBdr>
            <w:top w:val="none" w:sz="0" w:space="0" w:color="auto"/>
            <w:left w:val="none" w:sz="0" w:space="0" w:color="auto"/>
            <w:bottom w:val="none" w:sz="0" w:space="0" w:color="auto"/>
            <w:right w:val="none" w:sz="0" w:space="0" w:color="auto"/>
          </w:divBdr>
        </w:div>
        <w:div w:id="974674564">
          <w:marLeft w:val="640"/>
          <w:marRight w:val="0"/>
          <w:marTop w:val="0"/>
          <w:marBottom w:val="0"/>
          <w:divBdr>
            <w:top w:val="none" w:sz="0" w:space="0" w:color="auto"/>
            <w:left w:val="none" w:sz="0" w:space="0" w:color="auto"/>
            <w:bottom w:val="none" w:sz="0" w:space="0" w:color="auto"/>
            <w:right w:val="none" w:sz="0" w:space="0" w:color="auto"/>
          </w:divBdr>
        </w:div>
        <w:div w:id="908925860">
          <w:marLeft w:val="640"/>
          <w:marRight w:val="0"/>
          <w:marTop w:val="0"/>
          <w:marBottom w:val="0"/>
          <w:divBdr>
            <w:top w:val="none" w:sz="0" w:space="0" w:color="auto"/>
            <w:left w:val="none" w:sz="0" w:space="0" w:color="auto"/>
            <w:bottom w:val="none" w:sz="0" w:space="0" w:color="auto"/>
            <w:right w:val="none" w:sz="0" w:space="0" w:color="auto"/>
          </w:divBdr>
        </w:div>
        <w:div w:id="690956134">
          <w:marLeft w:val="640"/>
          <w:marRight w:val="0"/>
          <w:marTop w:val="0"/>
          <w:marBottom w:val="0"/>
          <w:divBdr>
            <w:top w:val="none" w:sz="0" w:space="0" w:color="auto"/>
            <w:left w:val="none" w:sz="0" w:space="0" w:color="auto"/>
            <w:bottom w:val="none" w:sz="0" w:space="0" w:color="auto"/>
            <w:right w:val="none" w:sz="0" w:space="0" w:color="auto"/>
          </w:divBdr>
        </w:div>
        <w:div w:id="38434577">
          <w:marLeft w:val="640"/>
          <w:marRight w:val="0"/>
          <w:marTop w:val="0"/>
          <w:marBottom w:val="0"/>
          <w:divBdr>
            <w:top w:val="none" w:sz="0" w:space="0" w:color="auto"/>
            <w:left w:val="none" w:sz="0" w:space="0" w:color="auto"/>
            <w:bottom w:val="none" w:sz="0" w:space="0" w:color="auto"/>
            <w:right w:val="none" w:sz="0" w:space="0" w:color="auto"/>
          </w:divBdr>
        </w:div>
        <w:div w:id="958412859">
          <w:marLeft w:val="640"/>
          <w:marRight w:val="0"/>
          <w:marTop w:val="0"/>
          <w:marBottom w:val="0"/>
          <w:divBdr>
            <w:top w:val="none" w:sz="0" w:space="0" w:color="auto"/>
            <w:left w:val="none" w:sz="0" w:space="0" w:color="auto"/>
            <w:bottom w:val="none" w:sz="0" w:space="0" w:color="auto"/>
            <w:right w:val="none" w:sz="0" w:space="0" w:color="auto"/>
          </w:divBdr>
        </w:div>
        <w:div w:id="880286915">
          <w:marLeft w:val="640"/>
          <w:marRight w:val="0"/>
          <w:marTop w:val="0"/>
          <w:marBottom w:val="0"/>
          <w:divBdr>
            <w:top w:val="none" w:sz="0" w:space="0" w:color="auto"/>
            <w:left w:val="none" w:sz="0" w:space="0" w:color="auto"/>
            <w:bottom w:val="none" w:sz="0" w:space="0" w:color="auto"/>
            <w:right w:val="none" w:sz="0" w:space="0" w:color="auto"/>
          </w:divBdr>
        </w:div>
        <w:div w:id="1174950436">
          <w:marLeft w:val="640"/>
          <w:marRight w:val="0"/>
          <w:marTop w:val="0"/>
          <w:marBottom w:val="0"/>
          <w:divBdr>
            <w:top w:val="none" w:sz="0" w:space="0" w:color="auto"/>
            <w:left w:val="none" w:sz="0" w:space="0" w:color="auto"/>
            <w:bottom w:val="none" w:sz="0" w:space="0" w:color="auto"/>
            <w:right w:val="none" w:sz="0" w:space="0" w:color="auto"/>
          </w:divBdr>
        </w:div>
        <w:div w:id="474690077">
          <w:marLeft w:val="640"/>
          <w:marRight w:val="0"/>
          <w:marTop w:val="0"/>
          <w:marBottom w:val="0"/>
          <w:divBdr>
            <w:top w:val="none" w:sz="0" w:space="0" w:color="auto"/>
            <w:left w:val="none" w:sz="0" w:space="0" w:color="auto"/>
            <w:bottom w:val="none" w:sz="0" w:space="0" w:color="auto"/>
            <w:right w:val="none" w:sz="0" w:space="0" w:color="auto"/>
          </w:divBdr>
        </w:div>
        <w:div w:id="2020499008">
          <w:marLeft w:val="640"/>
          <w:marRight w:val="0"/>
          <w:marTop w:val="0"/>
          <w:marBottom w:val="0"/>
          <w:divBdr>
            <w:top w:val="none" w:sz="0" w:space="0" w:color="auto"/>
            <w:left w:val="none" w:sz="0" w:space="0" w:color="auto"/>
            <w:bottom w:val="none" w:sz="0" w:space="0" w:color="auto"/>
            <w:right w:val="none" w:sz="0" w:space="0" w:color="auto"/>
          </w:divBdr>
        </w:div>
      </w:divsChild>
    </w:div>
    <w:div w:id="833958369">
      <w:bodyDiv w:val="1"/>
      <w:marLeft w:val="0"/>
      <w:marRight w:val="0"/>
      <w:marTop w:val="0"/>
      <w:marBottom w:val="0"/>
      <w:divBdr>
        <w:top w:val="none" w:sz="0" w:space="0" w:color="auto"/>
        <w:left w:val="none" w:sz="0" w:space="0" w:color="auto"/>
        <w:bottom w:val="none" w:sz="0" w:space="0" w:color="auto"/>
        <w:right w:val="none" w:sz="0" w:space="0" w:color="auto"/>
      </w:divBdr>
      <w:divsChild>
        <w:div w:id="501045513">
          <w:marLeft w:val="640"/>
          <w:marRight w:val="0"/>
          <w:marTop w:val="0"/>
          <w:marBottom w:val="0"/>
          <w:divBdr>
            <w:top w:val="none" w:sz="0" w:space="0" w:color="auto"/>
            <w:left w:val="none" w:sz="0" w:space="0" w:color="auto"/>
            <w:bottom w:val="none" w:sz="0" w:space="0" w:color="auto"/>
            <w:right w:val="none" w:sz="0" w:space="0" w:color="auto"/>
          </w:divBdr>
        </w:div>
        <w:div w:id="1242716016">
          <w:marLeft w:val="640"/>
          <w:marRight w:val="0"/>
          <w:marTop w:val="0"/>
          <w:marBottom w:val="0"/>
          <w:divBdr>
            <w:top w:val="none" w:sz="0" w:space="0" w:color="auto"/>
            <w:left w:val="none" w:sz="0" w:space="0" w:color="auto"/>
            <w:bottom w:val="none" w:sz="0" w:space="0" w:color="auto"/>
            <w:right w:val="none" w:sz="0" w:space="0" w:color="auto"/>
          </w:divBdr>
        </w:div>
        <w:div w:id="1614703700">
          <w:marLeft w:val="640"/>
          <w:marRight w:val="0"/>
          <w:marTop w:val="0"/>
          <w:marBottom w:val="0"/>
          <w:divBdr>
            <w:top w:val="none" w:sz="0" w:space="0" w:color="auto"/>
            <w:left w:val="none" w:sz="0" w:space="0" w:color="auto"/>
            <w:bottom w:val="none" w:sz="0" w:space="0" w:color="auto"/>
            <w:right w:val="none" w:sz="0" w:space="0" w:color="auto"/>
          </w:divBdr>
        </w:div>
        <w:div w:id="1990940319">
          <w:marLeft w:val="640"/>
          <w:marRight w:val="0"/>
          <w:marTop w:val="0"/>
          <w:marBottom w:val="0"/>
          <w:divBdr>
            <w:top w:val="none" w:sz="0" w:space="0" w:color="auto"/>
            <w:left w:val="none" w:sz="0" w:space="0" w:color="auto"/>
            <w:bottom w:val="none" w:sz="0" w:space="0" w:color="auto"/>
            <w:right w:val="none" w:sz="0" w:space="0" w:color="auto"/>
          </w:divBdr>
        </w:div>
        <w:div w:id="336346248">
          <w:marLeft w:val="640"/>
          <w:marRight w:val="0"/>
          <w:marTop w:val="0"/>
          <w:marBottom w:val="0"/>
          <w:divBdr>
            <w:top w:val="none" w:sz="0" w:space="0" w:color="auto"/>
            <w:left w:val="none" w:sz="0" w:space="0" w:color="auto"/>
            <w:bottom w:val="none" w:sz="0" w:space="0" w:color="auto"/>
            <w:right w:val="none" w:sz="0" w:space="0" w:color="auto"/>
          </w:divBdr>
        </w:div>
        <w:div w:id="901986711">
          <w:marLeft w:val="640"/>
          <w:marRight w:val="0"/>
          <w:marTop w:val="0"/>
          <w:marBottom w:val="0"/>
          <w:divBdr>
            <w:top w:val="none" w:sz="0" w:space="0" w:color="auto"/>
            <w:left w:val="none" w:sz="0" w:space="0" w:color="auto"/>
            <w:bottom w:val="none" w:sz="0" w:space="0" w:color="auto"/>
            <w:right w:val="none" w:sz="0" w:space="0" w:color="auto"/>
          </w:divBdr>
        </w:div>
        <w:div w:id="743455072">
          <w:marLeft w:val="640"/>
          <w:marRight w:val="0"/>
          <w:marTop w:val="0"/>
          <w:marBottom w:val="0"/>
          <w:divBdr>
            <w:top w:val="none" w:sz="0" w:space="0" w:color="auto"/>
            <w:left w:val="none" w:sz="0" w:space="0" w:color="auto"/>
            <w:bottom w:val="none" w:sz="0" w:space="0" w:color="auto"/>
            <w:right w:val="none" w:sz="0" w:space="0" w:color="auto"/>
          </w:divBdr>
        </w:div>
        <w:div w:id="1542552696">
          <w:marLeft w:val="640"/>
          <w:marRight w:val="0"/>
          <w:marTop w:val="0"/>
          <w:marBottom w:val="0"/>
          <w:divBdr>
            <w:top w:val="none" w:sz="0" w:space="0" w:color="auto"/>
            <w:left w:val="none" w:sz="0" w:space="0" w:color="auto"/>
            <w:bottom w:val="none" w:sz="0" w:space="0" w:color="auto"/>
            <w:right w:val="none" w:sz="0" w:space="0" w:color="auto"/>
          </w:divBdr>
        </w:div>
        <w:div w:id="1606571236">
          <w:marLeft w:val="640"/>
          <w:marRight w:val="0"/>
          <w:marTop w:val="0"/>
          <w:marBottom w:val="0"/>
          <w:divBdr>
            <w:top w:val="none" w:sz="0" w:space="0" w:color="auto"/>
            <w:left w:val="none" w:sz="0" w:space="0" w:color="auto"/>
            <w:bottom w:val="none" w:sz="0" w:space="0" w:color="auto"/>
            <w:right w:val="none" w:sz="0" w:space="0" w:color="auto"/>
          </w:divBdr>
        </w:div>
        <w:div w:id="804469995">
          <w:marLeft w:val="640"/>
          <w:marRight w:val="0"/>
          <w:marTop w:val="0"/>
          <w:marBottom w:val="0"/>
          <w:divBdr>
            <w:top w:val="none" w:sz="0" w:space="0" w:color="auto"/>
            <w:left w:val="none" w:sz="0" w:space="0" w:color="auto"/>
            <w:bottom w:val="none" w:sz="0" w:space="0" w:color="auto"/>
            <w:right w:val="none" w:sz="0" w:space="0" w:color="auto"/>
          </w:divBdr>
        </w:div>
        <w:div w:id="756556463">
          <w:marLeft w:val="640"/>
          <w:marRight w:val="0"/>
          <w:marTop w:val="0"/>
          <w:marBottom w:val="0"/>
          <w:divBdr>
            <w:top w:val="none" w:sz="0" w:space="0" w:color="auto"/>
            <w:left w:val="none" w:sz="0" w:space="0" w:color="auto"/>
            <w:bottom w:val="none" w:sz="0" w:space="0" w:color="auto"/>
            <w:right w:val="none" w:sz="0" w:space="0" w:color="auto"/>
          </w:divBdr>
        </w:div>
        <w:div w:id="566960021">
          <w:marLeft w:val="640"/>
          <w:marRight w:val="0"/>
          <w:marTop w:val="0"/>
          <w:marBottom w:val="0"/>
          <w:divBdr>
            <w:top w:val="none" w:sz="0" w:space="0" w:color="auto"/>
            <w:left w:val="none" w:sz="0" w:space="0" w:color="auto"/>
            <w:bottom w:val="none" w:sz="0" w:space="0" w:color="auto"/>
            <w:right w:val="none" w:sz="0" w:space="0" w:color="auto"/>
          </w:divBdr>
        </w:div>
        <w:div w:id="783884462">
          <w:marLeft w:val="640"/>
          <w:marRight w:val="0"/>
          <w:marTop w:val="0"/>
          <w:marBottom w:val="0"/>
          <w:divBdr>
            <w:top w:val="none" w:sz="0" w:space="0" w:color="auto"/>
            <w:left w:val="none" w:sz="0" w:space="0" w:color="auto"/>
            <w:bottom w:val="none" w:sz="0" w:space="0" w:color="auto"/>
            <w:right w:val="none" w:sz="0" w:space="0" w:color="auto"/>
          </w:divBdr>
        </w:div>
        <w:div w:id="1766532657">
          <w:marLeft w:val="640"/>
          <w:marRight w:val="0"/>
          <w:marTop w:val="0"/>
          <w:marBottom w:val="0"/>
          <w:divBdr>
            <w:top w:val="none" w:sz="0" w:space="0" w:color="auto"/>
            <w:left w:val="none" w:sz="0" w:space="0" w:color="auto"/>
            <w:bottom w:val="none" w:sz="0" w:space="0" w:color="auto"/>
            <w:right w:val="none" w:sz="0" w:space="0" w:color="auto"/>
          </w:divBdr>
        </w:div>
        <w:div w:id="18702183">
          <w:marLeft w:val="640"/>
          <w:marRight w:val="0"/>
          <w:marTop w:val="0"/>
          <w:marBottom w:val="0"/>
          <w:divBdr>
            <w:top w:val="none" w:sz="0" w:space="0" w:color="auto"/>
            <w:left w:val="none" w:sz="0" w:space="0" w:color="auto"/>
            <w:bottom w:val="none" w:sz="0" w:space="0" w:color="auto"/>
            <w:right w:val="none" w:sz="0" w:space="0" w:color="auto"/>
          </w:divBdr>
        </w:div>
        <w:div w:id="1145701695">
          <w:marLeft w:val="640"/>
          <w:marRight w:val="0"/>
          <w:marTop w:val="0"/>
          <w:marBottom w:val="0"/>
          <w:divBdr>
            <w:top w:val="none" w:sz="0" w:space="0" w:color="auto"/>
            <w:left w:val="none" w:sz="0" w:space="0" w:color="auto"/>
            <w:bottom w:val="none" w:sz="0" w:space="0" w:color="auto"/>
            <w:right w:val="none" w:sz="0" w:space="0" w:color="auto"/>
          </w:divBdr>
        </w:div>
        <w:div w:id="2080201964">
          <w:marLeft w:val="640"/>
          <w:marRight w:val="0"/>
          <w:marTop w:val="0"/>
          <w:marBottom w:val="0"/>
          <w:divBdr>
            <w:top w:val="none" w:sz="0" w:space="0" w:color="auto"/>
            <w:left w:val="none" w:sz="0" w:space="0" w:color="auto"/>
            <w:bottom w:val="none" w:sz="0" w:space="0" w:color="auto"/>
            <w:right w:val="none" w:sz="0" w:space="0" w:color="auto"/>
          </w:divBdr>
        </w:div>
        <w:div w:id="1388720437">
          <w:marLeft w:val="640"/>
          <w:marRight w:val="0"/>
          <w:marTop w:val="0"/>
          <w:marBottom w:val="0"/>
          <w:divBdr>
            <w:top w:val="none" w:sz="0" w:space="0" w:color="auto"/>
            <w:left w:val="none" w:sz="0" w:space="0" w:color="auto"/>
            <w:bottom w:val="none" w:sz="0" w:space="0" w:color="auto"/>
            <w:right w:val="none" w:sz="0" w:space="0" w:color="auto"/>
          </w:divBdr>
        </w:div>
        <w:div w:id="724568083">
          <w:marLeft w:val="640"/>
          <w:marRight w:val="0"/>
          <w:marTop w:val="0"/>
          <w:marBottom w:val="0"/>
          <w:divBdr>
            <w:top w:val="none" w:sz="0" w:space="0" w:color="auto"/>
            <w:left w:val="none" w:sz="0" w:space="0" w:color="auto"/>
            <w:bottom w:val="none" w:sz="0" w:space="0" w:color="auto"/>
            <w:right w:val="none" w:sz="0" w:space="0" w:color="auto"/>
          </w:divBdr>
        </w:div>
        <w:div w:id="465123650">
          <w:marLeft w:val="640"/>
          <w:marRight w:val="0"/>
          <w:marTop w:val="0"/>
          <w:marBottom w:val="0"/>
          <w:divBdr>
            <w:top w:val="none" w:sz="0" w:space="0" w:color="auto"/>
            <w:left w:val="none" w:sz="0" w:space="0" w:color="auto"/>
            <w:bottom w:val="none" w:sz="0" w:space="0" w:color="auto"/>
            <w:right w:val="none" w:sz="0" w:space="0" w:color="auto"/>
          </w:divBdr>
        </w:div>
        <w:div w:id="240870698">
          <w:marLeft w:val="640"/>
          <w:marRight w:val="0"/>
          <w:marTop w:val="0"/>
          <w:marBottom w:val="0"/>
          <w:divBdr>
            <w:top w:val="none" w:sz="0" w:space="0" w:color="auto"/>
            <w:left w:val="none" w:sz="0" w:space="0" w:color="auto"/>
            <w:bottom w:val="none" w:sz="0" w:space="0" w:color="auto"/>
            <w:right w:val="none" w:sz="0" w:space="0" w:color="auto"/>
          </w:divBdr>
        </w:div>
        <w:div w:id="1924950697">
          <w:marLeft w:val="640"/>
          <w:marRight w:val="0"/>
          <w:marTop w:val="0"/>
          <w:marBottom w:val="0"/>
          <w:divBdr>
            <w:top w:val="none" w:sz="0" w:space="0" w:color="auto"/>
            <w:left w:val="none" w:sz="0" w:space="0" w:color="auto"/>
            <w:bottom w:val="none" w:sz="0" w:space="0" w:color="auto"/>
            <w:right w:val="none" w:sz="0" w:space="0" w:color="auto"/>
          </w:divBdr>
        </w:div>
        <w:div w:id="763651830">
          <w:marLeft w:val="640"/>
          <w:marRight w:val="0"/>
          <w:marTop w:val="0"/>
          <w:marBottom w:val="0"/>
          <w:divBdr>
            <w:top w:val="none" w:sz="0" w:space="0" w:color="auto"/>
            <w:left w:val="none" w:sz="0" w:space="0" w:color="auto"/>
            <w:bottom w:val="none" w:sz="0" w:space="0" w:color="auto"/>
            <w:right w:val="none" w:sz="0" w:space="0" w:color="auto"/>
          </w:divBdr>
        </w:div>
        <w:div w:id="1185048891">
          <w:marLeft w:val="640"/>
          <w:marRight w:val="0"/>
          <w:marTop w:val="0"/>
          <w:marBottom w:val="0"/>
          <w:divBdr>
            <w:top w:val="none" w:sz="0" w:space="0" w:color="auto"/>
            <w:left w:val="none" w:sz="0" w:space="0" w:color="auto"/>
            <w:bottom w:val="none" w:sz="0" w:space="0" w:color="auto"/>
            <w:right w:val="none" w:sz="0" w:space="0" w:color="auto"/>
          </w:divBdr>
        </w:div>
      </w:divsChild>
    </w:div>
    <w:div w:id="842429455">
      <w:bodyDiv w:val="1"/>
      <w:marLeft w:val="0"/>
      <w:marRight w:val="0"/>
      <w:marTop w:val="0"/>
      <w:marBottom w:val="0"/>
      <w:divBdr>
        <w:top w:val="none" w:sz="0" w:space="0" w:color="auto"/>
        <w:left w:val="none" w:sz="0" w:space="0" w:color="auto"/>
        <w:bottom w:val="none" w:sz="0" w:space="0" w:color="auto"/>
        <w:right w:val="none" w:sz="0" w:space="0" w:color="auto"/>
      </w:divBdr>
      <w:divsChild>
        <w:div w:id="169872413">
          <w:marLeft w:val="640"/>
          <w:marRight w:val="0"/>
          <w:marTop w:val="0"/>
          <w:marBottom w:val="0"/>
          <w:divBdr>
            <w:top w:val="none" w:sz="0" w:space="0" w:color="auto"/>
            <w:left w:val="none" w:sz="0" w:space="0" w:color="auto"/>
            <w:bottom w:val="none" w:sz="0" w:space="0" w:color="auto"/>
            <w:right w:val="none" w:sz="0" w:space="0" w:color="auto"/>
          </w:divBdr>
        </w:div>
        <w:div w:id="186064059">
          <w:marLeft w:val="640"/>
          <w:marRight w:val="0"/>
          <w:marTop w:val="0"/>
          <w:marBottom w:val="0"/>
          <w:divBdr>
            <w:top w:val="none" w:sz="0" w:space="0" w:color="auto"/>
            <w:left w:val="none" w:sz="0" w:space="0" w:color="auto"/>
            <w:bottom w:val="none" w:sz="0" w:space="0" w:color="auto"/>
            <w:right w:val="none" w:sz="0" w:space="0" w:color="auto"/>
          </w:divBdr>
        </w:div>
        <w:div w:id="1682776767">
          <w:marLeft w:val="640"/>
          <w:marRight w:val="0"/>
          <w:marTop w:val="0"/>
          <w:marBottom w:val="0"/>
          <w:divBdr>
            <w:top w:val="none" w:sz="0" w:space="0" w:color="auto"/>
            <w:left w:val="none" w:sz="0" w:space="0" w:color="auto"/>
            <w:bottom w:val="none" w:sz="0" w:space="0" w:color="auto"/>
            <w:right w:val="none" w:sz="0" w:space="0" w:color="auto"/>
          </w:divBdr>
        </w:div>
        <w:div w:id="956713716">
          <w:marLeft w:val="640"/>
          <w:marRight w:val="0"/>
          <w:marTop w:val="0"/>
          <w:marBottom w:val="0"/>
          <w:divBdr>
            <w:top w:val="none" w:sz="0" w:space="0" w:color="auto"/>
            <w:left w:val="none" w:sz="0" w:space="0" w:color="auto"/>
            <w:bottom w:val="none" w:sz="0" w:space="0" w:color="auto"/>
            <w:right w:val="none" w:sz="0" w:space="0" w:color="auto"/>
          </w:divBdr>
        </w:div>
        <w:div w:id="1478838324">
          <w:marLeft w:val="640"/>
          <w:marRight w:val="0"/>
          <w:marTop w:val="0"/>
          <w:marBottom w:val="0"/>
          <w:divBdr>
            <w:top w:val="none" w:sz="0" w:space="0" w:color="auto"/>
            <w:left w:val="none" w:sz="0" w:space="0" w:color="auto"/>
            <w:bottom w:val="none" w:sz="0" w:space="0" w:color="auto"/>
            <w:right w:val="none" w:sz="0" w:space="0" w:color="auto"/>
          </w:divBdr>
        </w:div>
        <w:div w:id="1214387426">
          <w:marLeft w:val="640"/>
          <w:marRight w:val="0"/>
          <w:marTop w:val="0"/>
          <w:marBottom w:val="0"/>
          <w:divBdr>
            <w:top w:val="none" w:sz="0" w:space="0" w:color="auto"/>
            <w:left w:val="none" w:sz="0" w:space="0" w:color="auto"/>
            <w:bottom w:val="none" w:sz="0" w:space="0" w:color="auto"/>
            <w:right w:val="none" w:sz="0" w:space="0" w:color="auto"/>
          </w:divBdr>
        </w:div>
        <w:div w:id="1513302107">
          <w:marLeft w:val="640"/>
          <w:marRight w:val="0"/>
          <w:marTop w:val="0"/>
          <w:marBottom w:val="0"/>
          <w:divBdr>
            <w:top w:val="none" w:sz="0" w:space="0" w:color="auto"/>
            <w:left w:val="none" w:sz="0" w:space="0" w:color="auto"/>
            <w:bottom w:val="none" w:sz="0" w:space="0" w:color="auto"/>
            <w:right w:val="none" w:sz="0" w:space="0" w:color="auto"/>
          </w:divBdr>
        </w:div>
        <w:div w:id="62414953">
          <w:marLeft w:val="640"/>
          <w:marRight w:val="0"/>
          <w:marTop w:val="0"/>
          <w:marBottom w:val="0"/>
          <w:divBdr>
            <w:top w:val="none" w:sz="0" w:space="0" w:color="auto"/>
            <w:left w:val="none" w:sz="0" w:space="0" w:color="auto"/>
            <w:bottom w:val="none" w:sz="0" w:space="0" w:color="auto"/>
            <w:right w:val="none" w:sz="0" w:space="0" w:color="auto"/>
          </w:divBdr>
        </w:div>
        <w:div w:id="1029137373">
          <w:marLeft w:val="640"/>
          <w:marRight w:val="0"/>
          <w:marTop w:val="0"/>
          <w:marBottom w:val="0"/>
          <w:divBdr>
            <w:top w:val="none" w:sz="0" w:space="0" w:color="auto"/>
            <w:left w:val="none" w:sz="0" w:space="0" w:color="auto"/>
            <w:bottom w:val="none" w:sz="0" w:space="0" w:color="auto"/>
            <w:right w:val="none" w:sz="0" w:space="0" w:color="auto"/>
          </w:divBdr>
        </w:div>
        <w:div w:id="354574238">
          <w:marLeft w:val="640"/>
          <w:marRight w:val="0"/>
          <w:marTop w:val="0"/>
          <w:marBottom w:val="0"/>
          <w:divBdr>
            <w:top w:val="none" w:sz="0" w:space="0" w:color="auto"/>
            <w:left w:val="none" w:sz="0" w:space="0" w:color="auto"/>
            <w:bottom w:val="none" w:sz="0" w:space="0" w:color="auto"/>
            <w:right w:val="none" w:sz="0" w:space="0" w:color="auto"/>
          </w:divBdr>
        </w:div>
        <w:div w:id="360908017">
          <w:marLeft w:val="640"/>
          <w:marRight w:val="0"/>
          <w:marTop w:val="0"/>
          <w:marBottom w:val="0"/>
          <w:divBdr>
            <w:top w:val="none" w:sz="0" w:space="0" w:color="auto"/>
            <w:left w:val="none" w:sz="0" w:space="0" w:color="auto"/>
            <w:bottom w:val="none" w:sz="0" w:space="0" w:color="auto"/>
            <w:right w:val="none" w:sz="0" w:space="0" w:color="auto"/>
          </w:divBdr>
        </w:div>
        <w:div w:id="1442069315">
          <w:marLeft w:val="640"/>
          <w:marRight w:val="0"/>
          <w:marTop w:val="0"/>
          <w:marBottom w:val="0"/>
          <w:divBdr>
            <w:top w:val="none" w:sz="0" w:space="0" w:color="auto"/>
            <w:left w:val="none" w:sz="0" w:space="0" w:color="auto"/>
            <w:bottom w:val="none" w:sz="0" w:space="0" w:color="auto"/>
            <w:right w:val="none" w:sz="0" w:space="0" w:color="auto"/>
          </w:divBdr>
        </w:div>
        <w:div w:id="1555508911">
          <w:marLeft w:val="640"/>
          <w:marRight w:val="0"/>
          <w:marTop w:val="0"/>
          <w:marBottom w:val="0"/>
          <w:divBdr>
            <w:top w:val="none" w:sz="0" w:space="0" w:color="auto"/>
            <w:left w:val="none" w:sz="0" w:space="0" w:color="auto"/>
            <w:bottom w:val="none" w:sz="0" w:space="0" w:color="auto"/>
            <w:right w:val="none" w:sz="0" w:space="0" w:color="auto"/>
          </w:divBdr>
        </w:div>
        <w:div w:id="1119451039">
          <w:marLeft w:val="640"/>
          <w:marRight w:val="0"/>
          <w:marTop w:val="0"/>
          <w:marBottom w:val="0"/>
          <w:divBdr>
            <w:top w:val="none" w:sz="0" w:space="0" w:color="auto"/>
            <w:left w:val="none" w:sz="0" w:space="0" w:color="auto"/>
            <w:bottom w:val="none" w:sz="0" w:space="0" w:color="auto"/>
            <w:right w:val="none" w:sz="0" w:space="0" w:color="auto"/>
          </w:divBdr>
        </w:div>
        <w:div w:id="1672751448">
          <w:marLeft w:val="640"/>
          <w:marRight w:val="0"/>
          <w:marTop w:val="0"/>
          <w:marBottom w:val="0"/>
          <w:divBdr>
            <w:top w:val="none" w:sz="0" w:space="0" w:color="auto"/>
            <w:left w:val="none" w:sz="0" w:space="0" w:color="auto"/>
            <w:bottom w:val="none" w:sz="0" w:space="0" w:color="auto"/>
            <w:right w:val="none" w:sz="0" w:space="0" w:color="auto"/>
          </w:divBdr>
        </w:div>
        <w:div w:id="309217076">
          <w:marLeft w:val="640"/>
          <w:marRight w:val="0"/>
          <w:marTop w:val="0"/>
          <w:marBottom w:val="0"/>
          <w:divBdr>
            <w:top w:val="none" w:sz="0" w:space="0" w:color="auto"/>
            <w:left w:val="none" w:sz="0" w:space="0" w:color="auto"/>
            <w:bottom w:val="none" w:sz="0" w:space="0" w:color="auto"/>
            <w:right w:val="none" w:sz="0" w:space="0" w:color="auto"/>
          </w:divBdr>
        </w:div>
        <w:div w:id="1440639894">
          <w:marLeft w:val="640"/>
          <w:marRight w:val="0"/>
          <w:marTop w:val="0"/>
          <w:marBottom w:val="0"/>
          <w:divBdr>
            <w:top w:val="none" w:sz="0" w:space="0" w:color="auto"/>
            <w:left w:val="none" w:sz="0" w:space="0" w:color="auto"/>
            <w:bottom w:val="none" w:sz="0" w:space="0" w:color="auto"/>
            <w:right w:val="none" w:sz="0" w:space="0" w:color="auto"/>
          </w:divBdr>
        </w:div>
        <w:div w:id="222063890">
          <w:marLeft w:val="640"/>
          <w:marRight w:val="0"/>
          <w:marTop w:val="0"/>
          <w:marBottom w:val="0"/>
          <w:divBdr>
            <w:top w:val="none" w:sz="0" w:space="0" w:color="auto"/>
            <w:left w:val="none" w:sz="0" w:space="0" w:color="auto"/>
            <w:bottom w:val="none" w:sz="0" w:space="0" w:color="auto"/>
            <w:right w:val="none" w:sz="0" w:space="0" w:color="auto"/>
          </w:divBdr>
        </w:div>
        <w:div w:id="1246108234">
          <w:marLeft w:val="640"/>
          <w:marRight w:val="0"/>
          <w:marTop w:val="0"/>
          <w:marBottom w:val="0"/>
          <w:divBdr>
            <w:top w:val="none" w:sz="0" w:space="0" w:color="auto"/>
            <w:left w:val="none" w:sz="0" w:space="0" w:color="auto"/>
            <w:bottom w:val="none" w:sz="0" w:space="0" w:color="auto"/>
            <w:right w:val="none" w:sz="0" w:space="0" w:color="auto"/>
          </w:divBdr>
        </w:div>
        <w:div w:id="2018800876">
          <w:marLeft w:val="640"/>
          <w:marRight w:val="0"/>
          <w:marTop w:val="0"/>
          <w:marBottom w:val="0"/>
          <w:divBdr>
            <w:top w:val="none" w:sz="0" w:space="0" w:color="auto"/>
            <w:left w:val="none" w:sz="0" w:space="0" w:color="auto"/>
            <w:bottom w:val="none" w:sz="0" w:space="0" w:color="auto"/>
            <w:right w:val="none" w:sz="0" w:space="0" w:color="auto"/>
          </w:divBdr>
        </w:div>
        <w:div w:id="502160638">
          <w:marLeft w:val="640"/>
          <w:marRight w:val="0"/>
          <w:marTop w:val="0"/>
          <w:marBottom w:val="0"/>
          <w:divBdr>
            <w:top w:val="none" w:sz="0" w:space="0" w:color="auto"/>
            <w:left w:val="none" w:sz="0" w:space="0" w:color="auto"/>
            <w:bottom w:val="none" w:sz="0" w:space="0" w:color="auto"/>
            <w:right w:val="none" w:sz="0" w:space="0" w:color="auto"/>
          </w:divBdr>
        </w:div>
        <w:div w:id="1772121372">
          <w:marLeft w:val="640"/>
          <w:marRight w:val="0"/>
          <w:marTop w:val="0"/>
          <w:marBottom w:val="0"/>
          <w:divBdr>
            <w:top w:val="none" w:sz="0" w:space="0" w:color="auto"/>
            <w:left w:val="none" w:sz="0" w:space="0" w:color="auto"/>
            <w:bottom w:val="none" w:sz="0" w:space="0" w:color="auto"/>
            <w:right w:val="none" w:sz="0" w:space="0" w:color="auto"/>
          </w:divBdr>
        </w:div>
        <w:div w:id="255213847">
          <w:marLeft w:val="640"/>
          <w:marRight w:val="0"/>
          <w:marTop w:val="0"/>
          <w:marBottom w:val="0"/>
          <w:divBdr>
            <w:top w:val="none" w:sz="0" w:space="0" w:color="auto"/>
            <w:left w:val="none" w:sz="0" w:space="0" w:color="auto"/>
            <w:bottom w:val="none" w:sz="0" w:space="0" w:color="auto"/>
            <w:right w:val="none" w:sz="0" w:space="0" w:color="auto"/>
          </w:divBdr>
        </w:div>
        <w:div w:id="1961494254">
          <w:marLeft w:val="640"/>
          <w:marRight w:val="0"/>
          <w:marTop w:val="0"/>
          <w:marBottom w:val="0"/>
          <w:divBdr>
            <w:top w:val="none" w:sz="0" w:space="0" w:color="auto"/>
            <w:left w:val="none" w:sz="0" w:space="0" w:color="auto"/>
            <w:bottom w:val="none" w:sz="0" w:space="0" w:color="auto"/>
            <w:right w:val="none" w:sz="0" w:space="0" w:color="auto"/>
          </w:divBdr>
        </w:div>
        <w:div w:id="733742029">
          <w:marLeft w:val="640"/>
          <w:marRight w:val="0"/>
          <w:marTop w:val="0"/>
          <w:marBottom w:val="0"/>
          <w:divBdr>
            <w:top w:val="none" w:sz="0" w:space="0" w:color="auto"/>
            <w:left w:val="none" w:sz="0" w:space="0" w:color="auto"/>
            <w:bottom w:val="none" w:sz="0" w:space="0" w:color="auto"/>
            <w:right w:val="none" w:sz="0" w:space="0" w:color="auto"/>
          </w:divBdr>
        </w:div>
        <w:div w:id="996881213">
          <w:marLeft w:val="640"/>
          <w:marRight w:val="0"/>
          <w:marTop w:val="0"/>
          <w:marBottom w:val="0"/>
          <w:divBdr>
            <w:top w:val="none" w:sz="0" w:space="0" w:color="auto"/>
            <w:left w:val="none" w:sz="0" w:space="0" w:color="auto"/>
            <w:bottom w:val="none" w:sz="0" w:space="0" w:color="auto"/>
            <w:right w:val="none" w:sz="0" w:space="0" w:color="auto"/>
          </w:divBdr>
        </w:div>
        <w:div w:id="1108550125">
          <w:marLeft w:val="640"/>
          <w:marRight w:val="0"/>
          <w:marTop w:val="0"/>
          <w:marBottom w:val="0"/>
          <w:divBdr>
            <w:top w:val="none" w:sz="0" w:space="0" w:color="auto"/>
            <w:left w:val="none" w:sz="0" w:space="0" w:color="auto"/>
            <w:bottom w:val="none" w:sz="0" w:space="0" w:color="auto"/>
            <w:right w:val="none" w:sz="0" w:space="0" w:color="auto"/>
          </w:divBdr>
        </w:div>
        <w:div w:id="2044477670">
          <w:marLeft w:val="640"/>
          <w:marRight w:val="0"/>
          <w:marTop w:val="0"/>
          <w:marBottom w:val="0"/>
          <w:divBdr>
            <w:top w:val="none" w:sz="0" w:space="0" w:color="auto"/>
            <w:left w:val="none" w:sz="0" w:space="0" w:color="auto"/>
            <w:bottom w:val="none" w:sz="0" w:space="0" w:color="auto"/>
            <w:right w:val="none" w:sz="0" w:space="0" w:color="auto"/>
          </w:divBdr>
        </w:div>
        <w:div w:id="1614358058">
          <w:marLeft w:val="640"/>
          <w:marRight w:val="0"/>
          <w:marTop w:val="0"/>
          <w:marBottom w:val="0"/>
          <w:divBdr>
            <w:top w:val="none" w:sz="0" w:space="0" w:color="auto"/>
            <w:left w:val="none" w:sz="0" w:space="0" w:color="auto"/>
            <w:bottom w:val="none" w:sz="0" w:space="0" w:color="auto"/>
            <w:right w:val="none" w:sz="0" w:space="0" w:color="auto"/>
          </w:divBdr>
        </w:div>
        <w:div w:id="1893154598">
          <w:marLeft w:val="640"/>
          <w:marRight w:val="0"/>
          <w:marTop w:val="0"/>
          <w:marBottom w:val="0"/>
          <w:divBdr>
            <w:top w:val="none" w:sz="0" w:space="0" w:color="auto"/>
            <w:left w:val="none" w:sz="0" w:space="0" w:color="auto"/>
            <w:bottom w:val="none" w:sz="0" w:space="0" w:color="auto"/>
            <w:right w:val="none" w:sz="0" w:space="0" w:color="auto"/>
          </w:divBdr>
        </w:div>
        <w:div w:id="251361444">
          <w:marLeft w:val="640"/>
          <w:marRight w:val="0"/>
          <w:marTop w:val="0"/>
          <w:marBottom w:val="0"/>
          <w:divBdr>
            <w:top w:val="none" w:sz="0" w:space="0" w:color="auto"/>
            <w:left w:val="none" w:sz="0" w:space="0" w:color="auto"/>
            <w:bottom w:val="none" w:sz="0" w:space="0" w:color="auto"/>
            <w:right w:val="none" w:sz="0" w:space="0" w:color="auto"/>
          </w:divBdr>
        </w:div>
        <w:div w:id="1573198019">
          <w:marLeft w:val="640"/>
          <w:marRight w:val="0"/>
          <w:marTop w:val="0"/>
          <w:marBottom w:val="0"/>
          <w:divBdr>
            <w:top w:val="none" w:sz="0" w:space="0" w:color="auto"/>
            <w:left w:val="none" w:sz="0" w:space="0" w:color="auto"/>
            <w:bottom w:val="none" w:sz="0" w:space="0" w:color="auto"/>
            <w:right w:val="none" w:sz="0" w:space="0" w:color="auto"/>
          </w:divBdr>
        </w:div>
        <w:div w:id="225651085">
          <w:marLeft w:val="640"/>
          <w:marRight w:val="0"/>
          <w:marTop w:val="0"/>
          <w:marBottom w:val="0"/>
          <w:divBdr>
            <w:top w:val="none" w:sz="0" w:space="0" w:color="auto"/>
            <w:left w:val="none" w:sz="0" w:space="0" w:color="auto"/>
            <w:bottom w:val="none" w:sz="0" w:space="0" w:color="auto"/>
            <w:right w:val="none" w:sz="0" w:space="0" w:color="auto"/>
          </w:divBdr>
        </w:div>
        <w:div w:id="1349215198">
          <w:marLeft w:val="640"/>
          <w:marRight w:val="0"/>
          <w:marTop w:val="0"/>
          <w:marBottom w:val="0"/>
          <w:divBdr>
            <w:top w:val="none" w:sz="0" w:space="0" w:color="auto"/>
            <w:left w:val="none" w:sz="0" w:space="0" w:color="auto"/>
            <w:bottom w:val="none" w:sz="0" w:space="0" w:color="auto"/>
            <w:right w:val="none" w:sz="0" w:space="0" w:color="auto"/>
          </w:divBdr>
        </w:div>
        <w:div w:id="2112821463">
          <w:marLeft w:val="640"/>
          <w:marRight w:val="0"/>
          <w:marTop w:val="0"/>
          <w:marBottom w:val="0"/>
          <w:divBdr>
            <w:top w:val="none" w:sz="0" w:space="0" w:color="auto"/>
            <w:left w:val="none" w:sz="0" w:space="0" w:color="auto"/>
            <w:bottom w:val="none" w:sz="0" w:space="0" w:color="auto"/>
            <w:right w:val="none" w:sz="0" w:space="0" w:color="auto"/>
          </w:divBdr>
        </w:div>
        <w:div w:id="329869121">
          <w:marLeft w:val="640"/>
          <w:marRight w:val="0"/>
          <w:marTop w:val="0"/>
          <w:marBottom w:val="0"/>
          <w:divBdr>
            <w:top w:val="none" w:sz="0" w:space="0" w:color="auto"/>
            <w:left w:val="none" w:sz="0" w:space="0" w:color="auto"/>
            <w:bottom w:val="none" w:sz="0" w:space="0" w:color="auto"/>
            <w:right w:val="none" w:sz="0" w:space="0" w:color="auto"/>
          </w:divBdr>
        </w:div>
        <w:div w:id="1573005114">
          <w:marLeft w:val="640"/>
          <w:marRight w:val="0"/>
          <w:marTop w:val="0"/>
          <w:marBottom w:val="0"/>
          <w:divBdr>
            <w:top w:val="none" w:sz="0" w:space="0" w:color="auto"/>
            <w:left w:val="none" w:sz="0" w:space="0" w:color="auto"/>
            <w:bottom w:val="none" w:sz="0" w:space="0" w:color="auto"/>
            <w:right w:val="none" w:sz="0" w:space="0" w:color="auto"/>
          </w:divBdr>
        </w:div>
        <w:div w:id="647134032">
          <w:marLeft w:val="640"/>
          <w:marRight w:val="0"/>
          <w:marTop w:val="0"/>
          <w:marBottom w:val="0"/>
          <w:divBdr>
            <w:top w:val="none" w:sz="0" w:space="0" w:color="auto"/>
            <w:left w:val="none" w:sz="0" w:space="0" w:color="auto"/>
            <w:bottom w:val="none" w:sz="0" w:space="0" w:color="auto"/>
            <w:right w:val="none" w:sz="0" w:space="0" w:color="auto"/>
          </w:divBdr>
        </w:div>
        <w:div w:id="120418147">
          <w:marLeft w:val="640"/>
          <w:marRight w:val="0"/>
          <w:marTop w:val="0"/>
          <w:marBottom w:val="0"/>
          <w:divBdr>
            <w:top w:val="none" w:sz="0" w:space="0" w:color="auto"/>
            <w:left w:val="none" w:sz="0" w:space="0" w:color="auto"/>
            <w:bottom w:val="none" w:sz="0" w:space="0" w:color="auto"/>
            <w:right w:val="none" w:sz="0" w:space="0" w:color="auto"/>
          </w:divBdr>
        </w:div>
        <w:div w:id="1253247044">
          <w:marLeft w:val="640"/>
          <w:marRight w:val="0"/>
          <w:marTop w:val="0"/>
          <w:marBottom w:val="0"/>
          <w:divBdr>
            <w:top w:val="none" w:sz="0" w:space="0" w:color="auto"/>
            <w:left w:val="none" w:sz="0" w:space="0" w:color="auto"/>
            <w:bottom w:val="none" w:sz="0" w:space="0" w:color="auto"/>
            <w:right w:val="none" w:sz="0" w:space="0" w:color="auto"/>
          </w:divBdr>
        </w:div>
        <w:div w:id="588074870">
          <w:marLeft w:val="640"/>
          <w:marRight w:val="0"/>
          <w:marTop w:val="0"/>
          <w:marBottom w:val="0"/>
          <w:divBdr>
            <w:top w:val="none" w:sz="0" w:space="0" w:color="auto"/>
            <w:left w:val="none" w:sz="0" w:space="0" w:color="auto"/>
            <w:bottom w:val="none" w:sz="0" w:space="0" w:color="auto"/>
            <w:right w:val="none" w:sz="0" w:space="0" w:color="auto"/>
          </w:divBdr>
        </w:div>
        <w:div w:id="1049300441">
          <w:marLeft w:val="640"/>
          <w:marRight w:val="0"/>
          <w:marTop w:val="0"/>
          <w:marBottom w:val="0"/>
          <w:divBdr>
            <w:top w:val="none" w:sz="0" w:space="0" w:color="auto"/>
            <w:left w:val="none" w:sz="0" w:space="0" w:color="auto"/>
            <w:bottom w:val="none" w:sz="0" w:space="0" w:color="auto"/>
            <w:right w:val="none" w:sz="0" w:space="0" w:color="auto"/>
          </w:divBdr>
        </w:div>
        <w:div w:id="1646423961">
          <w:marLeft w:val="640"/>
          <w:marRight w:val="0"/>
          <w:marTop w:val="0"/>
          <w:marBottom w:val="0"/>
          <w:divBdr>
            <w:top w:val="none" w:sz="0" w:space="0" w:color="auto"/>
            <w:left w:val="none" w:sz="0" w:space="0" w:color="auto"/>
            <w:bottom w:val="none" w:sz="0" w:space="0" w:color="auto"/>
            <w:right w:val="none" w:sz="0" w:space="0" w:color="auto"/>
          </w:divBdr>
        </w:div>
        <w:div w:id="1021511317">
          <w:marLeft w:val="640"/>
          <w:marRight w:val="0"/>
          <w:marTop w:val="0"/>
          <w:marBottom w:val="0"/>
          <w:divBdr>
            <w:top w:val="none" w:sz="0" w:space="0" w:color="auto"/>
            <w:left w:val="none" w:sz="0" w:space="0" w:color="auto"/>
            <w:bottom w:val="none" w:sz="0" w:space="0" w:color="auto"/>
            <w:right w:val="none" w:sz="0" w:space="0" w:color="auto"/>
          </w:divBdr>
        </w:div>
        <w:div w:id="1011104033">
          <w:marLeft w:val="640"/>
          <w:marRight w:val="0"/>
          <w:marTop w:val="0"/>
          <w:marBottom w:val="0"/>
          <w:divBdr>
            <w:top w:val="none" w:sz="0" w:space="0" w:color="auto"/>
            <w:left w:val="none" w:sz="0" w:space="0" w:color="auto"/>
            <w:bottom w:val="none" w:sz="0" w:space="0" w:color="auto"/>
            <w:right w:val="none" w:sz="0" w:space="0" w:color="auto"/>
          </w:divBdr>
        </w:div>
        <w:div w:id="96993823">
          <w:marLeft w:val="640"/>
          <w:marRight w:val="0"/>
          <w:marTop w:val="0"/>
          <w:marBottom w:val="0"/>
          <w:divBdr>
            <w:top w:val="none" w:sz="0" w:space="0" w:color="auto"/>
            <w:left w:val="none" w:sz="0" w:space="0" w:color="auto"/>
            <w:bottom w:val="none" w:sz="0" w:space="0" w:color="auto"/>
            <w:right w:val="none" w:sz="0" w:space="0" w:color="auto"/>
          </w:divBdr>
        </w:div>
      </w:divsChild>
    </w:div>
    <w:div w:id="847601110">
      <w:bodyDiv w:val="1"/>
      <w:marLeft w:val="0"/>
      <w:marRight w:val="0"/>
      <w:marTop w:val="0"/>
      <w:marBottom w:val="0"/>
      <w:divBdr>
        <w:top w:val="none" w:sz="0" w:space="0" w:color="auto"/>
        <w:left w:val="none" w:sz="0" w:space="0" w:color="auto"/>
        <w:bottom w:val="none" w:sz="0" w:space="0" w:color="auto"/>
        <w:right w:val="none" w:sz="0" w:space="0" w:color="auto"/>
      </w:divBdr>
      <w:divsChild>
        <w:div w:id="1634796587">
          <w:marLeft w:val="640"/>
          <w:marRight w:val="0"/>
          <w:marTop w:val="0"/>
          <w:marBottom w:val="0"/>
          <w:divBdr>
            <w:top w:val="none" w:sz="0" w:space="0" w:color="auto"/>
            <w:left w:val="none" w:sz="0" w:space="0" w:color="auto"/>
            <w:bottom w:val="none" w:sz="0" w:space="0" w:color="auto"/>
            <w:right w:val="none" w:sz="0" w:space="0" w:color="auto"/>
          </w:divBdr>
        </w:div>
        <w:div w:id="1211696462">
          <w:marLeft w:val="640"/>
          <w:marRight w:val="0"/>
          <w:marTop w:val="0"/>
          <w:marBottom w:val="0"/>
          <w:divBdr>
            <w:top w:val="none" w:sz="0" w:space="0" w:color="auto"/>
            <w:left w:val="none" w:sz="0" w:space="0" w:color="auto"/>
            <w:bottom w:val="none" w:sz="0" w:space="0" w:color="auto"/>
            <w:right w:val="none" w:sz="0" w:space="0" w:color="auto"/>
          </w:divBdr>
        </w:div>
        <w:div w:id="289014840">
          <w:marLeft w:val="640"/>
          <w:marRight w:val="0"/>
          <w:marTop w:val="0"/>
          <w:marBottom w:val="0"/>
          <w:divBdr>
            <w:top w:val="none" w:sz="0" w:space="0" w:color="auto"/>
            <w:left w:val="none" w:sz="0" w:space="0" w:color="auto"/>
            <w:bottom w:val="none" w:sz="0" w:space="0" w:color="auto"/>
            <w:right w:val="none" w:sz="0" w:space="0" w:color="auto"/>
          </w:divBdr>
        </w:div>
        <w:div w:id="952828371">
          <w:marLeft w:val="640"/>
          <w:marRight w:val="0"/>
          <w:marTop w:val="0"/>
          <w:marBottom w:val="0"/>
          <w:divBdr>
            <w:top w:val="none" w:sz="0" w:space="0" w:color="auto"/>
            <w:left w:val="none" w:sz="0" w:space="0" w:color="auto"/>
            <w:bottom w:val="none" w:sz="0" w:space="0" w:color="auto"/>
            <w:right w:val="none" w:sz="0" w:space="0" w:color="auto"/>
          </w:divBdr>
        </w:div>
        <w:div w:id="1574702079">
          <w:marLeft w:val="640"/>
          <w:marRight w:val="0"/>
          <w:marTop w:val="0"/>
          <w:marBottom w:val="0"/>
          <w:divBdr>
            <w:top w:val="none" w:sz="0" w:space="0" w:color="auto"/>
            <w:left w:val="none" w:sz="0" w:space="0" w:color="auto"/>
            <w:bottom w:val="none" w:sz="0" w:space="0" w:color="auto"/>
            <w:right w:val="none" w:sz="0" w:space="0" w:color="auto"/>
          </w:divBdr>
        </w:div>
        <w:div w:id="2126806805">
          <w:marLeft w:val="640"/>
          <w:marRight w:val="0"/>
          <w:marTop w:val="0"/>
          <w:marBottom w:val="0"/>
          <w:divBdr>
            <w:top w:val="none" w:sz="0" w:space="0" w:color="auto"/>
            <w:left w:val="none" w:sz="0" w:space="0" w:color="auto"/>
            <w:bottom w:val="none" w:sz="0" w:space="0" w:color="auto"/>
            <w:right w:val="none" w:sz="0" w:space="0" w:color="auto"/>
          </w:divBdr>
        </w:div>
        <w:div w:id="91710417">
          <w:marLeft w:val="640"/>
          <w:marRight w:val="0"/>
          <w:marTop w:val="0"/>
          <w:marBottom w:val="0"/>
          <w:divBdr>
            <w:top w:val="none" w:sz="0" w:space="0" w:color="auto"/>
            <w:left w:val="none" w:sz="0" w:space="0" w:color="auto"/>
            <w:bottom w:val="none" w:sz="0" w:space="0" w:color="auto"/>
            <w:right w:val="none" w:sz="0" w:space="0" w:color="auto"/>
          </w:divBdr>
        </w:div>
        <w:div w:id="383453537">
          <w:marLeft w:val="640"/>
          <w:marRight w:val="0"/>
          <w:marTop w:val="0"/>
          <w:marBottom w:val="0"/>
          <w:divBdr>
            <w:top w:val="none" w:sz="0" w:space="0" w:color="auto"/>
            <w:left w:val="none" w:sz="0" w:space="0" w:color="auto"/>
            <w:bottom w:val="none" w:sz="0" w:space="0" w:color="auto"/>
            <w:right w:val="none" w:sz="0" w:space="0" w:color="auto"/>
          </w:divBdr>
        </w:div>
        <w:div w:id="1907380304">
          <w:marLeft w:val="640"/>
          <w:marRight w:val="0"/>
          <w:marTop w:val="0"/>
          <w:marBottom w:val="0"/>
          <w:divBdr>
            <w:top w:val="none" w:sz="0" w:space="0" w:color="auto"/>
            <w:left w:val="none" w:sz="0" w:space="0" w:color="auto"/>
            <w:bottom w:val="none" w:sz="0" w:space="0" w:color="auto"/>
            <w:right w:val="none" w:sz="0" w:space="0" w:color="auto"/>
          </w:divBdr>
        </w:div>
        <w:div w:id="1634365249">
          <w:marLeft w:val="640"/>
          <w:marRight w:val="0"/>
          <w:marTop w:val="0"/>
          <w:marBottom w:val="0"/>
          <w:divBdr>
            <w:top w:val="none" w:sz="0" w:space="0" w:color="auto"/>
            <w:left w:val="none" w:sz="0" w:space="0" w:color="auto"/>
            <w:bottom w:val="none" w:sz="0" w:space="0" w:color="auto"/>
            <w:right w:val="none" w:sz="0" w:space="0" w:color="auto"/>
          </w:divBdr>
        </w:div>
        <w:div w:id="1760828348">
          <w:marLeft w:val="640"/>
          <w:marRight w:val="0"/>
          <w:marTop w:val="0"/>
          <w:marBottom w:val="0"/>
          <w:divBdr>
            <w:top w:val="none" w:sz="0" w:space="0" w:color="auto"/>
            <w:left w:val="none" w:sz="0" w:space="0" w:color="auto"/>
            <w:bottom w:val="none" w:sz="0" w:space="0" w:color="auto"/>
            <w:right w:val="none" w:sz="0" w:space="0" w:color="auto"/>
          </w:divBdr>
        </w:div>
        <w:div w:id="266158413">
          <w:marLeft w:val="640"/>
          <w:marRight w:val="0"/>
          <w:marTop w:val="0"/>
          <w:marBottom w:val="0"/>
          <w:divBdr>
            <w:top w:val="none" w:sz="0" w:space="0" w:color="auto"/>
            <w:left w:val="none" w:sz="0" w:space="0" w:color="auto"/>
            <w:bottom w:val="none" w:sz="0" w:space="0" w:color="auto"/>
            <w:right w:val="none" w:sz="0" w:space="0" w:color="auto"/>
          </w:divBdr>
        </w:div>
        <w:div w:id="1695770800">
          <w:marLeft w:val="640"/>
          <w:marRight w:val="0"/>
          <w:marTop w:val="0"/>
          <w:marBottom w:val="0"/>
          <w:divBdr>
            <w:top w:val="none" w:sz="0" w:space="0" w:color="auto"/>
            <w:left w:val="none" w:sz="0" w:space="0" w:color="auto"/>
            <w:bottom w:val="none" w:sz="0" w:space="0" w:color="auto"/>
            <w:right w:val="none" w:sz="0" w:space="0" w:color="auto"/>
          </w:divBdr>
        </w:div>
        <w:div w:id="1358432201">
          <w:marLeft w:val="640"/>
          <w:marRight w:val="0"/>
          <w:marTop w:val="0"/>
          <w:marBottom w:val="0"/>
          <w:divBdr>
            <w:top w:val="none" w:sz="0" w:space="0" w:color="auto"/>
            <w:left w:val="none" w:sz="0" w:space="0" w:color="auto"/>
            <w:bottom w:val="none" w:sz="0" w:space="0" w:color="auto"/>
            <w:right w:val="none" w:sz="0" w:space="0" w:color="auto"/>
          </w:divBdr>
        </w:div>
        <w:div w:id="321127657">
          <w:marLeft w:val="640"/>
          <w:marRight w:val="0"/>
          <w:marTop w:val="0"/>
          <w:marBottom w:val="0"/>
          <w:divBdr>
            <w:top w:val="none" w:sz="0" w:space="0" w:color="auto"/>
            <w:left w:val="none" w:sz="0" w:space="0" w:color="auto"/>
            <w:bottom w:val="none" w:sz="0" w:space="0" w:color="auto"/>
            <w:right w:val="none" w:sz="0" w:space="0" w:color="auto"/>
          </w:divBdr>
        </w:div>
        <w:div w:id="18242464">
          <w:marLeft w:val="640"/>
          <w:marRight w:val="0"/>
          <w:marTop w:val="0"/>
          <w:marBottom w:val="0"/>
          <w:divBdr>
            <w:top w:val="none" w:sz="0" w:space="0" w:color="auto"/>
            <w:left w:val="none" w:sz="0" w:space="0" w:color="auto"/>
            <w:bottom w:val="none" w:sz="0" w:space="0" w:color="auto"/>
            <w:right w:val="none" w:sz="0" w:space="0" w:color="auto"/>
          </w:divBdr>
        </w:div>
        <w:div w:id="595789766">
          <w:marLeft w:val="640"/>
          <w:marRight w:val="0"/>
          <w:marTop w:val="0"/>
          <w:marBottom w:val="0"/>
          <w:divBdr>
            <w:top w:val="none" w:sz="0" w:space="0" w:color="auto"/>
            <w:left w:val="none" w:sz="0" w:space="0" w:color="auto"/>
            <w:bottom w:val="none" w:sz="0" w:space="0" w:color="auto"/>
            <w:right w:val="none" w:sz="0" w:space="0" w:color="auto"/>
          </w:divBdr>
        </w:div>
        <w:div w:id="2068185604">
          <w:marLeft w:val="640"/>
          <w:marRight w:val="0"/>
          <w:marTop w:val="0"/>
          <w:marBottom w:val="0"/>
          <w:divBdr>
            <w:top w:val="none" w:sz="0" w:space="0" w:color="auto"/>
            <w:left w:val="none" w:sz="0" w:space="0" w:color="auto"/>
            <w:bottom w:val="none" w:sz="0" w:space="0" w:color="auto"/>
            <w:right w:val="none" w:sz="0" w:space="0" w:color="auto"/>
          </w:divBdr>
        </w:div>
        <w:div w:id="2072577229">
          <w:marLeft w:val="640"/>
          <w:marRight w:val="0"/>
          <w:marTop w:val="0"/>
          <w:marBottom w:val="0"/>
          <w:divBdr>
            <w:top w:val="none" w:sz="0" w:space="0" w:color="auto"/>
            <w:left w:val="none" w:sz="0" w:space="0" w:color="auto"/>
            <w:bottom w:val="none" w:sz="0" w:space="0" w:color="auto"/>
            <w:right w:val="none" w:sz="0" w:space="0" w:color="auto"/>
          </w:divBdr>
        </w:div>
        <w:div w:id="1934779898">
          <w:marLeft w:val="640"/>
          <w:marRight w:val="0"/>
          <w:marTop w:val="0"/>
          <w:marBottom w:val="0"/>
          <w:divBdr>
            <w:top w:val="none" w:sz="0" w:space="0" w:color="auto"/>
            <w:left w:val="none" w:sz="0" w:space="0" w:color="auto"/>
            <w:bottom w:val="none" w:sz="0" w:space="0" w:color="auto"/>
            <w:right w:val="none" w:sz="0" w:space="0" w:color="auto"/>
          </w:divBdr>
        </w:div>
        <w:div w:id="1196964096">
          <w:marLeft w:val="640"/>
          <w:marRight w:val="0"/>
          <w:marTop w:val="0"/>
          <w:marBottom w:val="0"/>
          <w:divBdr>
            <w:top w:val="none" w:sz="0" w:space="0" w:color="auto"/>
            <w:left w:val="none" w:sz="0" w:space="0" w:color="auto"/>
            <w:bottom w:val="none" w:sz="0" w:space="0" w:color="auto"/>
            <w:right w:val="none" w:sz="0" w:space="0" w:color="auto"/>
          </w:divBdr>
        </w:div>
        <w:div w:id="1721594538">
          <w:marLeft w:val="640"/>
          <w:marRight w:val="0"/>
          <w:marTop w:val="0"/>
          <w:marBottom w:val="0"/>
          <w:divBdr>
            <w:top w:val="none" w:sz="0" w:space="0" w:color="auto"/>
            <w:left w:val="none" w:sz="0" w:space="0" w:color="auto"/>
            <w:bottom w:val="none" w:sz="0" w:space="0" w:color="auto"/>
            <w:right w:val="none" w:sz="0" w:space="0" w:color="auto"/>
          </w:divBdr>
        </w:div>
        <w:div w:id="650251309">
          <w:marLeft w:val="640"/>
          <w:marRight w:val="0"/>
          <w:marTop w:val="0"/>
          <w:marBottom w:val="0"/>
          <w:divBdr>
            <w:top w:val="none" w:sz="0" w:space="0" w:color="auto"/>
            <w:left w:val="none" w:sz="0" w:space="0" w:color="auto"/>
            <w:bottom w:val="none" w:sz="0" w:space="0" w:color="auto"/>
            <w:right w:val="none" w:sz="0" w:space="0" w:color="auto"/>
          </w:divBdr>
        </w:div>
        <w:div w:id="1654872901">
          <w:marLeft w:val="640"/>
          <w:marRight w:val="0"/>
          <w:marTop w:val="0"/>
          <w:marBottom w:val="0"/>
          <w:divBdr>
            <w:top w:val="none" w:sz="0" w:space="0" w:color="auto"/>
            <w:left w:val="none" w:sz="0" w:space="0" w:color="auto"/>
            <w:bottom w:val="none" w:sz="0" w:space="0" w:color="auto"/>
            <w:right w:val="none" w:sz="0" w:space="0" w:color="auto"/>
          </w:divBdr>
        </w:div>
        <w:div w:id="2145615662">
          <w:marLeft w:val="640"/>
          <w:marRight w:val="0"/>
          <w:marTop w:val="0"/>
          <w:marBottom w:val="0"/>
          <w:divBdr>
            <w:top w:val="none" w:sz="0" w:space="0" w:color="auto"/>
            <w:left w:val="none" w:sz="0" w:space="0" w:color="auto"/>
            <w:bottom w:val="none" w:sz="0" w:space="0" w:color="auto"/>
            <w:right w:val="none" w:sz="0" w:space="0" w:color="auto"/>
          </w:divBdr>
        </w:div>
        <w:div w:id="485362949">
          <w:marLeft w:val="640"/>
          <w:marRight w:val="0"/>
          <w:marTop w:val="0"/>
          <w:marBottom w:val="0"/>
          <w:divBdr>
            <w:top w:val="none" w:sz="0" w:space="0" w:color="auto"/>
            <w:left w:val="none" w:sz="0" w:space="0" w:color="auto"/>
            <w:bottom w:val="none" w:sz="0" w:space="0" w:color="auto"/>
            <w:right w:val="none" w:sz="0" w:space="0" w:color="auto"/>
          </w:divBdr>
        </w:div>
        <w:div w:id="1093434905">
          <w:marLeft w:val="640"/>
          <w:marRight w:val="0"/>
          <w:marTop w:val="0"/>
          <w:marBottom w:val="0"/>
          <w:divBdr>
            <w:top w:val="none" w:sz="0" w:space="0" w:color="auto"/>
            <w:left w:val="none" w:sz="0" w:space="0" w:color="auto"/>
            <w:bottom w:val="none" w:sz="0" w:space="0" w:color="auto"/>
            <w:right w:val="none" w:sz="0" w:space="0" w:color="auto"/>
          </w:divBdr>
        </w:div>
        <w:div w:id="1170605842">
          <w:marLeft w:val="640"/>
          <w:marRight w:val="0"/>
          <w:marTop w:val="0"/>
          <w:marBottom w:val="0"/>
          <w:divBdr>
            <w:top w:val="none" w:sz="0" w:space="0" w:color="auto"/>
            <w:left w:val="none" w:sz="0" w:space="0" w:color="auto"/>
            <w:bottom w:val="none" w:sz="0" w:space="0" w:color="auto"/>
            <w:right w:val="none" w:sz="0" w:space="0" w:color="auto"/>
          </w:divBdr>
        </w:div>
        <w:div w:id="242641312">
          <w:marLeft w:val="640"/>
          <w:marRight w:val="0"/>
          <w:marTop w:val="0"/>
          <w:marBottom w:val="0"/>
          <w:divBdr>
            <w:top w:val="none" w:sz="0" w:space="0" w:color="auto"/>
            <w:left w:val="none" w:sz="0" w:space="0" w:color="auto"/>
            <w:bottom w:val="none" w:sz="0" w:space="0" w:color="auto"/>
            <w:right w:val="none" w:sz="0" w:space="0" w:color="auto"/>
          </w:divBdr>
        </w:div>
        <w:div w:id="2014840899">
          <w:marLeft w:val="640"/>
          <w:marRight w:val="0"/>
          <w:marTop w:val="0"/>
          <w:marBottom w:val="0"/>
          <w:divBdr>
            <w:top w:val="none" w:sz="0" w:space="0" w:color="auto"/>
            <w:left w:val="none" w:sz="0" w:space="0" w:color="auto"/>
            <w:bottom w:val="none" w:sz="0" w:space="0" w:color="auto"/>
            <w:right w:val="none" w:sz="0" w:space="0" w:color="auto"/>
          </w:divBdr>
        </w:div>
        <w:div w:id="1049646992">
          <w:marLeft w:val="640"/>
          <w:marRight w:val="0"/>
          <w:marTop w:val="0"/>
          <w:marBottom w:val="0"/>
          <w:divBdr>
            <w:top w:val="none" w:sz="0" w:space="0" w:color="auto"/>
            <w:left w:val="none" w:sz="0" w:space="0" w:color="auto"/>
            <w:bottom w:val="none" w:sz="0" w:space="0" w:color="auto"/>
            <w:right w:val="none" w:sz="0" w:space="0" w:color="auto"/>
          </w:divBdr>
        </w:div>
        <w:div w:id="39062638">
          <w:marLeft w:val="640"/>
          <w:marRight w:val="0"/>
          <w:marTop w:val="0"/>
          <w:marBottom w:val="0"/>
          <w:divBdr>
            <w:top w:val="none" w:sz="0" w:space="0" w:color="auto"/>
            <w:left w:val="none" w:sz="0" w:space="0" w:color="auto"/>
            <w:bottom w:val="none" w:sz="0" w:space="0" w:color="auto"/>
            <w:right w:val="none" w:sz="0" w:space="0" w:color="auto"/>
          </w:divBdr>
        </w:div>
        <w:div w:id="286738673">
          <w:marLeft w:val="640"/>
          <w:marRight w:val="0"/>
          <w:marTop w:val="0"/>
          <w:marBottom w:val="0"/>
          <w:divBdr>
            <w:top w:val="none" w:sz="0" w:space="0" w:color="auto"/>
            <w:left w:val="none" w:sz="0" w:space="0" w:color="auto"/>
            <w:bottom w:val="none" w:sz="0" w:space="0" w:color="auto"/>
            <w:right w:val="none" w:sz="0" w:space="0" w:color="auto"/>
          </w:divBdr>
        </w:div>
        <w:div w:id="1245646891">
          <w:marLeft w:val="640"/>
          <w:marRight w:val="0"/>
          <w:marTop w:val="0"/>
          <w:marBottom w:val="0"/>
          <w:divBdr>
            <w:top w:val="none" w:sz="0" w:space="0" w:color="auto"/>
            <w:left w:val="none" w:sz="0" w:space="0" w:color="auto"/>
            <w:bottom w:val="none" w:sz="0" w:space="0" w:color="auto"/>
            <w:right w:val="none" w:sz="0" w:space="0" w:color="auto"/>
          </w:divBdr>
        </w:div>
        <w:div w:id="1524635305">
          <w:marLeft w:val="640"/>
          <w:marRight w:val="0"/>
          <w:marTop w:val="0"/>
          <w:marBottom w:val="0"/>
          <w:divBdr>
            <w:top w:val="none" w:sz="0" w:space="0" w:color="auto"/>
            <w:left w:val="none" w:sz="0" w:space="0" w:color="auto"/>
            <w:bottom w:val="none" w:sz="0" w:space="0" w:color="auto"/>
            <w:right w:val="none" w:sz="0" w:space="0" w:color="auto"/>
          </w:divBdr>
        </w:div>
        <w:div w:id="1314527944">
          <w:marLeft w:val="640"/>
          <w:marRight w:val="0"/>
          <w:marTop w:val="0"/>
          <w:marBottom w:val="0"/>
          <w:divBdr>
            <w:top w:val="none" w:sz="0" w:space="0" w:color="auto"/>
            <w:left w:val="none" w:sz="0" w:space="0" w:color="auto"/>
            <w:bottom w:val="none" w:sz="0" w:space="0" w:color="auto"/>
            <w:right w:val="none" w:sz="0" w:space="0" w:color="auto"/>
          </w:divBdr>
        </w:div>
        <w:div w:id="1664622105">
          <w:marLeft w:val="640"/>
          <w:marRight w:val="0"/>
          <w:marTop w:val="0"/>
          <w:marBottom w:val="0"/>
          <w:divBdr>
            <w:top w:val="none" w:sz="0" w:space="0" w:color="auto"/>
            <w:left w:val="none" w:sz="0" w:space="0" w:color="auto"/>
            <w:bottom w:val="none" w:sz="0" w:space="0" w:color="auto"/>
            <w:right w:val="none" w:sz="0" w:space="0" w:color="auto"/>
          </w:divBdr>
        </w:div>
        <w:div w:id="388456501">
          <w:marLeft w:val="640"/>
          <w:marRight w:val="0"/>
          <w:marTop w:val="0"/>
          <w:marBottom w:val="0"/>
          <w:divBdr>
            <w:top w:val="none" w:sz="0" w:space="0" w:color="auto"/>
            <w:left w:val="none" w:sz="0" w:space="0" w:color="auto"/>
            <w:bottom w:val="none" w:sz="0" w:space="0" w:color="auto"/>
            <w:right w:val="none" w:sz="0" w:space="0" w:color="auto"/>
          </w:divBdr>
        </w:div>
        <w:div w:id="1864123682">
          <w:marLeft w:val="640"/>
          <w:marRight w:val="0"/>
          <w:marTop w:val="0"/>
          <w:marBottom w:val="0"/>
          <w:divBdr>
            <w:top w:val="none" w:sz="0" w:space="0" w:color="auto"/>
            <w:left w:val="none" w:sz="0" w:space="0" w:color="auto"/>
            <w:bottom w:val="none" w:sz="0" w:space="0" w:color="auto"/>
            <w:right w:val="none" w:sz="0" w:space="0" w:color="auto"/>
          </w:divBdr>
        </w:div>
        <w:div w:id="157230139">
          <w:marLeft w:val="640"/>
          <w:marRight w:val="0"/>
          <w:marTop w:val="0"/>
          <w:marBottom w:val="0"/>
          <w:divBdr>
            <w:top w:val="none" w:sz="0" w:space="0" w:color="auto"/>
            <w:left w:val="none" w:sz="0" w:space="0" w:color="auto"/>
            <w:bottom w:val="none" w:sz="0" w:space="0" w:color="auto"/>
            <w:right w:val="none" w:sz="0" w:space="0" w:color="auto"/>
          </w:divBdr>
        </w:div>
      </w:divsChild>
    </w:div>
    <w:div w:id="858011871">
      <w:bodyDiv w:val="1"/>
      <w:marLeft w:val="0"/>
      <w:marRight w:val="0"/>
      <w:marTop w:val="0"/>
      <w:marBottom w:val="0"/>
      <w:divBdr>
        <w:top w:val="none" w:sz="0" w:space="0" w:color="auto"/>
        <w:left w:val="none" w:sz="0" w:space="0" w:color="auto"/>
        <w:bottom w:val="none" w:sz="0" w:space="0" w:color="auto"/>
        <w:right w:val="none" w:sz="0" w:space="0" w:color="auto"/>
      </w:divBdr>
      <w:divsChild>
        <w:div w:id="1873609480">
          <w:marLeft w:val="640"/>
          <w:marRight w:val="0"/>
          <w:marTop w:val="0"/>
          <w:marBottom w:val="0"/>
          <w:divBdr>
            <w:top w:val="none" w:sz="0" w:space="0" w:color="auto"/>
            <w:left w:val="none" w:sz="0" w:space="0" w:color="auto"/>
            <w:bottom w:val="none" w:sz="0" w:space="0" w:color="auto"/>
            <w:right w:val="none" w:sz="0" w:space="0" w:color="auto"/>
          </w:divBdr>
        </w:div>
        <w:div w:id="1728140451">
          <w:marLeft w:val="640"/>
          <w:marRight w:val="0"/>
          <w:marTop w:val="0"/>
          <w:marBottom w:val="0"/>
          <w:divBdr>
            <w:top w:val="none" w:sz="0" w:space="0" w:color="auto"/>
            <w:left w:val="none" w:sz="0" w:space="0" w:color="auto"/>
            <w:bottom w:val="none" w:sz="0" w:space="0" w:color="auto"/>
            <w:right w:val="none" w:sz="0" w:space="0" w:color="auto"/>
          </w:divBdr>
        </w:div>
        <w:div w:id="742800813">
          <w:marLeft w:val="640"/>
          <w:marRight w:val="0"/>
          <w:marTop w:val="0"/>
          <w:marBottom w:val="0"/>
          <w:divBdr>
            <w:top w:val="none" w:sz="0" w:space="0" w:color="auto"/>
            <w:left w:val="none" w:sz="0" w:space="0" w:color="auto"/>
            <w:bottom w:val="none" w:sz="0" w:space="0" w:color="auto"/>
            <w:right w:val="none" w:sz="0" w:space="0" w:color="auto"/>
          </w:divBdr>
        </w:div>
        <w:div w:id="205798849">
          <w:marLeft w:val="640"/>
          <w:marRight w:val="0"/>
          <w:marTop w:val="0"/>
          <w:marBottom w:val="0"/>
          <w:divBdr>
            <w:top w:val="none" w:sz="0" w:space="0" w:color="auto"/>
            <w:left w:val="none" w:sz="0" w:space="0" w:color="auto"/>
            <w:bottom w:val="none" w:sz="0" w:space="0" w:color="auto"/>
            <w:right w:val="none" w:sz="0" w:space="0" w:color="auto"/>
          </w:divBdr>
        </w:div>
        <w:div w:id="1211067344">
          <w:marLeft w:val="640"/>
          <w:marRight w:val="0"/>
          <w:marTop w:val="0"/>
          <w:marBottom w:val="0"/>
          <w:divBdr>
            <w:top w:val="none" w:sz="0" w:space="0" w:color="auto"/>
            <w:left w:val="none" w:sz="0" w:space="0" w:color="auto"/>
            <w:bottom w:val="none" w:sz="0" w:space="0" w:color="auto"/>
            <w:right w:val="none" w:sz="0" w:space="0" w:color="auto"/>
          </w:divBdr>
        </w:div>
        <w:div w:id="1284842636">
          <w:marLeft w:val="640"/>
          <w:marRight w:val="0"/>
          <w:marTop w:val="0"/>
          <w:marBottom w:val="0"/>
          <w:divBdr>
            <w:top w:val="none" w:sz="0" w:space="0" w:color="auto"/>
            <w:left w:val="none" w:sz="0" w:space="0" w:color="auto"/>
            <w:bottom w:val="none" w:sz="0" w:space="0" w:color="auto"/>
            <w:right w:val="none" w:sz="0" w:space="0" w:color="auto"/>
          </w:divBdr>
        </w:div>
        <w:div w:id="663901144">
          <w:marLeft w:val="640"/>
          <w:marRight w:val="0"/>
          <w:marTop w:val="0"/>
          <w:marBottom w:val="0"/>
          <w:divBdr>
            <w:top w:val="none" w:sz="0" w:space="0" w:color="auto"/>
            <w:left w:val="none" w:sz="0" w:space="0" w:color="auto"/>
            <w:bottom w:val="none" w:sz="0" w:space="0" w:color="auto"/>
            <w:right w:val="none" w:sz="0" w:space="0" w:color="auto"/>
          </w:divBdr>
        </w:div>
        <w:div w:id="1823497205">
          <w:marLeft w:val="640"/>
          <w:marRight w:val="0"/>
          <w:marTop w:val="0"/>
          <w:marBottom w:val="0"/>
          <w:divBdr>
            <w:top w:val="none" w:sz="0" w:space="0" w:color="auto"/>
            <w:left w:val="none" w:sz="0" w:space="0" w:color="auto"/>
            <w:bottom w:val="none" w:sz="0" w:space="0" w:color="auto"/>
            <w:right w:val="none" w:sz="0" w:space="0" w:color="auto"/>
          </w:divBdr>
        </w:div>
        <w:div w:id="316039746">
          <w:marLeft w:val="640"/>
          <w:marRight w:val="0"/>
          <w:marTop w:val="0"/>
          <w:marBottom w:val="0"/>
          <w:divBdr>
            <w:top w:val="none" w:sz="0" w:space="0" w:color="auto"/>
            <w:left w:val="none" w:sz="0" w:space="0" w:color="auto"/>
            <w:bottom w:val="none" w:sz="0" w:space="0" w:color="auto"/>
            <w:right w:val="none" w:sz="0" w:space="0" w:color="auto"/>
          </w:divBdr>
        </w:div>
        <w:div w:id="617414960">
          <w:marLeft w:val="640"/>
          <w:marRight w:val="0"/>
          <w:marTop w:val="0"/>
          <w:marBottom w:val="0"/>
          <w:divBdr>
            <w:top w:val="none" w:sz="0" w:space="0" w:color="auto"/>
            <w:left w:val="none" w:sz="0" w:space="0" w:color="auto"/>
            <w:bottom w:val="none" w:sz="0" w:space="0" w:color="auto"/>
            <w:right w:val="none" w:sz="0" w:space="0" w:color="auto"/>
          </w:divBdr>
        </w:div>
        <w:div w:id="1653219339">
          <w:marLeft w:val="640"/>
          <w:marRight w:val="0"/>
          <w:marTop w:val="0"/>
          <w:marBottom w:val="0"/>
          <w:divBdr>
            <w:top w:val="none" w:sz="0" w:space="0" w:color="auto"/>
            <w:left w:val="none" w:sz="0" w:space="0" w:color="auto"/>
            <w:bottom w:val="none" w:sz="0" w:space="0" w:color="auto"/>
            <w:right w:val="none" w:sz="0" w:space="0" w:color="auto"/>
          </w:divBdr>
        </w:div>
        <w:div w:id="1524174803">
          <w:marLeft w:val="640"/>
          <w:marRight w:val="0"/>
          <w:marTop w:val="0"/>
          <w:marBottom w:val="0"/>
          <w:divBdr>
            <w:top w:val="none" w:sz="0" w:space="0" w:color="auto"/>
            <w:left w:val="none" w:sz="0" w:space="0" w:color="auto"/>
            <w:bottom w:val="none" w:sz="0" w:space="0" w:color="auto"/>
            <w:right w:val="none" w:sz="0" w:space="0" w:color="auto"/>
          </w:divBdr>
        </w:div>
        <w:div w:id="1727991209">
          <w:marLeft w:val="640"/>
          <w:marRight w:val="0"/>
          <w:marTop w:val="0"/>
          <w:marBottom w:val="0"/>
          <w:divBdr>
            <w:top w:val="none" w:sz="0" w:space="0" w:color="auto"/>
            <w:left w:val="none" w:sz="0" w:space="0" w:color="auto"/>
            <w:bottom w:val="none" w:sz="0" w:space="0" w:color="auto"/>
            <w:right w:val="none" w:sz="0" w:space="0" w:color="auto"/>
          </w:divBdr>
        </w:div>
        <w:div w:id="2039814558">
          <w:marLeft w:val="640"/>
          <w:marRight w:val="0"/>
          <w:marTop w:val="0"/>
          <w:marBottom w:val="0"/>
          <w:divBdr>
            <w:top w:val="none" w:sz="0" w:space="0" w:color="auto"/>
            <w:left w:val="none" w:sz="0" w:space="0" w:color="auto"/>
            <w:bottom w:val="none" w:sz="0" w:space="0" w:color="auto"/>
            <w:right w:val="none" w:sz="0" w:space="0" w:color="auto"/>
          </w:divBdr>
        </w:div>
        <w:div w:id="1550916296">
          <w:marLeft w:val="640"/>
          <w:marRight w:val="0"/>
          <w:marTop w:val="0"/>
          <w:marBottom w:val="0"/>
          <w:divBdr>
            <w:top w:val="none" w:sz="0" w:space="0" w:color="auto"/>
            <w:left w:val="none" w:sz="0" w:space="0" w:color="auto"/>
            <w:bottom w:val="none" w:sz="0" w:space="0" w:color="auto"/>
            <w:right w:val="none" w:sz="0" w:space="0" w:color="auto"/>
          </w:divBdr>
        </w:div>
        <w:div w:id="1528720001">
          <w:marLeft w:val="640"/>
          <w:marRight w:val="0"/>
          <w:marTop w:val="0"/>
          <w:marBottom w:val="0"/>
          <w:divBdr>
            <w:top w:val="none" w:sz="0" w:space="0" w:color="auto"/>
            <w:left w:val="none" w:sz="0" w:space="0" w:color="auto"/>
            <w:bottom w:val="none" w:sz="0" w:space="0" w:color="auto"/>
            <w:right w:val="none" w:sz="0" w:space="0" w:color="auto"/>
          </w:divBdr>
        </w:div>
        <w:div w:id="1407730236">
          <w:marLeft w:val="640"/>
          <w:marRight w:val="0"/>
          <w:marTop w:val="0"/>
          <w:marBottom w:val="0"/>
          <w:divBdr>
            <w:top w:val="none" w:sz="0" w:space="0" w:color="auto"/>
            <w:left w:val="none" w:sz="0" w:space="0" w:color="auto"/>
            <w:bottom w:val="none" w:sz="0" w:space="0" w:color="auto"/>
            <w:right w:val="none" w:sz="0" w:space="0" w:color="auto"/>
          </w:divBdr>
        </w:div>
        <w:div w:id="223757598">
          <w:marLeft w:val="640"/>
          <w:marRight w:val="0"/>
          <w:marTop w:val="0"/>
          <w:marBottom w:val="0"/>
          <w:divBdr>
            <w:top w:val="none" w:sz="0" w:space="0" w:color="auto"/>
            <w:left w:val="none" w:sz="0" w:space="0" w:color="auto"/>
            <w:bottom w:val="none" w:sz="0" w:space="0" w:color="auto"/>
            <w:right w:val="none" w:sz="0" w:space="0" w:color="auto"/>
          </w:divBdr>
        </w:div>
        <w:div w:id="671832409">
          <w:marLeft w:val="640"/>
          <w:marRight w:val="0"/>
          <w:marTop w:val="0"/>
          <w:marBottom w:val="0"/>
          <w:divBdr>
            <w:top w:val="none" w:sz="0" w:space="0" w:color="auto"/>
            <w:left w:val="none" w:sz="0" w:space="0" w:color="auto"/>
            <w:bottom w:val="none" w:sz="0" w:space="0" w:color="auto"/>
            <w:right w:val="none" w:sz="0" w:space="0" w:color="auto"/>
          </w:divBdr>
        </w:div>
        <w:div w:id="1812795267">
          <w:marLeft w:val="640"/>
          <w:marRight w:val="0"/>
          <w:marTop w:val="0"/>
          <w:marBottom w:val="0"/>
          <w:divBdr>
            <w:top w:val="none" w:sz="0" w:space="0" w:color="auto"/>
            <w:left w:val="none" w:sz="0" w:space="0" w:color="auto"/>
            <w:bottom w:val="none" w:sz="0" w:space="0" w:color="auto"/>
            <w:right w:val="none" w:sz="0" w:space="0" w:color="auto"/>
          </w:divBdr>
        </w:div>
        <w:div w:id="626668097">
          <w:marLeft w:val="640"/>
          <w:marRight w:val="0"/>
          <w:marTop w:val="0"/>
          <w:marBottom w:val="0"/>
          <w:divBdr>
            <w:top w:val="none" w:sz="0" w:space="0" w:color="auto"/>
            <w:left w:val="none" w:sz="0" w:space="0" w:color="auto"/>
            <w:bottom w:val="none" w:sz="0" w:space="0" w:color="auto"/>
            <w:right w:val="none" w:sz="0" w:space="0" w:color="auto"/>
          </w:divBdr>
        </w:div>
        <w:div w:id="239759994">
          <w:marLeft w:val="640"/>
          <w:marRight w:val="0"/>
          <w:marTop w:val="0"/>
          <w:marBottom w:val="0"/>
          <w:divBdr>
            <w:top w:val="none" w:sz="0" w:space="0" w:color="auto"/>
            <w:left w:val="none" w:sz="0" w:space="0" w:color="auto"/>
            <w:bottom w:val="none" w:sz="0" w:space="0" w:color="auto"/>
            <w:right w:val="none" w:sz="0" w:space="0" w:color="auto"/>
          </w:divBdr>
        </w:div>
        <w:div w:id="752553889">
          <w:marLeft w:val="640"/>
          <w:marRight w:val="0"/>
          <w:marTop w:val="0"/>
          <w:marBottom w:val="0"/>
          <w:divBdr>
            <w:top w:val="none" w:sz="0" w:space="0" w:color="auto"/>
            <w:left w:val="none" w:sz="0" w:space="0" w:color="auto"/>
            <w:bottom w:val="none" w:sz="0" w:space="0" w:color="auto"/>
            <w:right w:val="none" w:sz="0" w:space="0" w:color="auto"/>
          </w:divBdr>
        </w:div>
        <w:div w:id="1458789888">
          <w:marLeft w:val="640"/>
          <w:marRight w:val="0"/>
          <w:marTop w:val="0"/>
          <w:marBottom w:val="0"/>
          <w:divBdr>
            <w:top w:val="none" w:sz="0" w:space="0" w:color="auto"/>
            <w:left w:val="none" w:sz="0" w:space="0" w:color="auto"/>
            <w:bottom w:val="none" w:sz="0" w:space="0" w:color="auto"/>
            <w:right w:val="none" w:sz="0" w:space="0" w:color="auto"/>
          </w:divBdr>
        </w:div>
        <w:div w:id="1893881027">
          <w:marLeft w:val="640"/>
          <w:marRight w:val="0"/>
          <w:marTop w:val="0"/>
          <w:marBottom w:val="0"/>
          <w:divBdr>
            <w:top w:val="none" w:sz="0" w:space="0" w:color="auto"/>
            <w:left w:val="none" w:sz="0" w:space="0" w:color="auto"/>
            <w:bottom w:val="none" w:sz="0" w:space="0" w:color="auto"/>
            <w:right w:val="none" w:sz="0" w:space="0" w:color="auto"/>
          </w:divBdr>
        </w:div>
        <w:div w:id="851528406">
          <w:marLeft w:val="640"/>
          <w:marRight w:val="0"/>
          <w:marTop w:val="0"/>
          <w:marBottom w:val="0"/>
          <w:divBdr>
            <w:top w:val="none" w:sz="0" w:space="0" w:color="auto"/>
            <w:left w:val="none" w:sz="0" w:space="0" w:color="auto"/>
            <w:bottom w:val="none" w:sz="0" w:space="0" w:color="auto"/>
            <w:right w:val="none" w:sz="0" w:space="0" w:color="auto"/>
          </w:divBdr>
        </w:div>
        <w:div w:id="1639334165">
          <w:marLeft w:val="640"/>
          <w:marRight w:val="0"/>
          <w:marTop w:val="0"/>
          <w:marBottom w:val="0"/>
          <w:divBdr>
            <w:top w:val="none" w:sz="0" w:space="0" w:color="auto"/>
            <w:left w:val="none" w:sz="0" w:space="0" w:color="auto"/>
            <w:bottom w:val="none" w:sz="0" w:space="0" w:color="auto"/>
            <w:right w:val="none" w:sz="0" w:space="0" w:color="auto"/>
          </w:divBdr>
        </w:div>
        <w:div w:id="793405423">
          <w:marLeft w:val="640"/>
          <w:marRight w:val="0"/>
          <w:marTop w:val="0"/>
          <w:marBottom w:val="0"/>
          <w:divBdr>
            <w:top w:val="none" w:sz="0" w:space="0" w:color="auto"/>
            <w:left w:val="none" w:sz="0" w:space="0" w:color="auto"/>
            <w:bottom w:val="none" w:sz="0" w:space="0" w:color="auto"/>
            <w:right w:val="none" w:sz="0" w:space="0" w:color="auto"/>
          </w:divBdr>
        </w:div>
        <w:div w:id="1656646495">
          <w:marLeft w:val="640"/>
          <w:marRight w:val="0"/>
          <w:marTop w:val="0"/>
          <w:marBottom w:val="0"/>
          <w:divBdr>
            <w:top w:val="none" w:sz="0" w:space="0" w:color="auto"/>
            <w:left w:val="none" w:sz="0" w:space="0" w:color="auto"/>
            <w:bottom w:val="none" w:sz="0" w:space="0" w:color="auto"/>
            <w:right w:val="none" w:sz="0" w:space="0" w:color="auto"/>
          </w:divBdr>
        </w:div>
        <w:div w:id="2082948711">
          <w:marLeft w:val="640"/>
          <w:marRight w:val="0"/>
          <w:marTop w:val="0"/>
          <w:marBottom w:val="0"/>
          <w:divBdr>
            <w:top w:val="none" w:sz="0" w:space="0" w:color="auto"/>
            <w:left w:val="none" w:sz="0" w:space="0" w:color="auto"/>
            <w:bottom w:val="none" w:sz="0" w:space="0" w:color="auto"/>
            <w:right w:val="none" w:sz="0" w:space="0" w:color="auto"/>
          </w:divBdr>
        </w:div>
        <w:div w:id="204802087">
          <w:marLeft w:val="640"/>
          <w:marRight w:val="0"/>
          <w:marTop w:val="0"/>
          <w:marBottom w:val="0"/>
          <w:divBdr>
            <w:top w:val="none" w:sz="0" w:space="0" w:color="auto"/>
            <w:left w:val="none" w:sz="0" w:space="0" w:color="auto"/>
            <w:bottom w:val="none" w:sz="0" w:space="0" w:color="auto"/>
            <w:right w:val="none" w:sz="0" w:space="0" w:color="auto"/>
          </w:divBdr>
        </w:div>
        <w:div w:id="759371535">
          <w:marLeft w:val="640"/>
          <w:marRight w:val="0"/>
          <w:marTop w:val="0"/>
          <w:marBottom w:val="0"/>
          <w:divBdr>
            <w:top w:val="none" w:sz="0" w:space="0" w:color="auto"/>
            <w:left w:val="none" w:sz="0" w:space="0" w:color="auto"/>
            <w:bottom w:val="none" w:sz="0" w:space="0" w:color="auto"/>
            <w:right w:val="none" w:sz="0" w:space="0" w:color="auto"/>
          </w:divBdr>
        </w:div>
        <w:div w:id="1555702976">
          <w:marLeft w:val="640"/>
          <w:marRight w:val="0"/>
          <w:marTop w:val="0"/>
          <w:marBottom w:val="0"/>
          <w:divBdr>
            <w:top w:val="none" w:sz="0" w:space="0" w:color="auto"/>
            <w:left w:val="none" w:sz="0" w:space="0" w:color="auto"/>
            <w:bottom w:val="none" w:sz="0" w:space="0" w:color="auto"/>
            <w:right w:val="none" w:sz="0" w:space="0" w:color="auto"/>
          </w:divBdr>
        </w:div>
        <w:div w:id="971056907">
          <w:marLeft w:val="640"/>
          <w:marRight w:val="0"/>
          <w:marTop w:val="0"/>
          <w:marBottom w:val="0"/>
          <w:divBdr>
            <w:top w:val="none" w:sz="0" w:space="0" w:color="auto"/>
            <w:left w:val="none" w:sz="0" w:space="0" w:color="auto"/>
            <w:bottom w:val="none" w:sz="0" w:space="0" w:color="auto"/>
            <w:right w:val="none" w:sz="0" w:space="0" w:color="auto"/>
          </w:divBdr>
        </w:div>
        <w:div w:id="2096707005">
          <w:marLeft w:val="640"/>
          <w:marRight w:val="0"/>
          <w:marTop w:val="0"/>
          <w:marBottom w:val="0"/>
          <w:divBdr>
            <w:top w:val="none" w:sz="0" w:space="0" w:color="auto"/>
            <w:left w:val="none" w:sz="0" w:space="0" w:color="auto"/>
            <w:bottom w:val="none" w:sz="0" w:space="0" w:color="auto"/>
            <w:right w:val="none" w:sz="0" w:space="0" w:color="auto"/>
          </w:divBdr>
        </w:div>
        <w:div w:id="1138496062">
          <w:marLeft w:val="640"/>
          <w:marRight w:val="0"/>
          <w:marTop w:val="0"/>
          <w:marBottom w:val="0"/>
          <w:divBdr>
            <w:top w:val="none" w:sz="0" w:space="0" w:color="auto"/>
            <w:left w:val="none" w:sz="0" w:space="0" w:color="auto"/>
            <w:bottom w:val="none" w:sz="0" w:space="0" w:color="auto"/>
            <w:right w:val="none" w:sz="0" w:space="0" w:color="auto"/>
          </w:divBdr>
        </w:div>
        <w:div w:id="1750694844">
          <w:marLeft w:val="640"/>
          <w:marRight w:val="0"/>
          <w:marTop w:val="0"/>
          <w:marBottom w:val="0"/>
          <w:divBdr>
            <w:top w:val="none" w:sz="0" w:space="0" w:color="auto"/>
            <w:left w:val="none" w:sz="0" w:space="0" w:color="auto"/>
            <w:bottom w:val="none" w:sz="0" w:space="0" w:color="auto"/>
            <w:right w:val="none" w:sz="0" w:space="0" w:color="auto"/>
          </w:divBdr>
        </w:div>
        <w:div w:id="2052994235">
          <w:marLeft w:val="640"/>
          <w:marRight w:val="0"/>
          <w:marTop w:val="0"/>
          <w:marBottom w:val="0"/>
          <w:divBdr>
            <w:top w:val="none" w:sz="0" w:space="0" w:color="auto"/>
            <w:left w:val="none" w:sz="0" w:space="0" w:color="auto"/>
            <w:bottom w:val="none" w:sz="0" w:space="0" w:color="auto"/>
            <w:right w:val="none" w:sz="0" w:space="0" w:color="auto"/>
          </w:divBdr>
        </w:div>
        <w:div w:id="190725111">
          <w:marLeft w:val="640"/>
          <w:marRight w:val="0"/>
          <w:marTop w:val="0"/>
          <w:marBottom w:val="0"/>
          <w:divBdr>
            <w:top w:val="none" w:sz="0" w:space="0" w:color="auto"/>
            <w:left w:val="none" w:sz="0" w:space="0" w:color="auto"/>
            <w:bottom w:val="none" w:sz="0" w:space="0" w:color="auto"/>
            <w:right w:val="none" w:sz="0" w:space="0" w:color="auto"/>
          </w:divBdr>
        </w:div>
        <w:div w:id="205988908">
          <w:marLeft w:val="640"/>
          <w:marRight w:val="0"/>
          <w:marTop w:val="0"/>
          <w:marBottom w:val="0"/>
          <w:divBdr>
            <w:top w:val="none" w:sz="0" w:space="0" w:color="auto"/>
            <w:left w:val="none" w:sz="0" w:space="0" w:color="auto"/>
            <w:bottom w:val="none" w:sz="0" w:space="0" w:color="auto"/>
            <w:right w:val="none" w:sz="0" w:space="0" w:color="auto"/>
          </w:divBdr>
        </w:div>
        <w:div w:id="1399325942">
          <w:marLeft w:val="640"/>
          <w:marRight w:val="0"/>
          <w:marTop w:val="0"/>
          <w:marBottom w:val="0"/>
          <w:divBdr>
            <w:top w:val="none" w:sz="0" w:space="0" w:color="auto"/>
            <w:left w:val="none" w:sz="0" w:space="0" w:color="auto"/>
            <w:bottom w:val="none" w:sz="0" w:space="0" w:color="auto"/>
            <w:right w:val="none" w:sz="0" w:space="0" w:color="auto"/>
          </w:divBdr>
        </w:div>
        <w:div w:id="1302733514">
          <w:marLeft w:val="640"/>
          <w:marRight w:val="0"/>
          <w:marTop w:val="0"/>
          <w:marBottom w:val="0"/>
          <w:divBdr>
            <w:top w:val="none" w:sz="0" w:space="0" w:color="auto"/>
            <w:left w:val="none" w:sz="0" w:space="0" w:color="auto"/>
            <w:bottom w:val="none" w:sz="0" w:space="0" w:color="auto"/>
            <w:right w:val="none" w:sz="0" w:space="0" w:color="auto"/>
          </w:divBdr>
        </w:div>
        <w:div w:id="1097825615">
          <w:marLeft w:val="640"/>
          <w:marRight w:val="0"/>
          <w:marTop w:val="0"/>
          <w:marBottom w:val="0"/>
          <w:divBdr>
            <w:top w:val="none" w:sz="0" w:space="0" w:color="auto"/>
            <w:left w:val="none" w:sz="0" w:space="0" w:color="auto"/>
            <w:bottom w:val="none" w:sz="0" w:space="0" w:color="auto"/>
            <w:right w:val="none" w:sz="0" w:space="0" w:color="auto"/>
          </w:divBdr>
        </w:div>
      </w:divsChild>
    </w:div>
    <w:div w:id="906577477">
      <w:bodyDiv w:val="1"/>
      <w:marLeft w:val="0"/>
      <w:marRight w:val="0"/>
      <w:marTop w:val="0"/>
      <w:marBottom w:val="0"/>
      <w:divBdr>
        <w:top w:val="none" w:sz="0" w:space="0" w:color="auto"/>
        <w:left w:val="none" w:sz="0" w:space="0" w:color="auto"/>
        <w:bottom w:val="none" w:sz="0" w:space="0" w:color="auto"/>
        <w:right w:val="none" w:sz="0" w:space="0" w:color="auto"/>
      </w:divBdr>
      <w:divsChild>
        <w:div w:id="1535457631">
          <w:marLeft w:val="640"/>
          <w:marRight w:val="0"/>
          <w:marTop w:val="0"/>
          <w:marBottom w:val="0"/>
          <w:divBdr>
            <w:top w:val="none" w:sz="0" w:space="0" w:color="auto"/>
            <w:left w:val="none" w:sz="0" w:space="0" w:color="auto"/>
            <w:bottom w:val="none" w:sz="0" w:space="0" w:color="auto"/>
            <w:right w:val="none" w:sz="0" w:space="0" w:color="auto"/>
          </w:divBdr>
        </w:div>
        <w:div w:id="276760439">
          <w:marLeft w:val="640"/>
          <w:marRight w:val="0"/>
          <w:marTop w:val="0"/>
          <w:marBottom w:val="0"/>
          <w:divBdr>
            <w:top w:val="none" w:sz="0" w:space="0" w:color="auto"/>
            <w:left w:val="none" w:sz="0" w:space="0" w:color="auto"/>
            <w:bottom w:val="none" w:sz="0" w:space="0" w:color="auto"/>
            <w:right w:val="none" w:sz="0" w:space="0" w:color="auto"/>
          </w:divBdr>
        </w:div>
        <w:div w:id="564610485">
          <w:marLeft w:val="640"/>
          <w:marRight w:val="0"/>
          <w:marTop w:val="0"/>
          <w:marBottom w:val="0"/>
          <w:divBdr>
            <w:top w:val="none" w:sz="0" w:space="0" w:color="auto"/>
            <w:left w:val="none" w:sz="0" w:space="0" w:color="auto"/>
            <w:bottom w:val="none" w:sz="0" w:space="0" w:color="auto"/>
            <w:right w:val="none" w:sz="0" w:space="0" w:color="auto"/>
          </w:divBdr>
        </w:div>
        <w:div w:id="1199661776">
          <w:marLeft w:val="640"/>
          <w:marRight w:val="0"/>
          <w:marTop w:val="0"/>
          <w:marBottom w:val="0"/>
          <w:divBdr>
            <w:top w:val="none" w:sz="0" w:space="0" w:color="auto"/>
            <w:left w:val="none" w:sz="0" w:space="0" w:color="auto"/>
            <w:bottom w:val="none" w:sz="0" w:space="0" w:color="auto"/>
            <w:right w:val="none" w:sz="0" w:space="0" w:color="auto"/>
          </w:divBdr>
        </w:div>
        <w:div w:id="420567415">
          <w:marLeft w:val="640"/>
          <w:marRight w:val="0"/>
          <w:marTop w:val="0"/>
          <w:marBottom w:val="0"/>
          <w:divBdr>
            <w:top w:val="none" w:sz="0" w:space="0" w:color="auto"/>
            <w:left w:val="none" w:sz="0" w:space="0" w:color="auto"/>
            <w:bottom w:val="none" w:sz="0" w:space="0" w:color="auto"/>
            <w:right w:val="none" w:sz="0" w:space="0" w:color="auto"/>
          </w:divBdr>
        </w:div>
        <w:div w:id="486097088">
          <w:marLeft w:val="640"/>
          <w:marRight w:val="0"/>
          <w:marTop w:val="0"/>
          <w:marBottom w:val="0"/>
          <w:divBdr>
            <w:top w:val="none" w:sz="0" w:space="0" w:color="auto"/>
            <w:left w:val="none" w:sz="0" w:space="0" w:color="auto"/>
            <w:bottom w:val="none" w:sz="0" w:space="0" w:color="auto"/>
            <w:right w:val="none" w:sz="0" w:space="0" w:color="auto"/>
          </w:divBdr>
        </w:div>
        <w:div w:id="570890489">
          <w:marLeft w:val="640"/>
          <w:marRight w:val="0"/>
          <w:marTop w:val="0"/>
          <w:marBottom w:val="0"/>
          <w:divBdr>
            <w:top w:val="none" w:sz="0" w:space="0" w:color="auto"/>
            <w:left w:val="none" w:sz="0" w:space="0" w:color="auto"/>
            <w:bottom w:val="none" w:sz="0" w:space="0" w:color="auto"/>
            <w:right w:val="none" w:sz="0" w:space="0" w:color="auto"/>
          </w:divBdr>
        </w:div>
        <w:div w:id="593367479">
          <w:marLeft w:val="640"/>
          <w:marRight w:val="0"/>
          <w:marTop w:val="0"/>
          <w:marBottom w:val="0"/>
          <w:divBdr>
            <w:top w:val="none" w:sz="0" w:space="0" w:color="auto"/>
            <w:left w:val="none" w:sz="0" w:space="0" w:color="auto"/>
            <w:bottom w:val="none" w:sz="0" w:space="0" w:color="auto"/>
            <w:right w:val="none" w:sz="0" w:space="0" w:color="auto"/>
          </w:divBdr>
        </w:div>
        <w:div w:id="139856434">
          <w:marLeft w:val="640"/>
          <w:marRight w:val="0"/>
          <w:marTop w:val="0"/>
          <w:marBottom w:val="0"/>
          <w:divBdr>
            <w:top w:val="none" w:sz="0" w:space="0" w:color="auto"/>
            <w:left w:val="none" w:sz="0" w:space="0" w:color="auto"/>
            <w:bottom w:val="none" w:sz="0" w:space="0" w:color="auto"/>
            <w:right w:val="none" w:sz="0" w:space="0" w:color="auto"/>
          </w:divBdr>
        </w:div>
        <w:div w:id="715202849">
          <w:marLeft w:val="640"/>
          <w:marRight w:val="0"/>
          <w:marTop w:val="0"/>
          <w:marBottom w:val="0"/>
          <w:divBdr>
            <w:top w:val="none" w:sz="0" w:space="0" w:color="auto"/>
            <w:left w:val="none" w:sz="0" w:space="0" w:color="auto"/>
            <w:bottom w:val="none" w:sz="0" w:space="0" w:color="auto"/>
            <w:right w:val="none" w:sz="0" w:space="0" w:color="auto"/>
          </w:divBdr>
        </w:div>
        <w:div w:id="1266424491">
          <w:marLeft w:val="640"/>
          <w:marRight w:val="0"/>
          <w:marTop w:val="0"/>
          <w:marBottom w:val="0"/>
          <w:divBdr>
            <w:top w:val="none" w:sz="0" w:space="0" w:color="auto"/>
            <w:left w:val="none" w:sz="0" w:space="0" w:color="auto"/>
            <w:bottom w:val="none" w:sz="0" w:space="0" w:color="auto"/>
            <w:right w:val="none" w:sz="0" w:space="0" w:color="auto"/>
          </w:divBdr>
        </w:div>
        <w:div w:id="1803694143">
          <w:marLeft w:val="640"/>
          <w:marRight w:val="0"/>
          <w:marTop w:val="0"/>
          <w:marBottom w:val="0"/>
          <w:divBdr>
            <w:top w:val="none" w:sz="0" w:space="0" w:color="auto"/>
            <w:left w:val="none" w:sz="0" w:space="0" w:color="auto"/>
            <w:bottom w:val="none" w:sz="0" w:space="0" w:color="auto"/>
            <w:right w:val="none" w:sz="0" w:space="0" w:color="auto"/>
          </w:divBdr>
        </w:div>
        <w:div w:id="1387071129">
          <w:marLeft w:val="640"/>
          <w:marRight w:val="0"/>
          <w:marTop w:val="0"/>
          <w:marBottom w:val="0"/>
          <w:divBdr>
            <w:top w:val="none" w:sz="0" w:space="0" w:color="auto"/>
            <w:left w:val="none" w:sz="0" w:space="0" w:color="auto"/>
            <w:bottom w:val="none" w:sz="0" w:space="0" w:color="auto"/>
            <w:right w:val="none" w:sz="0" w:space="0" w:color="auto"/>
          </w:divBdr>
        </w:div>
        <w:div w:id="886991671">
          <w:marLeft w:val="640"/>
          <w:marRight w:val="0"/>
          <w:marTop w:val="0"/>
          <w:marBottom w:val="0"/>
          <w:divBdr>
            <w:top w:val="none" w:sz="0" w:space="0" w:color="auto"/>
            <w:left w:val="none" w:sz="0" w:space="0" w:color="auto"/>
            <w:bottom w:val="none" w:sz="0" w:space="0" w:color="auto"/>
            <w:right w:val="none" w:sz="0" w:space="0" w:color="auto"/>
          </w:divBdr>
        </w:div>
        <w:div w:id="1091976652">
          <w:marLeft w:val="640"/>
          <w:marRight w:val="0"/>
          <w:marTop w:val="0"/>
          <w:marBottom w:val="0"/>
          <w:divBdr>
            <w:top w:val="none" w:sz="0" w:space="0" w:color="auto"/>
            <w:left w:val="none" w:sz="0" w:space="0" w:color="auto"/>
            <w:bottom w:val="none" w:sz="0" w:space="0" w:color="auto"/>
            <w:right w:val="none" w:sz="0" w:space="0" w:color="auto"/>
          </w:divBdr>
        </w:div>
        <w:div w:id="745883045">
          <w:marLeft w:val="640"/>
          <w:marRight w:val="0"/>
          <w:marTop w:val="0"/>
          <w:marBottom w:val="0"/>
          <w:divBdr>
            <w:top w:val="none" w:sz="0" w:space="0" w:color="auto"/>
            <w:left w:val="none" w:sz="0" w:space="0" w:color="auto"/>
            <w:bottom w:val="none" w:sz="0" w:space="0" w:color="auto"/>
            <w:right w:val="none" w:sz="0" w:space="0" w:color="auto"/>
          </w:divBdr>
        </w:div>
        <w:div w:id="1681348367">
          <w:marLeft w:val="640"/>
          <w:marRight w:val="0"/>
          <w:marTop w:val="0"/>
          <w:marBottom w:val="0"/>
          <w:divBdr>
            <w:top w:val="none" w:sz="0" w:space="0" w:color="auto"/>
            <w:left w:val="none" w:sz="0" w:space="0" w:color="auto"/>
            <w:bottom w:val="none" w:sz="0" w:space="0" w:color="auto"/>
            <w:right w:val="none" w:sz="0" w:space="0" w:color="auto"/>
          </w:divBdr>
        </w:div>
        <w:div w:id="1397163277">
          <w:marLeft w:val="640"/>
          <w:marRight w:val="0"/>
          <w:marTop w:val="0"/>
          <w:marBottom w:val="0"/>
          <w:divBdr>
            <w:top w:val="none" w:sz="0" w:space="0" w:color="auto"/>
            <w:left w:val="none" w:sz="0" w:space="0" w:color="auto"/>
            <w:bottom w:val="none" w:sz="0" w:space="0" w:color="auto"/>
            <w:right w:val="none" w:sz="0" w:space="0" w:color="auto"/>
          </w:divBdr>
        </w:div>
        <w:div w:id="1941596421">
          <w:marLeft w:val="640"/>
          <w:marRight w:val="0"/>
          <w:marTop w:val="0"/>
          <w:marBottom w:val="0"/>
          <w:divBdr>
            <w:top w:val="none" w:sz="0" w:space="0" w:color="auto"/>
            <w:left w:val="none" w:sz="0" w:space="0" w:color="auto"/>
            <w:bottom w:val="none" w:sz="0" w:space="0" w:color="auto"/>
            <w:right w:val="none" w:sz="0" w:space="0" w:color="auto"/>
          </w:divBdr>
        </w:div>
        <w:div w:id="1970431995">
          <w:marLeft w:val="640"/>
          <w:marRight w:val="0"/>
          <w:marTop w:val="0"/>
          <w:marBottom w:val="0"/>
          <w:divBdr>
            <w:top w:val="none" w:sz="0" w:space="0" w:color="auto"/>
            <w:left w:val="none" w:sz="0" w:space="0" w:color="auto"/>
            <w:bottom w:val="none" w:sz="0" w:space="0" w:color="auto"/>
            <w:right w:val="none" w:sz="0" w:space="0" w:color="auto"/>
          </w:divBdr>
        </w:div>
        <w:div w:id="1928270832">
          <w:marLeft w:val="640"/>
          <w:marRight w:val="0"/>
          <w:marTop w:val="0"/>
          <w:marBottom w:val="0"/>
          <w:divBdr>
            <w:top w:val="none" w:sz="0" w:space="0" w:color="auto"/>
            <w:left w:val="none" w:sz="0" w:space="0" w:color="auto"/>
            <w:bottom w:val="none" w:sz="0" w:space="0" w:color="auto"/>
            <w:right w:val="none" w:sz="0" w:space="0" w:color="auto"/>
          </w:divBdr>
        </w:div>
        <w:div w:id="1823738086">
          <w:marLeft w:val="640"/>
          <w:marRight w:val="0"/>
          <w:marTop w:val="0"/>
          <w:marBottom w:val="0"/>
          <w:divBdr>
            <w:top w:val="none" w:sz="0" w:space="0" w:color="auto"/>
            <w:left w:val="none" w:sz="0" w:space="0" w:color="auto"/>
            <w:bottom w:val="none" w:sz="0" w:space="0" w:color="auto"/>
            <w:right w:val="none" w:sz="0" w:space="0" w:color="auto"/>
          </w:divBdr>
        </w:div>
        <w:div w:id="297688011">
          <w:marLeft w:val="640"/>
          <w:marRight w:val="0"/>
          <w:marTop w:val="0"/>
          <w:marBottom w:val="0"/>
          <w:divBdr>
            <w:top w:val="none" w:sz="0" w:space="0" w:color="auto"/>
            <w:left w:val="none" w:sz="0" w:space="0" w:color="auto"/>
            <w:bottom w:val="none" w:sz="0" w:space="0" w:color="auto"/>
            <w:right w:val="none" w:sz="0" w:space="0" w:color="auto"/>
          </w:divBdr>
        </w:div>
        <w:div w:id="9062810">
          <w:marLeft w:val="640"/>
          <w:marRight w:val="0"/>
          <w:marTop w:val="0"/>
          <w:marBottom w:val="0"/>
          <w:divBdr>
            <w:top w:val="none" w:sz="0" w:space="0" w:color="auto"/>
            <w:left w:val="none" w:sz="0" w:space="0" w:color="auto"/>
            <w:bottom w:val="none" w:sz="0" w:space="0" w:color="auto"/>
            <w:right w:val="none" w:sz="0" w:space="0" w:color="auto"/>
          </w:divBdr>
        </w:div>
        <w:div w:id="107087468">
          <w:marLeft w:val="640"/>
          <w:marRight w:val="0"/>
          <w:marTop w:val="0"/>
          <w:marBottom w:val="0"/>
          <w:divBdr>
            <w:top w:val="none" w:sz="0" w:space="0" w:color="auto"/>
            <w:left w:val="none" w:sz="0" w:space="0" w:color="auto"/>
            <w:bottom w:val="none" w:sz="0" w:space="0" w:color="auto"/>
            <w:right w:val="none" w:sz="0" w:space="0" w:color="auto"/>
          </w:divBdr>
        </w:div>
        <w:div w:id="1572543429">
          <w:marLeft w:val="640"/>
          <w:marRight w:val="0"/>
          <w:marTop w:val="0"/>
          <w:marBottom w:val="0"/>
          <w:divBdr>
            <w:top w:val="none" w:sz="0" w:space="0" w:color="auto"/>
            <w:left w:val="none" w:sz="0" w:space="0" w:color="auto"/>
            <w:bottom w:val="none" w:sz="0" w:space="0" w:color="auto"/>
            <w:right w:val="none" w:sz="0" w:space="0" w:color="auto"/>
          </w:divBdr>
        </w:div>
        <w:div w:id="691492500">
          <w:marLeft w:val="640"/>
          <w:marRight w:val="0"/>
          <w:marTop w:val="0"/>
          <w:marBottom w:val="0"/>
          <w:divBdr>
            <w:top w:val="none" w:sz="0" w:space="0" w:color="auto"/>
            <w:left w:val="none" w:sz="0" w:space="0" w:color="auto"/>
            <w:bottom w:val="none" w:sz="0" w:space="0" w:color="auto"/>
            <w:right w:val="none" w:sz="0" w:space="0" w:color="auto"/>
          </w:divBdr>
        </w:div>
        <w:div w:id="1085110810">
          <w:marLeft w:val="640"/>
          <w:marRight w:val="0"/>
          <w:marTop w:val="0"/>
          <w:marBottom w:val="0"/>
          <w:divBdr>
            <w:top w:val="none" w:sz="0" w:space="0" w:color="auto"/>
            <w:left w:val="none" w:sz="0" w:space="0" w:color="auto"/>
            <w:bottom w:val="none" w:sz="0" w:space="0" w:color="auto"/>
            <w:right w:val="none" w:sz="0" w:space="0" w:color="auto"/>
          </w:divBdr>
        </w:div>
        <w:div w:id="139688666">
          <w:marLeft w:val="640"/>
          <w:marRight w:val="0"/>
          <w:marTop w:val="0"/>
          <w:marBottom w:val="0"/>
          <w:divBdr>
            <w:top w:val="none" w:sz="0" w:space="0" w:color="auto"/>
            <w:left w:val="none" w:sz="0" w:space="0" w:color="auto"/>
            <w:bottom w:val="none" w:sz="0" w:space="0" w:color="auto"/>
            <w:right w:val="none" w:sz="0" w:space="0" w:color="auto"/>
          </w:divBdr>
        </w:div>
        <w:div w:id="765269314">
          <w:marLeft w:val="640"/>
          <w:marRight w:val="0"/>
          <w:marTop w:val="0"/>
          <w:marBottom w:val="0"/>
          <w:divBdr>
            <w:top w:val="none" w:sz="0" w:space="0" w:color="auto"/>
            <w:left w:val="none" w:sz="0" w:space="0" w:color="auto"/>
            <w:bottom w:val="none" w:sz="0" w:space="0" w:color="auto"/>
            <w:right w:val="none" w:sz="0" w:space="0" w:color="auto"/>
          </w:divBdr>
        </w:div>
        <w:div w:id="796140894">
          <w:marLeft w:val="640"/>
          <w:marRight w:val="0"/>
          <w:marTop w:val="0"/>
          <w:marBottom w:val="0"/>
          <w:divBdr>
            <w:top w:val="none" w:sz="0" w:space="0" w:color="auto"/>
            <w:left w:val="none" w:sz="0" w:space="0" w:color="auto"/>
            <w:bottom w:val="none" w:sz="0" w:space="0" w:color="auto"/>
            <w:right w:val="none" w:sz="0" w:space="0" w:color="auto"/>
          </w:divBdr>
        </w:div>
        <w:div w:id="1650134550">
          <w:marLeft w:val="640"/>
          <w:marRight w:val="0"/>
          <w:marTop w:val="0"/>
          <w:marBottom w:val="0"/>
          <w:divBdr>
            <w:top w:val="none" w:sz="0" w:space="0" w:color="auto"/>
            <w:left w:val="none" w:sz="0" w:space="0" w:color="auto"/>
            <w:bottom w:val="none" w:sz="0" w:space="0" w:color="auto"/>
            <w:right w:val="none" w:sz="0" w:space="0" w:color="auto"/>
          </w:divBdr>
        </w:div>
        <w:div w:id="1596472180">
          <w:marLeft w:val="640"/>
          <w:marRight w:val="0"/>
          <w:marTop w:val="0"/>
          <w:marBottom w:val="0"/>
          <w:divBdr>
            <w:top w:val="none" w:sz="0" w:space="0" w:color="auto"/>
            <w:left w:val="none" w:sz="0" w:space="0" w:color="auto"/>
            <w:bottom w:val="none" w:sz="0" w:space="0" w:color="auto"/>
            <w:right w:val="none" w:sz="0" w:space="0" w:color="auto"/>
          </w:divBdr>
        </w:div>
        <w:div w:id="556740324">
          <w:marLeft w:val="640"/>
          <w:marRight w:val="0"/>
          <w:marTop w:val="0"/>
          <w:marBottom w:val="0"/>
          <w:divBdr>
            <w:top w:val="none" w:sz="0" w:space="0" w:color="auto"/>
            <w:left w:val="none" w:sz="0" w:space="0" w:color="auto"/>
            <w:bottom w:val="none" w:sz="0" w:space="0" w:color="auto"/>
            <w:right w:val="none" w:sz="0" w:space="0" w:color="auto"/>
          </w:divBdr>
        </w:div>
        <w:div w:id="1955096460">
          <w:marLeft w:val="640"/>
          <w:marRight w:val="0"/>
          <w:marTop w:val="0"/>
          <w:marBottom w:val="0"/>
          <w:divBdr>
            <w:top w:val="none" w:sz="0" w:space="0" w:color="auto"/>
            <w:left w:val="none" w:sz="0" w:space="0" w:color="auto"/>
            <w:bottom w:val="none" w:sz="0" w:space="0" w:color="auto"/>
            <w:right w:val="none" w:sz="0" w:space="0" w:color="auto"/>
          </w:divBdr>
        </w:div>
        <w:div w:id="1424033625">
          <w:marLeft w:val="640"/>
          <w:marRight w:val="0"/>
          <w:marTop w:val="0"/>
          <w:marBottom w:val="0"/>
          <w:divBdr>
            <w:top w:val="none" w:sz="0" w:space="0" w:color="auto"/>
            <w:left w:val="none" w:sz="0" w:space="0" w:color="auto"/>
            <w:bottom w:val="none" w:sz="0" w:space="0" w:color="auto"/>
            <w:right w:val="none" w:sz="0" w:space="0" w:color="auto"/>
          </w:divBdr>
        </w:div>
        <w:div w:id="872578261">
          <w:marLeft w:val="640"/>
          <w:marRight w:val="0"/>
          <w:marTop w:val="0"/>
          <w:marBottom w:val="0"/>
          <w:divBdr>
            <w:top w:val="none" w:sz="0" w:space="0" w:color="auto"/>
            <w:left w:val="none" w:sz="0" w:space="0" w:color="auto"/>
            <w:bottom w:val="none" w:sz="0" w:space="0" w:color="auto"/>
            <w:right w:val="none" w:sz="0" w:space="0" w:color="auto"/>
          </w:divBdr>
        </w:div>
        <w:div w:id="2049067440">
          <w:marLeft w:val="640"/>
          <w:marRight w:val="0"/>
          <w:marTop w:val="0"/>
          <w:marBottom w:val="0"/>
          <w:divBdr>
            <w:top w:val="none" w:sz="0" w:space="0" w:color="auto"/>
            <w:left w:val="none" w:sz="0" w:space="0" w:color="auto"/>
            <w:bottom w:val="none" w:sz="0" w:space="0" w:color="auto"/>
            <w:right w:val="none" w:sz="0" w:space="0" w:color="auto"/>
          </w:divBdr>
        </w:div>
        <w:div w:id="1572690871">
          <w:marLeft w:val="640"/>
          <w:marRight w:val="0"/>
          <w:marTop w:val="0"/>
          <w:marBottom w:val="0"/>
          <w:divBdr>
            <w:top w:val="none" w:sz="0" w:space="0" w:color="auto"/>
            <w:left w:val="none" w:sz="0" w:space="0" w:color="auto"/>
            <w:bottom w:val="none" w:sz="0" w:space="0" w:color="auto"/>
            <w:right w:val="none" w:sz="0" w:space="0" w:color="auto"/>
          </w:divBdr>
        </w:div>
        <w:div w:id="1759473352">
          <w:marLeft w:val="640"/>
          <w:marRight w:val="0"/>
          <w:marTop w:val="0"/>
          <w:marBottom w:val="0"/>
          <w:divBdr>
            <w:top w:val="none" w:sz="0" w:space="0" w:color="auto"/>
            <w:left w:val="none" w:sz="0" w:space="0" w:color="auto"/>
            <w:bottom w:val="none" w:sz="0" w:space="0" w:color="auto"/>
            <w:right w:val="none" w:sz="0" w:space="0" w:color="auto"/>
          </w:divBdr>
        </w:div>
        <w:div w:id="323627968">
          <w:marLeft w:val="640"/>
          <w:marRight w:val="0"/>
          <w:marTop w:val="0"/>
          <w:marBottom w:val="0"/>
          <w:divBdr>
            <w:top w:val="none" w:sz="0" w:space="0" w:color="auto"/>
            <w:left w:val="none" w:sz="0" w:space="0" w:color="auto"/>
            <w:bottom w:val="none" w:sz="0" w:space="0" w:color="auto"/>
            <w:right w:val="none" w:sz="0" w:space="0" w:color="auto"/>
          </w:divBdr>
        </w:div>
        <w:div w:id="1518739113">
          <w:marLeft w:val="640"/>
          <w:marRight w:val="0"/>
          <w:marTop w:val="0"/>
          <w:marBottom w:val="0"/>
          <w:divBdr>
            <w:top w:val="none" w:sz="0" w:space="0" w:color="auto"/>
            <w:left w:val="none" w:sz="0" w:space="0" w:color="auto"/>
            <w:bottom w:val="none" w:sz="0" w:space="0" w:color="auto"/>
            <w:right w:val="none" w:sz="0" w:space="0" w:color="auto"/>
          </w:divBdr>
        </w:div>
        <w:div w:id="1231380493">
          <w:marLeft w:val="640"/>
          <w:marRight w:val="0"/>
          <w:marTop w:val="0"/>
          <w:marBottom w:val="0"/>
          <w:divBdr>
            <w:top w:val="none" w:sz="0" w:space="0" w:color="auto"/>
            <w:left w:val="none" w:sz="0" w:space="0" w:color="auto"/>
            <w:bottom w:val="none" w:sz="0" w:space="0" w:color="auto"/>
            <w:right w:val="none" w:sz="0" w:space="0" w:color="auto"/>
          </w:divBdr>
        </w:div>
        <w:div w:id="1474172642">
          <w:marLeft w:val="640"/>
          <w:marRight w:val="0"/>
          <w:marTop w:val="0"/>
          <w:marBottom w:val="0"/>
          <w:divBdr>
            <w:top w:val="none" w:sz="0" w:space="0" w:color="auto"/>
            <w:left w:val="none" w:sz="0" w:space="0" w:color="auto"/>
            <w:bottom w:val="none" w:sz="0" w:space="0" w:color="auto"/>
            <w:right w:val="none" w:sz="0" w:space="0" w:color="auto"/>
          </w:divBdr>
        </w:div>
        <w:div w:id="71972931">
          <w:marLeft w:val="640"/>
          <w:marRight w:val="0"/>
          <w:marTop w:val="0"/>
          <w:marBottom w:val="0"/>
          <w:divBdr>
            <w:top w:val="none" w:sz="0" w:space="0" w:color="auto"/>
            <w:left w:val="none" w:sz="0" w:space="0" w:color="auto"/>
            <w:bottom w:val="none" w:sz="0" w:space="0" w:color="auto"/>
            <w:right w:val="none" w:sz="0" w:space="0" w:color="auto"/>
          </w:divBdr>
        </w:div>
        <w:div w:id="1208562572">
          <w:marLeft w:val="640"/>
          <w:marRight w:val="0"/>
          <w:marTop w:val="0"/>
          <w:marBottom w:val="0"/>
          <w:divBdr>
            <w:top w:val="none" w:sz="0" w:space="0" w:color="auto"/>
            <w:left w:val="none" w:sz="0" w:space="0" w:color="auto"/>
            <w:bottom w:val="none" w:sz="0" w:space="0" w:color="auto"/>
            <w:right w:val="none" w:sz="0" w:space="0" w:color="auto"/>
          </w:divBdr>
        </w:div>
        <w:div w:id="1254777276">
          <w:marLeft w:val="640"/>
          <w:marRight w:val="0"/>
          <w:marTop w:val="0"/>
          <w:marBottom w:val="0"/>
          <w:divBdr>
            <w:top w:val="none" w:sz="0" w:space="0" w:color="auto"/>
            <w:left w:val="none" w:sz="0" w:space="0" w:color="auto"/>
            <w:bottom w:val="none" w:sz="0" w:space="0" w:color="auto"/>
            <w:right w:val="none" w:sz="0" w:space="0" w:color="auto"/>
          </w:divBdr>
        </w:div>
        <w:div w:id="862598817">
          <w:marLeft w:val="640"/>
          <w:marRight w:val="0"/>
          <w:marTop w:val="0"/>
          <w:marBottom w:val="0"/>
          <w:divBdr>
            <w:top w:val="none" w:sz="0" w:space="0" w:color="auto"/>
            <w:left w:val="none" w:sz="0" w:space="0" w:color="auto"/>
            <w:bottom w:val="none" w:sz="0" w:space="0" w:color="auto"/>
            <w:right w:val="none" w:sz="0" w:space="0" w:color="auto"/>
          </w:divBdr>
        </w:div>
        <w:div w:id="1198785028">
          <w:marLeft w:val="640"/>
          <w:marRight w:val="0"/>
          <w:marTop w:val="0"/>
          <w:marBottom w:val="0"/>
          <w:divBdr>
            <w:top w:val="none" w:sz="0" w:space="0" w:color="auto"/>
            <w:left w:val="none" w:sz="0" w:space="0" w:color="auto"/>
            <w:bottom w:val="none" w:sz="0" w:space="0" w:color="auto"/>
            <w:right w:val="none" w:sz="0" w:space="0" w:color="auto"/>
          </w:divBdr>
        </w:div>
        <w:div w:id="740754852">
          <w:marLeft w:val="640"/>
          <w:marRight w:val="0"/>
          <w:marTop w:val="0"/>
          <w:marBottom w:val="0"/>
          <w:divBdr>
            <w:top w:val="none" w:sz="0" w:space="0" w:color="auto"/>
            <w:left w:val="none" w:sz="0" w:space="0" w:color="auto"/>
            <w:bottom w:val="none" w:sz="0" w:space="0" w:color="auto"/>
            <w:right w:val="none" w:sz="0" w:space="0" w:color="auto"/>
          </w:divBdr>
        </w:div>
        <w:div w:id="608707782">
          <w:marLeft w:val="640"/>
          <w:marRight w:val="0"/>
          <w:marTop w:val="0"/>
          <w:marBottom w:val="0"/>
          <w:divBdr>
            <w:top w:val="none" w:sz="0" w:space="0" w:color="auto"/>
            <w:left w:val="none" w:sz="0" w:space="0" w:color="auto"/>
            <w:bottom w:val="none" w:sz="0" w:space="0" w:color="auto"/>
            <w:right w:val="none" w:sz="0" w:space="0" w:color="auto"/>
          </w:divBdr>
        </w:div>
        <w:div w:id="815073072">
          <w:marLeft w:val="640"/>
          <w:marRight w:val="0"/>
          <w:marTop w:val="0"/>
          <w:marBottom w:val="0"/>
          <w:divBdr>
            <w:top w:val="none" w:sz="0" w:space="0" w:color="auto"/>
            <w:left w:val="none" w:sz="0" w:space="0" w:color="auto"/>
            <w:bottom w:val="none" w:sz="0" w:space="0" w:color="auto"/>
            <w:right w:val="none" w:sz="0" w:space="0" w:color="auto"/>
          </w:divBdr>
        </w:div>
        <w:div w:id="1231694060">
          <w:marLeft w:val="640"/>
          <w:marRight w:val="0"/>
          <w:marTop w:val="0"/>
          <w:marBottom w:val="0"/>
          <w:divBdr>
            <w:top w:val="none" w:sz="0" w:space="0" w:color="auto"/>
            <w:left w:val="none" w:sz="0" w:space="0" w:color="auto"/>
            <w:bottom w:val="none" w:sz="0" w:space="0" w:color="auto"/>
            <w:right w:val="none" w:sz="0" w:space="0" w:color="auto"/>
          </w:divBdr>
        </w:div>
        <w:div w:id="628823989">
          <w:marLeft w:val="640"/>
          <w:marRight w:val="0"/>
          <w:marTop w:val="0"/>
          <w:marBottom w:val="0"/>
          <w:divBdr>
            <w:top w:val="none" w:sz="0" w:space="0" w:color="auto"/>
            <w:left w:val="none" w:sz="0" w:space="0" w:color="auto"/>
            <w:bottom w:val="none" w:sz="0" w:space="0" w:color="auto"/>
            <w:right w:val="none" w:sz="0" w:space="0" w:color="auto"/>
          </w:divBdr>
        </w:div>
        <w:div w:id="645398867">
          <w:marLeft w:val="640"/>
          <w:marRight w:val="0"/>
          <w:marTop w:val="0"/>
          <w:marBottom w:val="0"/>
          <w:divBdr>
            <w:top w:val="none" w:sz="0" w:space="0" w:color="auto"/>
            <w:left w:val="none" w:sz="0" w:space="0" w:color="auto"/>
            <w:bottom w:val="none" w:sz="0" w:space="0" w:color="auto"/>
            <w:right w:val="none" w:sz="0" w:space="0" w:color="auto"/>
          </w:divBdr>
        </w:div>
        <w:div w:id="739445777">
          <w:marLeft w:val="640"/>
          <w:marRight w:val="0"/>
          <w:marTop w:val="0"/>
          <w:marBottom w:val="0"/>
          <w:divBdr>
            <w:top w:val="none" w:sz="0" w:space="0" w:color="auto"/>
            <w:left w:val="none" w:sz="0" w:space="0" w:color="auto"/>
            <w:bottom w:val="none" w:sz="0" w:space="0" w:color="auto"/>
            <w:right w:val="none" w:sz="0" w:space="0" w:color="auto"/>
          </w:divBdr>
        </w:div>
        <w:div w:id="1309897938">
          <w:marLeft w:val="640"/>
          <w:marRight w:val="0"/>
          <w:marTop w:val="0"/>
          <w:marBottom w:val="0"/>
          <w:divBdr>
            <w:top w:val="none" w:sz="0" w:space="0" w:color="auto"/>
            <w:left w:val="none" w:sz="0" w:space="0" w:color="auto"/>
            <w:bottom w:val="none" w:sz="0" w:space="0" w:color="auto"/>
            <w:right w:val="none" w:sz="0" w:space="0" w:color="auto"/>
          </w:divBdr>
        </w:div>
      </w:divsChild>
    </w:div>
    <w:div w:id="927537670">
      <w:bodyDiv w:val="1"/>
      <w:marLeft w:val="0"/>
      <w:marRight w:val="0"/>
      <w:marTop w:val="0"/>
      <w:marBottom w:val="0"/>
      <w:divBdr>
        <w:top w:val="none" w:sz="0" w:space="0" w:color="auto"/>
        <w:left w:val="none" w:sz="0" w:space="0" w:color="auto"/>
        <w:bottom w:val="none" w:sz="0" w:space="0" w:color="auto"/>
        <w:right w:val="none" w:sz="0" w:space="0" w:color="auto"/>
      </w:divBdr>
      <w:divsChild>
        <w:div w:id="1357462748">
          <w:marLeft w:val="640"/>
          <w:marRight w:val="0"/>
          <w:marTop w:val="0"/>
          <w:marBottom w:val="0"/>
          <w:divBdr>
            <w:top w:val="none" w:sz="0" w:space="0" w:color="auto"/>
            <w:left w:val="none" w:sz="0" w:space="0" w:color="auto"/>
            <w:bottom w:val="none" w:sz="0" w:space="0" w:color="auto"/>
            <w:right w:val="none" w:sz="0" w:space="0" w:color="auto"/>
          </w:divBdr>
        </w:div>
        <w:div w:id="1893611684">
          <w:marLeft w:val="640"/>
          <w:marRight w:val="0"/>
          <w:marTop w:val="0"/>
          <w:marBottom w:val="0"/>
          <w:divBdr>
            <w:top w:val="none" w:sz="0" w:space="0" w:color="auto"/>
            <w:left w:val="none" w:sz="0" w:space="0" w:color="auto"/>
            <w:bottom w:val="none" w:sz="0" w:space="0" w:color="auto"/>
            <w:right w:val="none" w:sz="0" w:space="0" w:color="auto"/>
          </w:divBdr>
        </w:div>
        <w:div w:id="778568284">
          <w:marLeft w:val="640"/>
          <w:marRight w:val="0"/>
          <w:marTop w:val="0"/>
          <w:marBottom w:val="0"/>
          <w:divBdr>
            <w:top w:val="none" w:sz="0" w:space="0" w:color="auto"/>
            <w:left w:val="none" w:sz="0" w:space="0" w:color="auto"/>
            <w:bottom w:val="none" w:sz="0" w:space="0" w:color="auto"/>
            <w:right w:val="none" w:sz="0" w:space="0" w:color="auto"/>
          </w:divBdr>
        </w:div>
        <w:div w:id="633293446">
          <w:marLeft w:val="640"/>
          <w:marRight w:val="0"/>
          <w:marTop w:val="0"/>
          <w:marBottom w:val="0"/>
          <w:divBdr>
            <w:top w:val="none" w:sz="0" w:space="0" w:color="auto"/>
            <w:left w:val="none" w:sz="0" w:space="0" w:color="auto"/>
            <w:bottom w:val="none" w:sz="0" w:space="0" w:color="auto"/>
            <w:right w:val="none" w:sz="0" w:space="0" w:color="auto"/>
          </w:divBdr>
        </w:div>
        <w:div w:id="1676570664">
          <w:marLeft w:val="640"/>
          <w:marRight w:val="0"/>
          <w:marTop w:val="0"/>
          <w:marBottom w:val="0"/>
          <w:divBdr>
            <w:top w:val="none" w:sz="0" w:space="0" w:color="auto"/>
            <w:left w:val="none" w:sz="0" w:space="0" w:color="auto"/>
            <w:bottom w:val="none" w:sz="0" w:space="0" w:color="auto"/>
            <w:right w:val="none" w:sz="0" w:space="0" w:color="auto"/>
          </w:divBdr>
        </w:div>
        <w:div w:id="1938563681">
          <w:marLeft w:val="640"/>
          <w:marRight w:val="0"/>
          <w:marTop w:val="0"/>
          <w:marBottom w:val="0"/>
          <w:divBdr>
            <w:top w:val="none" w:sz="0" w:space="0" w:color="auto"/>
            <w:left w:val="none" w:sz="0" w:space="0" w:color="auto"/>
            <w:bottom w:val="none" w:sz="0" w:space="0" w:color="auto"/>
            <w:right w:val="none" w:sz="0" w:space="0" w:color="auto"/>
          </w:divBdr>
        </w:div>
        <w:div w:id="2086755543">
          <w:marLeft w:val="640"/>
          <w:marRight w:val="0"/>
          <w:marTop w:val="0"/>
          <w:marBottom w:val="0"/>
          <w:divBdr>
            <w:top w:val="none" w:sz="0" w:space="0" w:color="auto"/>
            <w:left w:val="none" w:sz="0" w:space="0" w:color="auto"/>
            <w:bottom w:val="none" w:sz="0" w:space="0" w:color="auto"/>
            <w:right w:val="none" w:sz="0" w:space="0" w:color="auto"/>
          </w:divBdr>
        </w:div>
        <w:div w:id="1282109096">
          <w:marLeft w:val="640"/>
          <w:marRight w:val="0"/>
          <w:marTop w:val="0"/>
          <w:marBottom w:val="0"/>
          <w:divBdr>
            <w:top w:val="none" w:sz="0" w:space="0" w:color="auto"/>
            <w:left w:val="none" w:sz="0" w:space="0" w:color="auto"/>
            <w:bottom w:val="none" w:sz="0" w:space="0" w:color="auto"/>
            <w:right w:val="none" w:sz="0" w:space="0" w:color="auto"/>
          </w:divBdr>
        </w:div>
        <w:div w:id="371079944">
          <w:marLeft w:val="640"/>
          <w:marRight w:val="0"/>
          <w:marTop w:val="0"/>
          <w:marBottom w:val="0"/>
          <w:divBdr>
            <w:top w:val="none" w:sz="0" w:space="0" w:color="auto"/>
            <w:left w:val="none" w:sz="0" w:space="0" w:color="auto"/>
            <w:bottom w:val="none" w:sz="0" w:space="0" w:color="auto"/>
            <w:right w:val="none" w:sz="0" w:space="0" w:color="auto"/>
          </w:divBdr>
        </w:div>
        <w:div w:id="352265473">
          <w:marLeft w:val="640"/>
          <w:marRight w:val="0"/>
          <w:marTop w:val="0"/>
          <w:marBottom w:val="0"/>
          <w:divBdr>
            <w:top w:val="none" w:sz="0" w:space="0" w:color="auto"/>
            <w:left w:val="none" w:sz="0" w:space="0" w:color="auto"/>
            <w:bottom w:val="none" w:sz="0" w:space="0" w:color="auto"/>
            <w:right w:val="none" w:sz="0" w:space="0" w:color="auto"/>
          </w:divBdr>
        </w:div>
        <w:div w:id="1931814493">
          <w:marLeft w:val="640"/>
          <w:marRight w:val="0"/>
          <w:marTop w:val="0"/>
          <w:marBottom w:val="0"/>
          <w:divBdr>
            <w:top w:val="none" w:sz="0" w:space="0" w:color="auto"/>
            <w:left w:val="none" w:sz="0" w:space="0" w:color="auto"/>
            <w:bottom w:val="none" w:sz="0" w:space="0" w:color="auto"/>
            <w:right w:val="none" w:sz="0" w:space="0" w:color="auto"/>
          </w:divBdr>
        </w:div>
        <w:div w:id="121074612">
          <w:marLeft w:val="640"/>
          <w:marRight w:val="0"/>
          <w:marTop w:val="0"/>
          <w:marBottom w:val="0"/>
          <w:divBdr>
            <w:top w:val="none" w:sz="0" w:space="0" w:color="auto"/>
            <w:left w:val="none" w:sz="0" w:space="0" w:color="auto"/>
            <w:bottom w:val="none" w:sz="0" w:space="0" w:color="auto"/>
            <w:right w:val="none" w:sz="0" w:space="0" w:color="auto"/>
          </w:divBdr>
        </w:div>
        <w:div w:id="2124104201">
          <w:marLeft w:val="640"/>
          <w:marRight w:val="0"/>
          <w:marTop w:val="0"/>
          <w:marBottom w:val="0"/>
          <w:divBdr>
            <w:top w:val="none" w:sz="0" w:space="0" w:color="auto"/>
            <w:left w:val="none" w:sz="0" w:space="0" w:color="auto"/>
            <w:bottom w:val="none" w:sz="0" w:space="0" w:color="auto"/>
            <w:right w:val="none" w:sz="0" w:space="0" w:color="auto"/>
          </w:divBdr>
        </w:div>
        <w:div w:id="348872075">
          <w:marLeft w:val="640"/>
          <w:marRight w:val="0"/>
          <w:marTop w:val="0"/>
          <w:marBottom w:val="0"/>
          <w:divBdr>
            <w:top w:val="none" w:sz="0" w:space="0" w:color="auto"/>
            <w:left w:val="none" w:sz="0" w:space="0" w:color="auto"/>
            <w:bottom w:val="none" w:sz="0" w:space="0" w:color="auto"/>
            <w:right w:val="none" w:sz="0" w:space="0" w:color="auto"/>
          </w:divBdr>
        </w:div>
        <w:div w:id="1630089765">
          <w:marLeft w:val="640"/>
          <w:marRight w:val="0"/>
          <w:marTop w:val="0"/>
          <w:marBottom w:val="0"/>
          <w:divBdr>
            <w:top w:val="none" w:sz="0" w:space="0" w:color="auto"/>
            <w:left w:val="none" w:sz="0" w:space="0" w:color="auto"/>
            <w:bottom w:val="none" w:sz="0" w:space="0" w:color="auto"/>
            <w:right w:val="none" w:sz="0" w:space="0" w:color="auto"/>
          </w:divBdr>
        </w:div>
        <w:div w:id="1319110215">
          <w:marLeft w:val="640"/>
          <w:marRight w:val="0"/>
          <w:marTop w:val="0"/>
          <w:marBottom w:val="0"/>
          <w:divBdr>
            <w:top w:val="none" w:sz="0" w:space="0" w:color="auto"/>
            <w:left w:val="none" w:sz="0" w:space="0" w:color="auto"/>
            <w:bottom w:val="none" w:sz="0" w:space="0" w:color="auto"/>
            <w:right w:val="none" w:sz="0" w:space="0" w:color="auto"/>
          </w:divBdr>
        </w:div>
        <w:div w:id="957025943">
          <w:marLeft w:val="640"/>
          <w:marRight w:val="0"/>
          <w:marTop w:val="0"/>
          <w:marBottom w:val="0"/>
          <w:divBdr>
            <w:top w:val="none" w:sz="0" w:space="0" w:color="auto"/>
            <w:left w:val="none" w:sz="0" w:space="0" w:color="auto"/>
            <w:bottom w:val="none" w:sz="0" w:space="0" w:color="auto"/>
            <w:right w:val="none" w:sz="0" w:space="0" w:color="auto"/>
          </w:divBdr>
        </w:div>
        <w:div w:id="113910248">
          <w:marLeft w:val="640"/>
          <w:marRight w:val="0"/>
          <w:marTop w:val="0"/>
          <w:marBottom w:val="0"/>
          <w:divBdr>
            <w:top w:val="none" w:sz="0" w:space="0" w:color="auto"/>
            <w:left w:val="none" w:sz="0" w:space="0" w:color="auto"/>
            <w:bottom w:val="none" w:sz="0" w:space="0" w:color="auto"/>
            <w:right w:val="none" w:sz="0" w:space="0" w:color="auto"/>
          </w:divBdr>
        </w:div>
        <w:div w:id="561211018">
          <w:marLeft w:val="640"/>
          <w:marRight w:val="0"/>
          <w:marTop w:val="0"/>
          <w:marBottom w:val="0"/>
          <w:divBdr>
            <w:top w:val="none" w:sz="0" w:space="0" w:color="auto"/>
            <w:left w:val="none" w:sz="0" w:space="0" w:color="auto"/>
            <w:bottom w:val="none" w:sz="0" w:space="0" w:color="auto"/>
            <w:right w:val="none" w:sz="0" w:space="0" w:color="auto"/>
          </w:divBdr>
        </w:div>
        <w:div w:id="1875340349">
          <w:marLeft w:val="640"/>
          <w:marRight w:val="0"/>
          <w:marTop w:val="0"/>
          <w:marBottom w:val="0"/>
          <w:divBdr>
            <w:top w:val="none" w:sz="0" w:space="0" w:color="auto"/>
            <w:left w:val="none" w:sz="0" w:space="0" w:color="auto"/>
            <w:bottom w:val="none" w:sz="0" w:space="0" w:color="auto"/>
            <w:right w:val="none" w:sz="0" w:space="0" w:color="auto"/>
          </w:divBdr>
        </w:div>
        <w:div w:id="1121072289">
          <w:marLeft w:val="640"/>
          <w:marRight w:val="0"/>
          <w:marTop w:val="0"/>
          <w:marBottom w:val="0"/>
          <w:divBdr>
            <w:top w:val="none" w:sz="0" w:space="0" w:color="auto"/>
            <w:left w:val="none" w:sz="0" w:space="0" w:color="auto"/>
            <w:bottom w:val="none" w:sz="0" w:space="0" w:color="auto"/>
            <w:right w:val="none" w:sz="0" w:space="0" w:color="auto"/>
          </w:divBdr>
        </w:div>
        <w:div w:id="1558855112">
          <w:marLeft w:val="640"/>
          <w:marRight w:val="0"/>
          <w:marTop w:val="0"/>
          <w:marBottom w:val="0"/>
          <w:divBdr>
            <w:top w:val="none" w:sz="0" w:space="0" w:color="auto"/>
            <w:left w:val="none" w:sz="0" w:space="0" w:color="auto"/>
            <w:bottom w:val="none" w:sz="0" w:space="0" w:color="auto"/>
            <w:right w:val="none" w:sz="0" w:space="0" w:color="auto"/>
          </w:divBdr>
        </w:div>
        <w:div w:id="1272396143">
          <w:marLeft w:val="640"/>
          <w:marRight w:val="0"/>
          <w:marTop w:val="0"/>
          <w:marBottom w:val="0"/>
          <w:divBdr>
            <w:top w:val="none" w:sz="0" w:space="0" w:color="auto"/>
            <w:left w:val="none" w:sz="0" w:space="0" w:color="auto"/>
            <w:bottom w:val="none" w:sz="0" w:space="0" w:color="auto"/>
            <w:right w:val="none" w:sz="0" w:space="0" w:color="auto"/>
          </w:divBdr>
        </w:div>
        <w:div w:id="1591547951">
          <w:marLeft w:val="640"/>
          <w:marRight w:val="0"/>
          <w:marTop w:val="0"/>
          <w:marBottom w:val="0"/>
          <w:divBdr>
            <w:top w:val="none" w:sz="0" w:space="0" w:color="auto"/>
            <w:left w:val="none" w:sz="0" w:space="0" w:color="auto"/>
            <w:bottom w:val="none" w:sz="0" w:space="0" w:color="auto"/>
            <w:right w:val="none" w:sz="0" w:space="0" w:color="auto"/>
          </w:divBdr>
        </w:div>
        <w:div w:id="905535688">
          <w:marLeft w:val="640"/>
          <w:marRight w:val="0"/>
          <w:marTop w:val="0"/>
          <w:marBottom w:val="0"/>
          <w:divBdr>
            <w:top w:val="none" w:sz="0" w:space="0" w:color="auto"/>
            <w:left w:val="none" w:sz="0" w:space="0" w:color="auto"/>
            <w:bottom w:val="none" w:sz="0" w:space="0" w:color="auto"/>
            <w:right w:val="none" w:sz="0" w:space="0" w:color="auto"/>
          </w:divBdr>
        </w:div>
        <w:div w:id="64762038">
          <w:marLeft w:val="640"/>
          <w:marRight w:val="0"/>
          <w:marTop w:val="0"/>
          <w:marBottom w:val="0"/>
          <w:divBdr>
            <w:top w:val="none" w:sz="0" w:space="0" w:color="auto"/>
            <w:left w:val="none" w:sz="0" w:space="0" w:color="auto"/>
            <w:bottom w:val="none" w:sz="0" w:space="0" w:color="auto"/>
            <w:right w:val="none" w:sz="0" w:space="0" w:color="auto"/>
          </w:divBdr>
        </w:div>
        <w:div w:id="1821188006">
          <w:marLeft w:val="640"/>
          <w:marRight w:val="0"/>
          <w:marTop w:val="0"/>
          <w:marBottom w:val="0"/>
          <w:divBdr>
            <w:top w:val="none" w:sz="0" w:space="0" w:color="auto"/>
            <w:left w:val="none" w:sz="0" w:space="0" w:color="auto"/>
            <w:bottom w:val="none" w:sz="0" w:space="0" w:color="auto"/>
            <w:right w:val="none" w:sz="0" w:space="0" w:color="auto"/>
          </w:divBdr>
        </w:div>
        <w:div w:id="797140566">
          <w:marLeft w:val="640"/>
          <w:marRight w:val="0"/>
          <w:marTop w:val="0"/>
          <w:marBottom w:val="0"/>
          <w:divBdr>
            <w:top w:val="none" w:sz="0" w:space="0" w:color="auto"/>
            <w:left w:val="none" w:sz="0" w:space="0" w:color="auto"/>
            <w:bottom w:val="none" w:sz="0" w:space="0" w:color="auto"/>
            <w:right w:val="none" w:sz="0" w:space="0" w:color="auto"/>
          </w:divBdr>
        </w:div>
        <w:div w:id="375349810">
          <w:marLeft w:val="640"/>
          <w:marRight w:val="0"/>
          <w:marTop w:val="0"/>
          <w:marBottom w:val="0"/>
          <w:divBdr>
            <w:top w:val="none" w:sz="0" w:space="0" w:color="auto"/>
            <w:left w:val="none" w:sz="0" w:space="0" w:color="auto"/>
            <w:bottom w:val="none" w:sz="0" w:space="0" w:color="auto"/>
            <w:right w:val="none" w:sz="0" w:space="0" w:color="auto"/>
          </w:divBdr>
        </w:div>
        <w:div w:id="854347397">
          <w:marLeft w:val="640"/>
          <w:marRight w:val="0"/>
          <w:marTop w:val="0"/>
          <w:marBottom w:val="0"/>
          <w:divBdr>
            <w:top w:val="none" w:sz="0" w:space="0" w:color="auto"/>
            <w:left w:val="none" w:sz="0" w:space="0" w:color="auto"/>
            <w:bottom w:val="none" w:sz="0" w:space="0" w:color="auto"/>
            <w:right w:val="none" w:sz="0" w:space="0" w:color="auto"/>
          </w:divBdr>
        </w:div>
        <w:div w:id="307326138">
          <w:marLeft w:val="640"/>
          <w:marRight w:val="0"/>
          <w:marTop w:val="0"/>
          <w:marBottom w:val="0"/>
          <w:divBdr>
            <w:top w:val="none" w:sz="0" w:space="0" w:color="auto"/>
            <w:left w:val="none" w:sz="0" w:space="0" w:color="auto"/>
            <w:bottom w:val="none" w:sz="0" w:space="0" w:color="auto"/>
            <w:right w:val="none" w:sz="0" w:space="0" w:color="auto"/>
          </w:divBdr>
        </w:div>
        <w:div w:id="513113469">
          <w:marLeft w:val="640"/>
          <w:marRight w:val="0"/>
          <w:marTop w:val="0"/>
          <w:marBottom w:val="0"/>
          <w:divBdr>
            <w:top w:val="none" w:sz="0" w:space="0" w:color="auto"/>
            <w:left w:val="none" w:sz="0" w:space="0" w:color="auto"/>
            <w:bottom w:val="none" w:sz="0" w:space="0" w:color="auto"/>
            <w:right w:val="none" w:sz="0" w:space="0" w:color="auto"/>
          </w:divBdr>
        </w:div>
        <w:div w:id="2024669427">
          <w:marLeft w:val="640"/>
          <w:marRight w:val="0"/>
          <w:marTop w:val="0"/>
          <w:marBottom w:val="0"/>
          <w:divBdr>
            <w:top w:val="none" w:sz="0" w:space="0" w:color="auto"/>
            <w:left w:val="none" w:sz="0" w:space="0" w:color="auto"/>
            <w:bottom w:val="none" w:sz="0" w:space="0" w:color="auto"/>
            <w:right w:val="none" w:sz="0" w:space="0" w:color="auto"/>
          </w:divBdr>
        </w:div>
        <w:div w:id="1704016957">
          <w:marLeft w:val="640"/>
          <w:marRight w:val="0"/>
          <w:marTop w:val="0"/>
          <w:marBottom w:val="0"/>
          <w:divBdr>
            <w:top w:val="none" w:sz="0" w:space="0" w:color="auto"/>
            <w:left w:val="none" w:sz="0" w:space="0" w:color="auto"/>
            <w:bottom w:val="none" w:sz="0" w:space="0" w:color="auto"/>
            <w:right w:val="none" w:sz="0" w:space="0" w:color="auto"/>
          </w:divBdr>
        </w:div>
        <w:div w:id="287393557">
          <w:marLeft w:val="640"/>
          <w:marRight w:val="0"/>
          <w:marTop w:val="0"/>
          <w:marBottom w:val="0"/>
          <w:divBdr>
            <w:top w:val="none" w:sz="0" w:space="0" w:color="auto"/>
            <w:left w:val="none" w:sz="0" w:space="0" w:color="auto"/>
            <w:bottom w:val="none" w:sz="0" w:space="0" w:color="auto"/>
            <w:right w:val="none" w:sz="0" w:space="0" w:color="auto"/>
          </w:divBdr>
        </w:div>
      </w:divsChild>
    </w:div>
    <w:div w:id="934240488">
      <w:bodyDiv w:val="1"/>
      <w:marLeft w:val="0"/>
      <w:marRight w:val="0"/>
      <w:marTop w:val="0"/>
      <w:marBottom w:val="0"/>
      <w:divBdr>
        <w:top w:val="none" w:sz="0" w:space="0" w:color="auto"/>
        <w:left w:val="none" w:sz="0" w:space="0" w:color="auto"/>
        <w:bottom w:val="none" w:sz="0" w:space="0" w:color="auto"/>
        <w:right w:val="none" w:sz="0" w:space="0" w:color="auto"/>
      </w:divBdr>
      <w:divsChild>
        <w:div w:id="2013799813">
          <w:marLeft w:val="640"/>
          <w:marRight w:val="0"/>
          <w:marTop w:val="0"/>
          <w:marBottom w:val="0"/>
          <w:divBdr>
            <w:top w:val="none" w:sz="0" w:space="0" w:color="auto"/>
            <w:left w:val="none" w:sz="0" w:space="0" w:color="auto"/>
            <w:bottom w:val="none" w:sz="0" w:space="0" w:color="auto"/>
            <w:right w:val="none" w:sz="0" w:space="0" w:color="auto"/>
          </w:divBdr>
        </w:div>
        <w:div w:id="1483081778">
          <w:marLeft w:val="640"/>
          <w:marRight w:val="0"/>
          <w:marTop w:val="0"/>
          <w:marBottom w:val="0"/>
          <w:divBdr>
            <w:top w:val="none" w:sz="0" w:space="0" w:color="auto"/>
            <w:left w:val="none" w:sz="0" w:space="0" w:color="auto"/>
            <w:bottom w:val="none" w:sz="0" w:space="0" w:color="auto"/>
            <w:right w:val="none" w:sz="0" w:space="0" w:color="auto"/>
          </w:divBdr>
        </w:div>
        <w:div w:id="1985038863">
          <w:marLeft w:val="640"/>
          <w:marRight w:val="0"/>
          <w:marTop w:val="0"/>
          <w:marBottom w:val="0"/>
          <w:divBdr>
            <w:top w:val="none" w:sz="0" w:space="0" w:color="auto"/>
            <w:left w:val="none" w:sz="0" w:space="0" w:color="auto"/>
            <w:bottom w:val="none" w:sz="0" w:space="0" w:color="auto"/>
            <w:right w:val="none" w:sz="0" w:space="0" w:color="auto"/>
          </w:divBdr>
        </w:div>
        <w:div w:id="1197809883">
          <w:marLeft w:val="640"/>
          <w:marRight w:val="0"/>
          <w:marTop w:val="0"/>
          <w:marBottom w:val="0"/>
          <w:divBdr>
            <w:top w:val="none" w:sz="0" w:space="0" w:color="auto"/>
            <w:left w:val="none" w:sz="0" w:space="0" w:color="auto"/>
            <w:bottom w:val="none" w:sz="0" w:space="0" w:color="auto"/>
            <w:right w:val="none" w:sz="0" w:space="0" w:color="auto"/>
          </w:divBdr>
        </w:div>
        <w:div w:id="235942359">
          <w:marLeft w:val="640"/>
          <w:marRight w:val="0"/>
          <w:marTop w:val="0"/>
          <w:marBottom w:val="0"/>
          <w:divBdr>
            <w:top w:val="none" w:sz="0" w:space="0" w:color="auto"/>
            <w:left w:val="none" w:sz="0" w:space="0" w:color="auto"/>
            <w:bottom w:val="none" w:sz="0" w:space="0" w:color="auto"/>
            <w:right w:val="none" w:sz="0" w:space="0" w:color="auto"/>
          </w:divBdr>
        </w:div>
        <w:div w:id="1047100239">
          <w:marLeft w:val="640"/>
          <w:marRight w:val="0"/>
          <w:marTop w:val="0"/>
          <w:marBottom w:val="0"/>
          <w:divBdr>
            <w:top w:val="none" w:sz="0" w:space="0" w:color="auto"/>
            <w:left w:val="none" w:sz="0" w:space="0" w:color="auto"/>
            <w:bottom w:val="none" w:sz="0" w:space="0" w:color="auto"/>
            <w:right w:val="none" w:sz="0" w:space="0" w:color="auto"/>
          </w:divBdr>
        </w:div>
        <w:div w:id="2034647345">
          <w:marLeft w:val="640"/>
          <w:marRight w:val="0"/>
          <w:marTop w:val="0"/>
          <w:marBottom w:val="0"/>
          <w:divBdr>
            <w:top w:val="none" w:sz="0" w:space="0" w:color="auto"/>
            <w:left w:val="none" w:sz="0" w:space="0" w:color="auto"/>
            <w:bottom w:val="none" w:sz="0" w:space="0" w:color="auto"/>
            <w:right w:val="none" w:sz="0" w:space="0" w:color="auto"/>
          </w:divBdr>
        </w:div>
        <w:div w:id="1346058252">
          <w:marLeft w:val="640"/>
          <w:marRight w:val="0"/>
          <w:marTop w:val="0"/>
          <w:marBottom w:val="0"/>
          <w:divBdr>
            <w:top w:val="none" w:sz="0" w:space="0" w:color="auto"/>
            <w:left w:val="none" w:sz="0" w:space="0" w:color="auto"/>
            <w:bottom w:val="none" w:sz="0" w:space="0" w:color="auto"/>
            <w:right w:val="none" w:sz="0" w:space="0" w:color="auto"/>
          </w:divBdr>
        </w:div>
        <w:div w:id="1738085323">
          <w:marLeft w:val="640"/>
          <w:marRight w:val="0"/>
          <w:marTop w:val="0"/>
          <w:marBottom w:val="0"/>
          <w:divBdr>
            <w:top w:val="none" w:sz="0" w:space="0" w:color="auto"/>
            <w:left w:val="none" w:sz="0" w:space="0" w:color="auto"/>
            <w:bottom w:val="none" w:sz="0" w:space="0" w:color="auto"/>
            <w:right w:val="none" w:sz="0" w:space="0" w:color="auto"/>
          </w:divBdr>
        </w:div>
        <w:div w:id="1501000862">
          <w:marLeft w:val="640"/>
          <w:marRight w:val="0"/>
          <w:marTop w:val="0"/>
          <w:marBottom w:val="0"/>
          <w:divBdr>
            <w:top w:val="none" w:sz="0" w:space="0" w:color="auto"/>
            <w:left w:val="none" w:sz="0" w:space="0" w:color="auto"/>
            <w:bottom w:val="none" w:sz="0" w:space="0" w:color="auto"/>
            <w:right w:val="none" w:sz="0" w:space="0" w:color="auto"/>
          </w:divBdr>
        </w:div>
        <w:div w:id="1954702807">
          <w:marLeft w:val="640"/>
          <w:marRight w:val="0"/>
          <w:marTop w:val="0"/>
          <w:marBottom w:val="0"/>
          <w:divBdr>
            <w:top w:val="none" w:sz="0" w:space="0" w:color="auto"/>
            <w:left w:val="none" w:sz="0" w:space="0" w:color="auto"/>
            <w:bottom w:val="none" w:sz="0" w:space="0" w:color="auto"/>
            <w:right w:val="none" w:sz="0" w:space="0" w:color="auto"/>
          </w:divBdr>
        </w:div>
        <w:div w:id="983855231">
          <w:marLeft w:val="640"/>
          <w:marRight w:val="0"/>
          <w:marTop w:val="0"/>
          <w:marBottom w:val="0"/>
          <w:divBdr>
            <w:top w:val="none" w:sz="0" w:space="0" w:color="auto"/>
            <w:left w:val="none" w:sz="0" w:space="0" w:color="auto"/>
            <w:bottom w:val="none" w:sz="0" w:space="0" w:color="auto"/>
            <w:right w:val="none" w:sz="0" w:space="0" w:color="auto"/>
          </w:divBdr>
        </w:div>
        <w:div w:id="1460535569">
          <w:marLeft w:val="640"/>
          <w:marRight w:val="0"/>
          <w:marTop w:val="0"/>
          <w:marBottom w:val="0"/>
          <w:divBdr>
            <w:top w:val="none" w:sz="0" w:space="0" w:color="auto"/>
            <w:left w:val="none" w:sz="0" w:space="0" w:color="auto"/>
            <w:bottom w:val="none" w:sz="0" w:space="0" w:color="auto"/>
            <w:right w:val="none" w:sz="0" w:space="0" w:color="auto"/>
          </w:divBdr>
        </w:div>
        <w:div w:id="100733194">
          <w:marLeft w:val="640"/>
          <w:marRight w:val="0"/>
          <w:marTop w:val="0"/>
          <w:marBottom w:val="0"/>
          <w:divBdr>
            <w:top w:val="none" w:sz="0" w:space="0" w:color="auto"/>
            <w:left w:val="none" w:sz="0" w:space="0" w:color="auto"/>
            <w:bottom w:val="none" w:sz="0" w:space="0" w:color="auto"/>
            <w:right w:val="none" w:sz="0" w:space="0" w:color="auto"/>
          </w:divBdr>
        </w:div>
        <w:div w:id="511651407">
          <w:marLeft w:val="640"/>
          <w:marRight w:val="0"/>
          <w:marTop w:val="0"/>
          <w:marBottom w:val="0"/>
          <w:divBdr>
            <w:top w:val="none" w:sz="0" w:space="0" w:color="auto"/>
            <w:left w:val="none" w:sz="0" w:space="0" w:color="auto"/>
            <w:bottom w:val="none" w:sz="0" w:space="0" w:color="auto"/>
            <w:right w:val="none" w:sz="0" w:space="0" w:color="auto"/>
          </w:divBdr>
        </w:div>
        <w:div w:id="1173571714">
          <w:marLeft w:val="640"/>
          <w:marRight w:val="0"/>
          <w:marTop w:val="0"/>
          <w:marBottom w:val="0"/>
          <w:divBdr>
            <w:top w:val="none" w:sz="0" w:space="0" w:color="auto"/>
            <w:left w:val="none" w:sz="0" w:space="0" w:color="auto"/>
            <w:bottom w:val="none" w:sz="0" w:space="0" w:color="auto"/>
            <w:right w:val="none" w:sz="0" w:space="0" w:color="auto"/>
          </w:divBdr>
        </w:div>
        <w:div w:id="1427072619">
          <w:marLeft w:val="640"/>
          <w:marRight w:val="0"/>
          <w:marTop w:val="0"/>
          <w:marBottom w:val="0"/>
          <w:divBdr>
            <w:top w:val="none" w:sz="0" w:space="0" w:color="auto"/>
            <w:left w:val="none" w:sz="0" w:space="0" w:color="auto"/>
            <w:bottom w:val="none" w:sz="0" w:space="0" w:color="auto"/>
            <w:right w:val="none" w:sz="0" w:space="0" w:color="auto"/>
          </w:divBdr>
        </w:div>
        <w:div w:id="1026906744">
          <w:marLeft w:val="640"/>
          <w:marRight w:val="0"/>
          <w:marTop w:val="0"/>
          <w:marBottom w:val="0"/>
          <w:divBdr>
            <w:top w:val="none" w:sz="0" w:space="0" w:color="auto"/>
            <w:left w:val="none" w:sz="0" w:space="0" w:color="auto"/>
            <w:bottom w:val="none" w:sz="0" w:space="0" w:color="auto"/>
            <w:right w:val="none" w:sz="0" w:space="0" w:color="auto"/>
          </w:divBdr>
        </w:div>
        <w:div w:id="1185747039">
          <w:marLeft w:val="640"/>
          <w:marRight w:val="0"/>
          <w:marTop w:val="0"/>
          <w:marBottom w:val="0"/>
          <w:divBdr>
            <w:top w:val="none" w:sz="0" w:space="0" w:color="auto"/>
            <w:left w:val="none" w:sz="0" w:space="0" w:color="auto"/>
            <w:bottom w:val="none" w:sz="0" w:space="0" w:color="auto"/>
            <w:right w:val="none" w:sz="0" w:space="0" w:color="auto"/>
          </w:divBdr>
        </w:div>
        <w:div w:id="2114813590">
          <w:marLeft w:val="640"/>
          <w:marRight w:val="0"/>
          <w:marTop w:val="0"/>
          <w:marBottom w:val="0"/>
          <w:divBdr>
            <w:top w:val="none" w:sz="0" w:space="0" w:color="auto"/>
            <w:left w:val="none" w:sz="0" w:space="0" w:color="auto"/>
            <w:bottom w:val="none" w:sz="0" w:space="0" w:color="auto"/>
            <w:right w:val="none" w:sz="0" w:space="0" w:color="auto"/>
          </w:divBdr>
        </w:div>
        <w:div w:id="491874301">
          <w:marLeft w:val="640"/>
          <w:marRight w:val="0"/>
          <w:marTop w:val="0"/>
          <w:marBottom w:val="0"/>
          <w:divBdr>
            <w:top w:val="none" w:sz="0" w:space="0" w:color="auto"/>
            <w:left w:val="none" w:sz="0" w:space="0" w:color="auto"/>
            <w:bottom w:val="none" w:sz="0" w:space="0" w:color="auto"/>
            <w:right w:val="none" w:sz="0" w:space="0" w:color="auto"/>
          </w:divBdr>
        </w:div>
        <w:div w:id="1716389297">
          <w:marLeft w:val="640"/>
          <w:marRight w:val="0"/>
          <w:marTop w:val="0"/>
          <w:marBottom w:val="0"/>
          <w:divBdr>
            <w:top w:val="none" w:sz="0" w:space="0" w:color="auto"/>
            <w:left w:val="none" w:sz="0" w:space="0" w:color="auto"/>
            <w:bottom w:val="none" w:sz="0" w:space="0" w:color="auto"/>
            <w:right w:val="none" w:sz="0" w:space="0" w:color="auto"/>
          </w:divBdr>
        </w:div>
        <w:div w:id="472135207">
          <w:marLeft w:val="640"/>
          <w:marRight w:val="0"/>
          <w:marTop w:val="0"/>
          <w:marBottom w:val="0"/>
          <w:divBdr>
            <w:top w:val="none" w:sz="0" w:space="0" w:color="auto"/>
            <w:left w:val="none" w:sz="0" w:space="0" w:color="auto"/>
            <w:bottom w:val="none" w:sz="0" w:space="0" w:color="auto"/>
            <w:right w:val="none" w:sz="0" w:space="0" w:color="auto"/>
          </w:divBdr>
        </w:div>
        <w:div w:id="1734891038">
          <w:marLeft w:val="640"/>
          <w:marRight w:val="0"/>
          <w:marTop w:val="0"/>
          <w:marBottom w:val="0"/>
          <w:divBdr>
            <w:top w:val="none" w:sz="0" w:space="0" w:color="auto"/>
            <w:left w:val="none" w:sz="0" w:space="0" w:color="auto"/>
            <w:bottom w:val="none" w:sz="0" w:space="0" w:color="auto"/>
            <w:right w:val="none" w:sz="0" w:space="0" w:color="auto"/>
          </w:divBdr>
        </w:div>
        <w:div w:id="788625893">
          <w:marLeft w:val="640"/>
          <w:marRight w:val="0"/>
          <w:marTop w:val="0"/>
          <w:marBottom w:val="0"/>
          <w:divBdr>
            <w:top w:val="none" w:sz="0" w:space="0" w:color="auto"/>
            <w:left w:val="none" w:sz="0" w:space="0" w:color="auto"/>
            <w:bottom w:val="none" w:sz="0" w:space="0" w:color="auto"/>
            <w:right w:val="none" w:sz="0" w:space="0" w:color="auto"/>
          </w:divBdr>
        </w:div>
        <w:div w:id="450975707">
          <w:marLeft w:val="640"/>
          <w:marRight w:val="0"/>
          <w:marTop w:val="0"/>
          <w:marBottom w:val="0"/>
          <w:divBdr>
            <w:top w:val="none" w:sz="0" w:space="0" w:color="auto"/>
            <w:left w:val="none" w:sz="0" w:space="0" w:color="auto"/>
            <w:bottom w:val="none" w:sz="0" w:space="0" w:color="auto"/>
            <w:right w:val="none" w:sz="0" w:space="0" w:color="auto"/>
          </w:divBdr>
        </w:div>
        <w:div w:id="953252584">
          <w:marLeft w:val="640"/>
          <w:marRight w:val="0"/>
          <w:marTop w:val="0"/>
          <w:marBottom w:val="0"/>
          <w:divBdr>
            <w:top w:val="none" w:sz="0" w:space="0" w:color="auto"/>
            <w:left w:val="none" w:sz="0" w:space="0" w:color="auto"/>
            <w:bottom w:val="none" w:sz="0" w:space="0" w:color="auto"/>
            <w:right w:val="none" w:sz="0" w:space="0" w:color="auto"/>
          </w:divBdr>
        </w:div>
        <w:div w:id="1335645236">
          <w:marLeft w:val="640"/>
          <w:marRight w:val="0"/>
          <w:marTop w:val="0"/>
          <w:marBottom w:val="0"/>
          <w:divBdr>
            <w:top w:val="none" w:sz="0" w:space="0" w:color="auto"/>
            <w:left w:val="none" w:sz="0" w:space="0" w:color="auto"/>
            <w:bottom w:val="none" w:sz="0" w:space="0" w:color="auto"/>
            <w:right w:val="none" w:sz="0" w:space="0" w:color="auto"/>
          </w:divBdr>
        </w:div>
        <w:div w:id="1900247107">
          <w:marLeft w:val="640"/>
          <w:marRight w:val="0"/>
          <w:marTop w:val="0"/>
          <w:marBottom w:val="0"/>
          <w:divBdr>
            <w:top w:val="none" w:sz="0" w:space="0" w:color="auto"/>
            <w:left w:val="none" w:sz="0" w:space="0" w:color="auto"/>
            <w:bottom w:val="none" w:sz="0" w:space="0" w:color="auto"/>
            <w:right w:val="none" w:sz="0" w:space="0" w:color="auto"/>
          </w:divBdr>
        </w:div>
        <w:div w:id="1362709251">
          <w:marLeft w:val="640"/>
          <w:marRight w:val="0"/>
          <w:marTop w:val="0"/>
          <w:marBottom w:val="0"/>
          <w:divBdr>
            <w:top w:val="none" w:sz="0" w:space="0" w:color="auto"/>
            <w:left w:val="none" w:sz="0" w:space="0" w:color="auto"/>
            <w:bottom w:val="none" w:sz="0" w:space="0" w:color="auto"/>
            <w:right w:val="none" w:sz="0" w:space="0" w:color="auto"/>
          </w:divBdr>
        </w:div>
        <w:div w:id="1854488945">
          <w:marLeft w:val="640"/>
          <w:marRight w:val="0"/>
          <w:marTop w:val="0"/>
          <w:marBottom w:val="0"/>
          <w:divBdr>
            <w:top w:val="none" w:sz="0" w:space="0" w:color="auto"/>
            <w:left w:val="none" w:sz="0" w:space="0" w:color="auto"/>
            <w:bottom w:val="none" w:sz="0" w:space="0" w:color="auto"/>
            <w:right w:val="none" w:sz="0" w:space="0" w:color="auto"/>
          </w:divBdr>
        </w:div>
        <w:div w:id="1699699042">
          <w:marLeft w:val="640"/>
          <w:marRight w:val="0"/>
          <w:marTop w:val="0"/>
          <w:marBottom w:val="0"/>
          <w:divBdr>
            <w:top w:val="none" w:sz="0" w:space="0" w:color="auto"/>
            <w:left w:val="none" w:sz="0" w:space="0" w:color="auto"/>
            <w:bottom w:val="none" w:sz="0" w:space="0" w:color="auto"/>
            <w:right w:val="none" w:sz="0" w:space="0" w:color="auto"/>
          </w:divBdr>
        </w:div>
        <w:div w:id="1212114360">
          <w:marLeft w:val="640"/>
          <w:marRight w:val="0"/>
          <w:marTop w:val="0"/>
          <w:marBottom w:val="0"/>
          <w:divBdr>
            <w:top w:val="none" w:sz="0" w:space="0" w:color="auto"/>
            <w:left w:val="none" w:sz="0" w:space="0" w:color="auto"/>
            <w:bottom w:val="none" w:sz="0" w:space="0" w:color="auto"/>
            <w:right w:val="none" w:sz="0" w:space="0" w:color="auto"/>
          </w:divBdr>
        </w:div>
        <w:div w:id="1745838062">
          <w:marLeft w:val="640"/>
          <w:marRight w:val="0"/>
          <w:marTop w:val="0"/>
          <w:marBottom w:val="0"/>
          <w:divBdr>
            <w:top w:val="none" w:sz="0" w:space="0" w:color="auto"/>
            <w:left w:val="none" w:sz="0" w:space="0" w:color="auto"/>
            <w:bottom w:val="none" w:sz="0" w:space="0" w:color="auto"/>
            <w:right w:val="none" w:sz="0" w:space="0" w:color="auto"/>
          </w:divBdr>
        </w:div>
        <w:div w:id="110324335">
          <w:marLeft w:val="640"/>
          <w:marRight w:val="0"/>
          <w:marTop w:val="0"/>
          <w:marBottom w:val="0"/>
          <w:divBdr>
            <w:top w:val="none" w:sz="0" w:space="0" w:color="auto"/>
            <w:left w:val="none" w:sz="0" w:space="0" w:color="auto"/>
            <w:bottom w:val="none" w:sz="0" w:space="0" w:color="auto"/>
            <w:right w:val="none" w:sz="0" w:space="0" w:color="auto"/>
          </w:divBdr>
        </w:div>
        <w:div w:id="1384212765">
          <w:marLeft w:val="640"/>
          <w:marRight w:val="0"/>
          <w:marTop w:val="0"/>
          <w:marBottom w:val="0"/>
          <w:divBdr>
            <w:top w:val="none" w:sz="0" w:space="0" w:color="auto"/>
            <w:left w:val="none" w:sz="0" w:space="0" w:color="auto"/>
            <w:bottom w:val="none" w:sz="0" w:space="0" w:color="auto"/>
            <w:right w:val="none" w:sz="0" w:space="0" w:color="auto"/>
          </w:divBdr>
        </w:div>
        <w:div w:id="644971229">
          <w:marLeft w:val="640"/>
          <w:marRight w:val="0"/>
          <w:marTop w:val="0"/>
          <w:marBottom w:val="0"/>
          <w:divBdr>
            <w:top w:val="none" w:sz="0" w:space="0" w:color="auto"/>
            <w:left w:val="none" w:sz="0" w:space="0" w:color="auto"/>
            <w:bottom w:val="none" w:sz="0" w:space="0" w:color="auto"/>
            <w:right w:val="none" w:sz="0" w:space="0" w:color="auto"/>
          </w:divBdr>
        </w:div>
        <w:div w:id="2086218410">
          <w:marLeft w:val="640"/>
          <w:marRight w:val="0"/>
          <w:marTop w:val="0"/>
          <w:marBottom w:val="0"/>
          <w:divBdr>
            <w:top w:val="none" w:sz="0" w:space="0" w:color="auto"/>
            <w:left w:val="none" w:sz="0" w:space="0" w:color="auto"/>
            <w:bottom w:val="none" w:sz="0" w:space="0" w:color="auto"/>
            <w:right w:val="none" w:sz="0" w:space="0" w:color="auto"/>
          </w:divBdr>
        </w:div>
        <w:div w:id="1665890669">
          <w:marLeft w:val="640"/>
          <w:marRight w:val="0"/>
          <w:marTop w:val="0"/>
          <w:marBottom w:val="0"/>
          <w:divBdr>
            <w:top w:val="none" w:sz="0" w:space="0" w:color="auto"/>
            <w:left w:val="none" w:sz="0" w:space="0" w:color="auto"/>
            <w:bottom w:val="none" w:sz="0" w:space="0" w:color="auto"/>
            <w:right w:val="none" w:sz="0" w:space="0" w:color="auto"/>
          </w:divBdr>
        </w:div>
        <w:div w:id="1209879248">
          <w:marLeft w:val="640"/>
          <w:marRight w:val="0"/>
          <w:marTop w:val="0"/>
          <w:marBottom w:val="0"/>
          <w:divBdr>
            <w:top w:val="none" w:sz="0" w:space="0" w:color="auto"/>
            <w:left w:val="none" w:sz="0" w:space="0" w:color="auto"/>
            <w:bottom w:val="none" w:sz="0" w:space="0" w:color="auto"/>
            <w:right w:val="none" w:sz="0" w:space="0" w:color="auto"/>
          </w:divBdr>
        </w:div>
        <w:div w:id="452097726">
          <w:marLeft w:val="640"/>
          <w:marRight w:val="0"/>
          <w:marTop w:val="0"/>
          <w:marBottom w:val="0"/>
          <w:divBdr>
            <w:top w:val="none" w:sz="0" w:space="0" w:color="auto"/>
            <w:left w:val="none" w:sz="0" w:space="0" w:color="auto"/>
            <w:bottom w:val="none" w:sz="0" w:space="0" w:color="auto"/>
            <w:right w:val="none" w:sz="0" w:space="0" w:color="auto"/>
          </w:divBdr>
        </w:div>
        <w:div w:id="490567412">
          <w:marLeft w:val="640"/>
          <w:marRight w:val="0"/>
          <w:marTop w:val="0"/>
          <w:marBottom w:val="0"/>
          <w:divBdr>
            <w:top w:val="none" w:sz="0" w:space="0" w:color="auto"/>
            <w:left w:val="none" w:sz="0" w:space="0" w:color="auto"/>
            <w:bottom w:val="none" w:sz="0" w:space="0" w:color="auto"/>
            <w:right w:val="none" w:sz="0" w:space="0" w:color="auto"/>
          </w:divBdr>
        </w:div>
        <w:div w:id="809707801">
          <w:marLeft w:val="640"/>
          <w:marRight w:val="0"/>
          <w:marTop w:val="0"/>
          <w:marBottom w:val="0"/>
          <w:divBdr>
            <w:top w:val="none" w:sz="0" w:space="0" w:color="auto"/>
            <w:left w:val="none" w:sz="0" w:space="0" w:color="auto"/>
            <w:bottom w:val="none" w:sz="0" w:space="0" w:color="auto"/>
            <w:right w:val="none" w:sz="0" w:space="0" w:color="auto"/>
          </w:divBdr>
        </w:div>
        <w:div w:id="1052577741">
          <w:marLeft w:val="640"/>
          <w:marRight w:val="0"/>
          <w:marTop w:val="0"/>
          <w:marBottom w:val="0"/>
          <w:divBdr>
            <w:top w:val="none" w:sz="0" w:space="0" w:color="auto"/>
            <w:left w:val="none" w:sz="0" w:space="0" w:color="auto"/>
            <w:bottom w:val="none" w:sz="0" w:space="0" w:color="auto"/>
            <w:right w:val="none" w:sz="0" w:space="0" w:color="auto"/>
          </w:divBdr>
        </w:div>
        <w:div w:id="1233927518">
          <w:marLeft w:val="640"/>
          <w:marRight w:val="0"/>
          <w:marTop w:val="0"/>
          <w:marBottom w:val="0"/>
          <w:divBdr>
            <w:top w:val="none" w:sz="0" w:space="0" w:color="auto"/>
            <w:left w:val="none" w:sz="0" w:space="0" w:color="auto"/>
            <w:bottom w:val="none" w:sz="0" w:space="0" w:color="auto"/>
            <w:right w:val="none" w:sz="0" w:space="0" w:color="auto"/>
          </w:divBdr>
        </w:div>
        <w:div w:id="986667131">
          <w:marLeft w:val="640"/>
          <w:marRight w:val="0"/>
          <w:marTop w:val="0"/>
          <w:marBottom w:val="0"/>
          <w:divBdr>
            <w:top w:val="none" w:sz="0" w:space="0" w:color="auto"/>
            <w:left w:val="none" w:sz="0" w:space="0" w:color="auto"/>
            <w:bottom w:val="none" w:sz="0" w:space="0" w:color="auto"/>
            <w:right w:val="none" w:sz="0" w:space="0" w:color="auto"/>
          </w:divBdr>
        </w:div>
        <w:div w:id="167450508">
          <w:marLeft w:val="640"/>
          <w:marRight w:val="0"/>
          <w:marTop w:val="0"/>
          <w:marBottom w:val="0"/>
          <w:divBdr>
            <w:top w:val="none" w:sz="0" w:space="0" w:color="auto"/>
            <w:left w:val="none" w:sz="0" w:space="0" w:color="auto"/>
            <w:bottom w:val="none" w:sz="0" w:space="0" w:color="auto"/>
            <w:right w:val="none" w:sz="0" w:space="0" w:color="auto"/>
          </w:divBdr>
        </w:div>
        <w:div w:id="436145039">
          <w:marLeft w:val="640"/>
          <w:marRight w:val="0"/>
          <w:marTop w:val="0"/>
          <w:marBottom w:val="0"/>
          <w:divBdr>
            <w:top w:val="none" w:sz="0" w:space="0" w:color="auto"/>
            <w:left w:val="none" w:sz="0" w:space="0" w:color="auto"/>
            <w:bottom w:val="none" w:sz="0" w:space="0" w:color="auto"/>
            <w:right w:val="none" w:sz="0" w:space="0" w:color="auto"/>
          </w:divBdr>
        </w:div>
        <w:div w:id="840704907">
          <w:marLeft w:val="640"/>
          <w:marRight w:val="0"/>
          <w:marTop w:val="0"/>
          <w:marBottom w:val="0"/>
          <w:divBdr>
            <w:top w:val="none" w:sz="0" w:space="0" w:color="auto"/>
            <w:left w:val="none" w:sz="0" w:space="0" w:color="auto"/>
            <w:bottom w:val="none" w:sz="0" w:space="0" w:color="auto"/>
            <w:right w:val="none" w:sz="0" w:space="0" w:color="auto"/>
          </w:divBdr>
        </w:div>
        <w:div w:id="1362628638">
          <w:marLeft w:val="640"/>
          <w:marRight w:val="0"/>
          <w:marTop w:val="0"/>
          <w:marBottom w:val="0"/>
          <w:divBdr>
            <w:top w:val="none" w:sz="0" w:space="0" w:color="auto"/>
            <w:left w:val="none" w:sz="0" w:space="0" w:color="auto"/>
            <w:bottom w:val="none" w:sz="0" w:space="0" w:color="auto"/>
            <w:right w:val="none" w:sz="0" w:space="0" w:color="auto"/>
          </w:divBdr>
        </w:div>
        <w:div w:id="806823272">
          <w:marLeft w:val="640"/>
          <w:marRight w:val="0"/>
          <w:marTop w:val="0"/>
          <w:marBottom w:val="0"/>
          <w:divBdr>
            <w:top w:val="none" w:sz="0" w:space="0" w:color="auto"/>
            <w:left w:val="none" w:sz="0" w:space="0" w:color="auto"/>
            <w:bottom w:val="none" w:sz="0" w:space="0" w:color="auto"/>
            <w:right w:val="none" w:sz="0" w:space="0" w:color="auto"/>
          </w:divBdr>
        </w:div>
        <w:div w:id="181476750">
          <w:marLeft w:val="640"/>
          <w:marRight w:val="0"/>
          <w:marTop w:val="0"/>
          <w:marBottom w:val="0"/>
          <w:divBdr>
            <w:top w:val="none" w:sz="0" w:space="0" w:color="auto"/>
            <w:left w:val="none" w:sz="0" w:space="0" w:color="auto"/>
            <w:bottom w:val="none" w:sz="0" w:space="0" w:color="auto"/>
            <w:right w:val="none" w:sz="0" w:space="0" w:color="auto"/>
          </w:divBdr>
        </w:div>
        <w:div w:id="1086732105">
          <w:marLeft w:val="640"/>
          <w:marRight w:val="0"/>
          <w:marTop w:val="0"/>
          <w:marBottom w:val="0"/>
          <w:divBdr>
            <w:top w:val="none" w:sz="0" w:space="0" w:color="auto"/>
            <w:left w:val="none" w:sz="0" w:space="0" w:color="auto"/>
            <w:bottom w:val="none" w:sz="0" w:space="0" w:color="auto"/>
            <w:right w:val="none" w:sz="0" w:space="0" w:color="auto"/>
          </w:divBdr>
        </w:div>
        <w:div w:id="2089572342">
          <w:marLeft w:val="640"/>
          <w:marRight w:val="0"/>
          <w:marTop w:val="0"/>
          <w:marBottom w:val="0"/>
          <w:divBdr>
            <w:top w:val="none" w:sz="0" w:space="0" w:color="auto"/>
            <w:left w:val="none" w:sz="0" w:space="0" w:color="auto"/>
            <w:bottom w:val="none" w:sz="0" w:space="0" w:color="auto"/>
            <w:right w:val="none" w:sz="0" w:space="0" w:color="auto"/>
          </w:divBdr>
        </w:div>
        <w:div w:id="1478179771">
          <w:marLeft w:val="640"/>
          <w:marRight w:val="0"/>
          <w:marTop w:val="0"/>
          <w:marBottom w:val="0"/>
          <w:divBdr>
            <w:top w:val="none" w:sz="0" w:space="0" w:color="auto"/>
            <w:left w:val="none" w:sz="0" w:space="0" w:color="auto"/>
            <w:bottom w:val="none" w:sz="0" w:space="0" w:color="auto"/>
            <w:right w:val="none" w:sz="0" w:space="0" w:color="auto"/>
          </w:divBdr>
        </w:div>
        <w:div w:id="1357268978">
          <w:marLeft w:val="640"/>
          <w:marRight w:val="0"/>
          <w:marTop w:val="0"/>
          <w:marBottom w:val="0"/>
          <w:divBdr>
            <w:top w:val="none" w:sz="0" w:space="0" w:color="auto"/>
            <w:left w:val="none" w:sz="0" w:space="0" w:color="auto"/>
            <w:bottom w:val="none" w:sz="0" w:space="0" w:color="auto"/>
            <w:right w:val="none" w:sz="0" w:space="0" w:color="auto"/>
          </w:divBdr>
        </w:div>
        <w:div w:id="680738670">
          <w:marLeft w:val="640"/>
          <w:marRight w:val="0"/>
          <w:marTop w:val="0"/>
          <w:marBottom w:val="0"/>
          <w:divBdr>
            <w:top w:val="none" w:sz="0" w:space="0" w:color="auto"/>
            <w:left w:val="none" w:sz="0" w:space="0" w:color="auto"/>
            <w:bottom w:val="none" w:sz="0" w:space="0" w:color="auto"/>
            <w:right w:val="none" w:sz="0" w:space="0" w:color="auto"/>
          </w:divBdr>
        </w:div>
      </w:divsChild>
    </w:div>
    <w:div w:id="938484347">
      <w:bodyDiv w:val="1"/>
      <w:marLeft w:val="0"/>
      <w:marRight w:val="0"/>
      <w:marTop w:val="0"/>
      <w:marBottom w:val="0"/>
      <w:divBdr>
        <w:top w:val="none" w:sz="0" w:space="0" w:color="auto"/>
        <w:left w:val="none" w:sz="0" w:space="0" w:color="auto"/>
        <w:bottom w:val="none" w:sz="0" w:space="0" w:color="auto"/>
        <w:right w:val="none" w:sz="0" w:space="0" w:color="auto"/>
      </w:divBdr>
      <w:divsChild>
        <w:div w:id="1567913001">
          <w:marLeft w:val="640"/>
          <w:marRight w:val="0"/>
          <w:marTop w:val="0"/>
          <w:marBottom w:val="0"/>
          <w:divBdr>
            <w:top w:val="none" w:sz="0" w:space="0" w:color="auto"/>
            <w:left w:val="none" w:sz="0" w:space="0" w:color="auto"/>
            <w:bottom w:val="none" w:sz="0" w:space="0" w:color="auto"/>
            <w:right w:val="none" w:sz="0" w:space="0" w:color="auto"/>
          </w:divBdr>
        </w:div>
        <w:div w:id="995450762">
          <w:marLeft w:val="640"/>
          <w:marRight w:val="0"/>
          <w:marTop w:val="0"/>
          <w:marBottom w:val="0"/>
          <w:divBdr>
            <w:top w:val="none" w:sz="0" w:space="0" w:color="auto"/>
            <w:left w:val="none" w:sz="0" w:space="0" w:color="auto"/>
            <w:bottom w:val="none" w:sz="0" w:space="0" w:color="auto"/>
            <w:right w:val="none" w:sz="0" w:space="0" w:color="auto"/>
          </w:divBdr>
        </w:div>
        <w:div w:id="1463353608">
          <w:marLeft w:val="640"/>
          <w:marRight w:val="0"/>
          <w:marTop w:val="0"/>
          <w:marBottom w:val="0"/>
          <w:divBdr>
            <w:top w:val="none" w:sz="0" w:space="0" w:color="auto"/>
            <w:left w:val="none" w:sz="0" w:space="0" w:color="auto"/>
            <w:bottom w:val="none" w:sz="0" w:space="0" w:color="auto"/>
            <w:right w:val="none" w:sz="0" w:space="0" w:color="auto"/>
          </w:divBdr>
        </w:div>
        <w:div w:id="14430368">
          <w:marLeft w:val="640"/>
          <w:marRight w:val="0"/>
          <w:marTop w:val="0"/>
          <w:marBottom w:val="0"/>
          <w:divBdr>
            <w:top w:val="none" w:sz="0" w:space="0" w:color="auto"/>
            <w:left w:val="none" w:sz="0" w:space="0" w:color="auto"/>
            <w:bottom w:val="none" w:sz="0" w:space="0" w:color="auto"/>
            <w:right w:val="none" w:sz="0" w:space="0" w:color="auto"/>
          </w:divBdr>
        </w:div>
        <w:div w:id="1978606730">
          <w:marLeft w:val="640"/>
          <w:marRight w:val="0"/>
          <w:marTop w:val="0"/>
          <w:marBottom w:val="0"/>
          <w:divBdr>
            <w:top w:val="none" w:sz="0" w:space="0" w:color="auto"/>
            <w:left w:val="none" w:sz="0" w:space="0" w:color="auto"/>
            <w:bottom w:val="none" w:sz="0" w:space="0" w:color="auto"/>
            <w:right w:val="none" w:sz="0" w:space="0" w:color="auto"/>
          </w:divBdr>
        </w:div>
        <w:div w:id="1026951101">
          <w:marLeft w:val="640"/>
          <w:marRight w:val="0"/>
          <w:marTop w:val="0"/>
          <w:marBottom w:val="0"/>
          <w:divBdr>
            <w:top w:val="none" w:sz="0" w:space="0" w:color="auto"/>
            <w:left w:val="none" w:sz="0" w:space="0" w:color="auto"/>
            <w:bottom w:val="none" w:sz="0" w:space="0" w:color="auto"/>
            <w:right w:val="none" w:sz="0" w:space="0" w:color="auto"/>
          </w:divBdr>
        </w:div>
        <w:div w:id="1585797924">
          <w:marLeft w:val="640"/>
          <w:marRight w:val="0"/>
          <w:marTop w:val="0"/>
          <w:marBottom w:val="0"/>
          <w:divBdr>
            <w:top w:val="none" w:sz="0" w:space="0" w:color="auto"/>
            <w:left w:val="none" w:sz="0" w:space="0" w:color="auto"/>
            <w:bottom w:val="none" w:sz="0" w:space="0" w:color="auto"/>
            <w:right w:val="none" w:sz="0" w:space="0" w:color="auto"/>
          </w:divBdr>
        </w:div>
        <w:div w:id="1034232936">
          <w:marLeft w:val="640"/>
          <w:marRight w:val="0"/>
          <w:marTop w:val="0"/>
          <w:marBottom w:val="0"/>
          <w:divBdr>
            <w:top w:val="none" w:sz="0" w:space="0" w:color="auto"/>
            <w:left w:val="none" w:sz="0" w:space="0" w:color="auto"/>
            <w:bottom w:val="none" w:sz="0" w:space="0" w:color="auto"/>
            <w:right w:val="none" w:sz="0" w:space="0" w:color="auto"/>
          </w:divBdr>
        </w:div>
        <w:div w:id="1322731476">
          <w:marLeft w:val="640"/>
          <w:marRight w:val="0"/>
          <w:marTop w:val="0"/>
          <w:marBottom w:val="0"/>
          <w:divBdr>
            <w:top w:val="none" w:sz="0" w:space="0" w:color="auto"/>
            <w:left w:val="none" w:sz="0" w:space="0" w:color="auto"/>
            <w:bottom w:val="none" w:sz="0" w:space="0" w:color="auto"/>
            <w:right w:val="none" w:sz="0" w:space="0" w:color="auto"/>
          </w:divBdr>
        </w:div>
        <w:div w:id="1019770568">
          <w:marLeft w:val="640"/>
          <w:marRight w:val="0"/>
          <w:marTop w:val="0"/>
          <w:marBottom w:val="0"/>
          <w:divBdr>
            <w:top w:val="none" w:sz="0" w:space="0" w:color="auto"/>
            <w:left w:val="none" w:sz="0" w:space="0" w:color="auto"/>
            <w:bottom w:val="none" w:sz="0" w:space="0" w:color="auto"/>
            <w:right w:val="none" w:sz="0" w:space="0" w:color="auto"/>
          </w:divBdr>
        </w:div>
        <w:div w:id="669870878">
          <w:marLeft w:val="640"/>
          <w:marRight w:val="0"/>
          <w:marTop w:val="0"/>
          <w:marBottom w:val="0"/>
          <w:divBdr>
            <w:top w:val="none" w:sz="0" w:space="0" w:color="auto"/>
            <w:left w:val="none" w:sz="0" w:space="0" w:color="auto"/>
            <w:bottom w:val="none" w:sz="0" w:space="0" w:color="auto"/>
            <w:right w:val="none" w:sz="0" w:space="0" w:color="auto"/>
          </w:divBdr>
        </w:div>
        <w:div w:id="1848981366">
          <w:marLeft w:val="640"/>
          <w:marRight w:val="0"/>
          <w:marTop w:val="0"/>
          <w:marBottom w:val="0"/>
          <w:divBdr>
            <w:top w:val="none" w:sz="0" w:space="0" w:color="auto"/>
            <w:left w:val="none" w:sz="0" w:space="0" w:color="auto"/>
            <w:bottom w:val="none" w:sz="0" w:space="0" w:color="auto"/>
            <w:right w:val="none" w:sz="0" w:space="0" w:color="auto"/>
          </w:divBdr>
        </w:div>
        <w:div w:id="807892840">
          <w:marLeft w:val="640"/>
          <w:marRight w:val="0"/>
          <w:marTop w:val="0"/>
          <w:marBottom w:val="0"/>
          <w:divBdr>
            <w:top w:val="none" w:sz="0" w:space="0" w:color="auto"/>
            <w:left w:val="none" w:sz="0" w:space="0" w:color="auto"/>
            <w:bottom w:val="none" w:sz="0" w:space="0" w:color="auto"/>
            <w:right w:val="none" w:sz="0" w:space="0" w:color="auto"/>
          </w:divBdr>
        </w:div>
        <w:div w:id="1556889994">
          <w:marLeft w:val="640"/>
          <w:marRight w:val="0"/>
          <w:marTop w:val="0"/>
          <w:marBottom w:val="0"/>
          <w:divBdr>
            <w:top w:val="none" w:sz="0" w:space="0" w:color="auto"/>
            <w:left w:val="none" w:sz="0" w:space="0" w:color="auto"/>
            <w:bottom w:val="none" w:sz="0" w:space="0" w:color="auto"/>
            <w:right w:val="none" w:sz="0" w:space="0" w:color="auto"/>
          </w:divBdr>
        </w:div>
        <w:div w:id="679282540">
          <w:marLeft w:val="640"/>
          <w:marRight w:val="0"/>
          <w:marTop w:val="0"/>
          <w:marBottom w:val="0"/>
          <w:divBdr>
            <w:top w:val="none" w:sz="0" w:space="0" w:color="auto"/>
            <w:left w:val="none" w:sz="0" w:space="0" w:color="auto"/>
            <w:bottom w:val="none" w:sz="0" w:space="0" w:color="auto"/>
            <w:right w:val="none" w:sz="0" w:space="0" w:color="auto"/>
          </w:divBdr>
        </w:div>
        <w:div w:id="1802454864">
          <w:marLeft w:val="640"/>
          <w:marRight w:val="0"/>
          <w:marTop w:val="0"/>
          <w:marBottom w:val="0"/>
          <w:divBdr>
            <w:top w:val="none" w:sz="0" w:space="0" w:color="auto"/>
            <w:left w:val="none" w:sz="0" w:space="0" w:color="auto"/>
            <w:bottom w:val="none" w:sz="0" w:space="0" w:color="auto"/>
            <w:right w:val="none" w:sz="0" w:space="0" w:color="auto"/>
          </w:divBdr>
        </w:div>
        <w:div w:id="1507743848">
          <w:marLeft w:val="640"/>
          <w:marRight w:val="0"/>
          <w:marTop w:val="0"/>
          <w:marBottom w:val="0"/>
          <w:divBdr>
            <w:top w:val="none" w:sz="0" w:space="0" w:color="auto"/>
            <w:left w:val="none" w:sz="0" w:space="0" w:color="auto"/>
            <w:bottom w:val="none" w:sz="0" w:space="0" w:color="auto"/>
            <w:right w:val="none" w:sz="0" w:space="0" w:color="auto"/>
          </w:divBdr>
        </w:div>
        <w:div w:id="1285696807">
          <w:marLeft w:val="640"/>
          <w:marRight w:val="0"/>
          <w:marTop w:val="0"/>
          <w:marBottom w:val="0"/>
          <w:divBdr>
            <w:top w:val="none" w:sz="0" w:space="0" w:color="auto"/>
            <w:left w:val="none" w:sz="0" w:space="0" w:color="auto"/>
            <w:bottom w:val="none" w:sz="0" w:space="0" w:color="auto"/>
            <w:right w:val="none" w:sz="0" w:space="0" w:color="auto"/>
          </w:divBdr>
        </w:div>
        <w:div w:id="146217002">
          <w:marLeft w:val="640"/>
          <w:marRight w:val="0"/>
          <w:marTop w:val="0"/>
          <w:marBottom w:val="0"/>
          <w:divBdr>
            <w:top w:val="none" w:sz="0" w:space="0" w:color="auto"/>
            <w:left w:val="none" w:sz="0" w:space="0" w:color="auto"/>
            <w:bottom w:val="none" w:sz="0" w:space="0" w:color="auto"/>
            <w:right w:val="none" w:sz="0" w:space="0" w:color="auto"/>
          </w:divBdr>
        </w:div>
        <w:div w:id="951127905">
          <w:marLeft w:val="640"/>
          <w:marRight w:val="0"/>
          <w:marTop w:val="0"/>
          <w:marBottom w:val="0"/>
          <w:divBdr>
            <w:top w:val="none" w:sz="0" w:space="0" w:color="auto"/>
            <w:left w:val="none" w:sz="0" w:space="0" w:color="auto"/>
            <w:bottom w:val="none" w:sz="0" w:space="0" w:color="auto"/>
            <w:right w:val="none" w:sz="0" w:space="0" w:color="auto"/>
          </w:divBdr>
        </w:div>
        <w:div w:id="941109169">
          <w:marLeft w:val="640"/>
          <w:marRight w:val="0"/>
          <w:marTop w:val="0"/>
          <w:marBottom w:val="0"/>
          <w:divBdr>
            <w:top w:val="none" w:sz="0" w:space="0" w:color="auto"/>
            <w:left w:val="none" w:sz="0" w:space="0" w:color="auto"/>
            <w:bottom w:val="none" w:sz="0" w:space="0" w:color="auto"/>
            <w:right w:val="none" w:sz="0" w:space="0" w:color="auto"/>
          </w:divBdr>
        </w:div>
        <w:div w:id="619189158">
          <w:marLeft w:val="640"/>
          <w:marRight w:val="0"/>
          <w:marTop w:val="0"/>
          <w:marBottom w:val="0"/>
          <w:divBdr>
            <w:top w:val="none" w:sz="0" w:space="0" w:color="auto"/>
            <w:left w:val="none" w:sz="0" w:space="0" w:color="auto"/>
            <w:bottom w:val="none" w:sz="0" w:space="0" w:color="auto"/>
            <w:right w:val="none" w:sz="0" w:space="0" w:color="auto"/>
          </w:divBdr>
        </w:div>
        <w:div w:id="891690908">
          <w:marLeft w:val="640"/>
          <w:marRight w:val="0"/>
          <w:marTop w:val="0"/>
          <w:marBottom w:val="0"/>
          <w:divBdr>
            <w:top w:val="none" w:sz="0" w:space="0" w:color="auto"/>
            <w:left w:val="none" w:sz="0" w:space="0" w:color="auto"/>
            <w:bottom w:val="none" w:sz="0" w:space="0" w:color="auto"/>
            <w:right w:val="none" w:sz="0" w:space="0" w:color="auto"/>
          </w:divBdr>
        </w:div>
        <w:div w:id="1562667794">
          <w:marLeft w:val="640"/>
          <w:marRight w:val="0"/>
          <w:marTop w:val="0"/>
          <w:marBottom w:val="0"/>
          <w:divBdr>
            <w:top w:val="none" w:sz="0" w:space="0" w:color="auto"/>
            <w:left w:val="none" w:sz="0" w:space="0" w:color="auto"/>
            <w:bottom w:val="none" w:sz="0" w:space="0" w:color="auto"/>
            <w:right w:val="none" w:sz="0" w:space="0" w:color="auto"/>
          </w:divBdr>
        </w:div>
        <w:div w:id="475343205">
          <w:marLeft w:val="640"/>
          <w:marRight w:val="0"/>
          <w:marTop w:val="0"/>
          <w:marBottom w:val="0"/>
          <w:divBdr>
            <w:top w:val="none" w:sz="0" w:space="0" w:color="auto"/>
            <w:left w:val="none" w:sz="0" w:space="0" w:color="auto"/>
            <w:bottom w:val="none" w:sz="0" w:space="0" w:color="auto"/>
            <w:right w:val="none" w:sz="0" w:space="0" w:color="auto"/>
          </w:divBdr>
        </w:div>
        <w:div w:id="1226144067">
          <w:marLeft w:val="640"/>
          <w:marRight w:val="0"/>
          <w:marTop w:val="0"/>
          <w:marBottom w:val="0"/>
          <w:divBdr>
            <w:top w:val="none" w:sz="0" w:space="0" w:color="auto"/>
            <w:left w:val="none" w:sz="0" w:space="0" w:color="auto"/>
            <w:bottom w:val="none" w:sz="0" w:space="0" w:color="auto"/>
            <w:right w:val="none" w:sz="0" w:space="0" w:color="auto"/>
          </w:divBdr>
        </w:div>
        <w:div w:id="1613437475">
          <w:marLeft w:val="640"/>
          <w:marRight w:val="0"/>
          <w:marTop w:val="0"/>
          <w:marBottom w:val="0"/>
          <w:divBdr>
            <w:top w:val="none" w:sz="0" w:space="0" w:color="auto"/>
            <w:left w:val="none" w:sz="0" w:space="0" w:color="auto"/>
            <w:bottom w:val="none" w:sz="0" w:space="0" w:color="auto"/>
            <w:right w:val="none" w:sz="0" w:space="0" w:color="auto"/>
          </w:divBdr>
        </w:div>
        <w:div w:id="1712726571">
          <w:marLeft w:val="640"/>
          <w:marRight w:val="0"/>
          <w:marTop w:val="0"/>
          <w:marBottom w:val="0"/>
          <w:divBdr>
            <w:top w:val="none" w:sz="0" w:space="0" w:color="auto"/>
            <w:left w:val="none" w:sz="0" w:space="0" w:color="auto"/>
            <w:bottom w:val="none" w:sz="0" w:space="0" w:color="auto"/>
            <w:right w:val="none" w:sz="0" w:space="0" w:color="auto"/>
          </w:divBdr>
        </w:div>
        <w:div w:id="728772353">
          <w:marLeft w:val="640"/>
          <w:marRight w:val="0"/>
          <w:marTop w:val="0"/>
          <w:marBottom w:val="0"/>
          <w:divBdr>
            <w:top w:val="none" w:sz="0" w:space="0" w:color="auto"/>
            <w:left w:val="none" w:sz="0" w:space="0" w:color="auto"/>
            <w:bottom w:val="none" w:sz="0" w:space="0" w:color="auto"/>
            <w:right w:val="none" w:sz="0" w:space="0" w:color="auto"/>
          </w:divBdr>
        </w:div>
        <w:div w:id="757600337">
          <w:marLeft w:val="640"/>
          <w:marRight w:val="0"/>
          <w:marTop w:val="0"/>
          <w:marBottom w:val="0"/>
          <w:divBdr>
            <w:top w:val="none" w:sz="0" w:space="0" w:color="auto"/>
            <w:left w:val="none" w:sz="0" w:space="0" w:color="auto"/>
            <w:bottom w:val="none" w:sz="0" w:space="0" w:color="auto"/>
            <w:right w:val="none" w:sz="0" w:space="0" w:color="auto"/>
          </w:divBdr>
        </w:div>
        <w:div w:id="335423031">
          <w:marLeft w:val="640"/>
          <w:marRight w:val="0"/>
          <w:marTop w:val="0"/>
          <w:marBottom w:val="0"/>
          <w:divBdr>
            <w:top w:val="none" w:sz="0" w:space="0" w:color="auto"/>
            <w:left w:val="none" w:sz="0" w:space="0" w:color="auto"/>
            <w:bottom w:val="none" w:sz="0" w:space="0" w:color="auto"/>
            <w:right w:val="none" w:sz="0" w:space="0" w:color="auto"/>
          </w:divBdr>
        </w:div>
        <w:div w:id="1478454684">
          <w:marLeft w:val="640"/>
          <w:marRight w:val="0"/>
          <w:marTop w:val="0"/>
          <w:marBottom w:val="0"/>
          <w:divBdr>
            <w:top w:val="none" w:sz="0" w:space="0" w:color="auto"/>
            <w:left w:val="none" w:sz="0" w:space="0" w:color="auto"/>
            <w:bottom w:val="none" w:sz="0" w:space="0" w:color="auto"/>
            <w:right w:val="none" w:sz="0" w:space="0" w:color="auto"/>
          </w:divBdr>
        </w:div>
        <w:div w:id="202061802">
          <w:marLeft w:val="640"/>
          <w:marRight w:val="0"/>
          <w:marTop w:val="0"/>
          <w:marBottom w:val="0"/>
          <w:divBdr>
            <w:top w:val="none" w:sz="0" w:space="0" w:color="auto"/>
            <w:left w:val="none" w:sz="0" w:space="0" w:color="auto"/>
            <w:bottom w:val="none" w:sz="0" w:space="0" w:color="auto"/>
            <w:right w:val="none" w:sz="0" w:space="0" w:color="auto"/>
          </w:divBdr>
        </w:div>
        <w:div w:id="950432201">
          <w:marLeft w:val="640"/>
          <w:marRight w:val="0"/>
          <w:marTop w:val="0"/>
          <w:marBottom w:val="0"/>
          <w:divBdr>
            <w:top w:val="none" w:sz="0" w:space="0" w:color="auto"/>
            <w:left w:val="none" w:sz="0" w:space="0" w:color="auto"/>
            <w:bottom w:val="none" w:sz="0" w:space="0" w:color="auto"/>
            <w:right w:val="none" w:sz="0" w:space="0" w:color="auto"/>
          </w:divBdr>
        </w:div>
        <w:div w:id="1481532002">
          <w:marLeft w:val="640"/>
          <w:marRight w:val="0"/>
          <w:marTop w:val="0"/>
          <w:marBottom w:val="0"/>
          <w:divBdr>
            <w:top w:val="none" w:sz="0" w:space="0" w:color="auto"/>
            <w:left w:val="none" w:sz="0" w:space="0" w:color="auto"/>
            <w:bottom w:val="none" w:sz="0" w:space="0" w:color="auto"/>
            <w:right w:val="none" w:sz="0" w:space="0" w:color="auto"/>
          </w:divBdr>
        </w:div>
        <w:div w:id="1810439067">
          <w:marLeft w:val="640"/>
          <w:marRight w:val="0"/>
          <w:marTop w:val="0"/>
          <w:marBottom w:val="0"/>
          <w:divBdr>
            <w:top w:val="none" w:sz="0" w:space="0" w:color="auto"/>
            <w:left w:val="none" w:sz="0" w:space="0" w:color="auto"/>
            <w:bottom w:val="none" w:sz="0" w:space="0" w:color="auto"/>
            <w:right w:val="none" w:sz="0" w:space="0" w:color="auto"/>
          </w:divBdr>
        </w:div>
        <w:div w:id="952983997">
          <w:marLeft w:val="640"/>
          <w:marRight w:val="0"/>
          <w:marTop w:val="0"/>
          <w:marBottom w:val="0"/>
          <w:divBdr>
            <w:top w:val="none" w:sz="0" w:space="0" w:color="auto"/>
            <w:left w:val="none" w:sz="0" w:space="0" w:color="auto"/>
            <w:bottom w:val="none" w:sz="0" w:space="0" w:color="auto"/>
            <w:right w:val="none" w:sz="0" w:space="0" w:color="auto"/>
          </w:divBdr>
        </w:div>
        <w:div w:id="958413176">
          <w:marLeft w:val="640"/>
          <w:marRight w:val="0"/>
          <w:marTop w:val="0"/>
          <w:marBottom w:val="0"/>
          <w:divBdr>
            <w:top w:val="none" w:sz="0" w:space="0" w:color="auto"/>
            <w:left w:val="none" w:sz="0" w:space="0" w:color="auto"/>
            <w:bottom w:val="none" w:sz="0" w:space="0" w:color="auto"/>
            <w:right w:val="none" w:sz="0" w:space="0" w:color="auto"/>
          </w:divBdr>
        </w:div>
        <w:div w:id="1790321577">
          <w:marLeft w:val="640"/>
          <w:marRight w:val="0"/>
          <w:marTop w:val="0"/>
          <w:marBottom w:val="0"/>
          <w:divBdr>
            <w:top w:val="none" w:sz="0" w:space="0" w:color="auto"/>
            <w:left w:val="none" w:sz="0" w:space="0" w:color="auto"/>
            <w:bottom w:val="none" w:sz="0" w:space="0" w:color="auto"/>
            <w:right w:val="none" w:sz="0" w:space="0" w:color="auto"/>
          </w:divBdr>
        </w:div>
        <w:div w:id="2077311732">
          <w:marLeft w:val="640"/>
          <w:marRight w:val="0"/>
          <w:marTop w:val="0"/>
          <w:marBottom w:val="0"/>
          <w:divBdr>
            <w:top w:val="none" w:sz="0" w:space="0" w:color="auto"/>
            <w:left w:val="none" w:sz="0" w:space="0" w:color="auto"/>
            <w:bottom w:val="none" w:sz="0" w:space="0" w:color="auto"/>
            <w:right w:val="none" w:sz="0" w:space="0" w:color="auto"/>
          </w:divBdr>
        </w:div>
      </w:divsChild>
    </w:div>
    <w:div w:id="947198655">
      <w:bodyDiv w:val="1"/>
      <w:marLeft w:val="0"/>
      <w:marRight w:val="0"/>
      <w:marTop w:val="0"/>
      <w:marBottom w:val="0"/>
      <w:divBdr>
        <w:top w:val="none" w:sz="0" w:space="0" w:color="auto"/>
        <w:left w:val="none" w:sz="0" w:space="0" w:color="auto"/>
        <w:bottom w:val="none" w:sz="0" w:space="0" w:color="auto"/>
        <w:right w:val="none" w:sz="0" w:space="0" w:color="auto"/>
      </w:divBdr>
      <w:divsChild>
        <w:div w:id="322197557">
          <w:marLeft w:val="640"/>
          <w:marRight w:val="0"/>
          <w:marTop w:val="0"/>
          <w:marBottom w:val="0"/>
          <w:divBdr>
            <w:top w:val="none" w:sz="0" w:space="0" w:color="auto"/>
            <w:left w:val="none" w:sz="0" w:space="0" w:color="auto"/>
            <w:bottom w:val="none" w:sz="0" w:space="0" w:color="auto"/>
            <w:right w:val="none" w:sz="0" w:space="0" w:color="auto"/>
          </w:divBdr>
        </w:div>
        <w:div w:id="1404527307">
          <w:marLeft w:val="640"/>
          <w:marRight w:val="0"/>
          <w:marTop w:val="0"/>
          <w:marBottom w:val="0"/>
          <w:divBdr>
            <w:top w:val="none" w:sz="0" w:space="0" w:color="auto"/>
            <w:left w:val="none" w:sz="0" w:space="0" w:color="auto"/>
            <w:bottom w:val="none" w:sz="0" w:space="0" w:color="auto"/>
            <w:right w:val="none" w:sz="0" w:space="0" w:color="auto"/>
          </w:divBdr>
        </w:div>
        <w:div w:id="669063026">
          <w:marLeft w:val="640"/>
          <w:marRight w:val="0"/>
          <w:marTop w:val="0"/>
          <w:marBottom w:val="0"/>
          <w:divBdr>
            <w:top w:val="none" w:sz="0" w:space="0" w:color="auto"/>
            <w:left w:val="none" w:sz="0" w:space="0" w:color="auto"/>
            <w:bottom w:val="none" w:sz="0" w:space="0" w:color="auto"/>
            <w:right w:val="none" w:sz="0" w:space="0" w:color="auto"/>
          </w:divBdr>
        </w:div>
        <w:div w:id="1140422500">
          <w:marLeft w:val="640"/>
          <w:marRight w:val="0"/>
          <w:marTop w:val="0"/>
          <w:marBottom w:val="0"/>
          <w:divBdr>
            <w:top w:val="none" w:sz="0" w:space="0" w:color="auto"/>
            <w:left w:val="none" w:sz="0" w:space="0" w:color="auto"/>
            <w:bottom w:val="none" w:sz="0" w:space="0" w:color="auto"/>
            <w:right w:val="none" w:sz="0" w:space="0" w:color="auto"/>
          </w:divBdr>
        </w:div>
        <w:div w:id="688456720">
          <w:marLeft w:val="640"/>
          <w:marRight w:val="0"/>
          <w:marTop w:val="0"/>
          <w:marBottom w:val="0"/>
          <w:divBdr>
            <w:top w:val="none" w:sz="0" w:space="0" w:color="auto"/>
            <w:left w:val="none" w:sz="0" w:space="0" w:color="auto"/>
            <w:bottom w:val="none" w:sz="0" w:space="0" w:color="auto"/>
            <w:right w:val="none" w:sz="0" w:space="0" w:color="auto"/>
          </w:divBdr>
        </w:div>
        <w:div w:id="1581522190">
          <w:marLeft w:val="640"/>
          <w:marRight w:val="0"/>
          <w:marTop w:val="0"/>
          <w:marBottom w:val="0"/>
          <w:divBdr>
            <w:top w:val="none" w:sz="0" w:space="0" w:color="auto"/>
            <w:left w:val="none" w:sz="0" w:space="0" w:color="auto"/>
            <w:bottom w:val="none" w:sz="0" w:space="0" w:color="auto"/>
            <w:right w:val="none" w:sz="0" w:space="0" w:color="auto"/>
          </w:divBdr>
        </w:div>
        <w:div w:id="205265470">
          <w:marLeft w:val="640"/>
          <w:marRight w:val="0"/>
          <w:marTop w:val="0"/>
          <w:marBottom w:val="0"/>
          <w:divBdr>
            <w:top w:val="none" w:sz="0" w:space="0" w:color="auto"/>
            <w:left w:val="none" w:sz="0" w:space="0" w:color="auto"/>
            <w:bottom w:val="none" w:sz="0" w:space="0" w:color="auto"/>
            <w:right w:val="none" w:sz="0" w:space="0" w:color="auto"/>
          </w:divBdr>
        </w:div>
        <w:div w:id="1266498694">
          <w:marLeft w:val="640"/>
          <w:marRight w:val="0"/>
          <w:marTop w:val="0"/>
          <w:marBottom w:val="0"/>
          <w:divBdr>
            <w:top w:val="none" w:sz="0" w:space="0" w:color="auto"/>
            <w:left w:val="none" w:sz="0" w:space="0" w:color="auto"/>
            <w:bottom w:val="none" w:sz="0" w:space="0" w:color="auto"/>
            <w:right w:val="none" w:sz="0" w:space="0" w:color="auto"/>
          </w:divBdr>
        </w:div>
        <w:div w:id="300231715">
          <w:marLeft w:val="640"/>
          <w:marRight w:val="0"/>
          <w:marTop w:val="0"/>
          <w:marBottom w:val="0"/>
          <w:divBdr>
            <w:top w:val="none" w:sz="0" w:space="0" w:color="auto"/>
            <w:left w:val="none" w:sz="0" w:space="0" w:color="auto"/>
            <w:bottom w:val="none" w:sz="0" w:space="0" w:color="auto"/>
            <w:right w:val="none" w:sz="0" w:space="0" w:color="auto"/>
          </w:divBdr>
        </w:div>
        <w:div w:id="1433089944">
          <w:marLeft w:val="640"/>
          <w:marRight w:val="0"/>
          <w:marTop w:val="0"/>
          <w:marBottom w:val="0"/>
          <w:divBdr>
            <w:top w:val="none" w:sz="0" w:space="0" w:color="auto"/>
            <w:left w:val="none" w:sz="0" w:space="0" w:color="auto"/>
            <w:bottom w:val="none" w:sz="0" w:space="0" w:color="auto"/>
            <w:right w:val="none" w:sz="0" w:space="0" w:color="auto"/>
          </w:divBdr>
        </w:div>
        <w:div w:id="2037803288">
          <w:marLeft w:val="640"/>
          <w:marRight w:val="0"/>
          <w:marTop w:val="0"/>
          <w:marBottom w:val="0"/>
          <w:divBdr>
            <w:top w:val="none" w:sz="0" w:space="0" w:color="auto"/>
            <w:left w:val="none" w:sz="0" w:space="0" w:color="auto"/>
            <w:bottom w:val="none" w:sz="0" w:space="0" w:color="auto"/>
            <w:right w:val="none" w:sz="0" w:space="0" w:color="auto"/>
          </w:divBdr>
        </w:div>
        <w:div w:id="498886293">
          <w:marLeft w:val="640"/>
          <w:marRight w:val="0"/>
          <w:marTop w:val="0"/>
          <w:marBottom w:val="0"/>
          <w:divBdr>
            <w:top w:val="none" w:sz="0" w:space="0" w:color="auto"/>
            <w:left w:val="none" w:sz="0" w:space="0" w:color="auto"/>
            <w:bottom w:val="none" w:sz="0" w:space="0" w:color="auto"/>
            <w:right w:val="none" w:sz="0" w:space="0" w:color="auto"/>
          </w:divBdr>
        </w:div>
        <w:div w:id="1945652141">
          <w:marLeft w:val="640"/>
          <w:marRight w:val="0"/>
          <w:marTop w:val="0"/>
          <w:marBottom w:val="0"/>
          <w:divBdr>
            <w:top w:val="none" w:sz="0" w:space="0" w:color="auto"/>
            <w:left w:val="none" w:sz="0" w:space="0" w:color="auto"/>
            <w:bottom w:val="none" w:sz="0" w:space="0" w:color="auto"/>
            <w:right w:val="none" w:sz="0" w:space="0" w:color="auto"/>
          </w:divBdr>
        </w:div>
        <w:div w:id="1825705453">
          <w:marLeft w:val="640"/>
          <w:marRight w:val="0"/>
          <w:marTop w:val="0"/>
          <w:marBottom w:val="0"/>
          <w:divBdr>
            <w:top w:val="none" w:sz="0" w:space="0" w:color="auto"/>
            <w:left w:val="none" w:sz="0" w:space="0" w:color="auto"/>
            <w:bottom w:val="none" w:sz="0" w:space="0" w:color="auto"/>
            <w:right w:val="none" w:sz="0" w:space="0" w:color="auto"/>
          </w:divBdr>
        </w:div>
        <w:div w:id="1566599413">
          <w:marLeft w:val="640"/>
          <w:marRight w:val="0"/>
          <w:marTop w:val="0"/>
          <w:marBottom w:val="0"/>
          <w:divBdr>
            <w:top w:val="none" w:sz="0" w:space="0" w:color="auto"/>
            <w:left w:val="none" w:sz="0" w:space="0" w:color="auto"/>
            <w:bottom w:val="none" w:sz="0" w:space="0" w:color="auto"/>
            <w:right w:val="none" w:sz="0" w:space="0" w:color="auto"/>
          </w:divBdr>
        </w:div>
        <w:div w:id="916088416">
          <w:marLeft w:val="640"/>
          <w:marRight w:val="0"/>
          <w:marTop w:val="0"/>
          <w:marBottom w:val="0"/>
          <w:divBdr>
            <w:top w:val="none" w:sz="0" w:space="0" w:color="auto"/>
            <w:left w:val="none" w:sz="0" w:space="0" w:color="auto"/>
            <w:bottom w:val="none" w:sz="0" w:space="0" w:color="auto"/>
            <w:right w:val="none" w:sz="0" w:space="0" w:color="auto"/>
          </w:divBdr>
        </w:div>
        <w:div w:id="1259102371">
          <w:marLeft w:val="640"/>
          <w:marRight w:val="0"/>
          <w:marTop w:val="0"/>
          <w:marBottom w:val="0"/>
          <w:divBdr>
            <w:top w:val="none" w:sz="0" w:space="0" w:color="auto"/>
            <w:left w:val="none" w:sz="0" w:space="0" w:color="auto"/>
            <w:bottom w:val="none" w:sz="0" w:space="0" w:color="auto"/>
            <w:right w:val="none" w:sz="0" w:space="0" w:color="auto"/>
          </w:divBdr>
        </w:div>
        <w:div w:id="316809344">
          <w:marLeft w:val="640"/>
          <w:marRight w:val="0"/>
          <w:marTop w:val="0"/>
          <w:marBottom w:val="0"/>
          <w:divBdr>
            <w:top w:val="none" w:sz="0" w:space="0" w:color="auto"/>
            <w:left w:val="none" w:sz="0" w:space="0" w:color="auto"/>
            <w:bottom w:val="none" w:sz="0" w:space="0" w:color="auto"/>
            <w:right w:val="none" w:sz="0" w:space="0" w:color="auto"/>
          </w:divBdr>
        </w:div>
        <w:div w:id="734012859">
          <w:marLeft w:val="640"/>
          <w:marRight w:val="0"/>
          <w:marTop w:val="0"/>
          <w:marBottom w:val="0"/>
          <w:divBdr>
            <w:top w:val="none" w:sz="0" w:space="0" w:color="auto"/>
            <w:left w:val="none" w:sz="0" w:space="0" w:color="auto"/>
            <w:bottom w:val="none" w:sz="0" w:space="0" w:color="auto"/>
            <w:right w:val="none" w:sz="0" w:space="0" w:color="auto"/>
          </w:divBdr>
        </w:div>
        <w:div w:id="1552233179">
          <w:marLeft w:val="640"/>
          <w:marRight w:val="0"/>
          <w:marTop w:val="0"/>
          <w:marBottom w:val="0"/>
          <w:divBdr>
            <w:top w:val="none" w:sz="0" w:space="0" w:color="auto"/>
            <w:left w:val="none" w:sz="0" w:space="0" w:color="auto"/>
            <w:bottom w:val="none" w:sz="0" w:space="0" w:color="auto"/>
            <w:right w:val="none" w:sz="0" w:space="0" w:color="auto"/>
          </w:divBdr>
        </w:div>
        <w:div w:id="787821962">
          <w:marLeft w:val="640"/>
          <w:marRight w:val="0"/>
          <w:marTop w:val="0"/>
          <w:marBottom w:val="0"/>
          <w:divBdr>
            <w:top w:val="none" w:sz="0" w:space="0" w:color="auto"/>
            <w:left w:val="none" w:sz="0" w:space="0" w:color="auto"/>
            <w:bottom w:val="none" w:sz="0" w:space="0" w:color="auto"/>
            <w:right w:val="none" w:sz="0" w:space="0" w:color="auto"/>
          </w:divBdr>
        </w:div>
        <w:div w:id="430129756">
          <w:marLeft w:val="640"/>
          <w:marRight w:val="0"/>
          <w:marTop w:val="0"/>
          <w:marBottom w:val="0"/>
          <w:divBdr>
            <w:top w:val="none" w:sz="0" w:space="0" w:color="auto"/>
            <w:left w:val="none" w:sz="0" w:space="0" w:color="auto"/>
            <w:bottom w:val="none" w:sz="0" w:space="0" w:color="auto"/>
            <w:right w:val="none" w:sz="0" w:space="0" w:color="auto"/>
          </w:divBdr>
        </w:div>
        <w:div w:id="205797365">
          <w:marLeft w:val="640"/>
          <w:marRight w:val="0"/>
          <w:marTop w:val="0"/>
          <w:marBottom w:val="0"/>
          <w:divBdr>
            <w:top w:val="none" w:sz="0" w:space="0" w:color="auto"/>
            <w:left w:val="none" w:sz="0" w:space="0" w:color="auto"/>
            <w:bottom w:val="none" w:sz="0" w:space="0" w:color="auto"/>
            <w:right w:val="none" w:sz="0" w:space="0" w:color="auto"/>
          </w:divBdr>
        </w:div>
        <w:div w:id="1264150769">
          <w:marLeft w:val="640"/>
          <w:marRight w:val="0"/>
          <w:marTop w:val="0"/>
          <w:marBottom w:val="0"/>
          <w:divBdr>
            <w:top w:val="none" w:sz="0" w:space="0" w:color="auto"/>
            <w:left w:val="none" w:sz="0" w:space="0" w:color="auto"/>
            <w:bottom w:val="none" w:sz="0" w:space="0" w:color="auto"/>
            <w:right w:val="none" w:sz="0" w:space="0" w:color="auto"/>
          </w:divBdr>
        </w:div>
        <w:div w:id="373390556">
          <w:marLeft w:val="640"/>
          <w:marRight w:val="0"/>
          <w:marTop w:val="0"/>
          <w:marBottom w:val="0"/>
          <w:divBdr>
            <w:top w:val="none" w:sz="0" w:space="0" w:color="auto"/>
            <w:left w:val="none" w:sz="0" w:space="0" w:color="auto"/>
            <w:bottom w:val="none" w:sz="0" w:space="0" w:color="auto"/>
            <w:right w:val="none" w:sz="0" w:space="0" w:color="auto"/>
          </w:divBdr>
        </w:div>
        <w:div w:id="1407146782">
          <w:marLeft w:val="640"/>
          <w:marRight w:val="0"/>
          <w:marTop w:val="0"/>
          <w:marBottom w:val="0"/>
          <w:divBdr>
            <w:top w:val="none" w:sz="0" w:space="0" w:color="auto"/>
            <w:left w:val="none" w:sz="0" w:space="0" w:color="auto"/>
            <w:bottom w:val="none" w:sz="0" w:space="0" w:color="auto"/>
            <w:right w:val="none" w:sz="0" w:space="0" w:color="auto"/>
          </w:divBdr>
        </w:div>
        <w:div w:id="589654952">
          <w:marLeft w:val="640"/>
          <w:marRight w:val="0"/>
          <w:marTop w:val="0"/>
          <w:marBottom w:val="0"/>
          <w:divBdr>
            <w:top w:val="none" w:sz="0" w:space="0" w:color="auto"/>
            <w:left w:val="none" w:sz="0" w:space="0" w:color="auto"/>
            <w:bottom w:val="none" w:sz="0" w:space="0" w:color="auto"/>
            <w:right w:val="none" w:sz="0" w:space="0" w:color="auto"/>
          </w:divBdr>
        </w:div>
        <w:div w:id="655451997">
          <w:marLeft w:val="640"/>
          <w:marRight w:val="0"/>
          <w:marTop w:val="0"/>
          <w:marBottom w:val="0"/>
          <w:divBdr>
            <w:top w:val="none" w:sz="0" w:space="0" w:color="auto"/>
            <w:left w:val="none" w:sz="0" w:space="0" w:color="auto"/>
            <w:bottom w:val="none" w:sz="0" w:space="0" w:color="auto"/>
            <w:right w:val="none" w:sz="0" w:space="0" w:color="auto"/>
          </w:divBdr>
        </w:div>
        <w:div w:id="1305433202">
          <w:marLeft w:val="640"/>
          <w:marRight w:val="0"/>
          <w:marTop w:val="0"/>
          <w:marBottom w:val="0"/>
          <w:divBdr>
            <w:top w:val="none" w:sz="0" w:space="0" w:color="auto"/>
            <w:left w:val="none" w:sz="0" w:space="0" w:color="auto"/>
            <w:bottom w:val="none" w:sz="0" w:space="0" w:color="auto"/>
            <w:right w:val="none" w:sz="0" w:space="0" w:color="auto"/>
          </w:divBdr>
        </w:div>
        <w:div w:id="1141843793">
          <w:marLeft w:val="640"/>
          <w:marRight w:val="0"/>
          <w:marTop w:val="0"/>
          <w:marBottom w:val="0"/>
          <w:divBdr>
            <w:top w:val="none" w:sz="0" w:space="0" w:color="auto"/>
            <w:left w:val="none" w:sz="0" w:space="0" w:color="auto"/>
            <w:bottom w:val="none" w:sz="0" w:space="0" w:color="auto"/>
            <w:right w:val="none" w:sz="0" w:space="0" w:color="auto"/>
          </w:divBdr>
        </w:div>
        <w:div w:id="1933732284">
          <w:marLeft w:val="640"/>
          <w:marRight w:val="0"/>
          <w:marTop w:val="0"/>
          <w:marBottom w:val="0"/>
          <w:divBdr>
            <w:top w:val="none" w:sz="0" w:space="0" w:color="auto"/>
            <w:left w:val="none" w:sz="0" w:space="0" w:color="auto"/>
            <w:bottom w:val="none" w:sz="0" w:space="0" w:color="auto"/>
            <w:right w:val="none" w:sz="0" w:space="0" w:color="auto"/>
          </w:divBdr>
        </w:div>
        <w:div w:id="1985429342">
          <w:marLeft w:val="640"/>
          <w:marRight w:val="0"/>
          <w:marTop w:val="0"/>
          <w:marBottom w:val="0"/>
          <w:divBdr>
            <w:top w:val="none" w:sz="0" w:space="0" w:color="auto"/>
            <w:left w:val="none" w:sz="0" w:space="0" w:color="auto"/>
            <w:bottom w:val="none" w:sz="0" w:space="0" w:color="auto"/>
            <w:right w:val="none" w:sz="0" w:space="0" w:color="auto"/>
          </w:divBdr>
        </w:div>
        <w:div w:id="662199967">
          <w:marLeft w:val="640"/>
          <w:marRight w:val="0"/>
          <w:marTop w:val="0"/>
          <w:marBottom w:val="0"/>
          <w:divBdr>
            <w:top w:val="none" w:sz="0" w:space="0" w:color="auto"/>
            <w:left w:val="none" w:sz="0" w:space="0" w:color="auto"/>
            <w:bottom w:val="none" w:sz="0" w:space="0" w:color="auto"/>
            <w:right w:val="none" w:sz="0" w:space="0" w:color="auto"/>
          </w:divBdr>
        </w:div>
        <w:div w:id="1605960606">
          <w:marLeft w:val="640"/>
          <w:marRight w:val="0"/>
          <w:marTop w:val="0"/>
          <w:marBottom w:val="0"/>
          <w:divBdr>
            <w:top w:val="none" w:sz="0" w:space="0" w:color="auto"/>
            <w:left w:val="none" w:sz="0" w:space="0" w:color="auto"/>
            <w:bottom w:val="none" w:sz="0" w:space="0" w:color="auto"/>
            <w:right w:val="none" w:sz="0" w:space="0" w:color="auto"/>
          </w:divBdr>
        </w:div>
        <w:div w:id="140734177">
          <w:marLeft w:val="640"/>
          <w:marRight w:val="0"/>
          <w:marTop w:val="0"/>
          <w:marBottom w:val="0"/>
          <w:divBdr>
            <w:top w:val="none" w:sz="0" w:space="0" w:color="auto"/>
            <w:left w:val="none" w:sz="0" w:space="0" w:color="auto"/>
            <w:bottom w:val="none" w:sz="0" w:space="0" w:color="auto"/>
            <w:right w:val="none" w:sz="0" w:space="0" w:color="auto"/>
          </w:divBdr>
        </w:div>
        <w:div w:id="385295524">
          <w:marLeft w:val="640"/>
          <w:marRight w:val="0"/>
          <w:marTop w:val="0"/>
          <w:marBottom w:val="0"/>
          <w:divBdr>
            <w:top w:val="none" w:sz="0" w:space="0" w:color="auto"/>
            <w:left w:val="none" w:sz="0" w:space="0" w:color="auto"/>
            <w:bottom w:val="none" w:sz="0" w:space="0" w:color="auto"/>
            <w:right w:val="none" w:sz="0" w:space="0" w:color="auto"/>
          </w:divBdr>
        </w:div>
        <w:div w:id="206257742">
          <w:marLeft w:val="640"/>
          <w:marRight w:val="0"/>
          <w:marTop w:val="0"/>
          <w:marBottom w:val="0"/>
          <w:divBdr>
            <w:top w:val="none" w:sz="0" w:space="0" w:color="auto"/>
            <w:left w:val="none" w:sz="0" w:space="0" w:color="auto"/>
            <w:bottom w:val="none" w:sz="0" w:space="0" w:color="auto"/>
            <w:right w:val="none" w:sz="0" w:space="0" w:color="auto"/>
          </w:divBdr>
        </w:div>
        <w:div w:id="938414085">
          <w:marLeft w:val="640"/>
          <w:marRight w:val="0"/>
          <w:marTop w:val="0"/>
          <w:marBottom w:val="0"/>
          <w:divBdr>
            <w:top w:val="none" w:sz="0" w:space="0" w:color="auto"/>
            <w:left w:val="none" w:sz="0" w:space="0" w:color="auto"/>
            <w:bottom w:val="none" w:sz="0" w:space="0" w:color="auto"/>
            <w:right w:val="none" w:sz="0" w:space="0" w:color="auto"/>
          </w:divBdr>
        </w:div>
        <w:div w:id="31149418">
          <w:marLeft w:val="640"/>
          <w:marRight w:val="0"/>
          <w:marTop w:val="0"/>
          <w:marBottom w:val="0"/>
          <w:divBdr>
            <w:top w:val="none" w:sz="0" w:space="0" w:color="auto"/>
            <w:left w:val="none" w:sz="0" w:space="0" w:color="auto"/>
            <w:bottom w:val="none" w:sz="0" w:space="0" w:color="auto"/>
            <w:right w:val="none" w:sz="0" w:space="0" w:color="auto"/>
          </w:divBdr>
        </w:div>
        <w:div w:id="1954047507">
          <w:marLeft w:val="640"/>
          <w:marRight w:val="0"/>
          <w:marTop w:val="0"/>
          <w:marBottom w:val="0"/>
          <w:divBdr>
            <w:top w:val="none" w:sz="0" w:space="0" w:color="auto"/>
            <w:left w:val="none" w:sz="0" w:space="0" w:color="auto"/>
            <w:bottom w:val="none" w:sz="0" w:space="0" w:color="auto"/>
            <w:right w:val="none" w:sz="0" w:space="0" w:color="auto"/>
          </w:divBdr>
        </w:div>
        <w:div w:id="1487939991">
          <w:marLeft w:val="640"/>
          <w:marRight w:val="0"/>
          <w:marTop w:val="0"/>
          <w:marBottom w:val="0"/>
          <w:divBdr>
            <w:top w:val="none" w:sz="0" w:space="0" w:color="auto"/>
            <w:left w:val="none" w:sz="0" w:space="0" w:color="auto"/>
            <w:bottom w:val="none" w:sz="0" w:space="0" w:color="auto"/>
            <w:right w:val="none" w:sz="0" w:space="0" w:color="auto"/>
          </w:divBdr>
        </w:div>
        <w:div w:id="1257641167">
          <w:marLeft w:val="640"/>
          <w:marRight w:val="0"/>
          <w:marTop w:val="0"/>
          <w:marBottom w:val="0"/>
          <w:divBdr>
            <w:top w:val="none" w:sz="0" w:space="0" w:color="auto"/>
            <w:left w:val="none" w:sz="0" w:space="0" w:color="auto"/>
            <w:bottom w:val="none" w:sz="0" w:space="0" w:color="auto"/>
            <w:right w:val="none" w:sz="0" w:space="0" w:color="auto"/>
          </w:divBdr>
        </w:div>
        <w:div w:id="2139838987">
          <w:marLeft w:val="640"/>
          <w:marRight w:val="0"/>
          <w:marTop w:val="0"/>
          <w:marBottom w:val="0"/>
          <w:divBdr>
            <w:top w:val="none" w:sz="0" w:space="0" w:color="auto"/>
            <w:left w:val="none" w:sz="0" w:space="0" w:color="auto"/>
            <w:bottom w:val="none" w:sz="0" w:space="0" w:color="auto"/>
            <w:right w:val="none" w:sz="0" w:space="0" w:color="auto"/>
          </w:divBdr>
        </w:div>
        <w:div w:id="930819049">
          <w:marLeft w:val="640"/>
          <w:marRight w:val="0"/>
          <w:marTop w:val="0"/>
          <w:marBottom w:val="0"/>
          <w:divBdr>
            <w:top w:val="none" w:sz="0" w:space="0" w:color="auto"/>
            <w:left w:val="none" w:sz="0" w:space="0" w:color="auto"/>
            <w:bottom w:val="none" w:sz="0" w:space="0" w:color="auto"/>
            <w:right w:val="none" w:sz="0" w:space="0" w:color="auto"/>
          </w:divBdr>
        </w:div>
      </w:divsChild>
    </w:div>
    <w:div w:id="957419766">
      <w:bodyDiv w:val="1"/>
      <w:marLeft w:val="0"/>
      <w:marRight w:val="0"/>
      <w:marTop w:val="0"/>
      <w:marBottom w:val="0"/>
      <w:divBdr>
        <w:top w:val="none" w:sz="0" w:space="0" w:color="auto"/>
        <w:left w:val="none" w:sz="0" w:space="0" w:color="auto"/>
        <w:bottom w:val="none" w:sz="0" w:space="0" w:color="auto"/>
        <w:right w:val="none" w:sz="0" w:space="0" w:color="auto"/>
      </w:divBdr>
      <w:divsChild>
        <w:div w:id="987049634">
          <w:marLeft w:val="640"/>
          <w:marRight w:val="0"/>
          <w:marTop w:val="0"/>
          <w:marBottom w:val="0"/>
          <w:divBdr>
            <w:top w:val="none" w:sz="0" w:space="0" w:color="auto"/>
            <w:left w:val="none" w:sz="0" w:space="0" w:color="auto"/>
            <w:bottom w:val="none" w:sz="0" w:space="0" w:color="auto"/>
            <w:right w:val="none" w:sz="0" w:space="0" w:color="auto"/>
          </w:divBdr>
        </w:div>
        <w:div w:id="1787001182">
          <w:marLeft w:val="640"/>
          <w:marRight w:val="0"/>
          <w:marTop w:val="0"/>
          <w:marBottom w:val="0"/>
          <w:divBdr>
            <w:top w:val="none" w:sz="0" w:space="0" w:color="auto"/>
            <w:left w:val="none" w:sz="0" w:space="0" w:color="auto"/>
            <w:bottom w:val="none" w:sz="0" w:space="0" w:color="auto"/>
            <w:right w:val="none" w:sz="0" w:space="0" w:color="auto"/>
          </w:divBdr>
        </w:div>
        <w:div w:id="1732846507">
          <w:marLeft w:val="640"/>
          <w:marRight w:val="0"/>
          <w:marTop w:val="0"/>
          <w:marBottom w:val="0"/>
          <w:divBdr>
            <w:top w:val="none" w:sz="0" w:space="0" w:color="auto"/>
            <w:left w:val="none" w:sz="0" w:space="0" w:color="auto"/>
            <w:bottom w:val="none" w:sz="0" w:space="0" w:color="auto"/>
            <w:right w:val="none" w:sz="0" w:space="0" w:color="auto"/>
          </w:divBdr>
        </w:div>
        <w:div w:id="833372708">
          <w:marLeft w:val="640"/>
          <w:marRight w:val="0"/>
          <w:marTop w:val="0"/>
          <w:marBottom w:val="0"/>
          <w:divBdr>
            <w:top w:val="none" w:sz="0" w:space="0" w:color="auto"/>
            <w:left w:val="none" w:sz="0" w:space="0" w:color="auto"/>
            <w:bottom w:val="none" w:sz="0" w:space="0" w:color="auto"/>
            <w:right w:val="none" w:sz="0" w:space="0" w:color="auto"/>
          </w:divBdr>
        </w:div>
        <w:div w:id="1784422942">
          <w:marLeft w:val="640"/>
          <w:marRight w:val="0"/>
          <w:marTop w:val="0"/>
          <w:marBottom w:val="0"/>
          <w:divBdr>
            <w:top w:val="none" w:sz="0" w:space="0" w:color="auto"/>
            <w:left w:val="none" w:sz="0" w:space="0" w:color="auto"/>
            <w:bottom w:val="none" w:sz="0" w:space="0" w:color="auto"/>
            <w:right w:val="none" w:sz="0" w:space="0" w:color="auto"/>
          </w:divBdr>
        </w:div>
        <w:div w:id="1891258627">
          <w:marLeft w:val="640"/>
          <w:marRight w:val="0"/>
          <w:marTop w:val="0"/>
          <w:marBottom w:val="0"/>
          <w:divBdr>
            <w:top w:val="none" w:sz="0" w:space="0" w:color="auto"/>
            <w:left w:val="none" w:sz="0" w:space="0" w:color="auto"/>
            <w:bottom w:val="none" w:sz="0" w:space="0" w:color="auto"/>
            <w:right w:val="none" w:sz="0" w:space="0" w:color="auto"/>
          </w:divBdr>
        </w:div>
        <w:div w:id="882325797">
          <w:marLeft w:val="640"/>
          <w:marRight w:val="0"/>
          <w:marTop w:val="0"/>
          <w:marBottom w:val="0"/>
          <w:divBdr>
            <w:top w:val="none" w:sz="0" w:space="0" w:color="auto"/>
            <w:left w:val="none" w:sz="0" w:space="0" w:color="auto"/>
            <w:bottom w:val="none" w:sz="0" w:space="0" w:color="auto"/>
            <w:right w:val="none" w:sz="0" w:space="0" w:color="auto"/>
          </w:divBdr>
        </w:div>
        <w:div w:id="201330189">
          <w:marLeft w:val="640"/>
          <w:marRight w:val="0"/>
          <w:marTop w:val="0"/>
          <w:marBottom w:val="0"/>
          <w:divBdr>
            <w:top w:val="none" w:sz="0" w:space="0" w:color="auto"/>
            <w:left w:val="none" w:sz="0" w:space="0" w:color="auto"/>
            <w:bottom w:val="none" w:sz="0" w:space="0" w:color="auto"/>
            <w:right w:val="none" w:sz="0" w:space="0" w:color="auto"/>
          </w:divBdr>
        </w:div>
        <w:div w:id="794638086">
          <w:marLeft w:val="640"/>
          <w:marRight w:val="0"/>
          <w:marTop w:val="0"/>
          <w:marBottom w:val="0"/>
          <w:divBdr>
            <w:top w:val="none" w:sz="0" w:space="0" w:color="auto"/>
            <w:left w:val="none" w:sz="0" w:space="0" w:color="auto"/>
            <w:bottom w:val="none" w:sz="0" w:space="0" w:color="auto"/>
            <w:right w:val="none" w:sz="0" w:space="0" w:color="auto"/>
          </w:divBdr>
        </w:div>
        <w:div w:id="380792267">
          <w:marLeft w:val="640"/>
          <w:marRight w:val="0"/>
          <w:marTop w:val="0"/>
          <w:marBottom w:val="0"/>
          <w:divBdr>
            <w:top w:val="none" w:sz="0" w:space="0" w:color="auto"/>
            <w:left w:val="none" w:sz="0" w:space="0" w:color="auto"/>
            <w:bottom w:val="none" w:sz="0" w:space="0" w:color="auto"/>
            <w:right w:val="none" w:sz="0" w:space="0" w:color="auto"/>
          </w:divBdr>
        </w:div>
        <w:div w:id="1272468691">
          <w:marLeft w:val="640"/>
          <w:marRight w:val="0"/>
          <w:marTop w:val="0"/>
          <w:marBottom w:val="0"/>
          <w:divBdr>
            <w:top w:val="none" w:sz="0" w:space="0" w:color="auto"/>
            <w:left w:val="none" w:sz="0" w:space="0" w:color="auto"/>
            <w:bottom w:val="none" w:sz="0" w:space="0" w:color="auto"/>
            <w:right w:val="none" w:sz="0" w:space="0" w:color="auto"/>
          </w:divBdr>
        </w:div>
        <w:div w:id="375011966">
          <w:marLeft w:val="640"/>
          <w:marRight w:val="0"/>
          <w:marTop w:val="0"/>
          <w:marBottom w:val="0"/>
          <w:divBdr>
            <w:top w:val="none" w:sz="0" w:space="0" w:color="auto"/>
            <w:left w:val="none" w:sz="0" w:space="0" w:color="auto"/>
            <w:bottom w:val="none" w:sz="0" w:space="0" w:color="auto"/>
            <w:right w:val="none" w:sz="0" w:space="0" w:color="auto"/>
          </w:divBdr>
        </w:div>
        <w:div w:id="962618562">
          <w:marLeft w:val="640"/>
          <w:marRight w:val="0"/>
          <w:marTop w:val="0"/>
          <w:marBottom w:val="0"/>
          <w:divBdr>
            <w:top w:val="none" w:sz="0" w:space="0" w:color="auto"/>
            <w:left w:val="none" w:sz="0" w:space="0" w:color="auto"/>
            <w:bottom w:val="none" w:sz="0" w:space="0" w:color="auto"/>
            <w:right w:val="none" w:sz="0" w:space="0" w:color="auto"/>
          </w:divBdr>
        </w:div>
        <w:div w:id="482815193">
          <w:marLeft w:val="640"/>
          <w:marRight w:val="0"/>
          <w:marTop w:val="0"/>
          <w:marBottom w:val="0"/>
          <w:divBdr>
            <w:top w:val="none" w:sz="0" w:space="0" w:color="auto"/>
            <w:left w:val="none" w:sz="0" w:space="0" w:color="auto"/>
            <w:bottom w:val="none" w:sz="0" w:space="0" w:color="auto"/>
            <w:right w:val="none" w:sz="0" w:space="0" w:color="auto"/>
          </w:divBdr>
        </w:div>
        <w:div w:id="1829438989">
          <w:marLeft w:val="640"/>
          <w:marRight w:val="0"/>
          <w:marTop w:val="0"/>
          <w:marBottom w:val="0"/>
          <w:divBdr>
            <w:top w:val="none" w:sz="0" w:space="0" w:color="auto"/>
            <w:left w:val="none" w:sz="0" w:space="0" w:color="auto"/>
            <w:bottom w:val="none" w:sz="0" w:space="0" w:color="auto"/>
            <w:right w:val="none" w:sz="0" w:space="0" w:color="auto"/>
          </w:divBdr>
        </w:div>
        <w:div w:id="1782256739">
          <w:marLeft w:val="640"/>
          <w:marRight w:val="0"/>
          <w:marTop w:val="0"/>
          <w:marBottom w:val="0"/>
          <w:divBdr>
            <w:top w:val="none" w:sz="0" w:space="0" w:color="auto"/>
            <w:left w:val="none" w:sz="0" w:space="0" w:color="auto"/>
            <w:bottom w:val="none" w:sz="0" w:space="0" w:color="auto"/>
            <w:right w:val="none" w:sz="0" w:space="0" w:color="auto"/>
          </w:divBdr>
        </w:div>
        <w:div w:id="9114923">
          <w:marLeft w:val="640"/>
          <w:marRight w:val="0"/>
          <w:marTop w:val="0"/>
          <w:marBottom w:val="0"/>
          <w:divBdr>
            <w:top w:val="none" w:sz="0" w:space="0" w:color="auto"/>
            <w:left w:val="none" w:sz="0" w:space="0" w:color="auto"/>
            <w:bottom w:val="none" w:sz="0" w:space="0" w:color="auto"/>
            <w:right w:val="none" w:sz="0" w:space="0" w:color="auto"/>
          </w:divBdr>
        </w:div>
        <w:div w:id="1986466001">
          <w:marLeft w:val="640"/>
          <w:marRight w:val="0"/>
          <w:marTop w:val="0"/>
          <w:marBottom w:val="0"/>
          <w:divBdr>
            <w:top w:val="none" w:sz="0" w:space="0" w:color="auto"/>
            <w:left w:val="none" w:sz="0" w:space="0" w:color="auto"/>
            <w:bottom w:val="none" w:sz="0" w:space="0" w:color="auto"/>
            <w:right w:val="none" w:sz="0" w:space="0" w:color="auto"/>
          </w:divBdr>
        </w:div>
        <w:div w:id="726957726">
          <w:marLeft w:val="640"/>
          <w:marRight w:val="0"/>
          <w:marTop w:val="0"/>
          <w:marBottom w:val="0"/>
          <w:divBdr>
            <w:top w:val="none" w:sz="0" w:space="0" w:color="auto"/>
            <w:left w:val="none" w:sz="0" w:space="0" w:color="auto"/>
            <w:bottom w:val="none" w:sz="0" w:space="0" w:color="auto"/>
            <w:right w:val="none" w:sz="0" w:space="0" w:color="auto"/>
          </w:divBdr>
        </w:div>
        <w:div w:id="1920208953">
          <w:marLeft w:val="640"/>
          <w:marRight w:val="0"/>
          <w:marTop w:val="0"/>
          <w:marBottom w:val="0"/>
          <w:divBdr>
            <w:top w:val="none" w:sz="0" w:space="0" w:color="auto"/>
            <w:left w:val="none" w:sz="0" w:space="0" w:color="auto"/>
            <w:bottom w:val="none" w:sz="0" w:space="0" w:color="auto"/>
            <w:right w:val="none" w:sz="0" w:space="0" w:color="auto"/>
          </w:divBdr>
        </w:div>
        <w:div w:id="1408530031">
          <w:marLeft w:val="640"/>
          <w:marRight w:val="0"/>
          <w:marTop w:val="0"/>
          <w:marBottom w:val="0"/>
          <w:divBdr>
            <w:top w:val="none" w:sz="0" w:space="0" w:color="auto"/>
            <w:left w:val="none" w:sz="0" w:space="0" w:color="auto"/>
            <w:bottom w:val="none" w:sz="0" w:space="0" w:color="auto"/>
            <w:right w:val="none" w:sz="0" w:space="0" w:color="auto"/>
          </w:divBdr>
        </w:div>
        <w:div w:id="1106928987">
          <w:marLeft w:val="640"/>
          <w:marRight w:val="0"/>
          <w:marTop w:val="0"/>
          <w:marBottom w:val="0"/>
          <w:divBdr>
            <w:top w:val="none" w:sz="0" w:space="0" w:color="auto"/>
            <w:left w:val="none" w:sz="0" w:space="0" w:color="auto"/>
            <w:bottom w:val="none" w:sz="0" w:space="0" w:color="auto"/>
            <w:right w:val="none" w:sz="0" w:space="0" w:color="auto"/>
          </w:divBdr>
        </w:div>
        <w:div w:id="2043826441">
          <w:marLeft w:val="640"/>
          <w:marRight w:val="0"/>
          <w:marTop w:val="0"/>
          <w:marBottom w:val="0"/>
          <w:divBdr>
            <w:top w:val="none" w:sz="0" w:space="0" w:color="auto"/>
            <w:left w:val="none" w:sz="0" w:space="0" w:color="auto"/>
            <w:bottom w:val="none" w:sz="0" w:space="0" w:color="auto"/>
            <w:right w:val="none" w:sz="0" w:space="0" w:color="auto"/>
          </w:divBdr>
        </w:div>
        <w:div w:id="290945534">
          <w:marLeft w:val="640"/>
          <w:marRight w:val="0"/>
          <w:marTop w:val="0"/>
          <w:marBottom w:val="0"/>
          <w:divBdr>
            <w:top w:val="none" w:sz="0" w:space="0" w:color="auto"/>
            <w:left w:val="none" w:sz="0" w:space="0" w:color="auto"/>
            <w:bottom w:val="none" w:sz="0" w:space="0" w:color="auto"/>
            <w:right w:val="none" w:sz="0" w:space="0" w:color="auto"/>
          </w:divBdr>
        </w:div>
        <w:div w:id="478812339">
          <w:marLeft w:val="640"/>
          <w:marRight w:val="0"/>
          <w:marTop w:val="0"/>
          <w:marBottom w:val="0"/>
          <w:divBdr>
            <w:top w:val="none" w:sz="0" w:space="0" w:color="auto"/>
            <w:left w:val="none" w:sz="0" w:space="0" w:color="auto"/>
            <w:bottom w:val="none" w:sz="0" w:space="0" w:color="auto"/>
            <w:right w:val="none" w:sz="0" w:space="0" w:color="auto"/>
          </w:divBdr>
        </w:div>
        <w:div w:id="1373917120">
          <w:marLeft w:val="640"/>
          <w:marRight w:val="0"/>
          <w:marTop w:val="0"/>
          <w:marBottom w:val="0"/>
          <w:divBdr>
            <w:top w:val="none" w:sz="0" w:space="0" w:color="auto"/>
            <w:left w:val="none" w:sz="0" w:space="0" w:color="auto"/>
            <w:bottom w:val="none" w:sz="0" w:space="0" w:color="auto"/>
            <w:right w:val="none" w:sz="0" w:space="0" w:color="auto"/>
          </w:divBdr>
        </w:div>
        <w:div w:id="1158229727">
          <w:marLeft w:val="640"/>
          <w:marRight w:val="0"/>
          <w:marTop w:val="0"/>
          <w:marBottom w:val="0"/>
          <w:divBdr>
            <w:top w:val="none" w:sz="0" w:space="0" w:color="auto"/>
            <w:left w:val="none" w:sz="0" w:space="0" w:color="auto"/>
            <w:bottom w:val="none" w:sz="0" w:space="0" w:color="auto"/>
            <w:right w:val="none" w:sz="0" w:space="0" w:color="auto"/>
          </w:divBdr>
        </w:div>
        <w:div w:id="1407145624">
          <w:marLeft w:val="640"/>
          <w:marRight w:val="0"/>
          <w:marTop w:val="0"/>
          <w:marBottom w:val="0"/>
          <w:divBdr>
            <w:top w:val="none" w:sz="0" w:space="0" w:color="auto"/>
            <w:left w:val="none" w:sz="0" w:space="0" w:color="auto"/>
            <w:bottom w:val="none" w:sz="0" w:space="0" w:color="auto"/>
            <w:right w:val="none" w:sz="0" w:space="0" w:color="auto"/>
          </w:divBdr>
        </w:div>
        <w:div w:id="1949778463">
          <w:marLeft w:val="640"/>
          <w:marRight w:val="0"/>
          <w:marTop w:val="0"/>
          <w:marBottom w:val="0"/>
          <w:divBdr>
            <w:top w:val="none" w:sz="0" w:space="0" w:color="auto"/>
            <w:left w:val="none" w:sz="0" w:space="0" w:color="auto"/>
            <w:bottom w:val="none" w:sz="0" w:space="0" w:color="auto"/>
            <w:right w:val="none" w:sz="0" w:space="0" w:color="auto"/>
          </w:divBdr>
        </w:div>
        <w:div w:id="1824202843">
          <w:marLeft w:val="640"/>
          <w:marRight w:val="0"/>
          <w:marTop w:val="0"/>
          <w:marBottom w:val="0"/>
          <w:divBdr>
            <w:top w:val="none" w:sz="0" w:space="0" w:color="auto"/>
            <w:left w:val="none" w:sz="0" w:space="0" w:color="auto"/>
            <w:bottom w:val="none" w:sz="0" w:space="0" w:color="auto"/>
            <w:right w:val="none" w:sz="0" w:space="0" w:color="auto"/>
          </w:divBdr>
        </w:div>
        <w:div w:id="501967832">
          <w:marLeft w:val="640"/>
          <w:marRight w:val="0"/>
          <w:marTop w:val="0"/>
          <w:marBottom w:val="0"/>
          <w:divBdr>
            <w:top w:val="none" w:sz="0" w:space="0" w:color="auto"/>
            <w:left w:val="none" w:sz="0" w:space="0" w:color="auto"/>
            <w:bottom w:val="none" w:sz="0" w:space="0" w:color="auto"/>
            <w:right w:val="none" w:sz="0" w:space="0" w:color="auto"/>
          </w:divBdr>
        </w:div>
        <w:div w:id="1468353440">
          <w:marLeft w:val="640"/>
          <w:marRight w:val="0"/>
          <w:marTop w:val="0"/>
          <w:marBottom w:val="0"/>
          <w:divBdr>
            <w:top w:val="none" w:sz="0" w:space="0" w:color="auto"/>
            <w:left w:val="none" w:sz="0" w:space="0" w:color="auto"/>
            <w:bottom w:val="none" w:sz="0" w:space="0" w:color="auto"/>
            <w:right w:val="none" w:sz="0" w:space="0" w:color="auto"/>
          </w:divBdr>
        </w:div>
        <w:div w:id="1096825937">
          <w:marLeft w:val="640"/>
          <w:marRight w:val="0"/>
          <w:marTop w:val="0"/>
          <w:marBottom w:val="0"/>
          <w:divBdr>
            <w:top w:val="none" w:sz="0" w:space="0" w:color="auto"/>
            <w:left w:val="none" w:sz="0" w:space="0" w:color="auto"/>
            <w:bottom w:val="none" w:sz="0" w:space="0" w:color="auto"/>
            <w:right w:val="none" w:sz="0" w:space="0" w:color="auto"/>
          </w:divBdr>
        </w:div>
        <w:div w:id="661812744">
          <w:marLeft w:val="640"/>
          <w:marRight w:val="0"/>
          <w:marTop w:val="0"/>
          <w:marBottom w:val="0"/>
          <w:divBdr>
            <w:top w:val="none" w:sz="0" w:space="0" w:color="auto"/>
            <w:left w:val="none" w:sz="0" w:space="0" w:color="auto"/>
            <w:bottom w:val="none" w:sz="0" w:space="0" w:color="auto"/>
            <w:right w:val="none" w:sz="0" w:space="0" w:color="auto"/>
          </w:divBdr>
        </w:div>
        <w:div w:id="1042631705">
          <w:marLeft w:val="640"/>
          <w:marRight w:val="0"/>
          <w:marTop w:val="0"/>
          <w:marBottom w:val="0"/>
          <w:divBdr>
            <w:top w:val="none" w:sz="0" w:space="0" w:color="auto"/>
            <w:left w:val="none" w:sz="0" w:space="0" w:color="auto"/>
            <w:bottom w:val="none" w:sz="0" w:space="0" w:color="auto"/>
            <w:right w:val="none" w:sz="0" w:space="0" w:color="auto"/>
          </w:divBdr>
        </w:div>
        <w:div w:id="942499093">
          <w:marLeft w:val="640"/>
          <w:marRight w:val="0"/>
          <w:marTop w:val="0"/>
          <w:marBottom w:val="0"/>
          <w:divBdr>
            <w:top w:val="none" w:sz="0" w:space="0" w:color="auto"/>
            <w:left w:val="none" w:sz="0" w:space="0" w:color="auto"/>
            <w:bottom w:val="none" w:sz="0" w:space="0" w:color="auto"/>
            <w:right w:val="none" w:sz="0" w:space="0" w:color="auto"/>
          </w:divBdr>
        </w:div>
        <w:div w:id="1499299360">
          <w:marLeft w:val="640"/>
          <w:marRight w:val="0"/>
          <w:marTop w:val="0"/>
          <w:marBottom w:val="0"/>
          <w:divBdr>
            <w:top w:val="none" w:sz="0" w:space="0" w:color="auto"/>
            <w:left w:val="none" w:sz="0" w:space="0" w:color="auto"/>
            <w:bottom w:val="none" w:sz="0" w:space="0" w:color="auto"/>
            <w:right w:val="none" w:sz="0" w:space="0" w:color="auto"/>
          </w:divBdr>
        </w:div>
        <w:div w:id="1665545485">
          <w:marLeft w:val="640"/>
          <w:marRight w:val="0"/>
          <w:marTop w:val="0"/>
          <w:marBottom w:val="0"/>
          <w:divBdr>
            <w:top w:val="none" w:sz="0" w:space="0" w:color="auto"/>
            <w:left w:val="none" w:sz="0" w:space="0" w:color="auto"/>
            <w:bottom w:val="none" w:sz="0" w:space="0" w:color="auto"/>
            <w:right w:val="none" w:sz="0" w:space="0" w:color="auto"/>
          </w:divBdr>
        </w:div>
        <w:div w:id="1128006892">
          <w:marLeft w:val="640"/>
          <w:marRight w:val="0"/>
          <w:marTop w:val="0"/>
          <w:marBottom w:val="0"/>
          <w:divBdr>
            <w:top w:val="none" w:sz="0" w:space="0" w:color="auto"/>
            <w:left w:val="none" w:sz="0" w:space="0" w:color="auto"/>
            <w:bottom w:val="none" w:sz="0" w:space="0" w:color="auto"/>
            <w:right w:val="none" w:sz="0" w:space="0" w:color="auto"/>
          </w:divBdr>
        </w:div>
        <w:div w:id="910042626">
          <w:marLeft w:val="640"/>
          <w:marRight w:val="0"/>
          <w:marTop w:val="0"/>
          <w:marBottom w:val="0"/>
          <w:divBdr>
            <w:top w:val="none" w:sz="0" w:space="0" w:color="auto"/>
            <w:left w:val="none" w:sz="0" w:space="0" w:color="auto"/>
            <w:bottom w:val="none" w:sz="0" w:space="0" w:color="auto"/>
            <w:right w:val="none" w:sz="0" w:space="0" w:color="auto"/>
          </w:divBdr>
        </w:div>
      </w:divsChild>
    </w:div>
    <w:div w:id="959990388">
      <w:bodyDiv w:val="1"/>
      <w:marLeft w:val="0"/>
      <w:marRight w:val="0"/>
      <w:marTop w:val="0"/>
      <w:marBottom w:val="0"/>
      <w:divBdr>
        <w:top w:val="none" w:sz="0" w:space="0" w:color="auto"/>
        <w:left w:val="none" w:sz="0" w:space="0" w:color="auto"/>
        <w:bottom w:val="none" w:sz="0" w:space="0" w:color="auto"/>
        <w:right w:val="none" w:sz="0" w:space="0" w:color="auto"/>
      </w:divBdr>
      <w:divsChild>
        <w:div w:id="1171338061">
          <w:marLeft w:val="640"/>
          <w:marRight w:val="0"/>
          <w:marTop w:val="0"/>
          <w:marBottom w:val="0"/>
          <w:divBdr>
            <w:top w:val="none" w:sz="0" w:space="0" w:color="auto"/>
            <w:left w:val="none" w:sz="0" w:space="0" w:color="auto"/>
            <w:bottom w:val="none" w:sz="0" w:space="0" w:color="auto"/>
            <w:right w:val="none" w:sz="0" w:space="0" w:color="auto"/>
          </w:divBdr>
        </w:div>
        <w:div w:id="383990737">
          <w:marLeft w:val="640"/>
          <w:marRight w:val="0"/>
          <w:marTop w:val="0"/>
          <w:marBottom w:val="0"/>
          <w:divBdr>
            <w:top w:val="none" w:sz="0" w:space="0" w:color="auto"/>
            <w:left w:val="none" w:sz="0" w:space="0" w:color="auto"/>
            <w:bottom w:val="none" w:sz="0" w:space="0" w:color="auto"/>
            <w:right w:val="none" w:sz="0" w:space="0" w:color="auto"/>
          </w:divBdr>
        </w:div>
        <w:div w:id="1041903773">
          <w:marLeft w:val="640"/>
          <w:marRight w:val="0"/>
          <w:marTop w:val="0"/>
          <w:marBottom w:val="0"/>
          <w:divBdr>
            <w:top w:val="none" w:sz="0" w:space="0" w:color="auto"/>
            <w:left w:val="none" w:sz="0" w:space="0" w:color="auto"/>
            <w:bottom w:val="none" w:sz="0" w:space="0" w:color="auto"/>
            <w:right w:val="none" w:sz="0" w:space="0" w:color="auto"/>
          </w:divBdr>
        </w:div>
        <w:div w:id="1188251824">
          <w:marLeft w:val="640"/>
          <w:marRight w:val="0"/>
          <w:marTop w:val="0"/>
          <w:marBottom w:val="0"/>
          <w:divBdr>
            <w:top w:val="none" w:sz="0" w:space="0" w:color="auto"/>
            <w:left w:val="none" w:sz="0" w:space="0" w:color="auto"/>
            <w:bottom w:val="none" w:sz="0" w:space="0" w:color="auto"/>
            <w:right w:val="none" w:sz="0" w:space="0" w:color="auto"/>
          </w:divBdr>
        </w:div>
        <w:div w:id="1496456732">
          <w:marLeft w:val="640"/>
          <w:marRight w:val="0"/>
          <w:marTop w:val="0"/>
          <w:marBottom w:val="0"/>
          <w:divBdr>
            <w:top w:val="none" w:sz="0" w:space="0" w:color="auto"/>
            <w:left w:val="none" w:sz="0" w:space="0" w:color="auto"/>
            <w:bottom w:val="none" w:sz="0" w:space="0" w:color="auto"/>
            <w:right w:val="none" w:sz="0" w:space="0" w:color="auto"/>
          </w:divBdr>
        </w:div>
        <w:div w:id="1365212217">
          <w:marLeft w:val="640"/>
          <w:marRight w:val="0"/>
          <w:marTop w:val="0"/>
          <w:marBottom w:val="0"/>
          <w:divBdr>
            <w:top w:val="none" w:sz="0" w:space="0" w:color="auto"/>
            <w:left w:val="none" w:sz="0" w:space="0" w:color="auto"/>
            <w:bottom w:val="none" w:sz="0" w:space="0" w:color="auto"/>
            <w:right w:val="none" w:sz="0" w:space="0" w:color="auto"/>
          </w:divBdr>
        </w:div>
        <w:div w:id="1905482464">
          <w:marLeft w:val="640"/>
          <w:marRight w:val="0"/>
          <w:marTop w:val="0"/>
          <w:marBottom w:val="0"/>
          <w:divBdr>
            <w:top w:val="none" w:sz="0" w:space="0" w:color="auto"/>
            <w:left w:val="none" w:sz="0" w:space="0" w:color="auto"/>
            <w:bottom w:val="none" w:sz="0" w:space="0" w:color="auto"/>
            <w:right w:val="none" w:sz="0" w:space="0" w:color="auto"/>
          </w:divBdr>
        </w:div>
        <w:div w:id="218437622">
          <w:marLeft w:val="640"/>
          <w:marRight w:val="0"/>
          <w:marTop w:val="0"/>
          <w:marBottom w:val="0"/>
          <w:divBdr>
            <w:top w:val="none" w:sz="0" w:space="0" w:color="auto"/>
            <w:left w:val="none" w:sz="0" w:space="0" w:color="auto"/>
            <w:bottom w:val="none" w:sz="0" w:space="0" w:color="auto"/>
            <w:right w:val="none" w:sz="0" w:space="0" w:color="auto"/>
          </w:divBdr>
        </w:div>
        <w:div w:id="1240408975">
          <w:marLeft w:val="640"/>
          <w:marRight w:val="0"/>
          <w:marTop w:val="0"/>
          <w:marBottom w:val="0"/>
          <w:divBdr>
            <w:top w:val="none" w:sz="0" w:space="0" w:color="auto"/>
            <w:left w:val="none" w:sz="0" w:space="0" w:color="auto"/>
            <w:bottom w:val="none" w:sz="0" w:space="0" w:color="auto"/>
            <w:right w:val="none" w:sz="0" w:space="0" w:color="auto"/>
          </w:divBdr>
        </w:div>
        <w:div w:id="888766344">
          <w:marLeft w:val="640"/>
          <w:marRight w:val="0"/>
          <w:marTop w:val="0"/>
          <w:marBottom w:val="0"/>
          <w:divBdr>
            <w:top w:val="none" w:sz="0" w:space="0" w:color="auto"/>
            <w:left w:val="none" w:sz="0" w:space="0" w:color="auto"/>
            <w:bottom w:val="none" w:sz="0" w:space="0" w:color="auto"/>
            <w:right w:val="none" w:sz="0" w:space="0" w:color="auto"/>
          </w:divBdr>
        </w:div>
        <w:div w:id="1098015051">
          <w:marLeft w:val="640"/>
          <w:marRight w:val="0"/>
          <w:marTop w:val="0"/>
          <w:marBottom w:val="0"/>
          <w:divBdr>
            <w:top w:val="none" w:sz="0" w:space="0" w:color="auto"/>
            <w:left w:val="none" w:sz="0" w:space="0" w:color="auto"/>
            <w:bottom w:val="none" w:sz="0" w:space="0" w:color="auto"/>
            <w:right w:val="none" w:sz="0" w:space="0" w:color="auto"/>
          </w:divBdr>
        </w:div>
        <w:div w:id="420487048">
          <w:marLeft w:val="640"/>
          <w:marRight w:val="0"/>
          <w:marTop w:val="0"/>
          <w:marBottom w:val="0"/>
          <w:divBdr>
            <w:top w:val="none" w:sz="0" w:space="0" w:color="auto"/>
            <w:left w:val="none" w:sz="0" w:space="0" w:color="auto"/>
            <w:bottom w:val="none" w:sz="0" w:space="0" w:color="auto"/>
            <w:right w:val="none" w:sz="0" w:space="0" w:color="auto"/>
          </w:divBdr>
        </w:div>
        <w:div w:id="380520374">
          <w:marLeft w:val="640"/>
          <w:marRight w:val="0"/>
          <w:marTop w:val="0"/>
          <w:marBottom w:val="0"/>
          <w:divBdr>
            <w:top w:val="none" w:sz="0" w:space="0" w:color="auto"/>
            <w:left w:val="none" w:sz="0" w:space="0" w:color="auto"/>
            <w:bottom w:val="none" w:sz="0" w:space="0" w:color="auto"/>
            <w:right w:val="none" w:sz="0" w:space="0" w:color="auto"/>
          </w:divBdr>
        </w:div>
        <w:div w:id="1674793705">
          <w:marLeft w:val="640"/>
          <w:marRight w:val="0"/>
          <w:marTop w:val="0"/>
          <w:marBottom w:val="0"/>
          <w:divBdr>
            <w:top w:val="none" w:sz="0" w:space="0" w:color="auto"/>
            <w:left w:val="none" w:sz="0" w:space="0" w:color="auto"/>
            <w:bottom w:val="none" w:sz="0" w:space="0" w:color="auto"/>
            <w:right w:val="none" w:sz="0" w:space="0" w:color="auto"/>
          </w:divBdr>
        </w:div>
        <w:div w:id="1305163430">
          <w:marLeft w:val="640"/>
          <w:marRight w:val="0"/>
          <w:marTop w:val="0"/>
          <w:marBottom w:val="0"/>
          <w:divBdr>
            <w:top w:val="none" w:sz="0" w:space="0" w:color="auto"/>
            <w:left w:val="none" w:sz="0" w:space="0" w:color="auto"/>
            <w:bottom w:val="none" w:sz="0" w:space="0" w:color="auto"/>
            <w:right w:val="none" w:sz="0" w:space="0" w:color="auto"/>
          </w:divBdr>
        </w:div>
        <w:div w:id="305167490">
          <w:marLeft w:val="640"/>
          <w:marRight w:val="0"/>
          <w:marTop w:val="0"/>
          <w:marBottom w:val="0"/>
          <w:divBdr>
            <w:top w:val="none" w:sz="0" w:space="0" w:color="auto"/>
            <w:left w:val="none" w:sz="0" w:space="0" w:color="auto"/>
            <w:bottom w:val="none" w:sz="0" w:space="0" w:color="auto"/>
            <w:right w:val="none" w:sz="0" w:space="0" w:color="auto"/>
          </w:divBdr>
        </w:div>
        <w:div w:id="1363943541">
          <w:marLeft w:val="640"/>
          <w:marRight w:val="0"/>
          <w:marTop w:val="0"/>
          <w:marBottom w:val="0"/>
          <w:divBdr>
            <w:top w:val="none" w:sz="0" w:space="0" w:color="auto"/>
            <w:left w:val="none" w:sz="0" w:space="0" w:color="auto"/>
            <w:bottom w:val="none" w:sz="0" w:space="0" w:color="auto"/>
            <w:right w:val="none" w:sz="0" w:space="0" w:color="auto"/>
          </w:divBdr>
        </w:div>
        <w:div w:id="547648111">
          <w:marLeft w:val="640"/>
          <w:marRight w:val="0"/>
          <w:marTop w:val="0"/>
          <w:marBottom w:val="0"/>
          <w:divBdr>
            <w:top w:val="none" w:sz="0" w:space="0" w:color="auto"/>
            <w:left w:val="none" w:sz="0" w:space="0" w:color="auto"/>
            <w:bottom w:val="none" w:sz="0" w:space="0" w:color="auto"/>
            <w:right w:val="none" w:sz="0" w:space="0" w:color="auto"/>
          </w:divBdr>
        </w:div>
        <w:div w:id="620962494">
          <w:marLeft w:val="640"/>
          <w:marRight w:val="0"/>
          <w:marTop w:val="0"/>
          <w:marBottom w:val="0"/>
          <w:divBdr>
            <w:top w:val="none" w:sz="0" w:space="0" w:color="auto"/>
            <w:left w:val="none" w:sz="0" w:space="0" w:color="auto"/>
            <w:bottom w:val="none" w:sz="0" w:space="0" w:color="auto"/>
            <w:right w:val="none" w:sz="0" w:space="0" w:color="auto"/>
          </w:divBdr>
        </w:div>
        <w:div w:id="1973632685">
          <w:marLeft w:val="640"/>
          <w:marRight w:val="0"/>
          <w:marTop w:val="0"/>
          <w:marBottom w:val="0"/>
          <w:divBdr>
            <w:top w:val="none" w:sz="0" w:space="0" w:color="auto"/>
            <w:left w:val="none" w:sz="0" w:space="0" w:color="auto"/>
            <w:bottom w:val="none" w:sz="0" w:space="0" w:color="auto"/>
            <w:right w:val="none" w:sz="0" w:space="0" w:color="auto"/>
          </w:divBdr>
        </w:div>
        <w:div w:id="2076735802">
          <w:marLeft w:val="640"/>
          <w:marRight w:val="0"/>
          <w:marTop w:val="0"/>
          <w:marBottom w:val="0"/>
          <w:divBdr>
            <w:top w:val="none" w:sz="0" w:space="0" w:color="auto"/>
            <w:left w:val="none" w:sz="0" w:space="0" w:color="auto"/>
            <w:bottom w:val="none" w:sz="0" w:space="0" w:color="auto"/>
            <w:right w:val="none" w:sz="0" w:space="0" w:color="auto"/>
          </w:divBdr>
        </w:div>
        <w:div w:id="1981811586">
          <w:marLeft w:val="640"/>
          <w:marRight w:val="0"/>
          <w:marTop w:val="0"/>
          <w:marBottom w:val="0"/>
          <w:divBdr>
            <w:top w:val="none" w:sz="0" w:space="0" w:color="auto"/>
            <w:left w:val="none" w:sz="0" w:space="0" w:color="auto"/>
            <w:bottom w:val="none" w:sz="0" w:space="0" w:color="auto"/>
            <w:right w:val="none" w:sz="0" w:space="0" w:color="auto"/>
          </w:divBdr>
        </w:div>
        <w:div w:id="1830947647">
          <w:marLeft w:val="640"/>
          <w:marRight w:val="0"/>
          <w:marTop w:val="0"/>
          <w:marBottom w:val="0"/>
          <w:divBdr>
            <w:top w:val="none" w:sz="0" w:space="0" w:color="auto"/>
            <w:left w:val="none" w:sz="0" w:space="0" w:color="auto"/>
            <w:bottom w:val="none" w:sz="0" w:space="0" w:color="auto"/>
            <w:right w:val="none" w:sz="0" w:space="0" w:color="auto"/>
          </w:divBdr>
        </w:div>
        <w:div w:id="1376855512">
          <w:marLeft w:val="640"/>
          <w:marRight w:val="0"/>
          <w:marTop w:val="0"/>
          <w:marBottom w:val="0"/>
          <w:divBdr>
            <w:top w:val="none" w:sz="0" w:space="0" w:color="auto"/>
            <w:left w:val="none" w:sz="0" w:space="0" w:color="auto"/>
            <w:bottom w:val="none" w:sz="0" w:space="0" w:color="auto"/>
            <w:right w:val="none" w:sz="0" w:space="0" w:color="auto"/>
          </w:divBdr>
        </w:div>
        <w:div w:id="527792279">
          <w:marLeft w:val="640"/>
          <w:marRight w:val="0"/>
          <w:marTop w:val="0"/>
          <w:marBottom w:val="0"/>
          <w:divBdr>
            <w:top w:val="none" w:sz="0" w:space="0" w:color="auto"/>
            <w:left w:val="none" w:sz="0" w:space="0" w:color="auto"/>
            <w:bottom w:val="none" w:sz="0" w:space="0" w:color="auto"/>
            <w:right w:val="none" w:sz="0" w:space="0" w:color="auto"/>
          </w:divBdr>
        </w:div>
        <w:div w:id="805202897">
          <w:marLeft w:val="640"/>
          <w:marRight w:val="0"/>
          <w:marTop w:val="0"/>
          <w:marBottom w:val="0"/>
          <w:divBdr>
            <w:top w:val="none" w:sz="0" w:space="0" w:color="auto"/>
            <w:left w:val="none" w:sz="0" w:space="0" w:color="auto"/>
            <w:bottom w:val="none" w:sz="0" w:space="0" w:color="auto"/>
            <w:right w:val="none" w:sz="0" w:space="0" w:color="auto"/>
          </w:divBdr>
        </w:div>
        <w:div w:id="1029724300">
          <w:marLeft w:val="640"/>
          <w:marRight w:val="0"/>
          <w:marTop w:val="0"/>
          <w:marBottom w:val="0"/>
          <w:divBdr>
            <w:top w:val="none" w:sz="0" w:space="0" w:color="auto"/>
            <w:left w:val="none" w:sz="0" w:space="0" w:color="auto"/>
            <w:bottom w:val="none" w:sz="0" w:space="0" w:color="auto"/>
            <w:right w:val="none" w:sz="0" w:space="0" w:color="auto"/>
          </w:divBdr>
        </w:div>
        <w:div w:id="938635829">
          <w:marLeft w:val="640"/>
          <w:marRight w:val="0"/>
          <w:marTop w:val="0"/>
          <w:marBottom w:val="0"/>
          <w:divBdr>
            <w:top w:val="none" w:sz="0" w:space="0" w:color="auto"/>
            <w:left w:val="none" w:sz="0" w:space="0" w:color="auto"/>
            <w:bottom w:val="none" w:sz="0" w:space="0" w:color="auto"/>
            <w:right w:val="none" w:sz="0" w:space="0" w:color="auto"/>
          </w:divBdr>
        </w:div>
        <w:div w:id="515657737">
          <w:marLeft w:val="640"/>
          <w:marRight w:val="0"/>
          <w:marTop w:val="0"/>
          <w:marBottom w:val="0"/>
          <w:divBdr>
            <w:top w:val="none" w:sz="0" w:space="0" w:color="auto"/>
            <w:left w:val="none" w:sz="0" w:space="0" w:color="auto"/>
            <w:bottom w:val="none" w:sz="0" w:space="0" w:color="auto"/>
            <w:right w:val="none" w:sz="0" w:space="0" w:color="auto"/>
          </w:divBdr>
        </w:div>
        <w:div w:id="1718040570">
          <w:marLeft w:val="640"/>
          <w:marRight w:val="0"/>
          <w:marTop w:val="0"/>
          <w:marBottom w:val="0"/>
          <w:divBdr>
            <w:top w:val="none" w:sz="0" w:space="0" w:color="auto"/>
            <w:left w:val="none" w:sz="0" w:space="0" w:color="auto"/>
            <w:bottom w:val="none" w:sz="0" w:space="0" w:color="auto"/>
            <w:right w:val="none" w:sz="0" w:space="0" w:color="auto"/>
          </w:divBdr>
        </w:div>
        <w:div w:id="416439305">
          <w:marLeft w:val="640"/>
          <w:marRight w:val="0"/>
          <w:marTop w:val="0"/>
          <w:marBottom w:val="0"/>
          <w:divBdr>
            <w:top w:val="none" w:sz="0" w:space="0" w:color="auto"/>
            <w:left w:val="none" w:sz="0" w:space="0" w:color="auto"/>
            <w:bottom w:val="none" w:sz="0" w:space="0" w:color="auto"/>
            <w:right w:val="none" w:sz="0" w:space="0" w:color="auto"/>
          </w:divBdr>
        </w:div>
        <w:div w:id="1048992459">
          <w:marLeft w:val="640"/>
          <w:marRight w:val="0"/>
          <w:marTop w:val="0"/>
          <w:marBottom w:val="0"/>
          <w:divBdr>
            <w:top w:val="none" w:sz="0" w:space="0" w:color="auto"/>
            <w:left w:val="none" w:sz="0" w:space="0" w:color="auto"/>
            <w:bottom w:val="none" w:sz="0" w:space="0" w:color="auto"/>
            <w:right w:val="none" w:sz="0" w:space="0" w:color="auto"/>
          </w:divBdr>
        </w:div>
        <w:div w:id="2105999876">
          <w:marLeft w:val="640"/>
          <w:marRight w:val="0"/>
          <w:marTop w:val="0"/>
          <w:marBottom w:val="0"/>
          <w:divBdr>
            <w:top w:val="none" w:sz="0" w:space="0" w:color="auto"/>
            <w:left w:val="none" w:sz="0" w:space="0" w:color="auto"/>
            <w:bottom w:val="none" w:sz="0" w:space="0" w:color="auto"/>
            <w:right w:val="none" w:sz="0" w:space="0" w:color="auto"/>
          </w:divBdr>
        </w:div>
        <w:div w:id="101807754">
          <w:marLeft w:val="640"/>
          <w:marRight w:val="0"/>
          <w:marTop w:val="0"/>
          <w:marBottom w:val="0"/>
          <w:divBdr>
            <w:top w:val="none" w:sz="0" w:space="0" w:color="auto"/>
            <w:left w:val="none" w:sz="0" w:space="0" w:color="auto"/>
            <w:bottom w:val="none" w:sz="0" w:space="0" w:color="auto"/>
            <w:right w:val="none" w:sz="0" w:space="0" w:color="auto"/>
          </w:divBdr>
        </w:div>
        <w:div w:id="1501504582">
          <w:marLeft w:val="640"/>
          <w:marRight w:val="0"/>
          <w:marTop w:val="0"/>
          <w:marBottom w:val="0"/>
          <w:divBdr>
            <w:top w:val="none" w:sz="0" w:space="0" w:color="auto"/>
            <w:left w:val="none" w:sz="0" w:space="0" w:color="auto"/>
            <w:bottom w:val="none" w:sz="0" w:space="0" w:color="auto"/>
            <w:right w:val="none" w:sz="0" w:space="0" w:color="auto"/>
          </w:divBdr>
        </w:div>
        <w:div w:id="1311473194">
          <w:marLeft w:val="640"/>
          <w:marRight w:val="0"/>
          <w:marTop w:val="0"/>
          <w:marBottom w:val="0"/>
          <w:divBdr>
            <w:top w:val="none" w:sz="0" w:space="0" w:color="auto"/>
            <w:left w:val="none" w:sz="0" w:space="0" w:color="auto"/>
            <w:bottom w:val="none" w:sz="0" w:space="0" w:color="auto"/>
            <w:right w:val="none" w:sz="0" w:space="0" w:color="auto"/>
          </w:divBdr>
        </w:div>
        <w:div w:id="11302440">
          <w:marLeft w:val="640"/>
          <w:marRight w:val="0"/>
          <w:marTop w:val="0"/>
          <w:marBottom w:val="0"/>
          <w:divBdr>
            <w:top w:val="none" w:sz="0" w:space="0" w:color="auto"/>
            <w:left w:val="none" w:sz="0" w:space="0" w:color="auto"/>
            <w:bottom w:val="none" w:sz="0" w:space="0" w:color="auto"/>
            <w:right w:val="none" w:sz="0" w:space="0" w:color="auto"/>
          </w:divBdr>
        </w:div>
        <w:div w:id="250049451">
          <w:marLeft w:val="640"/>
          <w:marRight w:val="0"/>
          <w:marTop w:val="0"/>
          <w:marBottom w:val="0"/>
          <w:divBdr>
            <w:top w:val="none" w:sz="0" w:space="0" w:color="auto"/>
            <w:left w:val="none" w:sz="0" w:space="0" w:color="auto"/>
            <w:bottom w:val="none" w:sz="0" w:space="0" w:color="auto"/>
            <w:right w:val="none" w:sz="0" w:space="0" w:color="auto"/>
          </w:divBdr>
        </w:div>
        <w:div w:id="30154106">
          <w:marLeft w:val="640"/>
          <w:marRight w:val="0"/>
          <w:marTop w:val="0"/>
          <w:marBottom w:val="0"/>
          <w:divBdr>
            <w:top w:val="none" w:sz="0" w:space="0" w:color="auto"/>
            <w:left w:val="none" w:sz="0" w:space="0" w:color="auto"/>
            <w:bottom w:val="none" w:sz="0" w:space="0" w:color="auto"/>
            <w:right w:val="none" w:sz="0" w:space="0" w:color="auto"/>
          </w:divBdr>
        </w:div>
        <w:div w:id="489179523">
          <w:marLeft w:val="640"/>
          <w:marRight w:val="0"/>
          <w:marTop w:val="0"/>
          <w:marBottom w:val="0"/>
          <w:divBdr>
            <w:top w:val="none" w:sz="0" w:space="0" w:color="auto"/>
            <w:left w:val="none" w:sz="0" w:space="0" w:color="auto"/>
            <w:bottom w:val="none" w:sz="0" w:space="0" w:color="auto"/>
            <w:right w:val="none" w:sz="0" w:space="0" w:color="auto"/>
          </w:divBdr>
        </w:div>
        <w:div w:id="617222390">
          <w:marLeft w:val="640"/>
          <w:marRight w:val="0"/>
          <w:marTop w:val="0"/>
          <w:marBottom w:val="0"/>
          <w:divBdr>
            <w:top w:val="none" w:sz="0" w:space="0" w:color="auto"/>
            <w:left w:val="none" w:sz="0" w:space="0" w:color="auto"/>
            <w:bottom w:val="none" w:sz="0" w:space="0" w:color="auto"/>
            <w:right w:val="none" w:sz="0" w:space="0" w:color="auto"/>
          </w:divBdr>
        </w:div>
      </w:divsChild>
    </w:div>
    <w:div w:id="988096805">
      <w:bodyDiv w:val="1"/>
      <w:marLeft w:val="0"/>
      <w:marRight w:val="0"/>
      <w:marTop w:val="0"/>
      <w:marBottom w:val="0"/>
      <w:divBdr>
        <w:top w:val="none" w:sz="0" w:space="0" w:color="auto"/>
        <w:left w:val="none" w:sz="0" w:space="0" w:color="auto"/>
        <w:bottom w:val="none" w:sz="0" w:space="0" w:color="auto"/>
        <w:right w:val="none" w:sz="0" w:space="0" w:color="auto"/>
      </w:divBdr>
      <w:divsChild>
        <w:div w:id="1764715330">
          <w:marLeft w:val="640"/>
          <w:marRight w:val="0"/>
          <w:marTop w:val="0"/>
          <w:marBottom w:val="0"/>
          <w:divBdr>
            <w:top w:val="none" w:sz="0" w:space="0" w:color="auto"/>
            <w:left w:val="none" w:sz="0" w:space="0" w:color="auto"/>
            <w:bottom w:val="none" w:sz="0" w:space="0" w:color="auto"/>
            <w:right w:val="none" w:sz="0" w:space="0" w:color="auto"/>
          </w:divBdr>
        </w:div>
        <w:div w:id="1331904785">
          <w:marLeft w:val="640"/>
          <w:marRight w:val="0"/>
          <w:marTop w:val="0"/>
          <w:marBottom w:val="0"/>
          <w:divBdr>
            <w:top w:val="none" w:sz="0" w:space="0" w:color="auto"/>
            <w:left w:val="none" w:sz="0" w:space="0" w:color="auto"/>
            <w:bottom w:val="none" w:sz="0" w:space="0" w:color="auto"/>
            <w:right w:val="none" w:sz="0" w:space="0" w:color="auto"/>
          </w:divBdr>
        </w:div>
        <w:div w:id="1266575069">
          <w:marLeft w:val="640"/>
          <w:marRight w:val="0"/>
          <w:marTop w:val="0"/>
          <w:marBottom w:val="0"/>
          <w:divBdr>
            <w:top w:val="none" w:sz="0" w:space="0" w:color="auto"/>
            <w:left w:val="none" w:sz="0" w:space="0" w:color="auto"/>
            <w:bottom w:val="none" w:sz="0" w:space="0" w:color="auto"/>
            <w:right w:val="none" w:sz="0" w:space="0" w:color="auto"/>
          </w:divBdr>
        </w:div>
        <w:div w:id="1456098820">
          <w:marLeft w:val="640"/>
          <w:marRight w:val="0"/>
          <w:marTop w:val="0"/>
          <w:marBottom w:val="0"/>
          <w:divBdr>
            <w:top w:val="none" w:sz="0" w:space="0" w:color="auto"/>
            <w:left w:val="none" w:sz="0" w:space="0" w:color="auto"/>
            <w:bottom w:val="none" w:sz="0" w:space="0" w:color="auto"/>
            <w:right w:val="none" w:sz="0" w:space="0" w:color="auto"/>
          </w:divBdr>
        </w:div>
        <w:div w:id="388963162">
          <w:marLeft w:val="640"/>
          <w:marRight w:val="0"/>
          <w:marTop w:val="0"/>
          <w:marBottom w:val="0"/>
          <w:divBdr>
            <w:top w:val="none" w:sz="0" w:space="0" w:color="auto"/>
            <w:left w:val="none" w:sz="0" w:space="0" w:color="auto"/>
            <w:bottom w:val="none" w:sz="0" w:space="0" w:color="auto"/>
            <w:right w:val="none" w:sz="0" w:space="0" w:color="auto"/>
          </w:divBdr>
        </w:div>
        <w:div w:id="396783944">
          <w:marLeft w:val="640"/>
          <w:marRight w:val="0"/>
          <w:marTop w:val="0"/>
          <w:marBottom w:val="0"/>
          <w:divBdr>
            <w:top w:val="none" w:sz="0" w:space="0" w:color="auto"/>
            <w:left w:val="none" w:sz="0" w:space="0" w:color="auto"/>
            <w:bottom w:val="none" w:sz="0" w:space="0" w:color="auto"/>
            <w:right w:val="none" w:sz="0" w:space="0" w:color="auto"/>
          </w:divBdr>
        </w:div>
        <w:div w:id="1499807032">
          <w:marLeft w:val="640"/>
          <w:marRight w:val="0"/>
          <w:marTop w:val="0"/>
          <w:marBottom w:val="0"/>
          <w:divBdr>
            <w:top w:val="none" w:sz="0" w:space="0" w:color="auto"/>
            <w:left w:val="none" w:sz="0" w:space="0" w:color="auto"/>
            <w:bottom w:val="none" w:sz="0" w:space="0" w:color="auto"/>
            <w:right w:val="none" w:sz="0" w:space="0" w:color="auto"/>
          </w:divBdr>
        </w:div>
        <w:div w:id="42021295">
          <w:marLeft w:val="640"/>
          <w:marRight w:val="0"/>
          <w:marTop w:val="0"/>
          <w:marBottom w:val="0"/>
          <w:divBdr>
            <w:top w:val="none" w:sz="0" w:space="0" w:color="auto"/>
            <w:left w:val="none" w:sz="0" w:space="0" w:color="auto"/>
            <w:bottom w:val="none" w:sz="0" w:space="0" w:color="auto"/>
            <w:right w:val="none" w:sz="0" w:space="0" w:color="auto"/>
          </w:divBdr>
        </w:div>
        <w:div w:id="1496535507">
          <w:marLeft w:val="640"/>
          <w:marRight w:val="0"/>
          <w:marTop w:val="0"/>
          <w:marBottom w:val="0"/>
          <w:divBdr>
            <w:top w:val="none" w:sz="0" w:space="0" w:color="auto"/>
            <w:left w:val="none" w:sz="0" w:space="0" w:color="auto"/>
            <w:bottom w:val="none" w:sz="0" w:space="0" w:color="auto"/>
            <w:right w:val="none" w:sz="0" w:space="0" w:color="auto"/>
          </w:divBdr>
        </w:div>
        <w:div w:id="648173103">
          <w:marLeft w:val="640"/>
          <w:marRight w:val="0"/>
          <w:marTop w:val="0"/>
          <w:marBottom w:val="0"/>
          <w:divBdr>
            <w:top w:val="none" w:sz="0" w:space="0" w:color="auto"/>
            <w:left w:val="none" w:sz="0" w:space="0" w:color="auto"/>
            <w:bottom w:val="none" w:sz="0" w:space="0" w:color="auto"/>
            <w:right w:val="none" w:sz="0" w:space="0" w:color="auto"/>
          </w:divBdr>
        </w:div>
        <w:div w:id="576481617">
          <w:marLeft w:val="640"/>
          <w:marRight w:val="0"/>
          <w:marTop w:val="0"/>
          <w:marBottom w:val="0"/>
          <w:divBdr>
            <w:top w:val="none" w:sz="0" w:space="0" w:color="auto"/>
            <w:left w:val="none" w:sz="0" w:space="0" w:color="auto"/>
            <w:bottom w:val="none" w:sz="0" w:space="0" w:color="auto"/>
            <w:right w:val="none" w:sz="0" w:space="0" w:color="auto"/>
          </w:divBdr>
        </w:div>
        <w:div w:id="477695598">
          <w:marLeft w:val="640"/>
          <w:marRight w:val="0"/>
          <w:marTop w:val="0"/>
          <w:marBottom w:val="0"/>
          <w:divBdr>
            <w:top w:val="none" w:sz="0" w:space="0" w:color="auto"/>
            <w:left w:val="none" w:sz="0" w:space="0" w:color="auto"/>
            <w:bottom w:val="none" w:sz="0" w:space="0" w:color="auto"/>
            <w:right w:val="none" w:sz="0" w:space="0" w:color="auto"/>
          </w:divBdr>
        </w:div>
        <w:div w:id="93941982">
          <w:marLeft w:val="640"/>
          <w:marRight w:val="0"/>
          <w:marTop w:val="0"/>
          <w:marBottom w:val="0"/>
          <w:divBdr>
            <w:top w:val="none" w:sz="0" w:space="0" w:color="auto"/>
            <w:left w:val="none" w:sz="0" w:space="0" w:color="auto"/>
            <w:bottom w:val="none" w:sz="0" w:space="0" w:color="auto"/>
            <w:right w:val="none" w:sz="0" w:space="0" w:color="auto"/>
          </w:divBdr>
        </w:div>
        <w:div w:id="428894822">
          <w:marLeft w:val="640"/>
          <w:marRight w:val="0"/>
          <w:marTop w:val="0"/>
          <w:marBottom w:val="0"/>
          <w:divBdr>
            <w:top w:val="none" w:sz="0" w:space="0" w:color="auto"/>
            <w:left w:val="none" w:sz="0" w:space="0" w:color="auto"/>
            <w:bottom w:val="none" w:sz="0" w:space="0" w:color="auto"/>
            <w:right w:val="none" w:sz="0" w:space="0" w:color="auto"/>
          </w:divBdr>
        </w:div>
        <w:div w:id="2083019606">
          <w:marLeft w:val="640"/>
          <w:marRight w:val="0"/>
          <w:marTop w:val="0"/>
          <w:marBottom w:val="0"/>
          <w:divBdr>
            <w:top w:val="none" w:sz="0" w:space="0" w:color="auto"/>
            <w:left w:val="none" w:sz="0" w:space="0" w:color="auto"/>
            <w:bottom w:val="none" w:sz="0" w:space="0" w:color="auto"/>
            <w:right w:val="none" w:sz="0" w:space="0" w:color="auto"/>
          </w:divBdr>
        </w:div>
        <w:div w:id="934361029">
          <w:marLeft w:val="640"/>
          <w:marRight w:val="0"/>
          <w:marTop w:val="0"/>
          <w:marBottom w:val="0"/>
          <w:divBdr>
            <w:top w:val="none" w:sz="0" w:space="0" w:color="auto"/>
            <w:left w:val="none" w:sz="0" w:space="0" w:color="auto"/>
            <w:bottom w:val="none" w:sz="0" w:space="0" w:color="auto"/>
            <w:right w:val="none" w:sz="0" w:space="0" w:color="auto"/>
          </w:divBdr>
        </w:div>
        <w:div w:id="1862545061">
          <w:marLeft w:val="640"/>
          <w:marRight w:val="0"/>
          <w:marTop w:val="0"/>
          <w:marBottom w:val="0"/>
          <w:divBdr>
            <w:top w:val="none" w:sz="0" w:space="0" w:color="auto"/>
            <w:left w:val="none" w:sz="0" w:space="0" w:color="auto"/>
            <w:bottom w:val="none" w:sz="0" w:space="0" w:color="auto"/>
            <w:right w:val="none" w:sz="0" w:space="0" w:color="auto"/>
          </w:divBdr>
        </w:div>
        <w:div w:id="1539198094">
          <w:marLeft w:val="640"/>
          <w:marRight w:val="0"/>
          <w:marTop w:val="0"/>
          <w:marBottom w:val="0"/>
          <w:divBdr>
            <w:top w:val="none" w:sz="0" w:space="0" w:color="auto"/>
            <w:left w:val="none" w:sz="0" w:space="0" w:color="auto"/>
            <w:bottom w:val="none" w:sz="0" w:space="0" w:color="auto"/>
            <w:right w:val="none" w:sz="0" w:space="0" w:color="auto"/>
          </w:divBdr>
        </w:div>
        <w:div w:id="1166093693">
          <w:marLeft w:val="640"/>
          <w:marRight w:val="0"/>
          <w:marTop w:val="0"/>
          <w:marBottom w:val="0"/>
          <w:divBdr>
            <w:top w:val="none" w:sz="0" w:space="0" w:color="auto"/>
            <w:left w:val="none" w:sz="0" w:space="0" w:color="auto"/>
            <w:bottom w:val="none" w:sz="0" w:space="0" w:color="auto"/>
            <w:right w:val="none" w:sz="0" w:space="0" w:color="auto"/>
          </w:divBdr>
        </w:div>
        <w:div w:id="965354401">
          <w:marLeft w:val="640"/>
          <w:marRight w:val="0"/>
          <w:marTop w:val="0"/>
          <w:marBottom w:val="0"/>
          <w:divBdr>
            <w:top w:val="none" w:sz="0" w:space="0" w:color="auto"/>
            <w:left w:val="none" w:sz="0" w:space="0" w:color="auto"/>
            <w:bottom w:val="none" w:sz="0" w:space="0" w:color="auto"/>
            <w:right w:val="none" w:sz="0" w:space="0" w:color="auto"/>
          </w:divBdr>
        </w:div>
        <w:div w:id="2095198050">
          <w:marLeft w:val="640"/>
          <w:marRight w:val="0"/>
          <w:marTop w:val="0"/>
          <w:marBottom w:val="0"/>
          <w:divBdr>
            <w:top w:val="none" w:sz="0" w:space="0" w:color="auto"/>
            <w:left w:val="none" w:sz="0" w:space="0" w:color="auto"/>
            <w:bottom w:val="none" w:sz="0" w:space="0" w:color="auto"/>
            <w:right w:val="none" w:sz="0" w:space="0" w:color="auto"/>
          </w:divBdr>
        </w:div>
        <w:div w:id="822888129">
          <w:marLeft w:val="640"/>
          <w:marRight w:val="0"/>
          <w:marTop w:val="0"/>
          <w:marBottom w:val="0"/>
          <w:divBdr>
            <w:top w:val="none" w:sz="0" w:space="0" w:color="auto"/>
            <w:left w:val="none" w:sz="0" w:space="0" w:color="auto"/>
            <w:bottom w:val="none" w:sz="0" w:space="0" w:color="auto"/>
            <w:right w:val="none" w:sz="0" w:space="0" w:color="auto"/>
          </w:divBdr>
        </w:div>
        <w:div w:id="1917550392">
          <w:marLeft w:val="640"/>
          <w:marRight w:val="0"/>
          <w:marTop w:val="0"/>
          <w:marBottom w:val="0"/>
          <w:divBdr>
            <w:top w:val="none" w:sz="0" w:space="0" w:color="auto"/>
            <w:left w:val="none" w:sz="0" w:space="0" w:color="auto"/>
            <w:bottom w:val="none" w:sz="0" w:space="0" w:color="auto"/>
            <w:right w:val="none" w:sz="0" w:space="0" w:color="auto"/>
          </w:divBdr>
        </w:div>
        <w:div w:id="818573742">
          <w:marLeft w:val="640"/>
          <w:marRight w:val="0"/>
          <w:marTop w:val="0"/>
          <w:marBottom w:val="0"/>
          <w:divBdr>
            <w:top w:val="none" w:sz="0" w:space="0" w:color="auto"/>
            <w:left w:val="none" w:sz="0" w:space="0" w:color="auto"/>
            <w:bottom w:val="none" w:sz="0" w:space="0" w:color="auto"/>
            <w:right w:val="none" w:sz="0" w:space="0" w:color="auto"/>
          </w:divBdr>
        </w:div>
        <w:div w:id="1920678912">
          <w:marLeft w:val="640"/>
          <w:marRight w:val="0"/>
          <w:marTop w:val="0"/>
          <w:marBottom w:val="0"/>
          <w:divBdr>
            <w:top w:val="none" w:sz="0" w:space="0" w:color="auto"/>
            <w:left w:val="none" w:sz="0" w:space="0" w:color="auto"/>
            <w:bottom w:val="none" w:sz="0" w:space="0" w:color="auto"/>
            <w:right w:val="none" w:sz="0" w:space="0" w:color="auto"/>
          </w:divBdr>
        </w:div>
        <w:div w:id="1191919612">
          <w:marLeft w:val="640"/>
          <w:marRight w:val="0"/>
          <w:marTop w:val="0"/>
          <w:marBottom w:val="0"/>
          <w:divBdr>
            <w:top w:val="none" w:sz="0" w:space="0" w:color="auto"/>
            <w:left w:val="none" w:sz="0" w:space="0" w:color="auto"/>
            <w:bottom w:val="none" w:sz="0" w:space="0" w:color="auto"/>
            <w:right w:val="none" w:sz="0" w:space="0" w:color="auto"/>
          </w:divBdr>
        </w:div>
        <w:div w:id="1444617811">
          <w:marLeft w:val="640"/>
          <w:marRight w:val="0"/>
          <w:marTop w:val="0"/>
          <w:marBottom w:val="0"/>
          <w:divBdr>
            <w:top w:val="none" w:sz="0" w:space="0" w:color="auto"/>
            <w:left w:val="none" w:sz="0" w:space="0" w:color="auto"/>
            <w:bottom w:val="none" w:sz="0" w:space="0" w:color="auto"/>
            <w:right w:val="none" w:sz="0" w:space="0" w:color="auto"/>
          </w:divBdr>
        </w:div>
        <w:div w:id="567807287">
          <w:marLeft w:val="640"/>
          <w:marRight w:val="0"/>
          <w:marTop w:val="0"/>
          <w:marBottom w:val="0"/>
          <w:divBdr>
            <w:top w:val="none" w:sz="0" w:space="0" w:color="auto"/>
            <w:left w:val="none" w:sz="0" w:space="0" w:color="auto"/>
            <w:bottom w:val="none" w:sz="0" w:space="0" w:color="auto"/>
            <w:right w:val="none" w:sz="0" w:space="0" w:color="auto"/>
          </w:divBdr>
        </w:div>
        <w:div w:id="1743288355">
          <w:marLeft w:val="640"/>
          <w:marRight w:val="0"/>
          <w:marTop w:val="0"/>
          <w:marBottom w:val="0"/>
          <w:divBdr>
            <w:top w:val="none" w:sz="0" w:space="0" w:color="auto"/>
            <w:left w:val="none" w:sz="0" w:space="0" w:color="auto"/>
            <w:bottom w:val="none" w:sz="0" w:space="0" w:color="auto"/>
            <w:right w:val="none" w:sz="0" w:space="0" w:color="auto"/>
          </w:divBdr>
        </w:div>
        <w:div w:id="1071653639">
          <w:marLeft w:val="640"/>
          <w:marRight w:val="0"/>
          <w:marTop w:val="0"/>
          <w:marBottom w:val="0"/>
          <w:divBdr>
            <w:top w:val="none" w:sz="0" w:space="0" w:color="auto"/>
            <w:left w:val="none" w:sz="0" w:space="0" w:color="auto"/>
            <w:bottom w:val="none" w:sz="0" w:space="0" w:color="auto"/>
            <w:right w:val="none" w:sz="0" w:space="0" w:color="auto"/>
          </w:divBdr>
        </w:div>
        <w:div w:id="1372224122">
          <w:marLeft w:val="640"/>
          <w:marRight w:val="0"/>
          <w:marTop w:val="0"/>
          <w:marBottom w:val="0"/>
          <w:divBdr>
            <w:top w:val="none" w:sz="0" w:space="0" w:color="auto"/>
            <w:left w:val="none" w:sz="0" w:space="0" w:color="auto"/>
            <w:bottom w:val="none" w:sz="0" w:space="0" w:color="auto"/>
            <w:right w:val="none" w:sz="0" w:space="0" w:color="auto"/>
          </w:divBdr>
        </w:div>
        <w:div w:id="866061502">
          <w:marLeft w:val="640"/>
          <w:marRight w:val="0"/>
          <w:marTop w:val="0"/>
          <w:marBottom w:val="0"/>
          <w:divBdr>
            <w:top w:val="none" w:sz="0" w:space="0" w:color="auto"/>
            <w:left w:val="none" w:sz="0" w:space="0" w:color="auto"/>
            <w:bottom w:val="none" w:sz="0" w:space="0" w:color="auto"/>
            <w:right w:val="none" w:sz="0" w:space="0" w:color="auto"/>
          </w:divBdr>
        </w:div>
        <w:div w:id="950355482">
          <w:marLeft w:val="640"/>
          <w:marRight w:val="0"/>
          <w:marTop w:val="0"/>
          <w:marBottom w:val="0"/>
          <w:divBdr>
            <w:top w:val="none" w:sz="0" w:space="0" w:color="auto"/>
            <w:left w:val="none" w:sz="0" w:space="0" w:color="auto"/>
            <w:bottom w:val="none" w:sz="0" w:space="0" w:color="auto"/>
            <w:right w:val="none" w:sz="0" w:space="0" w:color="auto"/>
          </w:divBdr>
        </w:div>
        <w:div w:id="1696346088">
          <w:marLeft w:val="640"/>
          <w:marRight w:val="0"/>
          <w:marTop w:val="0"/>
          <w:marBottom w:val="0"/>
          <w:divBdr>
            <w:top w:val="none" w:sz="0" w:space="0" w:color="auto"/>
            <w:left w:val="none" w:sz="0" w:space="0" w:color="auto"/>
            <w:bottom w:val="none" w:sz="0" w:space="0" w:color="auto"/>
            <w:right w:val="none" w:sz="0" w:space="0" w:color="auto"/>
          </w:divBdr>
        </w:div>
        <w:div w:id="125903134">
          <w:marLeft w:val="640"/>
          <w:marRight w:val="0"/>
          <w:marTop w:val="0"/>
          <w:marBottom w:val="0"/>
          <w:divBdr>
            <w:top w:val="none" w:sz="0" w:space="0" w:color="auto"/>
            <w:left w:val="none" w:sz="0" w:space="0" w:color="auto"/>
            <w:bottom w:val="none" w:sz="0" w:space="0" w:color="auto"/>
            <w:right w:val="none" w:sz="0" w:space="0" w:color="auto"/>
          </w:divBdr>
        </w:div>
        <w:div w:id="533277162">
          <w:marLeft w:val="640"/>
          <w:marRight w:val="0"/>
          <w:marTop w:val="0"/>
          <w:marBottom w:val="0"/>
          <w:divBdr>
            <w:top w:val="none" w:sz="0" w:space="0" w:color="auto"/>
            <w:left w:val="none" w:sz="0" w:space="0" w:color="auto"/>
            <w:bottom w:val="none" w:sz="0" w:space="0" w:color="auto"/>
            <w:right w:val="none" w:sz="0" w:space="0" w:color="auto"/>
          </w:divBdr>
        </w:div>
        <w:div w:id="1727751975">
          <w:marLeft w:val="640"/>
          <w:marRight w:val="0"/>
          <w:marTop w:val="0"/>
          <w:marBottom w:val="0"/>
          <w:divBdr>
            <w:top w:val="none" w:sz="0" w:space="0" w:color="auto"/>
            <w:left w:val="none" w:sz="0" w:space="0" w:color="auto"/>
            <w:bottom w:val="none" w:sz="0" w:space="0" w:color="auto"/>
            <w:right w:val="none" w:sz="0" w:space="0" w:color="auto"/>
          </w:divBdr>
        </w:div>
        <w:div w:id="1958028980">
          <w:marLeft w:val="640"/>
          <w:marRight w:val="0"/>
          <w:marTop w:val="0"/>
          <w:marBottom w:val="0"/>
          <w:divBdr>
            <w:top w:val="none" w:sz="0" w:space="0" w:color="auto"/>
            <w:left w:val="none" w:sz="0" w:space="0" w:color="auto"/>
            <w:bottom w:val="none" w:sz="0" w:space="0" w:color="auto"/>
            <w:right w:val="none" w:sz="0" w:space="0" w:color="auto"/>
          </w:divBdr>
        </w:div>
        <w:div w:id="547452889">
          <w:marLeft w:val="640"/>
          <w:marRight w:val="0"/>
          <w:marTop w:val="0"/>
          <w:marBottom w:val="0"/>
          <w:divBdr>
            <w:top w:val="none" w:sz="0" w:space="0" w:color="auto"/>
            <w:left w:val="none" w:sz="0" w:space="0" w:color="auto"/>
            <w:bottom w:val="none" w:sz="0" w:space="0" w:color="auto"/>
            <w:right w:val="none" w:sz="0" w:space="0" w:color="auto"/>
          </w:divBdr>
        </w:div>
        <w:div w:id="956529087">
          <w:marLeft w:val="640"/>
          <w:marRight w:val="0"/>
          <w:marTop w:val="0"/>
          <w:marBottom w:val="0"/>
          <w:divBdr>
            <w:top w:val="none" w:sz="0" w:space="0" w:color="auto"/>
            <w:left w:val="none" w:sz="0" w:space="0" w:color="auto"/>
            <w:bottom w:val="none" w:sz="0" w:space="0" w:color="auto"/>
            <w:right w:val="none" w:sz="0" w:space="0" w:color="auto"/>
          </w:divBdr>
        </w:div>
        <w:div w:id="1051925683">
          <w:marLeft w:val="640"/>
          <w:marRight w:val="0"/>
          <w:marTop w:val="0"/>
          <w:marBottom w:val="0"/>
          <w:divBdr>
            <w:top w:val="none" w:sz="0" w:space="0" w:color="auto"/>
            <w:left w:val="none" w:sz="0" w:space="0" w:color="auto"/>
            <w:bottom w:val="none" w:sz="0" w:space="0" w:color="auto"/>
            <w:right w:val="none" w:sz="0" w:space="0" w:color="auto"/>
          </w:divBdr>
        </w:div>
        <w:div w:id="1768382182">
          <w:marLeft w:val="640"/>
          <w:marRight w:val="0"/>
          <w:marTop w:val="0"/>
          <w:marBottom w:val="0"/>
          <w:divBdr>
            <w:top w:val="none" w:sz="0" w:space="0" w:color="auto"/>
            <w:left w:val="none" w:sz="0" w:space="0" w:color="auto"/>
            <w:bottom w:val="none" w:sz="0" w:space="0" w:color="auto"/>
            <w:right w:val="none" w:sz="0" w:space="0" w:color="auto"/>
          </w:divBdr>
        </w:div>
        <w:div w:id="2105805017">
          <w:marLeft w:val="640"/>
          <w:marRight w:val="0"/>
          <w:marTop w:val="0"/>
          <w:marBottom w:val="0"/>
          <w:divBdr>
            <w:top w:val="none" w:sz="0" w:space="0" w:color="auto"/>
            <w:left w:val="none" w:sz="0" w:space="0" w:color="auto"/>
            <w:bottom w:val="none" w:sz="0" w:space="0" w:color="auto"/>
            <w:right w:val="none" w:sz="0" w:space="0" w:color="auto"/>
          </w:divBdr>
        </w:div>
        <w:div w:id="717389561">
          <w:marLeft w:val="640"/>
          <w:marRight w:val="0"/>
          <w:marTop w:val="0"/>
          <w:marBottom w:val="0"/>
          <w:divBdr>
            <w:top w:val="none" w:sz="0" w:space="0" w:color="auto"/>
            <w:left w:val="none" w:sz="0" w:space="0" w:color="auto"/>
            <w:bottom w:val="none" w:sz="0" w:space="0" w:color="auto"/>
            <w:right w:val="none" w:sz="0" w:space="0" w:color="auto"/>
          </w:divBdr>
        </w:div>
      </w:divsChild>
    </w:div>
    <w:div w:id="992413644">
      <w:bodyDiv w:val="1"/>
      <w:marLeft w:val="0"/>
      <w:marRight w:val="0"/>
      <w:marTop w:val="0"/>
      <w:marBottom w:val="0"/>
      <w:divBdr>
        <w:top w:val="none" w:sz="0" w:space="0" w:color="auto"/>
        <w:left w:val="none" w:sz="0" w:space="0" w:color="auto"/>
        <w:bottom w:val="none" w:sz="0" w:space="0" w:color="auto"/>
        <w:right w:val="none" w:sz="0" w:space="0" w:color="auto"/>
      </w:divBdr>
      <w:divsChild>
        <w:div w:id="1098259343">
          <w:marLeft w:val="640"/>
          <w:marRight w:val="0"/>
          <w:marTop w:val="0"/>
          <w:marBottom w:val="0"/>
          <w:divBdr>
            <w:top w:val="none" w:sz="0" w:space="0" w:color="auto"/>
            <w:left w:val="none" w:sz="0" w:space="0" w:color="auto"/>
            <w:bottom w:val="none" w:sz="0" w:space="0" w:color="auto"/>
            <w:right w:val="none" w:sz="0" w:space="0" w:color="auto"/>
          </w:divBdr>
        </w:div>
        <w:div w:id="1239708072">
          <w:marLeft w:val="640"/>
          <w:marRight w:val="0"/>
          <w:marTop w:val="0"/>
          <w:marBottom w:val="0"/>
          <w:divBdr>
            <w:top w:val="none" w:sz="0" w:space="0" w:color="auto"/>
            <w:left w:val="none" w:sz="0" w:space="0" w:color="auto"/>
            <w:bottom w:val="none" w:sz="0" w:space="0" w:color="auto"/>
            <w:right w:val="none" w:sz="0" w:space="0" w:color="auto"/>
          </w:divBdr>
        </w:div>
        <w:div w:id="2010331009">
          <w:marLeft w:val="640"/>
          <w:marRight w:val="0"/>
          <w:marTop w:val="0"/>
          <w:marBottom w:val="0"/>
          <w:divBdr>
            <w:top w:val="none" w:sz="0" w:space="0" w:color="auto"/>
            <w:left w:val="none" w:sz="0" w:space="0" w:color="auto"/>
            <w:bottom w:val="none" w:sz="0" w:space="0" w:color="auto"/>
            <w:right w:val="none" w:sz="0" w:space="0" w:color="auto"/>
          </w:divBdr>
        </w:div>
        <w:div w:id="1802185382">
          <w:marLeft w:val="640"/>
          <w:marRight w:val="0"/>
          <w:marTop w:val="0"/>
          <w:marBottom w:val="0"/>
          <w:divBdr>
            <w:top w:val="none" w:sz="0" w:space="0" w:color="auto"/>
            <w:left w:val="none" w:sz="0" w:space="0" w:color="auto"/>
            <w:bottom w:val="none" w:sz="0" w:space="0" w:color="auto"/>
            <w:right w:val="none" w:sz="0" w:space="0" w:color="auto"/>
          </w:divBdr>
        </w:div>
        <w:div w:id="1404600108">
          <w:marLeft w:val="640"/>
          <w:marRight w:val="0"/>
          <w:marTop w:val="0"/>
          <w:marBottom w:val="0"/>
          <w:divBdr>
            <w:top w:val="none" w:sz="0" w:space="0" w:color="auto"/>
            <w:left w:val="none" w:sz="0" w:space="0" w:color="auto"/>
            <w:bottom w:val="none" w:sz="0" w:space="0" w:color="auto"/>
            <w:right w:val="none" w:sz="0" w:space="0" w:color="auto"/>
          </w:divBdr>
        </w:div>
        <w:div w:id="1314914794">
          <w:marLeft w:val="640"/>
          <w:marRight w:val="0"/>
          <w:marTop w:val="0"/>
          <w:marBottom w:val="0"/>
          <w:divBdr>
            <w:top w:val="none" w:sz="0" w:space="0" w:color="auto"/>
            <w:left w:val="none" w:sz="0" w:space="0" w:color="auto"/>
            <w:bottom w:val="none" w:sz="0" w:space="0" w:color="auto"/>
            <w:right w:val="none" w:sz="0" w:space="0" w:color="auto"/>
          </w:divBdr>
        </w:div>
        <w:div w:id="196503541">
          <w:marLeft w:val="640"/>
          <w:marRight w:val="0"/>
          <w:marTop w:val="0"/>
          <w:marBottom w:val="0"/>
          <w:divBdr>
            <w:top w:val="none" w:sz="0" w:space="0" w:color="auto"/>
            <w:left w:val="none" w:sz="0" w:space="0" w:color="auto"/>
            <w:bottom w:val="none" w:sz="0" w:space="0" w:color="auto"/>
            <w:right w:val="none" w:sz="0" w:space="0" w:color="auto"/>
          </w:divBdr>
        </w:div>
        <w:div w:id="1119759617">
          <w:marLeft w:val="640"/>
          <w:marRight w:val="0"/>
          <w:marTop w:val="0"/>
          <w:marBottom w:val="0"/>
          <w:divBdr>
            <w:top w:val="none" w:sz="0" w:space="0" w:color="auto"/>
            <w:left w:val="none" w:sz="0" w:space="0" w:color="auto"/>
            <w:bottom w:val="none" w:sz="0" w:space="0" w:color="auto"/>
            <w:right w:val="none" w:sz="0" w:space="0" w:color="auto"/>
          </w:divBdr>
        </w:div>
        <w:div w:id="1680812049">
          <w:marLeft w:val="640"/>
          <w:marRight w:val="0"/>
          <w:marTop w:val="0"/>
          <w:marBottom w:val="0"/>
          <w:divBdr>
            <w:top w:val="none" w:sz="0" w:space="0" w:color="auto"/>
            <w:left w:val="none" w:sz="0" w:space="0" w:color="auto"/>
            <w:bottom w:val="none" w:sz="0" w:space="0" w:color="auto"/>
            <w:right w:val="none" w:sz="0" w:space="0" w:color="auto"/>
          </w:divBdr>
        </w:div>
        <w:div w:id="619653289">
          <w:marLeft w:val="640"/>
          <w:marRight w:val="0"/>
          <w:marTop w:val="0"/>
          <w:marBottom w:val="0"/>
          <w:divBdr>
            <w:top w:val="none" w:sz="0" w:space="0" w:color="auto"/>
            <w:left w:val="none" w:sz="0" w:space="0" w:color="auto"/>
            <w:bottom w:val="none" w:sz="0" w:space="0" w:color="auto"/>
            <w:right w:val="none" w:sz="0" w:space="0" w:color="auto"/>
          </w:divBdr>
        </w:div>
        <w:div w:id="780297957">
          <w:marLeft w:val="640"/>
          <w:marRight w:val="0"/>
          <w:marTop w:val="0"/>
          <w:marBottom w:val="0"/>
          <w:divBdr>
            <w:top w:val="none" w:sz="0" w:space="0" w:color="auto"/>
            <w:left w:val="none" w:sz="0" w:space="0" w:color="auto"/>
            <w:bottom w:val="none" w:sz="0" w:space="0" w:color="auto"/>
            <w:right w:val="none" w:sz="0" w:space="0" w:color="auto"/>
          </w:divBdr>
        </w:div>
        <w:div w:id="1717390453">
          <w:marLeft w:val="640"/>
          <w:marRight w:val="0"/>
          <w:marTop w:val="0"/>
          <w:marBottom w:val="0"/>
          <w:divBdr>
            <w:top w:val="none" w:sz="0" w:space="0" w:color="auto"/>
            <w:left w:val="none" w:sz="0" w:space="0" w:color="auto"/>
            <w:bottom w:val="none" w:sz="0" w:space="0" w:color="auto"/>
            <w:right w:val="none" w:sz="0" w:space="0" w:color="auto"/>
          </w:divBdr>
        </w:div>
        <w:div w:id="1854958742">
          <w:marLeft w:val="640"/>
          <w:marRight w:val="0"/>
          <w:marTop w:val="0"/>
          <w:marBottom w:val="0"/>
          <w:divBdr>
            <w:top w:val="none" w:sz="0" w:space="0" w:color="auto"/>
            <w:left w:val="none" w:sz="0" w:space="0" w:color="auto"/>
            <w:bottom w:val="none" w:sz="0" w:space="0" w:color="auto"/>
            <w:right w:val="none" w:sz="0" w:space="0" w:color="auto"/>
          </w:divBdr>
        </w:div>
        <w:div w:id="1924027114">
          <w:marLeft w:val="640"/>
          <w:marRight w:val="0"/>
          <w:marTop w:val="0"/>
          <w:marBottom w:val="0"/>
          <w:divBdr>
            <w:top w:val="none" w:sz="0" w:space="0" w:color="auto"/>
            <w:left w:val="none" w:sz="0" w:space="0" w:color="auto"/>
            <w:bottom w:val="none" w:sz="0" w:space="0" w:color="auto"/>
            <w:right w:val="none" w:sz="0" w:space="0" w:color="auto"/>
          </w:divBdr>
        </w:div>
        <w:div w:id="1720670617">
          <w:marLeft w:val="640"/>
          <w:marRight w:val="0"/>
          <w:marTop w:val="0"/>
          <w:marBottom w:val="0"/>
          <w:divBdr>
            <w:top w:val="none" w:sz="0" w:space="0" w:color="auto"/>
            <w:left w:val="none" w:sz="0" w:space="0" w:color="auto"/>
            <w:bottom w:val="none" w:sz="0" w:space="0" w:color="auto"/>
            <w:right w:val="none" w:sz="0" w:space="0" w:color="auto"/>
          </w:divBdr>
        </w:div>
        <w:div w:id="1691493720">
          <w:marLeft w:val="640"/>
          <w:marRight w:val="0"/>
          <w:marTop w:val="0"/>
          <w:marBottom w:val="0"/>
          <w:divBdr>
            <w:top w:val="none" w:sz="0" w:space="0" w:color="auto"/>
            <w:left w:val="none" w:sz="0" w:space="0" w:color="auto"/>
            <w:bottom w:val="none" w:sz="0" w:space="0" w:color="auto"/>
            <w:right w:val="none" w:sz="0" w:space="0" w:color="auto"/>
          </w:divBdr>
        </w:div>
        <w:div w:id="1059286363">
          <w:marLeft w:val="640"/>
          <w:marRight w:val="0"/>
          <w:marTop w:val="0"/>
          <w:marBottom w:val="0"/>
          <w:divBdr>
            <w:top w:val="none" w:sz="0" w:space="0" w:color="auto"/>
            <w:left w:val="none" w:sz="0" w:space="0" w:color="auto"/>
            <w:bottom w:val="none" w:sz="0" w:space="0" w:color="auto"/>
            <w:right w:val="none" w:sz="0" w:space="0" w:color="auto"/>
          </w:divBdr>
        </w:div>
        <w:div w:id="1176847697">
          <w:marLeft w:val="640"/>
          <w:marRight w:val="0"/>
          <w:marTop w:val="0"/>
          <w:marBottom w:val="0"/>
          <w:divBdr>
            <w:top w:val="none" w:sz="0" w:space="0" w:color="auto"/>
            <w:left w:val="none" w:sz="0" w:space="0" w:color="auto"/>
            <w:bottom w:val="none" w:sz="0" w:space="0" w:color="auto"/>
            <w:right w:val="none" w:sz="0" w:space="0" w:color="auto"/>
          </w:divBdr>
        </w:div>
        <w:div w:id="1693650577">
          <w:marLeft w:val="640"/>
          <w:marRight w:val="0"/>
          <w:marTop w:val="0"/>
          <w:marBottom w:val="0"/>
          <w:divBdr>
            <w:top w:val="none" w:sz="0" w:space="0" w:color="auto"/>
            <w:left w:val="none" w:sz="0" w:space="0" w:color="auto"/>
            <w:bottom w:val="none" w:sz="0" w:space="0" w:color="auto"/>
            <w:right w:val="none" w:sz="0" w:space="0" w:color="auto"/>
          </w:divBdr>
        </w:div>
        <w:div w:id="1819030560">
          <w:marLeft w:val="640"/>
          <w:marRight w:val="0"/>
          <w:marTop w:val="0"/>
          <w:marBottom w:val="0"/>
          <w:divBdr>
            <w:top w:val="none" w:sz="0" w:space="0" w:color="auto"/>
            <w:left w:val="none" w:sz="0" w:space="0" w:color="auto"/>
            <w:bottom w:val="none" w:sz="0" w:space="0" w:color="auto"/>
            <w:right w:val="none" w:sz="0" w:space="0" w:color="auto"/>
          </w:divBdr>
        </w:div>
        <w:div w:id="88428831">
          <w:marLeft w:val="640"/>
          <w:marRight w:val="0"/>
          <w:marTop w:val="0"/>
          <w:marBottom w:val="0"/>
          <w:divBdr>
            <w:top w:val="none" w:sz="0" w:space="0" w:color="auto"/>
            <w:left w:val="none" w:sz="0" w:space="0" w:color="auto"/>
            <w:bottom w:val="none" w:sz="0" w:space="0" w:color="auto"/>
            <w:right w:val="none" w:sz="0" w:space="0" w:color="auto"/>
          </w:divBdr>
        </w:div>
        <w:div w:id="234514957">
          <w:marLeft w:val="640"/>
          <w:marRight w:val="0"/>
          <w:marTop w:val="0"/>
          <w:marBottom w:val="0"/>
          <w:divBdr>
            <w:top w:val="none" w:sz="0" w:space="0" w:color="auto"/>
            <w:left w:val="none" w:sz="0" w:space="0" w:color="auto"/>
            <w:bottom w:val="none" w:sz="0" w:space="0" w:color="auto"/>
            <w:right w:val="none" w:sz="0" w:space="0" w:color="auto"/>
          </w:divBdr>
        </w:div>
        <w:div w:id="597491864">
          <w:marLeft w:val="640"/>
          <w:marRight w:val="0"/>
          <w:marTop w:val="0"/>
          <w:marBottom w:val="0"/>
          <w:divBdr>
            <w:top w:val="none" w:sz="0" w:space="0" w:color="auto"/>
            <w:left w:val="none" w:sz="0" w:space="0" w:color="auto"/>
            <w:bottom w:val="none" w:sz="0" w:space="0" w:color="auto"/>
            <w:right w:val="none" w:sz="0" w:space="0" w:color="auto"/>
          </w:divBdr>
        </w:div>
        <w:div w:id="1717653810">
          <w:marLeft w:val="640"/>
          <w:marRight w:val="0"/>
          <w:marTop w:val="0"/>
          <w:marBottom w:val="0"/>
          <w:divBdr>
            <w:top w:val="none" w:sz="0" w:space="0" w:color="auto"/>
            <w:left w:val="none" w:sz="0" w:space="0" w:color="auto"/>
            <w:bottom w:val="none" w:sz="0" w:space="0" w:color="auto"/>
            <w:right w:val="none" w:sz="0" w:space="0" w:color="auto"/>
          </w:divBdr>
        </w:div>
        <w:div w:id="1580170529">
          <w:marLeft w:val="640"/>
          <w:marRight w:val="0"/>
          <w:marTop w:val="0"/>
          <w:marBottom w:val="0"/>
          <w:divBdr>
            <w:top w:val="none" w:sz="0" w:space="0" w:color="auto"/>
            <w:left w:val="none" w:sz="0" w:space="0" w:color="auto"/>
            <w:bottom w:val="none" w:sz="0" w:space="0" w:color="auto"/>
            <w:right w:val="none" w:sz="0" w:space="0" w:color="auto"/>
          </w:divBdr>
        </w:div>
        <w:div w:id="1820000708">
          <w:marLeft w:val="640"/>
          <w:marRight w:val="0"/>
          <w:marTop w:val="0"/>
          <w:marBottom w:val="0"/>
          <w:divBdr>
            <w:top w:val="none" w:sz="0" w:space="0" w:color="auto"/>
            <w:left w:val="none" w:sz="0" w:space="0" w:color="auto"/>
            <w:bottom w:val="none" w:sz="0" w:space="0" w:color="auto"/>
            <w:right w:val="none" w:sz="0" w:space="0" w:color="auto"/>
          </w:divBdr>
        </w:div>
        <w:div w:id="1024595850">
          <w:marLeft w:val="640"/>
          <w:marRight w:val="0"/>
          <w:marTop w:val="0"/>
          <w:marBottom w:val="0"/>
          <w:divBdr>
            <w:top w:val="none" w:sz="0" w:space="0" w:color="auto"/>
            <w:left w:val="none" w:sz="0" w:space="0" w:color="auto"/>
            <w:bottom w:val="none" w:sz="0" w:space="0" w:color="auto"/>
            <w:right w:val="none" w:sz="0" w:space="0" w:color="auto"/>
          </w:divBdr>
        </w:div>
        <w:div w:id="441191882">
          <w:marLeft w:val="640"/>
          <w:marRight w:val="0"/>
          <w:marTop w:val="0"/>
          <w:marBottom w:val="0"/>
          <w:divBdr>
            <w:top w:val="none" w:sz="0" w:space="0" w:color="auto"/>
            <w:left w:val="none" w:sz="0" w:space="0" w:color="auto"/>
            <w:bottom w:val="none" w:sz="0" w:space="0" w:color="auto"/>
            <w:right w:val="none" w:sz="0" w:space="0" w:color="auto"/>
          </w:divBdr>
        </w:div>
        <w:div w:id="127746421">
          <w:marLeft w:val="640"/>
          <w:marRight w:val="0"/>
          <w:marTop w:val="0"/>
          <w:marBottom w:val="0"/>
          <w:divBdr>
            <w:top w:val="none" w:sz="0" w:space="0" w:color="auto"/>
            <w:left w:val="none" w:sz="0" w:space="0" w:color="auto"/>
            <w:bottom w:val="none" w:sz="0" w:space="0" w:color="auto"/>
            <w:right w:val="none" w:sz="0" w:space="0" w:color="auto"/>
          </w:divBdr>
        </w:div>
        <w:div w:id="709770031">
          <w:marLeft w:val="640"/>
          <w:marRight w:val="0"/>
          <w:marTop w:val="0"/>
          <w:marBottom w:val="0"/>
          <w:divBdr>
            <w:top w:val="none" w:sz="0" w:space="0" w:color="auto"/>
            <w:left w:val="none" w:sz="0" w:space="0" w:color="auto"/>
            <w:bottom w:val="none" w:sz="0" w:space="0" w:color="auto"/>
            <w:right w:val="none" w:sz="0" w:space="0" w:color="auto"/>
          </w:divBdr>
        </w:div>
        <w:div w:id="1618102967">
          <w:marLeft w:val="640"/>
          <w:marRight w:val="0"/>
          <w:marTop w:val="0"/>
          <w:marBottom w:val="0"/>
          <w:divBdr>
            <w:top w:val="none" w:sz="0" w:space="0" w:color="auto"/>
            <w:left w:val="none" w:sz="0" w:space="0" w:color="auto"/>
            <w:bottom w:val="none" w:sz="0" w:space="0" w:color="auto"/>
            <w:right w:val="none" w:sz="0" w:space="0" w:color="auto"/>
          </w:divBdr>
        </w:div>
        <w:div w:id="824471737">
          <w:marLeft w:val="640"/>
          <w:marRight w:val="0"/>
          <w:marTop w:val="0"/>
          <w:marBottom w:val="0"/>
          <w:divBdr>
            <w:top w:val="none" w:sz="0" w:space="0" w:color="auto"/>
            <w:left w:val="none" w:sz="0" w:space="0" w:color="auto"/>
            <w:bottom w:val="none" w:sz="0" w:space="0" w:color="auto"/>
            <w:right w:val="none" w:sz="0" w:space="0" w:color="auto"/>
          </w:divBdr>
        </w:div>
        <w:div w:id="103116515">
          <w:marLeft w:val="640"/>
          <w:marRight w:val="0"/>
          <w:marTop w:val="0"/>
          <w:marBottom w:val="0"/>
          <w:divBdr>
            <w:top w:val="none" w:sz="0" w:space="0" w:color="auto"/>
            <w:left w:val="none" w:sz="0" w:space="0" w:color="auto"/>
            <w:bottom w:val="none" w:sz="0" w:space="0" w:color="auto"/>
            <w:right w:val="none" w:sz="0" w:space="0" w:color="auto"/>
          </w:divBdr>
        </w:div>
        <w:div w:id="1618608577">
          <w:marLeft w:val="640"/>
          <w:marRight w:val="0"/>
          <w:marTop w:val="0"/>
          <w:marBottom w:val="0"/>
          <w:divBdr>
            <w:top w:val="none" w:sz="0" w:space="0" w:color="auto"/>
            <w:left w:val="none" w:sz="0" w:space="0" w:color="auto"/>
            <w:bottom w:val="none" w:sz="0" w:space="0" w:color="auto"/>
            <w:right w:val="none" w:sz="0" w:space="0" w:color="auto"/>
          </w:divBdr>
        </w:div>
        <w:div w:id="1251814188">
          <w:marLeft w:val="640"/>
          <w:marRight w:val="0"/>
          <w:marTop w:val="0"/>
          <w:marBottom w:val="0"/>
          <w:divBdr>
            <w:top w:val="none" w:sz="0" w:space="0" w:color="auto"/>
            <w:left w:val="none" w:sz="0" w:space="0" w:color="auto"/>
            <w:bottom w:val="none" w:sz="0" w:space="0" w:color="auto"/>
            <w:right w:val="none" w:sz="0" w:space="0" w:color="auto"/>
          </w:divBdr>
        </w:div>
        <w:div w:id="435255212">
          <w:marLeft w:val="640"/>
          <w:marRight w:val="0"/>
          <w:marTop w:val="0"/>
          <w:marBottom w:val="0"/>
          <w:divBdr>
            <w:top w:val="none" w:sz="0" w:space="0" w:color="auto"/>
            <w:left w:val="none" w:sz="0" w:space="0" w:color="auto"/>
            <w:bottom w:val="none" w:sz="0" w:space="0" w:color="auto"/>
            <w:right w:val="none" w:sz="0" w:space="0" w:color="auto"/>
          </w:divBdr>
        </w:div>
        <w:div w:id="2119828649">
          <w:marLeft w:val="640"/>
          <w:marRight w:val="0"/>
          <w:marTop w:val="0"/>
          <w:marBottom w:val="0"/>
          <w:divBdr>
            <w:top w:val="none" w:sz="0" w:space="0" w:color="auto"/>
            <w:left w:val="none" w:sz="0" w:space="0" w:color="auto"/>
            <w:bottom w:val="none" w:sz="0" w:space="0" w:color="auto"/>
            <w:right w:val="none" w:sz="0" w:space="0" w:color="auto"/>
          </w:divBdr>
        </w:div>
        <w:div w:id="2125728447">
          <w:marLeft w:val="640"/>
          <w:marRight w:val="0"/>
          <w:marTop w:val="0"/>
          <w:marBottom w:val="0"/>
          <w:divBdr>
            <w:top w:val="none" w:sz="0" w:space="0" w:color="auto"/>
            <w:left w:val="none" w:sz="0" w:space="0" w:color="auto"/>
            <w:bottom w:val="none" w:sz="0" w:space="0" w:color="auto"/>
            <w:right w:val="none" w:sz="0" w:space="0" w:color="auto"/>
          </w:divBdr>
        </w:div>
        <w:div w:id="943608714">
          <w:marLeft w:val="640"/>
          <w:marRight w:val="0"/>
          <w:marTop w:val="0"/>
          <w:marBottom w:val="0"/>
          <w:divBdr>
            <w:top w:val="none" w:sz="0" w:space="0" w:color="auto"/>
            <w:left w:val="none" w:sz="0" w:space="0" w:color="auto"/>
            <w:bottom w:val="none" w:sz="0" w:space="0" w:color="auto"/>
            <w:right w:val="none" w:sz="0" w:space="0" w:color="auto"/>
          </w:divBdr>
        </w:div>
        <w:div w:id="88083492">
          <w:marLeft w:val="640"/>
          <w:marRight w:val="0"/>
          <w:marTop w:val="0"/>
          <w:marBottom w:val="0"/>
          <w:divBdr>
            <w:top w:val="none" w:sz="0" w:space="0" w:color="auto"/>
            <w:left w:val="none" w:sz="0" w:space="0" w:color="auto"/>
            <w:bottom w:val="none" w:sz="0" w:space="0" w:color="auto"/>
            <w:right w:val="none" w:sz="0" w:space="0" w:color="auto"/>
          </w:divBdr>
        </w:div>
        <w:div w:id="804544541">
          <w:marLeft w:val="640"/>
          <w:marRight w:val="0"/>
          <w:marTop w:val="0"/>
          <w:marBottom w:val="0"/>
          <w:divBdr>
            <w:top w:val="none" w:sz="0" w:space="0" w:color="auto"/>
            <w:left w:val="none" w:sz="0" w:space="0" w:color="auto"/>
            <w:bottom w:val="none" w:sz="0" w:space="0" w:color="auto"/>
            <w:right w:val="none" w:sz="0" w:space="0" w:color="auto"/>
          </w:divBdr>
        </w:div>
        <w:div w:id="596183231">
          <w:marLeft w:val="640"/>
          <w:marRight w:val="0"/>
          <w:marTop w:val="0"/>
          <w:marBottom w:val="0"/>
          <w:divBdr>
            <w:top w:val="none" w:sz="0" w:space="0" w:color="auto"/>
            <w:left w:val="none" w:sz="0" w:space="0" w:color="auto"/>
            <w:bottom w:val="none" w:sz="0" w:space="0" w:color="auto"/>
            <w:right w:val="none" w:sz="0" w:space="0" w:color="auto"/>
          </w:divBdr>
        </w:div>
        <w:div w:id="1576551458">
          <w:marLeft w:val="640"/>
          <w:marRight w:val="0"/>
          <w:marTop w:val="0"/>
          <w:marBottom w:val="0"/>
          <w:divBdr>
            <w:top w:val="none" w:sz="0" w:space="0" w:color="auto"/>
            <w:left w:val="none" w:sz="0" w:space="0" w:color="auto"/>
            <w:bottom w:val="none" w:sz="0" w:space="0" w:color="auto"/>
            <w:right w:val="none" w:sz="0" w:space="0" w:color="auto"/>
          </w:divBdr>
        </w:div>
        <w:div w:id="1567647211">
          <w:marLeft w:val="640"/>
          <w:marRight w:val="0"/>
          <w:marTop w:val="0"/>
          <w:marBottom w:val="0"/>
          <w:divBdr>
            <w:top w:val="none" w:sz="0" w:space="0" w:color="auto"/>
            <w:left w:val="none" w:sz="0" w:space="0" w:color="auto"/>
            <w:bottom w:val="none" w:sz="0" w:space="0" w:color="auto"/>
            <w:right w:val="none" w:sz="0" w:space="0" w:color="auto"/>
          </w:divBdr>
        </w:div>
        <w:div w:id="1967615465">
          <w:marLeft w:val="640"/>
          <w:marRight w:val="0"/>
          <w:marTop w:val="0"/>
          <w:marBottom w:val="0"/>
          <w:divBdr>
            <w:top w:val="none" w:sz="0" w:space="0" w:color="auto"/>
            <w:left w:val="none" w:sz="0" w:space="0" w:color="auto"/>
            <w:bottom w:val="none" w:sz="0" w:space="0" w:color="auto"/>
            <w:right w:val="none" w:sz="0" w:space="0" w:color="auto"/>
          </w:divBdr>
        </w:div>
        <w:div w:id="590898483">
          <w:marLeft w:val="640"/>
          <w:marRight w:val="0"/>
          <w:marTop w:val="0"/>
          <w:marBottom w:val="0"/>
          <w:divBdr>
            <w:top w:val="none" w:sz="0" w:space="0" w:color="auto"/>
            <w:left w:val="none" w:sz="0" w:space="0" w:color="auto"/>
            <w:bottom w:val="none" w:sz="0" w:space="0" w:color="auto"/>
            <w:right w:val="none" w:sz="0" w:space="0" w:color="auto"/>
          </w:divBdr>
        </w:div>
        <w:div w:id="930623644">
          <w:marLeft w:val="640"/>
          <w:marRight w:val="0"/>
          <w:marTop w:val="0"/>
          <w:marBottom w:val="0"/>
          <w:divBdr>
            <w:top w:val="none" w:sz="0" w:space="0" w:color="auto"/>
            <w:left w:val="none" w:sz="0" w:space="0" w:color="auto"/>
            <w:bottom w:val="none" w:sz="0" w:space="0" w:color="auto"/>
            <w:right w:val="none" w:sz="0" w:space="0" w:color="auto"/>
          </w:divBdr>
        </w:div>
        <w:div w:id="998729460">
          <w:marLeft w:val="640"/>
          <w:marRight w:val="0"/>
          <w:marTop w:val="0"/>
          <w:marBottom w:val="0"/>
          <w:divBdr>
            <w:top w:val="none" w:sz="0" w:space="0" w:color="auto"/>
            <w:left w:val="none" w:sz="0" w:space="0" w:color="auto"/>
            <w:bottom w:val="none" w:sz="0" w:space="0" w:color="auto"/>
            <w:right w:val="none" w:sz="0" w:space="0" w:color="auto"/>
          </w:divBdr>
        </w:div>
        <w:div w:id="743071197">
          <w:marLeft w:val="640"/>
          <w:marRight w:val="0"/>
          <w:marTop w:val="0"/>
          <w:marBottom w:val="0"/>
          <w:divBdr>
            <w:top w:val="none" w:sz="0" w:space="0" w:color="auto"/>
            <w:left w:val="none" w:sz="0" w:space="0" w:color="auto"/>
            <w:bottom w:val="none" w:sz="0" w:space="0" w:color="auto"/>
            <w:right w:val="none" w:sz="0" w:space="0" w:color="auto"/>
          </w:divBdr>
        </w:div>
      </w:divsChild>
    </w:div>
    <w:div w:id="1018000169">
      <w:bodyDiv w:val="1"/>
      <w:marLeft w:val="0"/>
      <w:marRight w:val="0"/>
      <w:marTop w:val="0"/>
      <w:marBottom w:val="0"/>
      <w:divBdr>
        <w:top w:val="none" w:sz="0" w:space="0" w:color="auto"/>
        <w:left w:val="none" w:sz="0" w:space="0" w:color="auto"/>
        <w:bottom w:val="none" w:sz="0" w:space="0" w:color="auto"/>
        <w:right w:val="none" w:sz="0" w:space="0" w:color="auto"/>
      </w:divBdr>
      <w:divsChild>
        <w:div w:id="1657104716">
          <w:marLeft w:val="640"/>
          <w:marRight w:val="0"/>
          <w:marTop w:val="0"/>
          <w:marBottom w:val="0"/>
          <w:divBdr>
            <w:top w:val="none" w:sz="0" w:space="0" w:color="auto"/>
            <w:left w:val="none" w:sz="0" w:space="0" w:color="auto"/>
            <w:bottom w:val="none" w:sz="0" w:space="0" w:color="auto"/>
            <w:right w:val="none" w:sz="0" w:space="0" w:color="auto"/>
          </w:divBdr>
        </w:div>
        <w:div w:id="1339040527">
          <w:marLeft w:val="640"/>
          <w:marRight w:val="0"/>
          <w:marTop w:val="0"/>
          <w:marBottom w:val="0"/>
          <w:divBdr>
            <w:top w:val="none" w:sz="0" w:space="0" w:color="auto"/>
            <w:left w:val="none" w:sz="0" w:space="0" w:color="auto"/>
            <w:bottom w:val="none" w:sz="0" w:space="0" w:color="auto"/>
            <w:right w:val="none" w:sz="0" w:space="0" w:color="auto"/>
          </w:divBdr>
        </w:div>
        <w:div w:id="1155338763">
          <w:marLeft w:val="640"/>
          <w:marRight w:val="0"/>
          <w:marTop w:val="0"/>
          <w:marBottom w:val="0"/>
          <w:divBdr>
            <w:top w:val="none" w:sz="0" w:space="0" w:color="auto"/>
            <w:left w:val="none" w:sz="0" w:space="0" w:color="auto"/>
            <w:bottom w:val="none" w:sz="0" w:space="0" w:color="auto"/>
            <w:right w:val="none" w:sz="0" w:space="0" w:color="auto"/>
          </w:divBdr>
        </w:div>
        <w:div w:id="36242499">
          <w:marLeft w:val="640"/>
          <w:marRight w:val="0"/>
          <w:marTop w:val="0"/>
          <w:marBottom w:val="0"/>
          <w:divBdr>
            <w:top w:val="none" w:sz="0" w:space="0" w:color="auto"/>
            <w:left w:val="none" w:sz="0" w:space="0" w:color="auto"/>
            <w:bottom w:val="none" w:sz="0" w:space="0" w:color="auto"/>
            <w:right w:val="none" w:sz="0" w:space="0" w:color="auto"/>
          </w:divBdr>
        </w:div>
        <w:div w:id="1962610197">
          <w:marLeft w:val="640"/>
          <w:marRight w:val="0"/>
          <w:marTop w:val="0"/>
          <w:marBottom w:val="0"/>
          <w:divBdr>
            <w:top w:val="none" w:sz="0" w:space="0" w:color="auto"/>
            <w:left w:val="none" w:sz="0" w:space="0" w:color="auto"/>
            <w:bottom w:val="none" w:sz="0" w:space="0" w:color="auto"/>
            <w:right w:val="none" w:sz="0" w:space="0" w:color="auto"/>
          </w:divBdr>
        </w:div>
        <w:div w:id="1237982335">
          <w:marLeft w:val="640"/>
          <w:marRight w:val="0"/>
          <w:marTop w:val="0"/>
          <w:marBottom w:val="0"/>
          <w:divBdr>
            <w:top w:val="none" w:sz="0" w:space="0" w:color="auto"/>
            <w:left w:val="none" w:sz="0" w:space="0" w:color="auto"/>
            <w:bottom w:val="none" w:sz="0" w:space="0" w:color="auto"/>
            <w:right w:val="none" w:sz="0" w:space="0" w:color="auto"/>
          </w:divBdr>
        </w:div>
        <w:div w:id="1439329331">
          <w:marLeft w:val="640"/>
          <w:marRight w:val="0"/>
          <w:marTop w:val="0"/>
          <w:marBottom w:val="0"/>
          <w:divBdr>
            <w:top w:val="none" w:sz="0" w:space="0" w:color="auto"/>
            <w:left w:val="none" w:sz="0" w:space="0" w:color="auto"/>
            <w:bottom w:val="none" w:sz="0" w:space="0" w:color="auto"/>
            <w:right w:val="none" w:sz="0" w:space="0" w:color="auto"/>
          </w:divBdr>
        </w:div>
        <w:div w:id="560139644">
          <w:marLeft w:val="640"/>
          <w:marRight w:val="0"/>
          <w:marTop w:val="0"/>
          <w:marBottom w:val="0"/>
          <w:divBdr>
            <w:top w:val="none" w:sz="0" w:space="0" w:color="auto"/>
            <w:left w:val="none" w:sz="0" w:space="0" w:color="auto"/>
            <w:bottom w:val="none" w:sz="0" w:space="0" w:color="auto"/>
            <w:right w:val="none" w:sz="0" w:space="0" w:color="auto"/>
          </w:divBdr>
        </w:div>
        <w:div w:id="2117631916">
          <w:marLeft w:val="640"/>
          <w:marRight w:val="0"/>
          <w:marTop w:val="0"/>
          <w:marBottom w:val="0"/>
          <w:divBdr>
            <w:top w:val="none" w:sz="0" w:space="0" w:color="auto"/>
            <w:left w:val="none" w:sz="0" w:space="0" w:color="auto"/>
            <w:bottom w:val="none" w:sz="0" w:space="0" w:color="auto"/>
            <w:right w:val="none" w:sz="0" w:space="0" w:color="auto"/>
          </w:divBdr>
        </w:div>
        <w:div w:id="1454208598">
          <w:marLeft w:val="640"/>
          <w:marRight w:val="0"/>
          <w:marTop w:val="0"/>
          <w:marBottom w:val="0"/>
          <w:divBdr>
            <w:top w:val="none" w:sz="0" w:space="0" w:color="auto"/>
            <w:left w:val="none" w:sz="0" w:space="0" w:color="auto"/>
            <w:bottom w:val="none" w:sz="0" w:space="0" w:color="auto"/>
            <w:right w:val="none" w:sz="0" w:space="0" w:color="auto"/>
          </w:divBdr>
        </w:div>
        <w:div w:id="1773820011">
          <w:marLeft w:val="640"/>
          <w:marRight w:val="0"/>
          <w:marTop w:val="0"/>
          <w:marBottom w:val="0"/>
          <w:divBdr>
            <w:top w:val="none" w:sz="0" w:space="0" w:color="auto"/>
            <w:left w:val="none" w:sz="0" w:space="0" w:color="auto"/>
            <w:bottom w:val="none" w:sz="0" w:space="0" w:color="auto"/>
            <w:right w:val="none" w:sz="0" w:space="0" w:color="auto"/>
          </w:divBdr>
        </w:div>
        <w:div w:id="958072628">
          <w:marLeft w:val="640"/>
          <w:marRight w:val="0"/>
          <w:marTop w:val="0"/>
          <w:marBottom w:val="0"/>
          <w:divBdr>
            <w:top w:val="none" w:sz="0" w:space="0" w:color="auto"/>
            <w:left w:val="none" w:sz="0" w:space="0" w:color="auto"/>
            <w:bottom w:val="none" w:sz="0" w:space="0" w:color="auto"/>
            <w:right w:val="none" w:sz="0" w:space="0" w:color="auto"/>
          </w:divBdr>
        </w:div>
        <w:div w:id="1913856163">
          <w:marLeft w:val="640"/>
          <w:marRight w:val="0"/>
          <w:marTop w:val="0"/>
          <w:marBottom w:val="0"/>
          <w:divBdr>
            <w:top w:val="none" w:sz="0" w:space="0" w:color="auto"/>
            <w:left w:val="none" w:sz="0" w:space="0" w:color="auto"/>
            <w:bottom w:val="none" w:sz="0" w:space="0" w:color="auto"/>
            <w:right w:val="none" w:sz="0" w:space="0" w:color="auto"/>
          </w:divBdr>
        </w:div>
        <w:div w:id="831872164">
          <w:marLeft w:val="640"/>
          <w:marRight w:val="0"/>
          <w:marTop w:val="0"/>
          <w:marBottom w:val="0"/>
          <w:divBdr>
            <w:top w:val="none" w:sz="0" w:space="0" w:color="auto"/>
            <w:left w:val="none" w:sz="0" w:space="0" w:color="auto"/>
            <w:bottom w:val="none" w:sz="0" w:space="0" w:color="auto"/>
            <w:right w:val="none" w:sz="0" w:space="0" w:color="auto"/>
          </w:divBdr>
        </w:div>
        <w:div w:id="854421407">
          <w:marLeft w:val="640"/>
          <w:marRight w:val="0"/>
          <w:marTop w:val="0"/>
          <w:marBottom w:val="0"/>
          <w:divBdr>
            <w:top w:val="none" w:sz="0" w:space="0" w:color="auto"/>
            <w:left w:val="none" w:sz="0" w:space="0" w:color="auto"/>
            <w:bottom w:val="none" w:sz="0" w:space="0" w:color="auto"/>
            <w:right w:val="none" w:sz="0" w:space="0" w:color="auto"/>
          </w:divBdr>
        </w:div>
        <w:div w:id="1556089107">
          <w:marLeft w:val="640"/>
          <w:marRight w:val="0"/>
          <w:marTop w:val="0"/>
          <w:marBottom w:val="0"/>
          <w:divBdr>
            <w:top w:val="none" w:sz="0" w:space="0" w:color="auto"/>
            <w:left w:val="none" w:sz="0" w:space="0" w:color="auto"/>
            <w:bottom w:val="none" w:sz="0" w:space="0" w:color="auto"/>
            <w:right w:val="none" w:sz="0" w:space="0" w:color="auto"/>
          </w:divBdr>
        </w:div>
        <w:div w:id="1502043705">
          <w:marLeft w:val="640"/>
          <w:marRight w:val="0"/>
          <w:marTop w:val="0"/>
          <w:marBottom w:val="0"/>
          <w:divBdr>
            <w:top w:val="none" w:sz="0" w:space="0" w:color="auto"/>
            <w:left w:val="none" w:sz="0" w:space="0" w:color="auto"/>
            <w:bottom w:val="none" w:sz="0" w:space="0" w:color="auto"/>
            <w:right w:val="none" w:sz="0" w:space="0" w:color="auto"/>
          </w:divBdr>
        </w:div>
        <w:div w:id="1243181867">
          <w:marLeft w:val="640"/>
          <w:marRight w:val="0"/>
          <w:marTop w:val="0"/>
          <w:marBottom w:val="0"/>
          <w:divBdr>
            <w:top w:val="none" w:sz="0" w:space="0" w:color="auto"/>
            <w:left w:val="none" w:sz="0" w:space="0" w:color="auto"/>
            <w:bottom w:val="none" w:sz="0" w:space="0" w:color="auto"/>
            <w:right w:val="none" w:sz="0" w:space="0" w:color="auto"/>
          </w:divBdr>
        </w:div>
        <w:div w:id="1493983099">
          <w:marLeft w:val="640"/>
          <w:marRight w:val="0"/>
          <w:marTop w:val="0"/>
          <w:marBottom w:val="0"/>
          <w:divBdr>
            <w:top w:val="none" w:sz="0" w:space="0" w:color="auto"/>
            <w:left w:val="none" w:sz="0" w:space="0" w:color="auto"/>
            <w:bottom w:val="none" w:sz="0" w:space="0" w:color="auto"/>
            <w:right w:val="none" w:sz="0" w:space="0" w:color="auto"/>
          </w:divBdr>
        </w:div>
        <w:div w:id="2069570416">
          <w:marLeft w:val="640"/>
          <w:marRight w:val="0"/>
          <w:marTop w:val="0"/>
          <w:marBottom w:val="0"/>
          <w:divBdr>
            <w:top w:val="none" w:sz="0" w:space="0" w:color="auto"/>
            <w:left w:val="none" w:sz="0" w:space="0" w:color="auto"/>
            <w:bottom w:val="none" w:sz="0" w:space="0" w:color="auto"/>
            <w:right w:val="none" w:sz="0" w:space="0" w:color="auto"/>
          </w:divBdr>
        </w:div>
        <w:div w:id="1778213711">
          <w:marLeft w:val="640"/>
          <w:marRight w:val="0"/>
          <w:marTop w:val="0"/>
          <w:marBottom w:val="0"/>
          <w:divBdr>
            <w:top w:val="none" w:sz="0" w:space="0" w:color="auto"/>
            <w:left w:val="none" w:sz="0" w:space="0" w:color="auto"/>
            <w:bottom w:val="none" w:sz="0" w:space="0" w:color="auto"/>
            <w:right w:val="none" w:sz="0" w:space="0" w:color="auto"/>
          </w:divBdr>
        </w:div>
        <w:div w:id="1422988849">
          <w:marLeft w:val="640"/>
          <w:marRight w:val="0"/>
          <w:marTop w:val="0"/>
          <w:marBottom w:val="0"/>
          <w:divBdr>
            <w:top w:val="none" w:sz="0" w:space="0" w:color="auto"/>
            <w:left w:val="none" w:sz="0" w:space="0" w:color="auto"/>
            <w:bottom w:val="none" w:sz="0" w:space="0" w:color="auto"/>
            <w:right w:val="none" w:sz="0" w:space="0" w:color="auto"/>
          </w:divBdr>
        </w:div>
        <w:div w:id="1226646764">
          <w:marLeft w:val="640"/>
          <w:marRight w:val="0"/>
          <w:marTop w:val="0"/>
          <w:marBottom w:val="0"/>
          <w:divBdr>
            <w:top w:val="none" w:sz="0" w:space="0" w:color="auto"/>
            <w:left w:val="none" w:sz="0" w:space="0" w:color="auto"/>
            <w:bottom w:val="none" w:sz="0" w:space="0" w:color="auto"/>
            <w:right w:val="none" w:sz="0" w:space="0" w:color="auto"/>
          </w:divBdr>
        </w:div>
        <w:div w:id="1337148350">
          <w:marLeft w:val="640"/>
          <w:marRight w:val="0"/>
          <w:marTop w:val="0"/>
          <w:marBottom w:val="0"/>
          <w:divBdr>
            <w:top w:val="none" w:sz="0" w:space="0" w:color="auto"/>
            <w:left w:val="none" w:sz="0" w:space="0" w:color="auto"/>
            <w:bottom w:val="none" w:sz="0" w:space="0" w:color="auto"/>
            <w:right w:val="none" w:sz="0" w:space="0" w:color="auto"/>
          </w:divBdr>
        </w:div>
        <w:div w:id="109667713">
          <w:marLeft w:val="640"/>
          <w:marRight w:val="0"/>
          <w:marTop w:val="0"/>
          <w:marBottom w:val="0"/>
          <w:divBdr>
            <w:top w:val="none" w:sz="0" w:space="0" w:color="auto"/>
            <w:left w:val="none" w:sz="0" w:space="0" w:color="auto"/>
            <w:bottom w:val="none" w:sz="0" w:space="0" w:color="auto"/>
            <w:right w:val="none" w:sz="0" w:space="0" w:color="auto"/>
          </w:divBdr>
        </w:div>
        <w:div w:id="1018504372">
          <w:marLeft w:val="640"/>
          <w:marRight w:val="0"/>
          <w:marTop w:val="0"/>
          <w:marBottom w:val="0"/>
          <w:divBdr>
            <w:top w:val="none" w:sz="0" w:space="0" w:color="auto"/>
            <w:left w:val="none" w:sz="0" w:space="0" w:color="auto"/>
            <w:bottom w:val="none" w:sz="0" w:space="0" w:color="auto"/>
            <w:right w:val="none" w:sz="0" w:space="0" w:color="auto"/>
          </w:divBdr>
        </w:div>
        <w:div w:id="1273249180">
          <w:marLeft w:val="640"/>
          <w:marRight w:val="0"/>
          <w:marTop w:val="0"/>
          <w:marBottom w:val="0"/>
          <w:divBdr>
            <w:top w:val="none" w:sz="0" w:space="0" w:color="auto"/>
            <w:left w:val="none" w:sz="0" w:space="0" w:color="auto"/>
            <w:bottom w:val="none" w:sz="0" w:space="0" w:color="auto"/>
            <w:right w:val="none" w:sz="0" w:space="0" w:color="auto"/>
          </w:divBdr>
        </w:div>
        <w:div w:id="1673677573">
          <w:marLeft w:val="640"/>
          <w:marRight w:val="0"/>
          <w:marTop w:val="0"/>
          <w:marBottom w:val="0"/>
          <w:divBdr>
            <w:top w:val="none" w:sz="0" w:space="0" w:color="auto"/>
            <w:left w:val="none" w:sz="0" w:space="0" w:color="auto"/>
            <w:bottom w:val="none" w:sz="0" w:space="0" w:color="auto"/>
            <w:right w:val="none" w:sz="0" w:space="0" w:color="auto"/>
          </w:divBdr>
        </w:div>
        <w:div w:id="780534196">
          <w:marLeft w:val="640"/>
          <w:marRight w:val="0"/>
          <w:marTop w:val="0"/>
          <w:marBottom w:val="0"/>
          <w:divBdr>
            <w:top w:val="none" w:sz="0" w:space="0" w:color="auto"/>
            <w:left w:val="none" w:sz="0" w:space="0" w:color="auto"/>
            <w:bottom w:val="none" w:sz="0" w:space="0" w:color="auto"/>
            <w:right w:val="none" w:sz="0" w:space="0" w:color="auto"/>
          </w:divBdr>
        </w:div>
        <w:div w:id="1570458066">
          <w:marLeft w:val="640"/>
          <w:marRight w:val="0"/>
          <w:marTop w:val="0"/>
          <w:marBottom w:val="0"/>
          <w:divBdr>
            <w:top w:val="none" w:sz="0" w:space="0" w:color="auto"/>
            <w:left w:val="none" w:sz="0" w:space="0" w:color="auto"/>
            <w:bottom w:val="none" w:sz="0" w:space="0" w:color="auto"/>
            <w:right w:val="none" w:sz="0" w:space="0" w:color="auto"/>
          </w:divBdr>
        </w:div>
        <w:div w:id="1539393738">
          <w:marLeft w:val="640"/>
          <w:marRight w:val="0"/>
          <w:marTop w:val="0"/>
          <w:marBottom w:val="0"/>
          <w:divBdr>
            <w:top w:val="none" w:sz="0" w:space="0" w:color="auto"/>
            <w:left w:val="none" w:sz="0" w:space="0" w:color="auto"/>
            <w:bottom w:val="none" w:sz="0" w:space="0" w:color="auto"/>
            <w:right w:val="none" w:sz="0" w:space="0" w:color="auto"/>
          </w:divBdr>
        </w:div>
        <w:div w:id="906572519">
          <w:marLeft w:val="640"/>
          <w:marRight w:val="0"/>
          <w:marTop w:val="0"/>
          <w:marBottom w:val="0"/>
          <w:divBdr>
            <w:top w:val="none" w:sz="0" w:space="0" w:color="auto"/>
            <w:left w:val="none" w:sz="0" w:space="0" w:color="auto"/>
            <w:bottom w:val="none" w:sz="0" w:space="0" w:color="auto"/>
            <w:right w:val="none" w:sz="0" w:space="0" w:color="auto"/>
          </w:divBdr>
        </w:div>
        <w:div w:id="1124932315">
          <w:marLeft w:val="640"/>
          <w:marRight w:val="0"/>
          <w:marTop w:val="0"/>
          <w:marBottom w:val="0"/>
          <w:divBdr>
            <w:top w:val="none" w:sz="0" w:space="0" w:color="auto"/>
            <w:left w:val="none" w:sz="0" w:space="0" w:color="auto"/>
            <w:bottom w:val="none" w:sz="0" w:space="0" w:color="auto"/>
            <w:right w:val="none" w:sz="0" w:space="0" w:color="auto"/>
          </w:divBdr>
        </w:div>
        <w:div w:id="590890972">
          <w:marLeft w:val="640"/>
          <w:marRight w:val="0"/>
          <w:marTop w:val="0"/>
          <w:marBottom w:val="0"/>
          <w:divBdr>
            <w:top w:val="none" w:sz="0" w:space="0" w:color="auto"/>
            <w:left w:val="none" w:sz="0" w:space="0" w:color="auto"/>
            <w:bottom w:val="none" w:sz="0" w:space="0" w:color="auto"/>
            <w:right w:val="none" w:sz="0" w:space="0" w:color="auto"/>
          </w:divBdr>
        </w:div>
        <w:div w:id="1802267065">
          <w:marLeft w:val="640"/>
          <w:marRight w:val="0"/>
          <w:marTop w:val="0"/>
          <w:marBottom w:val="0"/>
          <w:divBdr>
            <w:top w:val="none" w:sz="0" w:space="0" w:color="auto"/>
            <w:left w:val="none" w:sz="0" w:space="0" w:color="auto"/>
            <w:bottom w:val="none" w:sz="0" w:space="0" w:color="auto"/>
            <w:right w:val="none" w:sz="0" w:space="0" w:color="auto"/>
          </w:divBdr>
        </w:div>
        <w:div w:id="1551573029">
          <w:marLeft w:val="640"/>
          <w:marRight w:val="0"/>
          <w:marTop w:val="0"/>
          <w:marBottom w:val="0"/>
          <w:divBdr>
            <w:top w:val="none" w:sz="0" w:space="0" w:color="auto"/>
            <w:left w:val="none" w:sz="0" w:space="0" w:color="auto"/>
            <w:bottom w:val="none" w:sz="0" w:space="0" w:color="auto"/>
            <w:right w:val="none" w:sz="0" w:space="0" w:color="auto"/>
          </w:divBdr>
        </w:div>
        <w:div w:id="989750237">
          <w:marLeft w:val="640"/>
          <w:marRight w:val="0"/>
          <w:marTop w:val="0"/>
          <w:marBottom w:val="0"/>
          <w:divBdr>
            <w:top w:val="none" w:sz="0" w:space="0" w:color="auto"/>
            <w:left w:val="none" w:sz="0" w:space="0" w:color="auto"/>
            <w:bottom w:val="none" w:sz="0" w:space="0" w:color="auto"/>
            <w:right w:val="none" w:sz="0" w:space="0" w:color="auto"/>
          </w:divBdr>
        </w:div>
        <w:div w:id="832916387">
          <w:marLeft w:val="640"/>
          <w:marRight w:val="0"/>
          <w:marTop w:val="0"/>
          <w:marBottom w:val="0"/>
          <w:divBdr>
            <w:top w:val="none" w:sz="0" w:space="0" w:color="auto"/>
            <w:left w:val="none" w:sz="0" w:space="0" w:color="auto"/>
            <w:bottom w:val="none" w:sz="0" w:space="0" w:color="auto"/>
            <w:right w:val="none" w:sz="0" w:space="0" w:color="auto"/>
          </w:divBdr>
        </w:div>
        <w:div w:id="1091203429">
          <w:marLeft w:val="640"/>
          <w:marRight w:val="0"/>
          <w:marTop w:val="0"/>
          <w:marBottom w:val="0"/>
          <w:divBdr>
            <w:top w:val="none" w:sz="0" w:space="0" w:color="auto"/>
            <w:left w:val="none" w:sz="0" w:space="0" w:color="auto"/>
            <w:bottom w:val="none" w:sz="0" w:space="0" w:color="auto"/>
            <w:right w:val="none" w:sz="0" w:space="0" w:color="auto"/>
          </w:divBdr>
        </w:div>
        <w:div w:id="1511026826">
          <w:marLeft w:val="640"/>
          <w:marRight w:val="0"/>
          <w:marTop w:val="0"/>
          <w:marBottom w:val="0"/>
          <w:divBdr>
            <w:top w:val="none" w:sz="0" w:space="0" w:color="auto"/>
            <w:left w:val="none" w:sz="0" w:space="0" w:color="auto"/>
            <w:bottom w:val="none" w:sz="0" w:space="0" w:color="auto"/>
            <w:right w:val="none" w:sz="0" w:space="0" w:color="auto"/>
          </w:divBdr>
        </w:div>
        <w:div w:id="865292487">
          <w:marLeft w:val="640"/>
          <w:marRight w:val="0"/>
          <w:marTop w:val="0"/>
          <w:marBottom w:val="0"/>
          <w:divBdr>
            <w:top w:val="none" w:sz="0" w:space="0" w:color="auto"/>
            <w:left w:val="none" w:sz="0" w:space="0" w:color="auto"/>
            <w:bottom w:val="none" w:sz="0" w:space="0" w:color="auto"/>
            <w:right w:val="none" w:sz="0" w:space="0" w:color="auto"/>
          </w:divBdr>
        </w:div>
        <w:div w:id="568853159">
          <w:marLeft w:val="640"/>
          <w:marRight w:val="0"/>
          <w:marTop w:val="0"/>
          <w:marBottom w:val="0"/>
          <w:divBdr>
            <w:top w:val="none" w:sz="0" w:space="0" w:color="auto"/>
            <w:left w:val="none" w:sz="0" w:space="0" w:color="auto"/>
            <w:bottom w:val="none" w:sz="0" w:space="0" w:color="auto"/>
            <w:right w:val="none" w:sz="0" w:space="0" w:color="auto"/>
          </w:divBdr>
        </w:div>
        <w:div w:id="107045807">
          <w:marLeft w:val="640"/>
          <w:marRight w:val="0"/>
          <w:marTop w:val="0"/>
          <w:marBottom w:val="0"/>
          <w:divBdr>
            <w:top w:val="none" w:sz="0" w:space="0" w:color="auto"/>
            <w:left w:val="none" w:sz="0" w:space="0" w:color="auto"/>
            <w:bottom w:val="none" w:sz="0" w:space="0" w:color="auto"/>
            <w:right w:val="none" w:sz="0" w:space="0" w:color="auto"/>
          </w:divBdr>
        </w:div>
      </w:divsChild>
    </w:div>
    <w:div w:id="1021322113">
      <w:bodyDiv w:val="1"/>
      <w:marLeft w:val="0"/>
      <w:marRight w:val="0"/>
      <w:marTop w:val="0"/>
      <w:marBottom w:val="0"/>
      <w:divBdr>
        <w:top w:val="none" w:sz="0" w:space="0" w:color="auto"/>
        <w:left w:val="none" w:sz="0" w:space="0" w:color="auto"/>
        <w:bottom w:val="none" w:sz="0" w:space="0" w:color="auto"/>
        <w:right w:val="none" w:sz="0" w:space="0" w:color="auto"/>
      </w:divBdr>
      <w:divsChild>
        <w:div w:id="402991550">
          <w:marLeft w:val="640"/>
          <w:marRight w:val="0"/>
          <w:marTop w:val="0"/>
          <w:marBottom w:val="0"/>
          <w:divBdr>
            <w:top w:val="none" w:sz="0" w:space="0" w:color="auto"/>
            <w:left w:val="none" w:sz="0" w:space="0" w:color="auto"/>
            <w:bottom w:val="none" w:sz="0" w:space="0" w:color="auto"/>
            <w:right w:val="none" w:sz="0" w:space="0" w:color="auto"/>
          </w:divBdr>
        </w:div>
        <w:div w:id="862671478">
          <w:marLeft w:val="640"/>
          <w:marRight w:val="0"/>
          <w:marTop w:val="0"/>
          <w:marBottom w:val="0"/>
          <w:divBdr>
            <w:top w:val="none" w:sz="0" w:space="0" w:color="auto"/>
            <w:left w:val="none" w:sz="0" w:space="0" w:color="auto"/>
            <w:bottom w:val="none" w:sz="0" w:space="0" w:color="auto"/>
            <w:right w:val="none" w:sz="0" w:space="0" w:color="auto"/>
          </w:divBdr>
        </w:div>
        <w:div w:id="663702470">
          <w:marLeft w:val="640"/>
          <w:marRight w:val="0"/>
          <w:marTop w:val="0"/>
          <w:marBottom w:val="0"/>
          <w:divBdr>
            <w:top w:val="none" w:sz="0" w:space="0" w:color="auto"/>
            <w:left w:val="none" w:sz="0" w:space="0" w:color="auto"/>
            <w:bottom w:val="none" w:sz="0" w:space="0" w:color="auto"/>
            <w:right w:val="none" w:sz="0" w:space="0" w:color="auto"/>
          </w:divBdr>
        </w:div>
        <w:div w:id="1322002084">
          <w:marLeft w:val="640"/>
          <w:marRight w:val="0"/>
          <w:marTop w:val="0"/>
          <w:marBottom w:val="0"/>
          <w:divBdr>
            <w:top w:val="none" w:sz="0" w:space="0" w:color="auto"/>
            <w:left w:val="none" w:sz="0" w:space="0" w:color="auto"/>
            <w:bottom w:val="none" w:sz="0" w:space="0" w:color="auto"/>
            <w:right w:val="none" w:sz="0" w:space="0" w:color="auto"/>
          </w:divBdr>
        </w:div>
        <w:div w:id="1476334988">
          <w:marLeft w:val="640"/>
          <w:marRight w:val="0"/>
          <w:marTop w:val="0"/>
          <w:marBottom w:val="0"/>
          <w:divBdr>
            <w:top w:val="none" w:sz="0" w:space="0" w:color="auto"/>
            <w:left w:val="none" w:sz="0" w:space="0" w:color="auto"/>
            <w:bottom w:val="none" w:sz="0" w:space="0" w:color="auto"/>
            <w:right w:val="none" w:sz="0" w:space="0" w:color="auto"/>
          </w:divBdr>
        </w:div>
        <w:div w:id="1247806982">
          <w:marLeft w:val="640"/>
          <w:marRight w:val="0"/>
          <w:marTop w:val="0"/>
          <w:marBottom w:val="0"/>
          <w:divBdr>
            <w:top w:val="none" w:sz="0" w:space="0" w:color="auto"/>
            <w:left w:val="none" w:sz="0" w:space="0" w:color="auto"/>
            <w:bottom w:val="none" w:sz="0" w:space="0" w:color="auto"/>
            <w:right w:val="none" w:sz="0" w:space="0" w:color="auto"/>
          </w:divBdr>
        </w:div>
        <w:div w:id="49889806">
          <w:marLeft w:val="640"/>
          <w:marRight w:val="0"/>
          <w:marTop w:val="0"/>
          <w:marBottom w:val="0"/>
          <w:divBdr>
            <w:top w:val="none" w:sz="0" w:space="0" w:color="auto"/>
            <w:left w:val="none" w:sz="0" w:space="0" w:color="auto"/>
            <w:bottom w:val="none" w:sz="0" w:space="0" w:color="auto"/>
            <w:right w:val="none" w:sz="0" w:space="0" w:color="auto"/>
          </w:divBdr>
        </w:div>
        <w:div w:id="1695186565">
          <w:marLeft w:val="640"/>
          <w:marRight w:val="0"/>
          <w:marTop w:val="0"/>
          <w:marBottom w:val="0"/>
          <w:divBdr>
            <w:top w:val="none" w:sz="0" w:space="0" w:color="auto"/>
            <w:left w:val="none" w:sz="0" w:space="0" w:color="auto"/>
            <w:bottom w:val="none" w:sz="0" w:space="0" w:color="auto"/>
            <w:right w:val="none" w:sz="0" w:space="0" w:color="auto"/>
          </w:divBdr>
        </w:div>
        <w:div w:id="74861521">
          <w:marLeft w:val="640"/>
          <w:marRight w:val="0"/>
          <w:marTop w:val="0"/>
          <w:marBottom w:val="0"/>
          <w:divBdr>
            <w:top w:val="none" w:sz="0" w:space="0" w:color="auto"/>
            <w:left w:val="none" w:sz="0" w:space="0" w:color="auto"/>
            <w:bottom w:val="none" w:sz="0" w:space="0" w:color="auto"/>
            <w:right w:val="none" w:sz="0" w:space="0" w:color="auto"/>
          </w:divBdr>
        </w:div>
        <w:div w:id="260721830">
          <w:marLeft w:val="640"/>
          <w:marRight w:val="0"/>
          <w:marTop w:val="0"/>
          <w:marBottom w:val="0"/>
          <w:divBdr>
            <w:top w:val="none" w:sz="0" w:space="0" w:color="auto"/>
            <w:left w:val="none" w:sz="0" w:space="0" w:color="auto"/>
            <w:bottom w:val="none" w:sz="0" w:space="0" w:color="auto"/>
            <w:right w:val="none" w:sz="0" w:space="0" w:color="auto"/>
          </w:divBdr>
        </w:div>
        <w:div w:id="1570118283">
          <w:marLeft w:val="640"/>
          <w:marRight w:val="0"/>
          <w:marTop w:val="0"/>
          <w:marBottom w:val="0"/>
          <w:divBdr>
            <w:top w:val="none" w:sz="0" w:space="0" w:color="auto"/>
            <w:left w:val="none" w:sz="0" w:space="0" w:color="auto"/>
            <w:bottom w:val="none" w:sz="0" w:space="0" w:color="auto"/>
            <w:right w:val="none" w:sz="0" w:space="0" w:color="auto"/>
          </w:divBdr>
        </w:div>
        <w:div w:id="1910918836">
          <w:marLeft w:val="640"/>
          <w:marRight w:val="0"/>
          <w:marTop w:val="0"/>
          <w:marBottom w:val="0"/>
          <w:divBdr>
            <w:top w:val="none" w:sz="0" w:space="0" w:color="auto"/>
            <w:left w:val="none" w:sz="0" w:space="0" w:color="auto"/>
            <w:bottom w:val="none" w:sz="0" w:space="0" w:color="auto"/>
            <w:right w:val="none" w:sz="0" w:space="0" w:color="auto"/>
          </w:divBdr>
        </w:div>
        <w:div w:id="23481667">
          <w:marLeft w:val="640"/>
          <w:marRight w:val="0"/>
          <w:marTop w:val="0"/>
          <w:marBottom w:val="0"/>
          <w:divBdr>
            <w:top w:val="none" w:sz="0" w:space="0" w:color="auto"/>
            <w:left w:val="none" w:sz="0" w:space="0" w:color="auto"/>
            <w:bottom w:val="none" w:sz="0" w:space="0" w:color="auto"/>
            <w:right w:val="none" w:sz="0" w:space="0" w:color="auto"/>
          </w:divBdr>
        </w:div>
        <w:div w:id="1825122594">
          <w:marLeft w:val="640"/>
          <w:marRight w:val="0"/>
          <w:marTop w:val="0"/>
          <w:marBottom w:val="0"/>
          <w:divBdr>
            <w:top w:val="none" w:sz="0" w:space="0" w:color="auto"/>
            <w:left w:val="none" w:sz="0" w:space="0" w:color="auto"/>
            <w:bottom w:val="none" w:sz="0" w:space="0" w:color="auto"/>
            <w:right w:val="none" w:sz="0" w:space="0" w:color="auto"/>
          </w:divBdr>
        </w:div>
        <w:div w:id="1855220946">
          <w:marLeft w:val="640"/>
          <w:marRight w:val="0"/>
          <w:marTop w:val="0"/>
          <w:marBottom w:val="0"/>
          <w:divBdr>
            <w:top w:val="none" w:sz="0" w:space="0" w:color="auto"/>
            <w:left w:val="none" w:sz="0" w:space="0" w:color="auto"/>
            <w:bottom w:val="none" w:sz="0" w:space="0" w:color="auto"/>
            <w:right w:val="none" w:sz="0" w:space="0" w:color="auto"/>
          </w:divBdr>
        </w:div>
        <w:div w:id="585574930">
          <w:marLeft w:val="640"/>
          <w:marRight w:val="0"/>
          <w:marTop w:val="0"/>
          <w:marBottom w:val="0"/>
          <w:divBdr>
            <w:top w:val="none" w:sz="0" w:space="0" w:color="auto"/>
            <w:left w:val="none" w:sz="0" w:space="0" w:color="auto"/>
            <w:bottom w:val="none" w:sz="0" w:space="0" w:color="auto"/>
            <w:right w:val="none" w:sz="0" w:space="0" w:color="auto"/>
          </w:divBdr>
        </w:div>
        <w:div w:id="1266310142">
          <w:marLeft w:val="640"/>
          <w:marRight w:val="0"/>
          <w:marTop w:val="0"/>
          <w:marBottom w:val="0"/>
          <w:divBdr>
            <w:top w:val="none" w:sz="0" w:space="0" w:color="auto"/>
            <w:left w:val="none" w:sz="0" w:space="0" w:color="auto"/>
            <w:bottom w:val="none" w:sz="0" w:space="0" w:color="auto"/>
            <w:right w:val="none" w:sz="0" w:space="0" w:color="auto"/>
          </w:divBdr>
        </w:div>
        <w:div w:id="905534336">
          <w:marLeft w:val="640"/>
          <w:marRight w:val="0"/>
          <w:marTop w:val="0"/>
          <w:marBottom w:val="0"/>
          <w:divBdr>
            <w:top w:val="none" w:sz="0" w:space="0" w:color="auto"/>
            <w:left w:val="none" w:sz="0" w:space="0" w:color="auto"/>
            <w:bottom w:val="none" w:sz="0" w:space="0" w:color="auto"/>
            <w:right w:val="none" w:sz="0" w:space="0" w:color="auto"/>
          </w:divBdr>
        </w:div>
        <w:div w:id="105659923">
          <w:marLeft w:val="640"/>
          <w:marRight w:val="0"/>
          <w:marTop w:val="0"/>
          <w:marBottom w:val="0"/>
          <w:divBdr>
            <w:top w:val="none" w:sz="0" w:space="0" w:color="auto"/>
            <w:left w:val="none" w:sz="0" w:space="0" w:color="auto"/>
            <w:bottom w:val="none" w:sz="0" w:space="0" w:color="auto"/>
            <w:right w:val="none" w:sz="0" w:space="0" w:color="auto"/>
          </w:divBdr>
        </w:div>
        <w:div w:id="954215874">
          <w:marLeft w:val="640"/>
          <w:marRight w:val="0"/>
          <w:marTop w:val="0"/>
          <w:marBottom w:val="0"/>
          <w:divBdr>
            <w:top w:val="none" w:sz="0" w:space="0" w:color="auto"/>
            <w:left w:val="none" w:sz="0" w:space="0" w:color="auto"/>
            <w:bottom w:val="none" w:sz="0" w:space="0" w:color="auto"/>
            <w:right w:val="none" w:sz="0" w:space="0" w:color="auto"/>
          </w:divBdr>
        </w:div>
        <w:div w:id="1097138970">
          <w:marLeft w:val="640"/>
          <w:marRight w:val="0"/>
          <w:marTop w:val="0"/>
          <w:marBottom w:val="0"/>
          <w:divBdr>
            <w:top w:val="none" w:sz="0" w:space="0" w:color="auto"/>
            <w:left w:val="none" w:sz="0" w:space="0" w:color="auto"/>
            <w:bottom w:val="none" w:sz="0" w:space="0" w:color="auto"/>
            <w:right w:val="none" w:sz="0" w:space="0" w:color="auto"/>
          </w:divBdr>
        </w:div>
        <w:div w:id="1600797439">
          <w:marLeft w:val="640"/>
          <w:marRight w:val="0"/>
          <w:marTop w:val="0"/>
          <w:marBottom w:val="0"/>
          <w:divBdr>
            <w:top w:val="none" w:sz="0" w:space="0" w:color="auto"/>
            <w:left w:val="none" w:sz="0" w:space="0" w:color="auto"/>
            <w:bottom w:val="none" w:sz="0" w:space="0" w:color="auto"/>
            <w:right w:val="none" w:sz="0" w:space="0" w:color="auto"/>
          </w:divBdr>
        </w:div>
        <w:div w:id="1800147553">
          <w:marLeft w:val="640"/>
          <w:marRight w:val="0"/>
          <w:marTop w:val="0"/>
          <w:marBottom w:val="0"/>
          <w:divBdr>
            <w:top w:val="none" w:sz="0" w:space="0" w:color="auto"/>
            <w:left w:val="none" w:sz="0" w:space="0" w:color="auto"/>
            <w:bottom w:val="none" w:sz="0" w:space="0" w:color="auto"/>
            <w:right w:val="none" w:sz="0" w:space="0" w:color="auto"/>
          </w:divBdr>
        </w:div>
        <w:div w:id="383604307">
          <w:marLeft w:val="640"/>
          <w:marRight w:val="0"/>
          <w:marTop w:val="0"/>
          <w:marBottom w:val="0"/>
          <w:divBdr>
            <w:top w:val="none" w:sz="0" w:space="0" w:color="auto"/>
            <w:left w:val="none" w:sz="0" w:space="0" w:color="auto"/>
            <w:bottom w:val="none" w:sz="0" w:space="0" w:color="auto"/>
            <w:right w:val="none" w:sz="0" w:space="0" w:color="auto"/>
          </w:divBdr>
        </w:div>
        <w:div w:id="301614892">
          <w:marLeft w:val="640"/>
          <w:marRight w:val="0"/>
          <w:marTop w:val="0"/>
          <w:marBottom w:val="0"/>
          <w:divBdr>
            <w:top w:val="none" w:sz="0" w:space="0" w:color="auto"/>
            <w:left w:val="none" w:sz="0" w:space="0" w:color="auto"/>
            <w:bottom w:val="none" w:sz="0" w:space="0" w:color="auto"/>
            <w:right w:val="none" w:sz="0" w:space="0" w:color="auto"/>
          </w:divBdr>
        </w:div>
      </w:divsChild>
    </w:div>
    <w:div w:id="1025013907">
      <w:bodyDiv w:val="1"/>
      <w:marLeft w:val="0"/>
      <w:marRight w:val="0"/>
      <w:marTop w:val="0"/>
      <w:marBottom w:val="0"/>
      <w:divBdr>
        <w:top w:val="none" w:sz="0" w:space="0" w:color="auto"/>
        <w:left w:val="none" w:sz="0" w:space="0" w:color="auto"/>
        <w:bottom w:val="none" w:sz="0" w:space="0" w:color="auto"/>
        <w:right w:val="none" w:sz="0" w:space="0" w:color="auto"/>
      </w:divBdr>
      <w:divsChild>
        <w:div w:id="480393641">
          <w:marLeft w:val="640"/>
          <w:marRight w:val="0"/>
          <w:marTop w:val="0"/>
          <w:marBottom w:val="0"/>
          <w:divBdr>
            <w:top w:val="none" w:sz="0" w:space="0" w:color="auto"/>
            <w:left w:val="none" w:sz="0" w:space="0" w:color="auto"/>
            <w:bottom w:val="none" w:sz="0" w:space="0" w:color="auto"/>
            <w:right w:val="none" w:sz="0" w:space="0" w:color="auto"/>
          </w:divBdr>
        </w:div>
        <w:div w:id="294719689">
          <w:marLeft w:val="640"/>
          <w:marRight w:val="0"/>
          <w:marTop w:val="0"/>
          <w:marBottom w:val="0"/>
          <w:divBdr>
            <w:top w:val="none" w:sz="0" w:space="0" w:color="auto"/>
            <w:left w:val="none" w:sz="0" w:space="0" w:color="auto"/>
            <w:bottom w:val="none" w:sz="0" w:space="0" w:color="auto"/>
            <w:right w:val="none" w:sz="0" w:space="0" w:color="auto"/>
          </w:divBdr>
        </w:div>
        <w:div w:id="1736204347">
          <w:marLeft w:val="640"/>
          <w:marRight w:val="0"/>
          <w:marTop w:val="0"/>
          <w:marBottom w:val="0"/>
          <w:divBdr>
            <w:top w:val="none" w:sz="0" w:space="0" w:color="auto"/>
            <w:left w:val="none" w:sz="0" w:space="0" w:color="auto"/>
            <w:bottom w:val="none" w:sz="0" w:space="0" w:color="auto"/>
            <w:right w:val="none" w:sz="0" w:space="0" w:color="auto"/>
          </w:divBdr>
        </w:div>
        <w:div w:id="673646665">
          <w:marLeft w:val="640"/>
          <w:marRight w:val="0"/>
          <w:marTop w:val="0"/>
          <w:marBottom w:val="0"/>
          <w:divBdr>
            <w:top w:val="none" w:sz="0" w:space="0" w:color="auto"/>
            <w:left w:val="none" w:sz="0" w:space="0" w:color="auto"/>
            <w:bottom w:val="none" w:sz="0" w:space="0" w:color="auto"/>
            <w:right w:val="none" w:sz="0" w:space="0" w:color="auto"/>
          </w:divBdr>
        </w:div>
        <w:div w:id="329673353">
          <w:marLeft w:val="640"/>
          <w:marRight w:val="0"/>
          <w:marTop w:val="0"/>
          <w:marBottom w:val="0"/>
          <w:divBdr>
            <w:top w:val="none" w:sz="0" w:space="0" w:color="auto"/>
            <w:left w:val="none" w:sz="0" w:space="0" w:color="auto"/>
            <w:bottom w:val="none" w:sz="0" w:space="0" w:color="auto"/>
            <w:right w:val="none" w:sz="0" w:space="0" w:color="auto"/>
          </w:divBdr>
        </w:div>
        <w:div w:id="903758223">
          <w:marLeft w:val="640"/>
          <w:marRight w:val="0"/>
          <w:marTop w:val="0"/>
          <w:marBottom w:val="0"/>
          <w:divBdr>
            <w:top w:val="none" w:sz="0" w:space="0" w:color="auto"/>
            <w:left w:val="none" w:sz="0" w:space="0" w:color="auto"/>
            <w:bottom w:val="none" w:sz="0" w:space="0" w:color="auto"/>
            <w:right w:val="none" w:sz="0" w:space="0" w:color="auto"/>
          </w:divBdr>
        </w:div>
        <w:div w:id="911281912">
          <w:marLeft w:val="640"/>
          <w:marRight w:val="0"/>
          <w:marTop w:val="0"/>
          <w:marBottom w:val="0"/>
          <w:divBdr>
            <w:top w:val="none" w:sz="0" w:space="0" w:color="auto"/>
            <w:left w:val="none" w:sz="0" w:space="0" w:color="auto"/>
            <w:bottom w:val="none" w:sz="0" w:space="0" w:color="auto"/>
            <w:right w:val="none" w:sz="0" w:space="0" w:color="auto"/>
          </w:divBdr>
        </w:div>
        <w:div w:id="44641881">
          <w:marLeft w:val="640"/>
          <w:marRight w:val="0"/>
          <w:marTop w:val="0"/>
          <w:marBottom w:val="0"/>
          <w:divBdr>
            <w:top w:val="none" w:sz="0" w:space="0" w:color="auto"/>
            <w:left w:val="none" w:sz="0" w:space="0" w:color="auto"/>
            <w:bottom w:val="none" w:sz="0" w:space="0" w:color="auto"/>
            <w:right w:val="none" w:sz="0" w:space="0" w:color="auto"/>
          </w:divBdr>
        </w:div>
        <w:div w:id="1305429331">
          <w:marLeft w:val="640"/>
          <w:marRight w:val="0"/>
          <w:marTop w:val="0"/>
          <w:marBottom w:val="0"/>
          <w:divBdr>
            <w:top w:val="none" w:sz="0" w:space="0" w:color="auto"/>
            <w:left w:val="none" w:sz="0" w:space="0" w:color="auto"/>
            <w:bottom w:val="none" w:sz="0" w:space="0" w:color="auto"/>
            <w:right w:val="none" w:sz="0" w:space="0" w:color="auto"/>
          </w:divBdr>
        </w:div>
        <w:div w:id="435373335">
          <w:marLeft w:val="640"/>
          <w:marRight w:val="0"/>
          <w:marTop w:val="0"/>
          <w:marBottom w:val="0"/>
          <w:divBdr>
            <w:top w:val="none" w:sz="0" w:space="0" w:color="auto"/>
            <w:left w:val="none" w:sz="0" w:space="0" w:color="auto"/>
            <w:bottom w:val="none" w:sz="0" w:space="0" w:color="auto"/>
            <w:right w:val="none" w:sz="0" w:space="0" w:color="auto"/>
          </w:divBdr>
        </w:div>
        <w:div w:id="1921213054">
          <w:marLeft w:val="640"/>
          <w:marRight w:val="0"/>
          <w:marTop w:val="0"/>
          <w:marBottom w:val="0"/>
          <w:divBdr>
            <w:top w:val="none" w:sz="0" w:space="0" w:color="auto"/>
            <w:left w:val="none" w:sz="0" w:space="0" w:color="auto"/>
            <w:bottom w:val="none" w:sz="0" w:space="0" w:color="auto"/>
            <w:right w:val="none" w:sz="0" w:space="0" w:color="auto"/>
          </w:divBdr>
        </w:div>
        <w:div w:id="2132088879">
          <w:marLeft w:val="640"/>
          <w:marRight w:val="0"/>
          <w:marTop w:val="0"/>
          <w:marBottom w:val="0"/>
          <w:divBdr>
            <w:top w:val="none" w:sz="0" w:space="0" w:color="auto"/>
            <w:left w:val="none" w:sz="0" w:space="0" w:color="auto"/>
            <w:bottom w:val="none" w:sz="0" w:space="0" w:color="auto"/>
            <w:right w:val="none" w:sz="0" w:space="0" w:color="auto"/>
          </w:divBdr>
        </w:div>
        <w:div w:id="1701974136">
          <w:marLeft w:val="640"/>
          <w:marRight w:val="0"/>
          <w:marTop w:val="0"/>
          <w:marBottom w:val="0"/>
          <w:divBdr>
            <w:top w:val="none" w:sz="0" w:space="0" w:color="auto"/>
            <w:left w:val="none" w:sz="0" w:space="0" w:color="auto"/>
            <w:bottom w:val="none" w:sz="0" w:space="0" w:color="auto"/>
            <w:right w:val="none" w:sz="0" w:space="0" w:color="auto"/>
          </w:divBdr>
        </w:div>
        <w:div w:id="1668095820">
          <w:marLeft w:val="640"/>
          <w:marRight w:val="0"/>
          <w:marTop w:val="0"/>
          <w:marBottom w:val="0"/>
          <w:divBdr>
            <w:top w:val="none" w:sz="0" w:space="0" w:color="auto"/>
            <w:left w:val="none" w:sz="0" w:space="0" w:color="auto"/>
            <w:bottom w:val="none" w:sz="0" w:space="0" w:color="auto"/>
            <w:right w:val="none" w:sz="0" w:space="0" w:color="auto"/>
          </w:divBdr>
        </w:div>
        <w:div w:id="793720757">
          <w:marLeft w:val="640"/>
          <w:marRight w:val="0"/>
          <w:marTop w:val="0"/>
          <w:marBottom w:val="0"/>
          <w:divBdr>
            <w:top w:val="none" w:sz="0" w:space="0" w:color="auto"/>
            <w:left w:val="none" w:sz="0" w:space="0" w:color="auto"/>
            <w:bottom w:val="none" w:sz="0" w:space="0" w:color="auto"/>
            <w:right w:val="none" w:sz="0" w:space="0" w:color="auto"/>
          </w:divBdr>
        </w:div>
        <w:div w:id="1479418276">
          <w:marLeft w:val="640"/>
          <w:marRight w:val="0"/>
          <w:marTop w:val="0"/>
          <w:marBottom w:val="0"/>
          <w:divBdr>
            <w:top w:val="none" w:sz="0" w:space="0" w:color="auto"/>
            <w:left w:val="none" w:sz="0" w:space="0" w:color="auto"/>
            <w:bottom w:val="none" w:sz="0" w:space="0" w:color="auto"/>
            <w:right w:val="none" w:sz="0" w:space="0" w:color="auto"/>
          </w:divBdr>
        </w:div>
        <w:div w:id="1479683667">
          <w:marLeft w:val="640"/>
          <w:marRight w:val="0"/>
          <w:marTop w:val="0"/>
          <w:marBottom w:val="0"/>
          <w:divBdr>
            <w:top w:val="none" w:sz="0" w:space="0" w:color="auto"/>
            <w:left w:val="none" w:sz="0" w:space="0" w:color="auto"/>
            <w:bottom w:val="none" w:sz="0" w:space="0" w:color="auto"/>
            <w:right w:val="none" w:sz="0" w:space="0" w:color="auto"/>
          </w:divBdr>
        </w:div>
        <w:div w:id="1080372783">
          <w:marLeft w:val="640"/>
          <w:marRight w:val="0"/>
          <w:marTop w:val="0"/>
          <w:marBottom w:val="0"/>
          <w:divBdr>
            <w:top w:val="none" w:sz="0" w:space="0" w:color="auto"/>
            <w:left w:val="none" w:sz="0" w:space="0" w:color="auto"/>
            <w:bottom w:val="none" w:sz="0" w:space="0" w:color="auto"/>
            <w:right w:val="none" w:sz="0" w:space="0" w:color="auto"/>
          </w:divBdr>
        </w:div>
        <w:div w:id="1296565671">
          <w:marLeft w:val="640"/>
          <w:marRight w:val="0"/>
          <w:marTop w:val="0"/>
          <w:marBottom w:val="0"/>
          <w:divBdr>
            <w:top w:val="none" w:sz="0" w:space="0" w:color="auto"/>
            <w:left w:val="none" w:sz="0" w:space="0" w:color="auto"/>
            <w:bottom w:val="none" w:sz="0" w:space="0" w:color="auto"/>
            <w:right w:val="none" w:sz="0" w:space="0" w:color="auto"/>
          </w:divBdr>
        </w:div>
        <w:div w:id="260769395">
          <w:marLeft w:val="640"/>
          <w:marRight w:val="0"/>
          <w:marTop w:val="0"/>
          <w:marBottom w:val="0"/>
          <w:divBdr>
            <w:top w:val="none" w:sz="0" w:space="0" w:color="auto"/>
            <w:left w:val="none" w:sz="0" w:space="0" w:color="auto"/>
            <w:bottom w:val="none" w:sz="0" w:space="0" w:color="auto"/>
            <w:right w:val="none" w:sz="0" w:space="0" w:color="auto"/>
          </w:divBdr>
        </w:div>
        <w:div w:id="529606897">
          <w:marLeft w:val="640"/>
          <w:marRight w:val="0"/>
          <w:marTop w:val="0"/>
          <w:marBottom w:val="0"/>
          <w:divBdr>
            <w:top w:val="none" w:sz="0" w:space="0" w:color="auto"/>
            <w:left w:val="none" w:sz="0" w:space="0" w:color="auto"/>
            <w:bottom w:val="none" w:sz="0" w:space="0" w:color="auto"/>
            <w:right w:val="none" w:sz="0" w:space="0" w:color="auto"/>
          </w:divBdr>
        </w:div>
        <w:div w:id="1866626753">
          <w:marLeft w:val="640"/>
          <w:marRight w:val="0"/>
          <w:marTop w:val="0"/>
          <w:marBottom w:val="0"/>
          <w:divBdr>
            <w:top w:val="none" w:sz="0" w:space="0" w:color="auto"/>
            <w:left w:val="none" w:sz="0" w:space="0" w:color="auto"/>
            <w:bottom w:val="none" w:sz="0" w:space="0" w:color="auto"/>
            <w:right w:val="none" w:sz="0" w:space="0" w:color="auto"/>
          </w:divBdr>
        </w:div>
        <w:div w:id="1958755550">
          <w:marLeft w:val="640"/>
          <w:marRight w:val="0"/>
          <w:marTop w:val="0"/>
          <w:marBottom w:val="0"/>
          <w:divBdr>
            <w:top w:val="none" w:sz="0" w:space="0" w:color="auto"/>
            <w:left w:val="none" w:sz="0" w:space="0" w:color="auto"/>
            <w:bottom w:val="none" w:sz="0" w:space="0" w:color="auto"/>
            <w:right w:val="none" w:sz="0" w:space="0" w:color="auto"/>
          </w:divBdr>
        </w:div>
        <w:div w:id="1728914083">
          <w:marLeft w:val="640"/>
          <w:marRight w:val="0"/>
          <w:marTop w:val="0"/>
          <w:marBottom w:val="0"/>
          <w:divBdr>
            <w:top w:val="none" w:sz="0" w:space="0" w:color="auto"/>
            <w:left w:val="none" w:sz="0" w:space="0" w:color="auto"/>
            <w:bottom w:val="none" w:sz="0" w:space="0" w:color="auto"/>
            <w:right w:val="none" w:sz="0" w:space="0" w:color="auto"/>
          </w:divBdr>
        </w:div>
        <w:div w:id="1612277291">
          <w:marLeft w:val="640"/>
          <w:marRight w:val="0"/>
          <w:marTop w:val="0"/>
          <w:marBottom w:val="0"/>
          <w:divBdr>
            <w:top w:val="none" w:sz="0" w:space="0" w:color="auto"/>
            <w:left w:val="none" w:sz="0" w:space="0" w:color="auto"/>
            <w:bottom w:val="none" w:sz="0" w:space="0" w:color="auto"/>
            <w:right w:val="none" w:sz="0" w:space="0" w:color="auto"/>
          </w:divBdr>
        </w:div>
        <w:div w:id="2059280805">
          <w:marLeft w:val="640"/>
          <w:marRight w:val="0"/>
          <w:marTop w:val="0"/>
          <w:marBottom w:val="0"/>
          <w:divBdr>
            <w:top w:val="none" w:sz="0" w:space="0" w:color="auto"/>
            <w:left w:val="none" w:sz="0" w:space="0" w:color="auto"/>
            <w:bottom w:val="none" w:sz="0" w:space="0" w:color="auto"/>
            <w:right w:val="none" w:sz="0" w:space="0" w:color="auto"/>
          </w:divBdr>
        </w:div>
        <w:div w:id="1592398192">
          <w:marLeft w:val="640"/>
          <w:marRight w:val="0"/>
          <w:marTop w:val="0"/>
          <w:marBottom w:val="0"/>
          <w:divBdr>
            <w:top w:val="none" w:sz="0" w:space="0" w:color="auto"/>
            <w:left w:val="none" w:sz="0" w:space="0" w:color="auto"/>
            <w:bottom w:val="none" w:sz="0" w:space="0" w:color="auto"/>
            <w:right w:val="none" w:sz="0" w:space="0" w:color="auto"/>
          </w:divBdr>
        </w:div>
        <w:div w:id="2138987707">
          <w:marLeft w:val="640"/>
          <w:marRight w:val="0"/>
          <w:marTop w:val="0"/>
          <w:marBottom w:val="0"/>
          <w:divBdr>
            <w:top w:val="none" w:sz="0" w:space="0" w:color="auto"/>
            <w:left w:val="none" w:sz="0" w:space="0" w:color="auto"/>
            <w:bottom w:val="none" w:sz="0" w:space="0" w:color="auto"/>
            <w:right w:val="none" w:sz="0" w:space="0" w:color="auto"/>
          </w:divBdr>
        </w:div>
        <w:div w:id="1687631169">
          <w:marLeft w:val="640"/>
          <w:marRight w:val="0"/>
          <w:marTop w:val="0"/>
          <w:marBottom w:val="0"/>
          <w:divBdr>
            <w:top w:val="none" w:sz="0" w:space="0" w:color="auto"/>
            <w:left w:val="none" w:sz="0" w:space="0" w:color="auto"/>
            <w:bottom w:val="none" w:sz="0" w:space="0" w:color="auto"/>
            <w:right w:val="none" w:sz="0" w:space="0" w:color="auto"/>
          </w:divBdr>
        </w:div>
        <w:div w:id="672073997">
          <w:marLeft w:val="640"/>
          <w:marRight w:val="0"/>
          <w:marTop w:val="0"/>
          <w:marBottom w:val="0"/>
          <w:divBdr>
            <w:top w:val="none" w:sz="0" w:space="0" w:color="auto"/>
            <w:left w:val="none" w:sz="0" w:space="0" w:color="auto"/>
            <w:bottom w:val="none" w:sz="0" w:space="0" w:color="auto"/>
            <w:right w:val="none" w:sz="0" w:space="0" w:color="auto"/>
          </w:divBdr>
        </w:div>
        <w:div w:id="411120092">
          <w:marLeft w:val="640"/>
          <w:marRight w:val="0"/>
          <w:marTop w:val="0"/>
          <w:marBottom w:val="0"/>
          <w:divBdr>
            <w:top w:val="none" w:sz="0" w:space="0" w:color="auto"/>
            <w:left w:val="none" w:sz="0" w:space="0" w:color="auto"/>
            <w:bottom w:val="none" w:sz="0" w:space="0" w:color="auto"/>
            <w:right w:val="none" w:sz="0" w:space="0" w:color="auto"/>
          </w:divBdr>
        </w:div>
        <w:div w:id="9307409">
          <w:marLeft w:val="640"/>
          <w:marRight w:val="0"/>
          <w:marTop w:val="0"/>
          <w:marBottom w:val="0"/>
          <w:divBdr>
            <w:top w:val="none" w:sz="0" w:space="0" w:color="auto"/>
            <w:left w:val="none" w:sz="0" w:space="0" w:color="auto"/>
            <w:bottom w:val="none" w:sz="0" w:space="0" w:color="auto"/>
            <w:right w:val="none" w:sz="0" w:space="0" w:color="auto"/>
          </w:divBdr>
        </w:div>
        <w:div w:id="707023509">
          <w:marLeft w:val="640"/>
          <w:marRight w:val="0"/>
          <w:marTop w:val="0"/>
          <w:marBottom w:val="0"/>
          <w:divBdr>
            <w:top w:val="none" w:sz="0" w:space="0" w:color="auto"/>
            <w:left w:val="none" w:sz="0" w:space="0" w:color="auto"/>
            <w:bottom w:val="none" w:sz="0" w:space="0" w:color="auto"/>
            <w:right w:val="none" w:sz="0" w:space="0" w:color="auto"/>
          </w:divBdr>
        </w:div>
        <w:div w:id="7876273">
          <w:marLeft w:val="640"/>
          <w:marRight w:val="0"/>
          <w:marTop w:val="0"/>
          <w:marBottom w:val="0"/>
          <w:divBdr>
            <w:top w:val="none" w:sz="0" w:space="0" w:color="auto"/>
            <w:left w:val="none" w:sz="0" w:space="0" w:color="auto"/>
            <w:bottom w:val="none" w:sz="0" w:space="0" w:color="auto"/>
            <w:right w:val="none" w:sz="0" w:space="0" w:color="auto"/>
          </w:divBdr>
        </w:div>
        <w:div w:id="1014695331">
          <w:marLeft w:val="640"/>
          <w:marRight w:val="0"/>
          <w:marTop w:val="0"/>
          <w:marBottom w:val="0"/>
          <w:divBdr>
            <w:top w:val="none" w:sz="0" w:space="0" w:color="auto"/>
            <w:left w:val="none" w:sz="0" w:space="0" w:color="auto"/>
            <w:bottom w:val="none" w:sz="0" w:space="0" w:color="auto"/>
            <w:right w:val="none" w:sz="0" w:space="0" w:color="auto"/>
          </w:divBdr>
        </w:div>
        <w:div w:id="437258349">
          <w:marLeft w:val="640"/>
          <w:marRight w:val="0"/>
          <w:marTop w:val="0"/>
          <w:marBottom w:val="0"/>
          <w:divBdr>
            <w:top w:val="none" w:sz="0" w:space="0" w:color="auto"/>
            <w:left w:val="none" w:sz="0" w:space="0" w:color="auto"/>
            <w:bottom w:val="none" w:sz="0" w:space="0" w:color="auto"/>
            <w:right w:val="none" w:sz="0" w:space="0" w:color="auto"/>
          </w:divBdr>
        </w:div>
        <w:div w:id="2132477989">
          <w:marLeft w:val="640"/>
          <w:marRight w:val="0"/>
          <w:marTop w:val="0"/>
          <w:marBottom w:val="0"/>
          <w:divBdr>
            <w:top w:val="none" w:sz="0" w:space="0" w:color="auto"/>
            <w:left w:val="none" w:sz="0" w:space="0" w:color="auto"/>
            <w:bottom w:val="none" w:sz="0" w:space="0" w:color="auto"/>
            <w:right w:val="none" w:sz="0" w:space="0" w:color="auto"/>
          </w:divBdr>
        </w:div>
        <w:div w:id="661275051">
          <w:marLeft w:val="640"/>
          <w:marRight w:val="0"/>
          <w:marTop w:val="0"/>
          <w:marBottom w:val="0"/>
          <w:divBdr>
            <w:top w:val="none" w:sz="0" w:space="0" w:color="auto"/>
            <w:left w:val="none" w:sz="0" w:space="0" w:color="auto"/>
            <w:bottom w:val="none" w:sz="0" w:space="0" w:color="auto"/>
            <w:right w:val="none" w:sz="0" w:space="0" w:color="auto"/>
          </w:divBdr>
        </w:div>
        <w:div w:id="843544943">
          <w:marLeft w:val="640"/>
          <w:marRight w:val="0"/>
          <w:marTop w:val="0"/>
          <w:marBottom w:val="0"/>
          <w:divBdr>
            <w:top w:val="none" w:sz="0" w:space="0" w:color="auto"/>
            <w:left w:val="none" w:sz="0" w:space="0" w:color="auto"/>
            <w:bottom w:val="none" w:sz="0" w:space="0" w:color="auto"/>
            <w:right w:val="none" w:sz="0" w:space="0" w:color="auto"/>
          </w:divBdr>
        </w:div>
        <w:div w:id="433742747">
          <w:marLeft w:val="640"/>
          <w:marRight w:val="0"/>
          <w:marTop w:val="0"/>
          <w:marBottom w:val="0"/>
          <w:divBdr>
            <w:top w:val="none" w:sz="0" w:space="0" w:color="auto"/>
            <w:left w:val="none" w:sz="0" w:space="0" w:color="auto"/>
            <w:bottom w:val="none" w:sz="0" w:space="0" w:color="auto"/>
            <w:right w:val="none" w:sz="0" w:space="0" w:color="auto"/>
          </w:divBdr>
        </w:div>
      </w:divsChild>
    </w:div>
    <w:div w:id="1026910215">
      <w:bodyDiv w:val="1"/>
      <w:marLeft w:val="0"/>
      <w:marRight w:val="0"/>
      <w:marTop w:val="0"/>
      <w:marBottom w:val="0"/>
      <w:divBdr>
        <w:top w:val="none" w:sz="0" w:space="0" w:color="auto"/>
        <w:left w:val="none" w:sz="0" w:space="0" w:color="auto"/>
        <w:bottom w:val="none" w:sz="0" w:space="0" w:color="auto"/>
        <w:right w:val="none" w:sz="0" w:space="0" w:color="auto"/>
      </w:divBdr>
      <w:divsChild>
        <w:div w:id="1471097130">
          <w:marLeft w:val="640"/>
          <w:marRight w:val="0"/>
          <w:marTop w:val="0"/>
          <w:marBottom w:val="0"/>
          <w:divBdr>
            <w:top w:val="none" w:sz="0" w:space="0" w:color="auto"/>
            <w:left w:val="none" w:sz="0" w:space="0" w:color="auto"/>
            <w:bottom w:val="none" w:sz="0" w:space="0" w:color="auto"/>
            <w:right w:val="none" w:sz="0" w:space="0" w:color="auto"/>
          </w:divBdr>
        </w:div>
        <w:div w:id="996226894">
          <w:marLeft w:val="640"/>
          <w:marRight w:val="0"/>
          <w:marTop w:val="0"/>
          <w:marBottom w:val="0"/>
          <w:divBdr>
            <w:top w:val="none" w:sz="0" w:space="0" w:color="auto"/>
            <w:left w:val="none" w:sz="0" w:space="0" w:color="auto"/>
            <w:bottom w:val="none" w:sz="0" w:space="0" w:color="auto"/>
            <w:right w:val="none" w:sz="0" w:space="0" w:color="auto"/>
          </w:divBdr>
        </w:div>
        <w:div w:id="2006929498">
          <w:marLeft w:val="640"/>
          <w:marRight w:val="0"/>
          <w:marTop w:val="0"/>
          <w:marBottom w:val="0"/>
          <w:divBdr>
            <w:top w:val="none" w:sz="0" w:space="0" w:color="auto"/>
            <w:left w:val="none" w:sz="0" w:space="0" w:color="auto"/>
            <w:bottom w:val="none" w:sz="0" w:space="0" w:color="auto"/>
            <w:right w:val="none" w:sz="0" w:space="0" w:color="auto"/>
          </w:divBdr>
        </w:div>
        <w:div w:id="1855992675">
          <w:marLeft w:val="640"/>
          <w:marRight w:val="0"/>
          <w:marTop w:val="0"/>
          <w:marBottom w:val="0"/>
          <w:divBdr>
            <w:top w:val="none" w:sz="0" w:space="0" w:color="auto"/>
            <w:left w:val="none" w:sz="0" w:space="0" w:color="auto"/>
            <w:bottom w:val="none" w:sz="0" w:space="0" w:color="auto"/>
            <w:right w:val="none" w:sz="0" w:space="0" w:color="auto"/>
          </w:divBdr>
        </w:div>
        <w:div w:id="1126387364">
          <w:marLeft w:val="640"/>
          <w:marRight w:val="0"/>
          <w:marTop w:val="0"/>
          <w:marBottom w:val="0"/>
          <w:divBdr>
            <w:top w:val="none" w:sz="0" w:space="0" w:color="auto"/>
            <w:left w:val="none" w:sz="0" w:space="0" w:color="auto"/>
            <w:bottom w:val="none" w:sz="0" w:space="0" w:color="auto"/>
            <w:right w:val="none" w:sz="0" w:space="0" w:color="auto"/>
          </w:divBdr>
        </w:div>
        <w:div w:id="1579631823">
          <w:marLeft w:val="640"/>
          <w:marRight w:val="0"/>
          <w:marTop w:val="0"/>
          <w:marBottom w:val="0"/>
          <w:divBdr>
            <w:top w:val="none" w:sz="0" w:space="0" w:color="auto"/>
            <w:left w:val="none" w:sz="0" w:space="0" w:color="auto"/>
            <w:bottom w:val="none" w:sz="0" w:space="0" w:color="auto"/>
            <w:right w:val="none" w:sz="0" w:space="0" w:color="auto"/>
          </w:divBdr>
        </w:div>
        <w:div w:id="647436428">
          <w:marLeft w:val="640"/>
          <w:marRight w:val="0"/>
          <w:marTop w:val="0"/>
          <w:marBottom w:val="0"/>
          <w:divBdr>
            <w:top w:val="none" w:sz="0" w:space="0" w:color="auto"/>
            <w:left w:val="none" w:sz="0" w:space="0" w:color="auto"/>
            <w:bottom w:val="none" w:sz="0" w:space="0" w:color="auto"/>
            <w:right w:val="none" w:sz="0" w:space="0" w:color="auto"/>
          </w:divBdr>
        </w:div>
        <w:div w:id="888493368">
          <w:marLeft w:val="640"/>
          <w:marRight w:val="0"/>
          <w:marTop w:val="0"/>
          <w:marBottom w:val="0"/>
          <w:divBdr>
            <w:top w:val="none" w:sz="0" w:space="0" w:color="auto"/>
            <w:left w:val="none" w:sz="0" w:space="0" w:color="auto"/>
            <w:bottom w:val="none" w:sz="0" w:space="0" w:color="auto"/>
            <w:right w:val="none" w:sz="0" w:space="0" w:color="auto"/>
          </w:divBdr>
        </w:div>
        <w:div w:id="54666302">
          <w:marLeft w:val="640"/>
          <w:marRight w:val="0"/>
          <w:marTop w:val="0"/>
          <w:marBottom w:val="0"/>
          <w:divBdr>
            <w:top w:val="none" w:sz="0" w:space="0" w:color="auto"/>
            <w:left w:val="none" w:sz="0" w:space="0" w:color="auto"/>
            <w:bottom w:val="none" w:sz="0" w:space="0" w:color="auto"/>
            <w:right w:val="none" w:sz="0" w:space="0" w:color="auto"/>
          </w:divBdr>
        </w:div>
        <w:div w:id="283007747">
          <w:marLeft w:val="640"/>
          <w:marRight w:val="0"/>
          <w:marTop w:val="0"/>
          <w:marBottom w:val="0"/>
          <w:divBdr>
            <w:top w:val="none" w:sz="0" w:space="0" w:color="auto"/>
            <w:left w:val="none" w:sz="0" w:space="0" w:color="auto"/>
            <w:bottom w:val="none" w:sz="0" w:space="0" w:color="auto"/>
            <w:right w:val="none" w:sz="0" w:space="0" w:color="auto"/>
          </w:divBdr>
        </w:div>
        <w:div w:id="1431927699">
          <w:marLeft w:val="640"/>
          <w:marRight w:val="0"/>
          <w:marTop w:val="0"/>
          <w:marBottom w:val="0"/>
          <w:divBdr>
            <w:top w:val="none" w:sz="0" w:space="0" w:color="auto"/>
            <w:left w:val="none" w:sz="0" w:space="0" w:color="auto"/>
            <w:bottom w:val="none" w:sz="0" w:space="0" w:color="auto"/>
            <w:right w:val="none" w:sz="0" w:space="0" w:color="auto"/>
          </w:divBdr>
        </w:div>
        <w:div w:id="443118773">
          <w:marLeft w:val="640"/>
          <w:marRight w:val="0"/>
          <w:marTop w:val="0"/>
          <w:marBottom w:val="0"/>
          <w:divBdr>
            <w:top w:val="none" w:sz="0" w:space="0" w:color="auto"/>
            <w:left w:val="none" w:sz="0" w:space="0" w:color="auto"/>
            <w:bottom w:val="none" w:sz="0" w:space="0" w:color="auto"/>
            <w:right w:val="none" w:sz="0" w:space="0" w:color="auto"/>
          </w:divBdr>
        </w:div>
        <w:div w:id="1071852765">
          <w:marLeft w:val="640"/>
          <w:marRight w:val="0"/>
          <w:marTop w:val="0"/>
          <w:marBottom w:val="0"/>
          <w:divBdr>
            <w:top w:val="none" w:sz="0" w:space="0" w:color="auto"/>
            <w:left w:val="none" w:sz="0" w:space="0" w:color="auto"/>
            <w:bottom w:val="none" w:sz="0" w:space="0" w:color="auto"/>
            <w:right w:val="none" w:sz="0" w:space="0" w:color="auto"/>
          </w:divBdr>
        </w:div>
        <w:div w:id="1930505380">
          <w:marLeft w:val="640"/>
          <w:marRight w:val="0"/>
          <w:marTop w:val="0"/>
          <w:marBottom w:val="0"/>
          <w:divBdr>
            <w:top w:val="none" w:sz="0" w:space="0" w:color="auto"/>
            <w:left w:val="none" w:sz="0" w:space="0" w:color="auto"/>
            <w:bottom w:val="none" w:sz="0" w:space="0" w:color="auto"/>
            <w:right w:val="none" w:sz="0" w:space="0" w:color="auto"/>
          </w:divBdr>
        </w:div>
        <w:div w:id="1122072296">
          <w:marLeft w:val="640"/>
          <w:marRight w:val="0"/>
          <w:marTop w:val="0"/>
          <w:marBottom w:val="0"/>
          <w:divBdr>
            <w:top w:val="none" w:sz="0" w:space="0" w:color="auto"/>
            <w:left w:val="none" w:sz="0" w:space="0" w:color="auto"/>
            <w:bottom w:val="none" w:sz="0" w:space="0" w:color="auto"/>
            <w:right w:val="none" w:sz="0" w:space="0" w:color="auto"/>
          </w:divBdr>
        </w:div>
        <w:div w:id="1996689260">
          <w:marLeft w:val="640"/>
          <w:marRight w:val="0"/>
          <w:marTop w:val="0"/>
          <w:marBottom w:val="0"/>
          <w:divBdr>
            <w:top w:val="none" w:sz="0" w:space="0" w:color="auto"/>
            <w:left w:val="none" w:sz="0" w:space="0" w:color="auto"/>
            <w:bottom w:val="none" w:sz="0" w:space="0" w:color="auto"/>
            <w:right w:val="none" w:sz="0" w:space="0" w:color="auto"/>
          </w:divBdr>
        </w:div>
        <w:div w:id="329261256">
          <w:marLeft w:val="640"/>
          <w:marRight w:val="0"/>
          <w:marTop w:val="0"/>
          <w:marBottom w:val="0"/>
          <w:divBdr>
            <w:top w:val="none" w:sz="0" w:space="0" w:color="auto"/>
            <w:left w:val="none" w:sz="0" w:space="0" w:color="auto"/>
            <w:bottom w:val="none" w:sz="0" w:space="0" w:color="auto"/>
            <w:right w:val="none" w:sz="0" w:space="0" w:color="auto"/>
          </w:divBdr>
        </w:div>
        <w:div w:id="839782866">
          <w:marLeft w:val="640"/>
          <w:marRight w:val="0"/>
          <w:marTop w:val="0"/>
          <w:marBottom w:val="0"/>
          <w:divBdr>
            <w:top w:val="none" w:sz="0" w:space="0" w:color="auto"/>
            <w:left w:val="none" w:sz="0" w:space="0" w:color="auto"/>
            <w:bottom w:val="none" w:sz="0" w:space="0" w:color="auto"/>
            <w:right w:val="none" w:sz="0" w:space="0" w:color="auto"/>
          </w:divBdr>
        </w:div>
        <w:div w:id="750202887">
          <w:marLeft w:val="640"/>
          <w:marRight w:val="0"/>
          <w:marTop w:val="0"/>
          <w:marBottom w:val="0"/>
          <w:divBdr>
            <w:top w:val="none" w:sz="0" w:space="0" w:color="auto"/>
            <w:left w:val="none" w:sz="0" w:space="0" w:color="auto"/>
            <w:bottom w:val="none" w:sz="0" w:space="0" w:color="auto"/>
            <w:right w:val="none" w:sz="0" w:space="0" w:color="auto"/>
          </w:divBdr>
        </w:div>
        <w:div w:id="1185367768">
          <w:marLeft w:val="640"/>
          <w:marRight w:val="0"/>
          <w:marTop w:val="0"/>
          <w:marBottom w:val="0"/>
          <w:divBdr>
            <w:top w:val="none" w:sz="0" w:space="0" w:color="auto"/>
            <w:left w:val="none" w:sz="0" w:space="0" w:color="auto"/>
            <w:bottom w:val="none" w:sz="0" w:space="0" w:color="auto"/>
            <w:right w:val="none" w:sz="0" w:space="0" w:color="auto"/>
          </w:divBdr>
        </w:div>
        <w:div w:id="1076317083">
          <w:marLeft w:val="640"/>
          <w:marRight w:val="0"/>
          <w:marTop w:val="0"/>
          <w:marBottom w:val="0"/>
          <w:divBdr>
            <w:top w:val="none" w:sz="0" w:space="0" w:color="auto"/>
            <w:left w:val="none" w:sz="0" w:space="0" w:color="auto"/>
            <w:bottom w:val="none" w:sz="0" w:space="0" w:color="auto"/>
            <w:right w:val="none" w:sz="0" w:space="0" w:color="auto"/>
          </w:divBdr>
        </w:div>
        <w:div w:id="495347336">
          <w:marLeft w:val="640"/>
          <w:marRight w:val="0"/>
          <w:marTop w:val="0"/>
          <w:marBottom w:val="0"/>
          <w:divBdr>
            <w:top w:val="none" w:sz="0" w:space="0" w:color="auto"/>
            <w:left w:val="none" w:sz="0" w:space="0" w:color="auto"/>
            <w:bottom w:val="none" w:sz="0" w:space="0" w:color="auto"/>
            <w:right w:val="none" w:sz="0" w:space="0" w:color="auto"/>
          </w:divBdr>
        </w:div>
        <w:div w:id="1547061243">
          <w:marLeft w:val="640"/>
          <w:marRight w:val="0"/>
          <w:marTop w:val="0"/>
          <w:marBottom w:val="0"/>
          <w:divBdr>
            <w:top w:val="none" w:sz="0" w:space="0" w:color="auto"/>
            <w:left w:val="none" w:sz="0" w:space="0" w:color="auto"/>
            <w:bottom w:val="none" w:sz="0" w:space="0" w:color="auto"/>
            <w:right w:val="none" w:sz="0" w:space="0" w:color="auto"/>
          </w:divBdr>
        </w:div>
        <w:div w:id="2003775307">
          <w:marLeft w:val="640"/>
          <w:marRight w:val="0"/>
          <w:marTop w:val="0"/>
          <w:marBottom w:val="0"/>
          <w:divBdr>
            <w:top w:val="none" w:sz="0" w:space="0" w:color="auto"/>
            <w:left w:val="none" w:sz="0" w:space="0" w:color="auto"/>
            <w:bottom w:val="none" w:sz="0" w:space="0" w:color="auto"/>
            <w:right w:val="none" w:sz="0" w:space="0" w:color="auto"/>
          </w:divBdr>
        </w:div>
        <w:div w:id="1306205209">
          <w:marLeft w:val="640"/>
          <w:marRight w:val="0"/>
          <w:marTop w:val="0"/>
          <w:marBottom w:val="0"/>
          <w:divBdr>
            <w:top w:val="none" w:sz="0" w:space="0" w:color="auto"/>
            <w:left w:val="none" w:sz="0" w:space="0" w:color="auto"/>
            <w:bottom w:val="none" w:sz="0" w:space="0" w:color="auto"/>
            <w:right w:val="none" w:sz="0" w:space="0" w:color="auto"/>
          </w:divBdr>
        </w:div>
        <w:div w:id="1307776659">
          <w:marLeft w:val="640"/>
          <w:marRight w:val="0"/>
          <w:marTop w:val="0"/>
          <w:marBottom w:val="0"/>
          <w:divBdr>
            <w:top w:val="none" w:sz="0" w:space="0" w:color="auto"/>
            <w:left w:val="none" w:sz="0" w:space="0" w:color="auto"/>
            <w:bottom w:val="none" w:sz="0" w:space="0" w:color="auto"/>
            <w:right w:val="none" w:sz="0" w:space="0" w:color="auto"/>
          </w:divBdr>
        </w:div>
        <w:div w:id="1600916221">
          <w:marLeft w:val="640"/>
          <w:marRight w:val="0"/>
          <w:marTop w:val="0"/>
          <w:marBottom w:val="0"/>
          <w:divBdr>
            <w:top w:val="none" w:sz="0" w:space="0" w:color="auto"/>
            <w:left w:val="none" w:sz="0" w:space="0" w:color="auto"/>
            <w:bottom w:val="none" w:sz="0" w:space="0" w:color="auto"/>
            <w:right w:val="none" w:sz="0" w:space="0" w:color="auto"/>
          </w:divBdr>
        </w:div>
        <w:div w:id="783505417">
          <w:marLeft w:val="640"/>
          <w:marRight w:val="0"/>
          <w:marTop w:val="0"/>
          <w:marBottom w:val="0"/>
          <w:divBdr>
            <w:top w:val="none" w:sz="0" w:space="0" w:color="auto"/>
            <w:left w:val="none" w:sz="0" w:space="0" w:color="auto"/>
            <w:bottom w:val="none" w:sz="0" w:space="0" w:color="auto"/>
            <w:right w:val="none" w:sz="0" w:space="0" w:color="auto"/>
          </w:divBdr>
        </w:div>
        <w:div w:id="78646480">
          <w:marLeft w:val="640"/>
          <w:marRight w:val="0"/>
          <w:marTop w:val="0"/>
          <w:marBottom w:val="0"/>
          <w:divBdr>
            <w:top w:val="none" w:sz="0" w:space="0" w:color="auto"/>
            <w:left w:val="none" w:sz="0" w:space="0" w:color="auto"/>
            <w:bottom w:val="none" w:sz="0" w:space="0" w:color="auto"/>
            <w:right w:val="none" w:sz="0" w:space="0" w:color="auto"/>
          </w:divBdr>
        </w:div>
        <w:div w:id="1178076274">
          <w:marLeft w:val="640"/>
          <w:marRight w:val="0"/>
          <w:marTop w:val="0"/>
          <w:marBottom w:val="0"/>
          <w:divBdr>
            <w:top w:val="none" w:sz="0" w:space="0" w:color="auto"/>
            <w:left w:val="none" w:sz="0" w:space="0" w:color="auto"/>
            <w:bottom w:val="none" w:sz="0" w:space="0" w:color="auto"/>
            <w:right w:val="none" w:sz="0" w:space="0" w:color="auto"/>
          </w:divBdr>
        </w:div>
        <w:div w:id="598418231">
          <w:marLeft w:val="640"/>
          <w:marRight w:val="0"/>
          <w:marTop w:val="0"/>
          <w:marBottom w:val="0"/>
          <w:divBdr>
            <w:top w:val="none" w:sz="0" w:space="0" w:color="auto"/>
            <w:left w:val="none" w:sz="0" w:space="0" w:color="auto"/>
            <w:bottom w:val="none" w:sz="0" w:space="0" w:color="auto"/>
            <w:right w:val="none" w:sz="0" w:space="0" w:color="auto"/>
          </w:divBdr>
        </w:div>
        <w:div w:id="1182743228">
          <w:marLeft w:val="640"/>
          <w:marRight w:val="0"/>
          <w:marTop w:val="0"/>
          <w:marBottom w:val="0"/>
          <w:divBdr>
            <w:top w:val="none" w:sz="0" w:space="0" w:color="auto"/>
            <w:left w:val="none" w:sz="0" w:space="0" w:color="auto"/>
            <w:bottom w:val="none" w:sz="0" w:space="0" w:color="auto"/>
            <w:right w:val="none" w:sz="0" w:space="0" w:color="auto"/>
          </w:divBdr>
        </w:div>
        <w:div w:id="1666978059">
          <w:marLeft w:val="640"/>
          <w:marRight w:val="0"/>
          <w:marTop w:val="0"/>
          <w:marBottom w:val="0"/>
          <w:divBdr>
            <w:top w:val="none" w:sz="0" w:space="0" w:color="auto"/>
            <w:left w:val="none" w:sz="0" w:space="0" w:color="auto"/>
            <w:bottom w:val="none" w:sz="0" w:space="0" w:color="auto"/>
            <w:right w:val="none" w:sz="0" w:space="0" w:color="auto"/>
          </w:divBdr>
        </w:div>
        <w:div w:id="1434783906">
          <w:marLeft w:val="640"/>
          <w:marRight w:val="0"/>
          <w:marTop w:val="0"/>
          <w:marBottom w:val="0"/>
          <w:divBdr>
            <w:top w:val="none" w:sz="0" w:space="0" w:color="auto"/>
            <w:left w:val="none" w:sz="0" w:space="0" w:color="auto"/>
            <w:bottom w:val="none" w:sz="0" w:space="0" w:color="auto"/>
            <w:right w:val="none" w:sz="0" w:space="0" w:color="auto"/>
          </w:divBdr>
        </w:div>
        <w:div w:id="1378430639">
          <w:marLeft w:val="640"/>
          <w:marRight w:val="0"/>
          <w:marTop w:val="0"/>
          <w:marBottom w:val="0"/>
          <w:divBdr>
            <w:top w:val="none" w:sz="0" w:space="0" w:color="auto"/>
            <w:left w:val="none" w:sz="0" w:space="0" w:color="auto"/>
            <w:bottom w:val="none" w:sz="0" w:space="0" w:color="auto"/>
            <w:right w:val="none" w:sz="0" w:space="0" w:color="auto"/>
          </w:divBdr>
        </w:div>
        <w:div w:id="689919455">
          <w:marLeft w:val="640"/>
          <w:marRight w:val="0"/>
          <w:marTop w:val="0"/>
          <w:marBottom w:val="0"/>
          <w:divBdr>
            <w:top w:val="none" w:sz="0" w:space="0" w:color="auto"/>
            <w:left w:val="none" w:sz="0" w:space="0" w:color="auto"/>
            <w:bottom w:val="none" w:sz="0" w:space="0" w:color="auto"/>
            <w:right w:val="none" w:sz="0" w:space="0" w:color="auto"/>
          </w:divBdr>
        </w:div>
        <w:div w:id="1379085829">
          <w:marLeft w:val="640"/>
          <w:marRight w:val="0"/>
          <w:marTop w:val="0"/>
          <w:marBottom w:val="0"/>
          <w:divBdr>
            <w:top w:val="none" w:sz="0" w:space="0" w:color="auto"/>
            <w:left w:val="none" w:sz="0" w:space="0" w:color="auto"/>
            <w:bottom w:val="none" w:sz="0" w:space="0" w:color="auto"/>
            <w:right w:val="none" w:sz="0" w:space="0" w:color="auto"/>
          </w:divBdr>
        </w:div>
        <w:div w:id="886187301">
          <w:marLeft w:val="640"/>
          <w:marRight w:val="0"/>
          <w:marTop w:val="0"/>
          <w:marBottom w:val="0"/>
          <w:divBdr>
            <w:top w:val="none" w:sz="0" w:space="0" w:color="auto"/>
            <w:left w:val="none" w:sz="0" w:space="0" w:color="auto"/>
            <w:bottom w:val="none" w:sz="0" w:space="0" w:color="auto"/>
            <w:right w:val="none" w:sz="0" w:space="0" w:color="auto"/>
          </w:divBdr>
        </w:div>
        <w:div w:id="965432463">
          <w:marLeft w:val="640"/>
          <w:marRight w:val="0"/>
          <w:marTop w:val="0"/>
          <w:marBottom w:val="0"/>
          <w:divBdr>
            <w:top w:val="none" w:sz="0" w:space="0" w:color="auto"/>
            <w:left w:val="none" w:sz="0" w:space="0" w:color="auto"/>
            <w:bottom w:val="none" w:sz="0" w:space="0" w:color="auto"/>
            <w:right w:val="none" w:sz="0" w:space="0" w:color="auto"/>
          </w:divBdr>
        </w:div>
        <w:div w:id="1649746505">
          <w:marLeft w:val="640"/>
          <w:marRight w:val="0"/>
          <w:marTop w:val="0"/>
          <w:marBottom w:val="0"/>
          <w:divBdr>
            <w:top w:val="none" w:sz="0" w:space="0" w:color="auto"/>
            <w:left w:val="none" w:sz="0" w:space="0" w:color="auto"/>
            <w:bottom w:val="none" w:sz="0" w:space="0" w:color="auto"/>
            <w:right w:val="none" w:sz="0" w:space="0" w:color="auto"/>
          </w:divBdr>
        </w:div>
        <w:div w:id="163132737">
          <w:marLeft w:val="640"/>
          <w:marRight w:val="0"/>
          <w:marTop w:val="0"/>
          <w:marBottom w:val="0"/>
          <w:divBdr>
            <w:top w:val="none" w:sz="0" w:space="0" w:color="auto"/>
            <w:left w:val="none" w:sz="0" w:space="0" w:color="auto"/>
            <w:bottom w:val="none" w:sz="0" w:space="0" w:color="auto"/>
            <w:right w:val="none" w:sz="0" w:space="0" w:color="auto"/>
          </w:divBdr>
        </w:div>
        <w:div w:id="439766808">
          <w:marLeft w:val="640"/>
          <w:marRight w:val="0"/>
          <w:marTop w:val="0"/>
          <w:marBottom w:val="0"/>
          <w:divBdr>
            <w:top w:val="none" w:sz="0" w:space="0" w:color="auto"/>
            <w:left w:val="none" w:sz="0" w:space="0" w:color="auto"/>
            <w:bottom w:val="none" w:sz="0" w:space="0" w:color="auto"/>
            <w:right w:val="none" w:sz="0" w:space="0" w:color="auto"/>
          </w:divBdr>
        </w:div>
        <w:div w:id="568999117">
          <w:marLeft w:val="640"/>
          <w:marRight w:val="0"/>
          <w:marTop w:val="0"/>
          <w:marBottom w:val="0"/>
          <w:divBdr>
            <w:top w:val="none" w:sz="0" w:space="0" w:color="auto"/>
            <w:left w:val="none" w:sz="0" w:space="0" w:color="auto"/>
            <w:bottom w:val="none" w:sz="0" w:space="0" w:color="auto"/>
            <w:right w:val="none" w:sz="0" w:space="0" w:color="auto"/>
          </w:divBdr>
        </w:div>
        <w:div w:id="933518687">
          <w:marLeft w:val="640"/>
          <w:marRight w:val="0"/>
          <w:marTop w:val="0"/>
          <w:marBottom w:val="0"/>
          <w:divBdr>
            <w:top w:val="none" w:sz="0" w:space="0" w:color="auto"/>
            <w:left w:val="none" w:sz="0" w:space="0" w:color="auto"/>
            <w:bottom w:val="none" w:sz="0" w:space="0" w:color="auto"/>
            <w:right w:val="none" w:sz="0" w:space="0" w:color="auto"/>
          </w:divBdr>
        </w:div>
        <w:div w:id="733355010">
          <w:marLeft w:val="640"/>
          <w:marRight w:val="0"/>
          <w:marTop w:val="0"/>
          <w:marBottom w:val="0"/>
          <w:divBdr>
            <w:top w:val="none" w:sz="0" w:space="0" w:color="auto"/>
            <w:left w:val="none" w:sz="0" w:space="0" w:color="auto"/>
            <w:bottom w:val="none" w:sz="0" w:space="0" w:color="auto"/>
            <w:right w:val="none" w:sz="0" w:space="0" w:color="auto"/>
          </w:divBdr>
        </w:div>
        <w:div w:id="58287128">
          <w:marLeft w:val="640"/>
          <w:marRight w:val="0"/>
          <w:marTop w:val="0"/>
          <w:marBottom w:val="0"/>
          <w:divBdr>
            <w:top w:val="none" w:sz="0" w:space="0" w:color="auto"/>
            <w:left w:val="none" w:sz="0" w:space="0" w:color="auto"/>
            <w:bottom w:val="none" w:sz="0" w:space="0" w:color="auto"/>
            <w:right w:val="none" w:sz="0" w:space="0" w:color="auto"/>
          </w:divBdr>
        </w:div>
        <w:div w:id="1059939932">
          <w:marLeft w:val="640"/>
          <w:marRight w:val="0"/>
          <w:marTop w:val="0"/>
          <w:marBottom w:val="0"/>
          <w:divBdr>
            <w:top w:val="none" w:sz="0" w:space="0" w:color="auto"/>
            <w:left w:val="none" w:sz="0" w:space="0" w:color="auto"/>
            <w:bottom w:val="none" w:sz="0" w:space="0" w:color="auto"/>
            <w:right w:val="none" w:sz="0" w:space="0" w:color="auto"/>
          </w:divBdr>
        </w:div>
        <w:div w:id="732703313">
          <w:marLeft w:val="640"/>
          <w:marRight w:val="0"/>
          <w:marTop w:val="0"/>
          <w:marBottom w:val="0"/>
          <w:divBdr>
            <w:top w:val="none" w:sz="0" w:space="0" w:color="auto"/>
            <w:left w:val="none" w:sz="0" w:space="0" w:color="auto"/>
            <w:bottom w:val="none" w:sz="0" w:space="0" w:color="auto"/>
            <w:right w:val="none" w:sz="0" w:space="0" w:color="auto"/>
          </w:divBdr>
        </w:div>
        <w:div w:id="2061128331">
          <w:marLeft w:val="640"/>
          <w:marRight w:val="0"/>
          <w:marTop w:val="0"/>
          <w:marBottom w:val="0"/>
          <w:divBdr>
            <w:top w:val="none" w:sz="0" w:space="0" w:color="auto"/>
            <w:left w:val="none" w:sz="0" w:space="0" w:color="auto"/>
            <w:bottom w:val="none" w:sz="0" w:space="0" w:color="auto"/>
            <w:right w:val="none" w:sz="0" w:space="0" w:color="auto"/>
          </w:divBdr>
        </w:div>
        <w:div w:id="963073919">
          <w:marLeft w:val="640"/>
          <w:marRight w:val="0"/>
          <w:marTop w:val="0"/>
          <w:marBottom w:val="0"/>
          <w:divBdr>
            <w:top w:val="none" w:sz="0" w:space="0" w:color="auto"/>
            <w:left w:val="none" w:sz="0" w:space="0" w:color="auto"/>
            <w:bottom w:val="none" w:sz="0" w:space="0" w:color="auto"/>
            <w:right w:val="none" w:sz="0" w:space="0" w:color="auto"/>
          </w:divBdr>
        </w:div>
        <w:div w:id="626199929">
          <w:marLeft w:val="640"/>
          <w:marRight w:val="0"/>
          <w:marTop w:val="0"/>
          <w:marBottom w:val="0"/>
          <w:divBdr>
            <w:top w:val="none" w:sz="0" w:space="0" w:color="auto"/>
            <w:left w:val="none" w:sz="0" w:space="0" w:color="auto"/>
            <w:bottom w:val="none" w:sz="0" w:space="0" w:color="auto"/>
            <w:right w:val="none" w:sz="0" w:space="0" w:color="auto"/>
          </w:divBdr>
        </w:div>
      </w:divsChild>
    </w:div>
    <w:div w:id="1033118282">
      <w:bodyDiv w:val="1"/>
      <w:marLeft w:val="0"/>
      <w:marRight w:val="0"/>
      <w:marTop w:val="0"/>
      <w:marBottom w:val="0"/>
      <w:divBdr>
        <w:top w:val="none" w:sz="0" w:space="0" w:color="auto"/>
        <w:left w:val="none" w:sz="0" w:space="0" w:color="auto"/>
        <w:bottom w:val="none" w:sz="0" w:space="0" w:color="auto"/>
        <w:right w:val="none" w:sz="0" w:space="0" w:color="auto"/>
      </w:divBdr>
      <w:divsChild>
        <w:div w:id="1722749836">
          <w:marLeft w:val="640"/>
          <w:marRight w:val="0"/>
          <w:marTop w:val="0"/>
          <w:marBottom w:val="0"/>
          <w:divBdr>
            <w:top w:val="none" w:sz="0" w:space="0" w:color="auto"/>
            <w:left w:val="none" w:sz="0" w:space="0" w:color="auto"/>
            <w:bottom w:val="none" w:sz="0" w:space="0" w:color="auto"/>
            <w:right w:val="none" w:sz="0" w:space="0" w:color="auto"/>
          </w:divBdr>
        </w:div>
        <w:div w:id="745152138">
          <w:marLeft w:val="640"/>
          <w:marRight w:val="0"/>
          <w:marTop w:val="0"/>
          <w:marBottom w:val="0"/>
          <w:divBdr>
            <w:top w:val="none" w:sz="0" w:space="0" w:color="auto"/>
            <w:left w:val="none" w:sz="0" w:space="0" w:color="auto"/>
            <w:bottom w:val="none" w:sz="0" w:space="0" w:color="auto"/>
            <w:right w:val="none" w:sz="0" w:space="0" w:color="auto"/>
          </w:divBdr>
        </w:div>
        <w:div w:id="141623737">
          <w:marLeft w:val="640"/>
          <w:marRight w:val="0"/>
          <w:marTop w:val="0"/>
          <w:marBottom w:val="0"/>
          <w:divBdr>
            <w:top w:val="none" w:sz="0" w:space="0" w:color="auto"/>
            <w:left w:val="none" w:sz="0" w:space="0" w:color="auto"/>
            <w:bottom w:val="none" w:sz="0" w:space="0" w:color="auto"/>
            <w:right w:val="none" w:sz="0" w:space="0" w:color="auto"/>
          </w:divBdr>
        </w:div>
        <w:div w:id="322511103">
          <w:marLeft w:val="640"/>
          <w:marRight w:val="0"/>
          <w:marTop w:val="0"/>
          <w:marBottom w:val="0"/>
          <w:divBdr>
            <w:top w:val="none" w:sz="0" w:space="0" w:color="auto"/>
            <w:left w:val="none" w:sz="0" w:space="0" w:color="auto"/>
            <w:bottom w:val="none" w:sz="0" w:space="0" w:color="auto"/>
            <w:right w:val="none" w:sz="0" w:space="0" w:color="auto"/>
          </w:divBdr>
        </w:div>
        <w:div w:id="1101685084">
          <w:marLeft w:val="640"/>
          <w:marRight w:val="0"/>
          <w:marTop w:val="0"/>
          <w:marBottom w:val="0"/>
          <w:divBdr>
            <w:top w:val="none" w:sz="0" w:space="0" w:color="auto"/>
            <w:left w:val="none" w:sz="0" w:space="0" w:color="auto"/>
            <w:bottom w:val="none" w:sz="0" w:space="0" w:color="auto"/>
            <w:right w:val="none" w:sz="0" w:space="0" w:color="auto"/>
          </w:divBdr>
        </w:div>
        <w:div w:id="942999088">
          <w:marLeft w:val="640"/>
          <w:marRight w:val="0"/>
          <w:marTop w:val="0"/>
          <w:marBottom w:val="0"/>
          <w:divBdr>
            <w:top w:val="none" w:sz="0" w:space="0" w:color="auto"/>
            <w:left w:val="none" w:sz="0" w:space="0" w:color="auto"/>
            <w:bottom w:val="none" w:sz="0" w:space="0" w:color="auto"/>
            <w:right w:val="none" w:sz="0" w:space="0" w:color="auto"/>
          </w:divBdr>
        </w:div>
        <w:div w:id="1065879295">
          <w:marLeft w:val="640"/>
          <w:marRight w:val="0"/>
          <w:marTop w:val="0"/>
          <w:marBottom w:val="0"/>
          <w:divBdr>
            <w:top w:val="none" w:sz="0" w:space="0" w:color="auto"/>
            <w:left w:val="none" w:sz="0" w:space="0" w:color="auto"/>
            <w:bottom w:val="none" w:sz="0" w:space="0" w:color="auto"/>
            <w:right w:val="none" w:sz="0" w:space="0" w:color="auto"/>
          </w:divBdr>
        </w:div>
        <w:div w:id="315960724">
          <w:marLeft w:val="640"/>
          <w:marRight w:val="0"/>
          <w:marTop w:val="0"/>
          <w:marBottom w:val="0"/>
          <w:divBdr>
            <w:top w:val="none" w:sz="0" w:space="0" w:color="auto"/>
            <w:left w:val="none" w:sz="0" w:space="0" w:color="auto"/>
            <w:bottom w:val="none" w:sz="0" w:space="0" w:color="auto"/>
            <w:right w:val="none" w:sz="0" w:space="0" w:color="auto"/>
          </w:divBdr>
        </w:div>
        <w:div w:id="1172917250">
          <w:marLeft w:val="640"/>
          <w:marRight w:val="0"/>
          <w:marTop w:val="0"/>
          <w:marBottom w:val="0"/>
          <w:divBdr>
            <w:top w:val="none" w:sz="0" w:space="0" w:color="auto"/>
            <w:left w:val="none" w:sz="0" w:space="0" w:color="auto"/>
            <w:bottom w:val="none" w:sz="0" w:space="0" w:color="auto"/>
            <w:right w:val="none" w:sz="0" w:space="0" w:color="auto"/>
          </w:divBdr>
        </w:div>
        <w:div w:id="1712070190">
          <w:marLeft w:val="640"/>
          <w:marRight w:val="0"/>
          <w:marTop w:val="0"/>
          <w:marBottom w:val="0"/>
          <w:divBdr>
            <w:top w:val="none" w:sz="0" w:space="0" w:color="auto"/>
            <w:left w:val="none" w:sz="0" w:space="0" w:color="auto"/>
            <w:bottom w:val="none" w:sz="0" w:space="0" w:color="auto"/>
            <w:right w:val="none" w:sz="0" w:space="0" w:color="auto"/>
          </w:divBdr>
        </w:div>
        <w:div w:id="898830586">
          <w:marLeft w:val="640"/>
          <w:marRight w:val="0"/>
          <w:marTop w:val="0"/>
          <w:marBottom w:val="0"/>
          <w:divBdr>
            <w:top w:val="none" w:sz="0" w:space="0" w:color="auto"/>
            <w:left w:val="none" w:sz="0" w:space="0" w:color="auto"/>
            <w:bottom w:val="none" w:sz="0" w:space="0" w:color="auto"/>
            <w:right w:val="none" w:sz="0" w:space="0" w:color="auto"/>
          </w:divBdr>
        </w:div>
        <w:div w:id="385180804">
          <w:marLeft w:val="640"/>
          <w:marRight w:val="0"/>
          <w:marTop w:val="0"/>
          <w:marBottom w:val="0"/>
          <w:divBdr>
            <w:top w:val="none" w:sz="0" w:space="0" w:color="auto"/>
            <w:left w:val="none" w:sz="0" w:space="0" w:color="auto"/>
            <w:bottom w:val="none" w:sz="0" w:space="0" w:color="auto"/>
            <w:right w:val="none" w:sz="0" w:space="0" w:color="auto"/>
          </w:divBdr>
        </w:div>
        <w:div w:id="1111437100">
          <w:marLeft w:val="640"/>
          <w:marRight w:val="0"/>
          <w:marTop w:val="0"/>
          <w:marBottom w:val="0"/>
          <w:divBdr>
            <w:top w:val="none" w:sz="0" w:space="0" w:color="auto"/>
            <w:left w:val="none" w:sz="0" w:space="0" w:color="auto"/>
            <w:bottom w:val="none" w:sz="0" w:space="0" w:color="auto"/>
            <w:right w:val="none" w:sz="0" w:space="0" w:color="auto"/>
          </w:divBdr>
        </w:div>
        <w:div w:id="1942372894">
          <w:marLeft w:val="640"/>
          <w:marRight w:val="0"/>
          <w:marTop w:val="0"/>
          <w:marBottom w:val="0"/>
          <w:divBdr>
            <w:top w:val="none" w:sz="0" w:space="0" w:color="auto"/>
            <w:left w:val="none" w:sz="0" w:space="0" w:color="auto"/>
            <w:bottom w:val="none" w:sz="0" w:space="0" w:color="auto"/>
            <w:right w:val="none" w:sz="0" w:space="0" w:color="auto"/>
          </w:divBdr>
        </w:div>
        <w:div w:id="93677418">
          <w:marLeft w:val="640"/>
          <w:marRight w:val="0"/>
          <w:marTop w:val="0"/>
          <w:marBottom w:val="0"/>
          <w:divBdr>
            <w:top w:val="none" w:sz="0" w:space="0" w:color="auto"/>
            <w:left w:val="none" w:sz="0" w:space="0" w:color="auto"/>
            <w:bottom w:val="none" w:sz="0" w:space="0" w:color="auto"/>
            <w:right w:val="none" w:sz="0" w:space="0" w:color="auto"/>
          </w:divBdr>
        </w:div>
        <w:div w:id="593591188">
          <w:marLeft w:val="640"/>
          <w:marRight w:val="0"/>
          <w:marTop w:val="0"/>
          <w:marBottom w:val="0"/>
          <w:divBdr>
            <w:top w:val="none" w:sz="0" w:space="0" w:color="auto"/>
            <w:left w:val="none" w:sz="0" w:space="0" w:color="auto"/>
            <w:bottom w:val="none" w:sz="0" w:space="0" w:color="auto"/>
            <w:right w:val="none" w:sz="0" w:space="0" w:color="auto"/>
          </w:divBdr>
        </w:div>
        <w:div w:id="945187977">
          <w:marLeft w:val="640"/>
          <w:marRight w:val="0"/>
          <w:marTop w:val="0"/>
          <w:marBottom w:val="0"/>
          <w:divBdr>
            <w:top w:val="none" w:sz="0" w:space="0" w:color="auto"/>
            <w:left w:val="none" w:sz="0" w:space="0" w:color="auto"/>
            <w:bottom w:val="none" w:sz="0" w:space="0" w:color="auto"/>
            <w:right w:val="none" w:sz="0" w:space="0" w:color="auto"/>
          </w:divBdr>
        </w:div>
        <w:div w:id="1070924748">
          <w:marLeft w:val="640"/>
          <w:marRight w:val="0"/>
          <w:marTop w:val="0"/>
          <w:marBottom w:val="0"/>
          <w:divBdr>
            <w:top w:val="none" w:sz="0" w:space="0" w:color="auto"/>
            <w:left w:val="none" w:sz="0" w:space="0" w:color="auto"/>
            <w:bottom w:val="none" w:sz="0" w:space="0" w:color="auto"/>
            <w:right w:val="none" w:sz="0" w:space="0" w:color="auto"/>
          </w:divBdr>
        </w:div>
        <w:div w:id="847982125">
          <w:marLeft w:val="640"/>
          <w:marRight w:val="0"/>
          <w:marTop w:val="0"/>
          <w:marBottom w:val="0"/>
          <w:divBdr>
            <w:top w:val="none" w:sz="0" w:space="0" w:color="auto"/>
            <w:left w:val="none" w:sz="0" w:space="0" w:color="auto"/>
            <w:bottom w:val="none" w:sz="0" w:space="0" w:color="auto"/>
            <w:right w:val="none" w:sz="0" w:space="0" w:color="auto"/>
          </w:divBdr>
        </w:div>
        <w:div w:id="461122211">
          <w:marLeft w:val="640"/>
          <w:marRight w:val="0"/>
          <w:marTop w:val="0"/>
          <w:marBottom w:val="0"/>
          <w:divBdr>
            <w:top w:val="none" w:sz="0" w:space="0" w:color="auto"/>
            <w:left w:val="none" w:sz="0" w:space="0" w:color="auto"/>
            <w:bottom w:val="none" w:sz="0" w:space="0" w:color="auto"/>
            <w:right w:val="none" w:sz="0" w:space="0" w:color="auto"/>
          </w:divBdr>
        </w:div>
        <w:div w:id="165445515">
          <w:marLeft w:val="640"/>
          <w:marRight w:val="0"/>
          <w:marTop w:val="0"/>
          <w:marBottom w:val="0"/>
          <w:divBdr>
            <w:top w:val="none" w:sz="0" w:space="0" w:color="auto"/>
            <w:left w:val="none" w:sz="0" w:space="0" w:color="auto"/>
            <w:bottom w:val="none" w:sz="0" w:space="0" w:color="auto"/>
            <w:right w:val="none" w:sz="0" w:space="0" w:color="auto"/>
          </w:divBdr>
        </w:div>
        <w:div w:id="577793161">
          <w:marLeft w:val="640"/>
          <w:marRight w:val="0"/>
          <w:marTop w:val="0"/>
          <w:marBottom w:val="0"/>
          <w:divBdr>
            <w:top w:val="none" w:sz="0" w:space="0" w:color="auto"/>
            <w:left w:val="none" w:sz="0" w:space="0" w:color="auto"/>
            <w:bottom w:val="none" w:sz="0" w:space="0" w:color="auto"/>
            <w:right w:val="none" w:sz="0" w:space="0" w:color="auto"/>
          </w:divBdr>
        </w:div>
        <w:div w:id="1630553698">
          <w:marLeft w:val="640"/>
          <w:marRight w:val="0"/>
          <w:marTop w:val="0"/>
          <w:marBottom w:val="0"/>
          <w:divBdr>
            <w:top w:val="none" w:sz="0" w:space="0" w:color="auto"/>
            <w:left w:val="none" w:sz="0" w:space="0" w:color="auto"/>
            <w:bottom w:val="none" w:sz="0" w:space="0" w:color="auto"/>
            <w:right w:val="none" w:sz="0" w:space="0" w:color="auto"/>
          </w:divBdr>
        </w:div>
        <w:div w:id="1524585522">
          <w:marLeft w:val="640"/>
          <w:marRight w:val="0"/>
          <w:marTop w:val="0"/>
          <w:marBottom w:val="0"/>
          <w:divBdr>
            <w:top w:val="none" w:sz="0" w:space="0" w:color="auto"/>
            <w:left w:val="none" w:sz="0" w:space="0" w:color="auto"/>
            <w:bottom w:val="none" w:sz="0" w:space="0" w:color="auto"/>
            <w:right w:val="none" w:sz="0" w:space="0" w:color="auto"/>
          </w:divBdr>
        </w:div>
        <w:div w:id="1558318153">
          <w:marLeft w:val="640"/>
          <w:marRight w:val="0"/>
          <w:marTop w:val="0"/>
          <w:marBottom w:val="0"/>
          <w:divBdr>
            <w:top w:val="none" w:sz="0" w:space="0" w:color="auto"/>
            <w:left w:val="none" w:sz="0" w:space="0" w:color="auto"/>
            <w:bottom w:val="none" w:sz="0" w:space="0" w:color="auto"/>
            <w:right w:val="none" w:sz="0" w:space="0" w:color="auto"/>
          </w:divBdr>
        </w:div>
        <w:div w:id="561411320">
          <w:marLeft w:val="640"/>
          <w:marRight w:val="0"/>
          <w:marTop w:val="0"/>
          <w:marBottom w:val="0"/>
          <w:divBdr>
            <w:top w:val="none" w:sz="0" w:space="0" w:color="auto"/>
            <w:left w:val="none" w:sz="0" w:space="0" w:color="auto"/>
            <w:bottom w:val="none" w:sz="0" w:space="0" w:color="auto"/>
            <w:right w:val="none" w:sz="0" w:space="0" w:color="auto"/>
          </w:divBdr>
        </w:div>
        <w:div w:id="332490937">
          <w:marLeft w:val="640"/>
          <w:marRight w:val="0"/>
          <w:marTop w:val="0"/>
          <w:marBottom w:val="0"/>
          <w:divBdr>
            <w:top w:val="none" w:sz="0" w:space="0" w:color="auto"/>
            <w:left w:val="none" w:sz="0" w:space="0" w:color="auto"/>
            <w:bottom w:val="none" w:sz="0" w:space="0" w:color="auto"/>
            <w:right w:val="none" w:sz="0" w:space="0" w:color="auto"/>
          </w:divBdr>
        </w:div>
        <w:div w:id="149559585">
          <w:marLeft w:val="640"/>
          <w:marRight w:val="0"/>
          <w:marTop w:val="0"/>
          <w:marBottom w:val="0"/>
          <w:divBdr>
            <w:top w:val="none" w:sz="0" w:space="0" w:color="auto"/>
            <w:left w:val="none" w:sz="0" w:space="0" w:color="auto"/>
            <w:bottom w:val="none" w:sz="0" w:space="0" w:color="auto"/>
            <w:right w:val="none" w:sz="0" w:space="0" w:color="auto"/>
          </w:divBdr>
        </w:div>
        <w:div w:id="303509814">
          <w:marLeft w:val="640"/>
          <w:marRight w:val="0"/>
          <w:marTop w:val="0"/>
          <w:marBottom w:val="0"/>
          <w:divBdr>
            <w:top w:val="none" w:sz="0" w:space="0" w:color="auto"/>
            <w:left w:val="none" w:sz="0" w:space="0" w:color="auto"/>
            <w:bottom w:val="none" w:sz="0" w:space="0" w:color="auto"/>
            <w:right w:val="none" w:sz="0" w:space="0" w:color="auto"/>
          </w:divBdr>
        </w:div>
        <w:div w:id="1851530862">
          <w:marLeft w:val="640"/>
          <w:marRight w:val="0"/>
          <w:marTop w:val="0"/>
          <w:marBottom w:val="0"/>
          <w:divBdr>
            <w:top w:val="none" w:sz="0" w:space="0" w:color="auto"/>
            <w:left w:val="none" w:sz="0" w:space="0" w:color="auto"/>
            <w:bottom w:val="none" w:sz="0" w:space="0" w:color="auto"/>
            <w:right w:val="none" w:sz="0" w:space="0" w:color="auto"/>
          </w:divBdr>
        </w:div>
        <w:div w:id="716857172">
          <w:marLeft w:val="640"/>
          <w:marRight w:val="0"/>
          <w:marTop w:val="0"/>
          <w:marBottom w:val="0"/>
          <w:divBdr>
            <w:top w:val="none" w:sz="0" w:space="0" w:color="auto"/>
            <w:left w:val="none" w:sz="0" w:space="0" w:color="auto"/>
            <w:bottom w:val="none" w:sz="0" w:space="0" w:color="auto"/>
            <w:right w:val="none" w:sz="0" w:space="0" w:color="auto"/>
          </w:divBdr>
        </w:div>
        <w:div w:id="1778796786">
          <w:marLeft w:val="640"/>
          <w:marRight w:val="0"/>
          <w:marTop w:val="0"/>
          <w:marBottom w:val="0"/>
          <w:divBdr>
            <w:top w:val="none" w:sz="0" w:space="0" w:color="auto"/>
            <w:left w:val="none" w:sz="0" w:space="0" w:color="auto"/>
            <w:bottom w:val="none" w:sz="0" w:space="0" w:color="auto"/>
            <w:right w:val="none" w:sz="0" w:space="0" w:color="auto"/>
          </w:divBdr>
        </w:div>
        <w:div w:id="1680354283">
          <w:marLeft w:val="640"/>
          <w:marRight w:val="0"/>
          <w:marTop w:val="0"/>
          <w:marBottom w:val="0"/>
          <w:divBdr>
            <w:top w:val="none" w:sz="0" w:space="0" w:color="auto"/>
            <w:left w:val="none" w:sz="0" w:space="0" w:color="auto"/>
            <w:bottom w:val="none" w:sz="0" w:space="0" w:color="auto"/>
            <w:right w:val="none" w:sz="0" w:space="0" w:color="auto"/>
          </w:divBdr>
        </w:div>
        <w:div w:id="1316109373">
          <w:marLeft w:val="640"/>
          <w:marRight w:val="0"/>
          <w:marTop w:val="0"/>
          <w:marBottom w:val="0"/>
          <w:divBdr>
            <w:top w:val="none" w:sz="0" w:space="0" w:color="auto"/>
            <w:left w:val="none" w:sz="0" w:space="0" w:color="auto"/>
            <w:bottom w:val="none" w:sz="0" w:space="0" w:color="auto"/>
            <w:right w:val="none" w:sz="0" w:space="0" w:color="auto"/>
          </w:divBdr>
        </w:div>
        <w:div w:id="1297949091">
          <w:marLeft w:val="640"/>
          <w:marRight w:val="0"/>
          <w:marTop w:val="0"/>
          <w:marBottom w:val="0"/>
          <w:divBdr>
            <w:top w:val="none" w:sz="0" w:space="0" w:color="auto"/>
            <w:left w:val="none" w:sz="0" w:space="0" w:color="auto"/>
            <w:bottom w:val="none" w:sz="0" w:space="0" w:color="auto"/>
            <w:right w:val="none" w:sz="0" w:space="0" w:color="auto"/>
          </w:divBdr>
        </w:div>
        <w:div w:id="219293299">
          <w:marLeft w:val="640"/>
          <w:marRight w:val="0"/>
          <w:marTop w:val="0"/>
          <w:marBottom w:val="0"/>
          <w:divBdr>
            <w:top w:val="none" w:sz="0" w:space="0" w:color="auto"/>
            <w:left w:val="none" w:sz="0" w:space="0" w:color="auto"/>
            <w:bottom w:val="none" w:sz="0" w:space="0" w:color="auto"/>
            <w:right w:val="none" w:sz="0" w:space="0" w:color="auto"/>
          </w:divBdr>
        </w:div>
        <w:div w:id="485365740">
          <w:marLeft w:val="640"/>
          <w:marRight w:val="0"/>
          <w:marTop w:val="0"/>
          <w:marBottom w:val="0"/>
          <w:divBdr>
            <w:top w:val="none" w:sz="0" w:space="0" w:color="auto"/>
            <w:left w:val="none" w:sz="0" w:space="0" w:color="auto"/>
            <w:bottom w:val="none" w:sz="0" w:space="0" w:color="auto"/>
            <w:right w:val="none" w:sz="0" w:space="0" w:color="auto"/>
          </w:divBdr>
        </w:div>
        <w:div w:id="1030180439">
          <w:marLeft w:val="640"/>
          <w:marRight w:val="0"/>
          <w:marTop w:val="0"/>
          <w:marBottom w:val="0"/>
          <w:divBdr>
            <w:top w:val="none" w:sz="0" w:space="0" w:color="auto"/>
            <w:left w:val="none" w:sz="0" w:space="0" w:color="auto"/>
            <w:bottom w:val="none" w:sz="0" w:space="0" w:color="auto"/>
            <w:right w:val="none" w:sz="0" w:space="0" w:color="auto"/>
          </w:divBdr>
        </w:div>
        <w:div w:id="407574668">
          <w:marLeft w:val="640"/>
          <w:marRight w:val="0"/>
          <w:marTop w:val="0"/>
          <w:marBottom w:val="0"/>
          <w:divBdr>
            <w:top w:val="none" w:sz="0" w:space="0" w:color="auto"/>
            <w:left w:val="none" w:sz="0" w:space="0" w:color="auto"/>
            <w:bottom w:val="none" w:sz="0" w:space="0" w:color="auto"/>
            <w:right w:val="none" w:sz="0" w:space="0" w:color="auto"/>
          </w:divBdr>
        </w:div>
        <w:div w:id="323515458">
          <w:marLeft w:val="640"/>
          <w:marRight w:val="0"/>
          <w:marTop w:val="0"/>
          <w:marBottom w:val="0"/>
          <w:divBdr>
            <w:top w:val="none" w:sz="0" w:space="0" w:color="auto"/>
            <w:left w:val="none" w:sz="0" w:space="0" w:color="auto"/>
            <w:bottom w:val="none" w:sz="0" w:space="0" w:color="auto"/>
            <w:right w:val="none" w:sz="0" w:space="0" w:color="auto"/>
          </w:divBdr>
        </w:div>
        <w:div w:id="1513229352">
          <w:marLeft w:val="640"/>
          <w:marRight w:val="0"/>
          <w:marTop w:val="0"/>
          <w:marBottom w:val="0"/>
          <w:divBdr>
            <w:top w:val="none" w:sz="0" w:space="0" w:color="auto"/>
            <w:left w:val="none" w:sz="0" w:space="0" w:color="auto"/>
            <w:bottom w:val="none" w:sz="0" w:space="0" w:color="auto"/>
            <w:right w:val="none" w:sz="0" w:space="0" w:color="auto"/>
          </w:divBdr>
        </w:div>
        <w:div w:id="381442194">
          <w:marLeft w:val="640"/>
          <w:marRight w:val="0"/>
          <w:marTop w:val="0"/>
          <w:marBottom w:val="0"/>
          <w:divBdr>
            <w:top w:val="none" w:sz="0" w:space="0" w:color="auto"/>
            <w:left w:val="none" w:sz="0" w:space="0" w:color="auto"/>
            <w:bottom w:val="none" w:sz="0" w:space="0" w:color="auto"/>
            <w:right w:val="none" w:sz="0" w:space="0" w:color="auto"/>
          </w:divBdr>
        </w:div>
        <w:div w:id="1518232194">
          <w:marLeft w:val="640"/>
          <w:marRight w:val="0"/>
          <w:marTop w:val="0"/>
          <w:marBottom w:val="0"/>
          <w:divBdr>
            <w:top w:val="none" w:sz="0" w:space="0" w:color="auto"/>
            <w:left w:val="none" w:sz="0" w:space="0" w:color="auto"/>
            <w:bottom w:val="none" w:sz="0" w:space="0" w:color="auto"/>
            <w:right w:val="none" w:sz="0" w:space="0" w:color="auto"/>
          </w:divBdr>
        </w:div>
        <w:div w:id="1872186246">
          <w:marLeft w:val="640"/>
          <w:marRight w:val="0"/>
          <w:marTop w:val="0"/>
          <w:marBottom w:val="0"/>
          <w:divBdr>
            <w:top w:val="none" w:sz="0" w:space="0" w:color="auto"/>
            <w:left w:val="none" w:sz="0" w:space="0" w:color="auto"/>
            <w:bottom w:val="none" w:sz="0" w:space="0" w:color="auto"/>
            <w:right w:val="none" w:sz="0" w:space="0" w:color="auto"/>
          </w:divBdr>
        </w:div>
        <w:div w:id="1140029437">
          <w:marLeft w:val="640"/>
          <w:marRight w:val="0"/>
          <w:marTop w:val="0"/>
          <w:marBottom w:val="0"/>
          <w:divBdr>
            <w:top w:val="none" w:sz="0" w:space="0" w:color="auto"/>
            <w:left w:val="none" w:sz="0" w:space="0" w:color="auto"/>
            <w:bottom w:val="none" w:sz="0" w:space="0" w:color="auto"/>
            <w:right w:val="none" w:sz="0" w:space="0" w:color="auto"/>
          </w:divBdr>
        </w:div>
        <w:div w:id="959727455">
          <w:marLeft w:val="640"/>
          <w:marRight w:val="0"/>
          <w:marTop w:val="0"/>
          <w:marBottom w:val="0"/>
          <w:divBdr>
            <w:top w:val="none" w:sz="0" w:space="0" w:color="auto"/>
            <w:left w:val="none" w:sz="0" w:space="0" w:color="auto"/>
            <w:bottom w:val="none" w:sz="0" w:space="0" w:color="auto"/>
            <w:right w:val="none" w:sz="0" w:space="0" w:color="auto"/>
          </w:divBdr>
        </w:div>
        <w:div w:id="829448514">
          <w:marLeft w:val="640"/>
          <w:marRight w:val="0"/>
          <w:marTop w:val="0"/>
          <w:marBottom w:val="0"/>
          <w:divBdr>
            <w:top w:val="none" w:sz="0" w:space="0" w:color="auto"/>
            <w:left w:val="none" w:sz="0" w:space="0" w:color="auto"/>
            <w:bottom w:val="none" w:sz="0" w:space="0" w:color="auto"/>
            <w:right w:val="none" w:sz="0" w:space="0" w:color="auto"/>
          </w:divBdr>
        </w:div>
        <w:div w:id="1278490431">
          <w:marLeft w:val="640"/>
          <w:marRight w:val="0"/>
          <w:marTop w:val="0"/>
          <w:marBottom w:val="0"/>
          <w:divBdr>
            <w:top w:val="none" w:sz="0" w:space="0" w:color="auto"/>
            <w:left w:val="none" w:sz="0" w:space="0" w:color="auto"/>
            <w:bottom w:val="none" w:sz="0" w:space="0" w:color="auto"/>
            <w:right w:val="none" w:sz="0" w:space="0" w:color="auto"/>
          </w:divBdr>
        </w:div>
        <w:div w:id="490759283">
          <w:marLeft w:val="640"/>
          <w:marRight w:val="0"/>
          <w:marTop w:val="0"/>
          <w:marBottom w:val="0"/>
          <w:divBdr>
            <w:top w:val="none" w:sz="0" w:space="0" w:color="auto"/>
            <w:left w:val="none" w:sz="0" w:space="0" w:color="auto"/>
            <w:bottom w:val="none" w:sz="0" w:space="0" w:color="auto"/>
            <w:right w:val="none" w:sz="0" w:space="0" w:color="auto"/>
          </w:divBdr>
        </w:div>
        <w:div w:id="122891106">
          <w:marLeft w:val="640"/>
          <w:marRight w:val="0"/>
          <w:marTop w:val="0"/>
          <w:marBottom w:val="0"/>
          <w:divBdr>
            <w:top w:val="none" w:sz="0" w:space="0" w:color="auto"/>
            <w:left w:val="none" w:sz="0" w:space="0" w:color="auto"/>
            <w:bottom w:val="none" w:sz="0" w:space="0" w:color="auto"/>
            <w:right w:val="none" w:sz="0" w:space="0" w:color="auto"/>
          </w:divBdr>
        </w:div>
        <w:div w:id="1064134760">
          <w:marLeft w:val="640"/>
          <w:marRight w:val="0"/>
          <w:marTop w:val="0"/>
          <w:marBottom w:val="0"/>
          <w:divBdr>
            <w:top w:val="none" w:sz="0" w:space="0" w:color="auto"/>
            <w:left w:val="none" w:sz="0" w:space="0" w:color="auto"/>
            <w:bottom w:val="none" w:sz="0" w:space="0" w:color="auto"/>
            <w:right w:val="none" w:sz="0" w:space="0" w:color="auto"/>
          </w:divBdr>
        </w:div>
        <w:div w:id="1492453089">
          <w:marLeft w:val="640"/>
          <w:marRight w:val="0"/>
          <w:marTop w:val="0"/>
          <w:marBottom w:val="0"/>
          <w:divBdr>
            <w:top w:val="none" w:sz="0" w:space="0" w:color="auto"/>
            <w:left w:val="none" w:sz="0" w:space="0" w:color="auto"/>
            <w:bottom w:val="none" w:sz="0" w:space="0" w:color="auto"/>
            <w:right w:val="none" w:sz="0" w:space="0" w:color="auto"/>
          </w:divBdr>
        </w:div>
        <w:div w:id="1345086798">
          <w:marLeft w:val="640"/>
          <w:marRight w:val="0"/>
          <w:marTop w:val="0"/>
          <w:marBottom w:val="0"/>
          <w:divBdr>
            <w:top w:val="none" w:sz="0" w:space="0" w:color="auto"/>
            <w:left w:val="none" w:sz="0" w:space="0" w:color="auto"/>
            <w:bottom w:val="none" w:sz="0" w:space="0" w:color="auto"/>
            <w:right w:val="none" w:sz="0" w:space="0" w:color="auto"/>
          </w:divBdr>
        </w:div>
        <w:div w:id="1713076248">
          <w:marLeft w:val="640"/>
          <w:marRight w:val="0"/>
          <w:marTop w:val="0"/>
          <w:marBottom w:val="0"/>
          <w:divBdr>
            <w:top w:val="none" w:sz="0" w:space="0" w:color="auto"/>
            <w:left w:val="none" w:sz="0" w:space="0" w:color="auto"/>
            <w:bottom w:val="none" w:sz="0" w:space="0" w:color="auto"/>
            <w:right w:val="none" w:sz="0" w:space="0" w:color="auto"/>
          </w:divBdr>
        </w:div>
      </w:divsChild>
    </w:div>
    <w:div w:id="1039890993">
      <w:bodyDiv w:val="1"/>
      <w:marLeft w:val="0"/>
      <w:marRight w:val="0"/>
      <w:marTop w:val="0"/>
      <w:marBottom w:val="0"/>
      <w:divBdr>
        <w:top w:val="none" w:sz="0" w:space="0" w:color="auto"/>
        <w:left w:val="none" w:sz="0" w:space="0" w:color="auto"/>
        <w:bottom w:val="none" w:sz="0" w:space="0" w:color="auto"/>
        <w:right w:val="none" w:sz="0" w:space="0" w:color="auto"/>
      </w:divBdr>
      <w:divsChild>
        <w:div w:id="1709260921">
          <w:marLeft w:val="640"/>
          <w:marRight w:val="0"/>
          <w:marTop w:val="0"/>
          <w:marBottom w:val="0"/>
          <w:divBdr>
            <w:top w:val="none" w:sz="0" w:space="0" w:color="auto"/>
            <w:left w:val="none" w:sz="0" w:space="0" w:color="auto"/>
            <w:bottom w:val="none" w:sz="0" w:space="0" w:color="auto"/>
            <w:right w:val="none" w:sz="0" w:space="0" w:color="auto"/>
          </w:divBdr>
        </w:div>
        <w:div w:id="1624847441">
          <w:marLeft w:val="640"/>
          <w:marRight w:val="0"/>
          <w:marTop w:val="0"/>
          <w:marBottom w:val="0"/>
          <w:divBdr>
            <w:top w:val="none" w:sz="0" w:space="0" w:color="auto"/>
            <w:left w:val="none" w:sz="0" w:space="0" w:color="auto"/>
            <w:bottom w:val="none" w:sz="0" w:space="0" w:color="auto"/>
            <w:right w:val="none" w:sz="0" w:space="0" w:color="auto"/>
          </w:divBdr>
        </w:div>
        <w:div w:id="1214578976">
          <w:marLeft w:val="640"/>
          <w:marRight w:val="0"/>
          <w:marTop w:val="0"/>
          <w:marBottom w:val="0"/>
          <w:divBdr>
            <w:top w:val="none" w:sz="0" w:space="0" w:color="auto"/>
            <w:left w:val="none" w:sz="0" w:space="0" w:color="auto"/>
            <w:bottom w:val="none" w:sz="0" w:space="0" w:color="auto"/>
            <w:right w:val="none" w:sz="0" w:space="0" w:color="auto"/>
          </w:divBdr>
        </w:div>
        <w:div w:id="1640963768">
          <w:marLeft w:val="640"/>
          <w:marRight w:val="0"/>
          <w:marTop w:val="0"/>
          <w:marBottom w:val="0"/>
          <w:divBdr>
            <w:top w:val="none" w:sz="0" w:space="0" w:color="auto"/>
            <w:left w:val="none" w:sz="0" w:space="0" w:color="auto"/>
            <w:bottom w:val="none" w:sz="0" w:space="0" w:color="auto"/>
            <w:right w:val="none" w:sz="0" w:space="0" w:color="auto"/>
          </w:divBdr>
        </w:div>
        <w:div w:id="680279954">
          <w:marLeft w:val="640"/>
          <w:marRight w:val="0"/>
          <w:marTop w:val="0"/>
          <w:marBottom w:val="0"/>
          <w:divBdr>
            <w:top w:val="none" w:sz="0" w:space="0" w:color="auto"/>
            <w:left w:val="none" w:sz="0" w:space="0" w:color="auto"/>
            <w:bottom w:val="none" w:sz="0" w:space="0" w:color="auto"/>
            <w:right w:val="none" w:sz="0" w:space="0" w:color="auto"/>
          </w:divBdr>
        </w:div>
        <w:div w:id="2071492626">
          <w:marLeft w:val="640"/>
          <w:marRight w:val="0"/>
          <w:marTop w:val="0"/>
          <w:marBottom w:val="0"/>
          <w:divBdr>
            <w:top w:val="none" w:sz="0" w:space="0" w:color="auto"/>
            <w:left w:val="none" w:sz="0" w:space="0" w:color="auto"/>
            <w:bottom w:val="none" w:sz="0" w:space="0" w:color="auto"/>
            <w:right w:val="none" w:sz="0" w:space="0" w:color="auto"/>
          </w:divBdr>
        </w:div>
        <w:div w:id="308367622">
          <w:marLeft w:val="640"/>
          <w:marRight w:val="0"/>
          <w:marTop w:val="0"/>
          <w:marBottom w:val="0"/>
          <w:divBdr>
            <w:top w:val="none" w:sz="0" w:space="0" w:color="auto"/>
            <w:left w:val="none" w:sz="0" w:space="0" w:color="auto"/>
            <w:bottom w:val="none" w:sz="0" w:space="0" w:color="auto"/>
            <w:right w:val="none" w:sz="0" w:space="0" w:color="auto"/>
          </w:divBdr>
        </w:div>
        <w:div w:id="1279415805">
          <w:marLeft w:val="640"/>
          <w:marRight w:val="0"/>
          <w:marTop w:val="0"/>
          <w:marBottom w:val="0"/>
          <w:divBdr>
            <w:top w:val="none" w:sz="0" w:space="0" w:color="auto"/>
            <w:left w:val="none" w:sz="0" w:space="0" w:color="auto"/>
            <w:bottom w:val="none" w:sz="0" w:space="0" w:color="auto"/>
            <w:right w:val="none" w:sz="0" w:space="0" w:color="auto"/>
          </w:divBdr>
        </w:div>
        <w:div w:id="1854801064">
          <w:marLeft w:val="640"/>
          <w:marRight w:val="0"/>
          <w:marTop w:val="0"/>
          <w:marBottom w:val="0"/>
          <w:divBdr>
            <w:top w:val="none" w:sz="0" w:space="0" w:color="auto"/>
            <w:left w:val="none" w:sz="0" w:space="0" w:color="auto"/>
            <w:bottom w:val="none" w:sz="0" w:space="0" w:color="auto"/>
            <w:right w:val="none" w:sz="0" w:space="0" w:color="auto"/>
          </w:divBdr>
        </w:div>
        <w:div w:id="163670340">
          <w:marLeft w:val="640"/>
          <w:marRight w:val="0"/>
          <w:marTop w:val="0"/>
          <w:marBottom w:val="0"/>
          <w:divBdr>
            <w:top w:val="none" w:sz="0" w:space="0" w:color="auto"/>
            <w:left w:val="none" w:sz="0" w:space="0" w:color="auto"/>
            <w:bottom w:val="none" w:sz="0" w:space="0" w:color="auto"/>
            <w:right w:val="none" w:sz="0" w:space="0" w:color="auto"/>
          </w:divBdr>
        </w:div>
        <w:div w:id="943652893">
          <w:marLeft w:val="640"/>
          <w:marRight w:val="0"/>
          <w:marTop w:val="0"/>
          <w:marBottom w:val="0"/>
          <w:divBdr>
            <w:top w:val="none" w:sz="0" w:space="0" w:color="auto"/>
            <w:left w:val="none" w:sz="0" w:space="0" w:color="auto"/>
            <w:bottom w:val="none" w:sz="0" w:space="0" w:color="auto"/>
            <w:right w:val="none" w:sz="0" w:space="0" w:color="auto"/>
          </w:divBdr>
        </w:div>
        <w:div w:id="1515415968">
          <w:marLeft w:val="640"/>
          <w:marRight w:val="0"/>
          <w:marTop w:val="0"/>
          <w:marBottom w:val="0"/>
          <w:divBdr>
            <w:top w:val="none" w:sz="0" w:space="0" w:color="auto"/>
            <w:left w:val="none" w:sz="0" w:space="0" w:color="auto"/>
            <w:bottom w:val="none" w:sz="0" w:space="0" w:color="auto"/>
            <w:right w:val="none" w:sz="0" w:space="0" w:color="auto"/>
          </w:divBdr>
        </w:div>
        <w:div w:id="1934505346">
          <w:marLeft w:val="640"/>
          <w:marRight w:val="0"/>
          <w:marTop w:val="0"/>
          <w:marBottom w:val="0"/>
          <w:divBdr>
            <w:top w:val="none" w:sz="0" w:space="0" w:color="auto"/>
            <w:left w:val="none" w:sz="0" w:space="0" w:color="auto"/>
            <w:bottom w:val="none" w:sz="0" w:space="0" w:color="auto"/>
            <w:right w:val="none" w:sz="0" w:space="0" w:color="auto"/>
          </w:divBdr>
        </w:div>
        <w:div w:id="1325930994">
          <w:marLeft w:val="640"/>
          <w:marRight w:val="0"/>
          <w:marTop w:val="0"/>
          <w:marBottom w:val="0"/>
          <w:divBdr>
            <w:top w:val="none" w:sz="0" w:space="0" w:color="auto"/>
            <w:left w:val="none" w:sz="0" w:space="0" w:color="auto"/>
            <w:bottom w:val="none" w:sz="0" w:space="0" w:color="auto"/>
            <w:right w:val="none" w:sz="0" w:space="0" w:color="auto"/>
          </w:divBdr>
        </w:div>
        <w:div w:id="577709927">
          <w:marLeft w:val="640"/>
          <w:marRight w:val="0"/>
          <w:marTop w:val="0"/>
          <w:marBottom w:val="0"/>
          <w:divBdr>
            <w:top w:val="none" w:sz="0" w:space="0" w:color="auto"/>
            <w:left w:val="none" w:sz="0" w:space="0" w:color="auto"/>
            <w:bottom w:val="none" w:sz="0" w:space="0" w:color="auto"/>
            <w:right w:val="none" w:sz="0" w:space="0" w:color="auto"/>
          </w:divBdr>
        </w:div>
        <w:div w:id="446391842">
          <w:marLeft w:val="640"/>
          <w:marRight w:val="0"/>
          <w:marTop w:val="0"/>
          <w:marBottom w:val="0"/>
          <w:divBdr>
            <w:top w:val="none" w:sz="0" w:space="0" w:color="auto"/>
            <w:left w:val="none" w:sz="0" w:space="0" w:color="auto"/>
            <w:bottom w:val="none" w:sz="0" w:space="0" w:color="auto"/>
            <w:right w:val="none" w:sz="0" w:space="0" w:color="auto"/>
          </w:divBdr>
        </w:div>
        <w:div w:id="647320411">
          <w:marLeft w:val="640"/>
          <w:marRight w:val="0"/>
          <w:marTop w:val="0"/>
          <w:marBottom w:val="0"/>
          <w:divBdr>
            <w:top w:val="none" w:sz="0" w:space="0" w:color="auto"/>
            <w:left w:val="none" w:sz="0" w:space="0" w:color="auto"/>
            <w:bottom w:val="none" w:sz="0" w:space="0" w:color="auto"/>
            <w:right w:val="none" w:sz="0" w:space="0" w:color="auto"/>
          </w:divBdr>
        </w:div>
        <w:div w:id="1189560261">
          <w:marLeft w:val="640"/>
          <w:marRight w:val="0"/>
          <w:marTop w:val="0"/>
          <w:marBottom w:val="0"/>
          <w:divBdr>
            <w:top w:val="none" w:sz="0" w:space="0" w:color="auto"/>
            <w:left w:val="none" w:sz="0" w:space="0" w:color="auto"/>
            <w:bottom w:val="none" w:sz="0" w:space="0" w:color="auto"/>
            <w:right w:val="none" w:sz="0" w:space="0" w:color="auto"/>
          </w:divBdr>
        </w:div>
        <w:div w:id="1657490157">
          <w:marLeft w:val="640"/>
          <w:marRight w:val="0"/>
          <w:marTop w:val="0"/>
          <w:marBottom w:val="0"/>
          <w:divBdr>
            <w:top w:val="none" w:sz="0" w:space="0" w:color="auto"/>
            <w:left w:val="none" w:sz="0" w:space="0" w:color="auto"/>
            <w:bottom w:val="none" w:sz="0" w:space="0" w:color="auto"/>
            <w:right w:val="none" w:sz="0" w:space="0" w:color="auto"/>
          </w:divBdr>
        </w:div>
        <w:div w:id="1469325502">
          <w:marLeft w:val="640"/>
          <w:marRight w:val="0"/>
          <w:marTop w:val="0"/>
          <w:marBottom w:val="0"/>
          <w:divBdr>
            <w:top w:val="none" w:sz="0" w:space="0" w:color="auto"/>
            <w:left w:val="none" w:sz="0" w:space="0" w:color="auto"/>
            <w:bottom w:val="none" w:sz="0" w:space="0" w:color="auto"/>
            <w:right w:val="none" w:sz="0" w:space="0" w:color="auto"/>
          </w:divBdr>
        </w:div>
        <w:div w:id="242108265">
          <w:marLeft w:val="640"/>
          <w:marRight w:val="0"/>
          <w:marTop w:val="0"/>
          <w:marBottom w:val="0"/>
          <w:divBdr>
            <w:top w:val="none" w:sz="0" w:space="0" w:color="auto"/>
            <w:left w:val="none" w:sz="0" w:space="0" w:color="auto"/>
            <w:bottom w:val="none" w:sz="0" w:space="0" w:color="auto"/>
            <w:right w:val="none" w:sz="0" w:space="0" w:color="auto"/>
          </w:divBdr>
        </w:div>
        <w:div w:id="1914047207">
          <w:marLeft w:val="640"/>
          <w:marRight w:val="0"/>
          <w:marTop w:val="0"/>
          <w:marBottom w:val="0"/>
          <w:divBdr>
            <w:top w:val="none" w:sz="0" w:space="0" w:color="auto"/>
            <w:left w:val="none" w:sz="0" w:space="0" w:color="auto"/>
            <w:bottom w:val="none" w:sz="0" w:space="0" w:color="auto"/>
            <w:right w:val="none" w:sz="0" w:space="0" w:color="auto"/>
          </w:divBdr>
        </w:div>
        <w:div w:id="550726983">
          <w:marLeft w:val="640"/>
          <w:marRight w:val="0"/>
          <w:marTop w:val="0"/>
          <w:marBottom w:val="0"/>
          <w:divBdr>
            <w:top w:val="none" w:sz="0" w:space="0" w:color="auto"/>
            <w:left w:val="none" w:sz="0" w:space="0" w:color="auto"/>
            <w:bottom w:val="none" w:sz="0" w:space="0" w:color="auto"/>
            <w:right w:val="none" w:sz="0" w:space="0" w:color="auto"/>
          </w:divBdr>
        </w:div>
        <w:div w:id="529337390">
          <w:marLeft w:val="640"/>
          <w:marRight w:val="0"/>
          <w:marTop w:val="0"/>
          <w:marBottom w:val="0"/>
          <w:divBdr>
            <w:top w:val="none" w:sz="0" w:space="0" w:color="auto"/>
            <w:left w:val="none" w:sz="0" w:space="0" w:color="auto"/>
            <w:bottom w:val="none" w:sz="0" w:space="0" w:color="auto"/>
            <w:right w:val="none" w:sz="0" w:space="0" w:color="auto"/>
          </w:divBdr>
        </w:div>
        <w:div w:id="824013821">
          <w:marLeft w:val="640"/>
          <w:marRight w:val="0"/>
          <w:marTop w:val="0"/>
          <w:marBottom w:val="0"/>
          <w:divBdr>
            <w:top w:val="none" w:sz="0" w:space="0" w:color="auto"/>
            <w:left w:val="none" w:sz="0" w:space="0" w:color="auto"/>
            <w:bottom w:val="none" w:sz="0" w:space="0" w:color="auto"/>
            <w:right w:val="none" w:sz="0" w:space="0" w:color="auto"/>
          </w:divBdr>
        </w:div>
        <w:div w:id="1901093269">
          <w:marLeft w:val="640"/>
          <w:marRight w:val="0"/>
          <w:marTop w:val="0"/>
          <w:marBottom w:val="0"/>
          <w:divBdr>
            <w:top w:val="none" w:sz="0" w:space="0" w:color="auto"/>
            <w:left w:val="none" w:sz="0" w:space="0" w:color="auto"/>
            <w:bottom w:val="none" w:sz="0" w:space="0" w:color="auto"/>
            <w:right w:val="none" w:sz="0" w:space="0" w:color="auto"/>
          </w:divBdr>
        </w:div>
        <w:div w:id="358748126">
          <w:marLeft w:val="640"/>
          <w:marRight w:val="0"/>
          <w:marTop w:val="0"/>
          <w:marBottom w:val="0"/>
          <w:divBdr>
            <w:top w:val="none" w:sz="0" w:space="0" w:color="auto"/>
            <w:left w:val="none" w:sz="0" w:space="0" w:color="auto"/>
            <w:bottom w:val="none" w:sz="0" w:space="0" w:color="auto"/>
            <w:right w:val="none" w:sz="0" w:space="0" w:color="auto"/>
          </w:divBdr>
        </w:div>
      </w:divsChild>
    </w:div>
    <w:div w:id="1044207912">
      <w:bodyDiv w:val="1"/>
      <w:marLeft w:val="0"/>
      <w:marRight w:val="0"/>
      <w:marTop w:val="0"/>
      <w:marBottom w:val="0"/>
      <w:divBdr>
        <w:top w:val="none" w:sz="0" w:space="0" w:color="auto"/>
        <w:left w:val="none" w:sz="0" w:space="0" w:color="auto"/>
        <w:bottom w:val="none" w:sz="0" w:space="0" w:color="auto"/>
        <w:right w:val="none" w:sz="0" w:space="0" w:color="auto"/>
      </w:divBdr>
      <w:divsChild>
        <w:div w:id="1801269262">
          <w:marLeft w:val="640"/>
          <w:marRight w:val="0"/>
          <w:marTop w:val="0"/>
          <w:marBottom w:val="0"/>
          <w:divBdr>
            <w:top w:val="none" w:sz="0" w:space="0" w:color="auto"/>
            <w:left w:val="none" w:sz="0" w:space="0" w:color="auto"/>
            <w:bottom w:val="none" w:sz="0" w:space="0" w:color="auto"/>
            <w:right w:val="none" w:sz="0" w:space="0" w:color="auto"/>
          </w:divBdr>
        </w:div>
        <w:div w:id="1315060401">
          <w:marLeft w:val="640"/>
          <w:marRight w:val="0"/>
          <w:marTop w:val="0"/>
          <w:marBottom w:val="0"/>
          <w:divBdr>
            <w:top w:val="none" w:sz="0" w:space="0" w:color="auto"/>
            <w:left w:val="none" w:sz="0" w:space="0" w:color="auto"/>
            <w:bottom w:val="none" w:sz="0" w:space="0" w:color="auto"/>
            <w:right w:val="none" w:sz="0" w:space="0" w:color="auto"/>
          </w:divBdr>
        </w:div>
        <w:div w:id="1202671948">
          <w:marLeft w:val="640"/>
          <w:marRight w:val="0"/>
          <w:marTop w:val="0"/>
          <w:marBottom w:val="0"/>
          <w:divBdr>
            <w:top w:val="none" w:sz="0" w:space="0" w:color="auto"/>
            <w:left w:val="none" w:sz="0" w:space="0" w:color="auto"/>
            <w:bottom w:val="none" w:sz="0" w:space="0" w:color="auto"/>
            <w:right w:val="none" w:sz="0" w:space="0" w:color="auto"/>
          </w:divBdr>
        </w:div>
        <w:div w:id="708838632">
          <w:marLeft w:val="640"/>
          <w:marRight w:val="0"/>
          <w:marTop w:val="0"/>
          <w:marBottom w:val="0"/>
          <w:divBdr>
            <w:top w:val="none" w:sz="0" w:space="0" w:color="auto"/>
            <w:left w:val="none" w:sz="0" w:space="0" w:color="auto"/>
            <w:bottom w:val="none" w:sz="0" w:space="0" w:color="auto"/>
            <w:right w:val="none" w:sz="0" w:space="0" w:color="auto"/>
          </w:divBdr>
        </w:div>
        <w:div w:id="1774401329">
          <w:marLeft w:val="640"/>
          <w:marRight w:val="0"/>
          <w:marTop w:val="0"/>
          <w:marBottom w:val="0"/>
          <w:divBdr>
            <w:top w:val="none" w:sz="0" w:space="0" w:color="auto"/>
            <w:left w:val="none" w:sz="0" w:space="0" w:color="auto"/>
            <w:bottom w:val="none" w:sz="0" w:space="0" w:color="auto"/>
            <w:right w:val="none" w:sz="0" w:space="0" w:color="auto"/>
          </w:divBdr>
        </w:div>
        <w:div w:id="120460892">
          <w:marLeft w:val="640"/>
          <w:marRight w:val="0"/>
          <w:marTop w:val="0"/>
          <w:marBottom w:val="0"/>
          <w:divBdr>
            <w:top w:val="none" w:sz="0" w:space="0" w:color="auto"/>
            <w:left w:val="none" w:sz="0" w:space="0" w:color="auto"/>
            <w:bottom w:val="none" w:sz="0" w:space="0" w:color="auto"/>
            <w:right w:val="none" w:sz="0" w:space="0" w:color="auto"/>
          </w:divBdr>
        </w:div>
        <w:div w:id="760952040">
          <w:marLeft w:val="640"/>
          <w:marRight w:val="0"/>
          <w:marTop w:val="0"/>
          <w:marBottom w:val="0"/>
          <w:divBdr>
            <w:top w:val="none" w:sz="0" w:space="0" w:color="auto"/>
            <w:left w:val="none" w:sz="0" w:space="0" w:color="auto"/>
            <w:bottom w:val="none" w:sz="0" w:space="0" w:color="auto"/>
            <w:right w:val="none" w:sz="0" w:space="0" w:color="auto"/>
          </w:divBdr>
        </w:div>
        <w:div w:id="1739014933">
          <w:marLeft w:val="640"/>
          <w:marRight w:val="0"/>
          <w:marTop w:val="0"/>
          <w:marBottom w:val="0"/>
          <w:divBdr>
            <w:top w:val="none" w:sz="0" w:space="0" w:color="auto"/>
            <w:left w:val="none" w:sz="0" w:space="0" w:color="auto"/>
            <w:bottom w:val="none" w:sz="0" w:space="0" w:color="auto"/>
            <w:right w:val="none" w:sz="0" w:space="0" w:color="auto"/>
          </w:divBdr>
        </w:div>
        <w:div w:id="1381586471">
          <w:marLeft w:val="640"/>
          <w:marRight w:val="0"/>
          <w:marTop w:val="0"/>
          <w:marBottom w:val="0"/>
          <w:divBdr>
            <w:top w:val="none" w:sz="0" w:space="0" w:color="auto"/>
            <w:left w:val="none" w:sz="0" w:space="0" w:color="auto"/>
            <w:bottom w:val="none" w:sz="0" w:space="0" w:color="auto"/>
            <w:right w:val="none" w:sz="0" w:space="0" w:color="auto"/>
          </w:divBdr>
        </w:div>
        <w:div w:id="1911427351">
          <w:marLeft w:val="640"/>
          <w:marRight w:val="0"/>
          <w:marTop w:val="0"/>
          <w:marBottom w:val="0"/>
          <w:divBdr>
            <w:top w:val="none" w:sz="0" w:space="0" w:color="auto"/>
            <w:left w:val="none" w:sz="0" w:space="0" w:color="auto"/>
            <w:bottom w:val="none" w:sz="0" w:space="0" w:color="auto"/>
            <w:right w:val="none" w:sz="0" w:space="0" w:color="auto"/>
          </w:divBdr>
        </w:div>
        <w:div w:id="844199962">
          <w:marLeft w:val="640"/>
          <w:marRight w:val="0"/>
          <w:marTop w:val="0"/>
          <w:marBottom w:val="0"/>
          <w:divBdr>
            <w:top w:val="none" w:sz="0" w:space="0" w:color="auto"/>
            <w:left w:val="none" w:sz="0" w:space="0" w:color="auto"/>
            <w:bottom w:val="none" w:sz="0" w:space="0" w:color="auto"/>
            <w:right w:val="none" w:sz="0" w:space="0" w:color="auto"/>
          </w:divBdr>
        </w:div>
        <w:div w:id="1235702484">
          <w:marLeft w:val="640"/>
          <w:marRight w:val="0"/>
          <w:marTop w:val="0"/>
          <w:marBottom w:val="0"/>
          <w:divBdr>
            <w:top w:val="none" w:sz="0" w:space="0" w:color="auto"/>
            <w:left w:val="none" w:sz="0" w:space="0" w:color="auto"/>
            <w:bottom w:val="none" w:sz="0" w:space="0" w:color="auto"/>
            <w:right w:val="none" w:sz="0" w:space="0" w:color="auto"/>
          </w:divBdr>
        </w:div>
        <w:div w:id="512840401">
          <w:marLeft w:val="640"/>
          <w:marRight w:val="0"/>
          <w:marTop w:val="0"/>
          <w:marBottom w:val="0"/>
          <w:divBdr>
            <w:top w:val="none" w:sz="0" w:space="0" w:color="auto"/>
            <w:left w:val="none" w:sz="0" w:space="0" w:color="auto"/>
            <w:bottom w:val="none" w:sz="0" w:space="0" w:color="auto"/>
            <w:right w:val="none" w:sz="0" w:space="0" w:color="auto"/>
          </w:divBdr>
        </w:div>
        <w:div w:id="887958584">
          <w:marLeft w:val="640"/>
          <w:marRight w:val="0"/>
          <w:marTop w:val="0"/>
          <w:marBottom w:val="0"/>
          <w:divBdr>
            <w:top w:val="none" w:sz="0" w:space="0" w:color="auto"/>
            <w:left w:val="none" w:sz="0" w:space="0" w:color="auto"/>
            <w:bottom w:val="none" w:sz="0" w:space="0" w:color="auto"/>
            <w:right w:val="none" w:sz="0" w:space="0" w:color="auto"/>
          </w:divBdr>
        </w:div>
        <w:div w:id="1628589318">
          <w:marLeft w:val="640"/>
          <w:marRight w:val="0"/>
          <w:marTop w:val="0"/>
          <w:marBottom w:val="0"/>
          <w:divBdr>
            <w:top w:val="none" w:sz="0" w:space="0" w:color="auto"/>
            <w:left w:val="none" w:sz="0" w:space="0" w:color="auto"/>
            <w:bottom w:val="none" w:sz="0" w:space="0" w:color="auto"/>
            <w:right w:val="none" w:sz="0" w:space="0" w:color="auto"/>
          </w:divBdr>
        </w:div>
        <w:div w:id="431245144">
          <w:marLeft w:val="640"/>
          <w:marRight w:val="0"/>
          <w:marTop w:val="0"/>
          <w:marBottom w:val="0"/>
          <w:divBdr>
            <w:top w:val="none" w:sz="0" w:space="0" w:color="auto"/>
            <w:left w:val="none" w:sz="0" w:space="0" w:color="auto"/>
            <w:bottom w:val="none" w:sz="0" w:space="0" w:color="auto"/>
            <w:right w:val="none" w:sz="0" w:space="0" w:color="auto"/>
          </w:divBdr>
        </w:div>
        <w:div w:id="33191496">
          <w:marLeft w:val="640"/>
          <w:marRight w:val="0"/>
          <w:marTop w:val="0"/>
          <w:marBottom w:val="0"/>
          <w:divBdr>
            <w:top w:val="none" w:sz="0" w:space="0" w:color="auto"/>
            <w:left w:val="none" w:sz="0" w:space="0" w:color="auto"/>
            <w:bottom w:val="none" w:sz="0" w:space="0" w:color="auto"/>
            <w:right w:val="none" w:sz="0" w:space="0" w:color="auto"/>
          </w:divBdr>
        </w:div>
        <w:div w:id="1751198379">
          <w:marLeft w:val="640"/>
          <w:marRight w:val="0"/>
          <w:marTop w:val="0"/>
          <w:marBottom w:val="0"/>
          <w:divBdr>
            <w:top w:val="none" w:sz="0" w:space="0" w:color="auto"/>
            <w:left w:val="none" w:sz="0" w:space="0" w:color="auto"/>
            <w:bottom w:val="none" w:sz="0" w:space="0" w:color="auto"/>
            <w:right w:val="none" w:sz="0" w:space="0" w:color="auto"/>
          </w:divBdr>
        </w:div>
        <w:div w:id="1268540131">
          <w:marLeft w:val="640"/>
          <w:marRight w:val="0"/>
          <w:marTop w:val="0"/>
          <w:marBottom w:val="0"/>
          <w:divBdr>
            <w:top w:val="none" w:sz="0" w:space="0" w:color="auto"/>
            <w:left w:val="none" w:sz="0" w:space="0" w:color="auto"/>
            <w:bottom w:val="none" w:sz="0" w:space="0" w:color="auto"/>
            <w:right w:val="none" w:sz="0" w:space="0" w:color="auto"/>
          </w:divBdr>
        </w:div>
        <w:div w:id="538661312">
          <w:marLeft w:val="640"/>
          <w:marRight w:val="0"/>
          <w:marTop w:val="0"/>
          <w:marBottom w:val="0"/>
          <w:divBdr>
            <w:top w:val="none" w:sz="0" w:space="0" w:color="auto"/>
            <w:left w:val="none" w:sz="0" w:space="0" w:color="auto"/>
            <w:bottom w:val="none" w:sz="0" w:space="0" w:color="auto"/>
            <w:right w:val="none" w:sz="0" w:space="0" w:color="auto"/>
          </w:divBdr>
        </w:div>
        <w:div w:id="1074007213">
          <w:marLeft w:val="640"/>
          <w:marRight w:val="0"/>
          <w:marTop w:val="0"/>
          <w:marBottom w:val="0"/>
          <w:divBdr>
            <w:top w:val="none" w:sz="0" w:space="0" w:color="auto"/>
            <w:left w:val="none" w:sz="0" w:space="0" w:color="auto"/>
            <w:bottom w:val="none" w:sz="0" w:space="0" w:color="auto"/>
            <w:right w:val="none" w:sz="0" w:space="0" w:color="auto"/>
          </w:divBdr>
        </w:div>
        <w:div w:id="992872328">
          <w:marLeft w:val="640"/>
          <w:marRight w:val="0"/>
          <w:marTop w:val="0"/>
          <w:marBottom w:val="0"/>
          <w:divBdr>
            <w:top w:val="none" w:sz="0" w:space="0" w:color="auto"/>
            <w:left w:val="none" w:sz="0" w:space="0" w:color="auto"/>
            <w:bottom w:val="none" w:sz="0" w:space="0" w:color="auto"/>
            <w:right w:val="none" w:sz="0" w:space="0" w:color="auto"/>
          </w:divBdr>
        </w:div>
        <w:div w:id="379210293">
          <w:marLeft w:val="640"/>
          <w:marRight w:val="0"/>
          <w:marTop w:val="0"/>
          <w:marBottom w:val="0"/>
          <w:divBdr>
            <w:top w:val="none" w:sz="0" w:space="0" w:color="auto"/>
            <w:left w:val="none" w:sz="0" w:space="0" w:color="auto"/>
            <w:bottom w:val="none" w:sz="0" w:space="0" w:color="auto"/>
            <w:right w:val="none" w:sz="0" w:space="0" w:color="auto"/>
          </w:divBdr>
        </w:div>
        <w:div w:id="1592933784">
          <w:marLeft w:val="640"/>
          <w:marRight w:val="0"/>
          <w:marTop w:val="0"/>
          <w:marBottom w:val="0"/>
          <w:divBdr>
            <w:top w:val="none" w:sz="0" w:space="0" w:color="auto"/>
            <w:left w:val="none" w:sz="0" w:space="0" w:color="auto"/>
            <w:bottom w:val="none" w:sz="0" w:space="0" w:color="auto"/>
            <w:right w:val="none" w:sz="0" w:space="0" w:color="auto"/>
          </w:divBdr>
        </w:div>
        <w:div w:id="412897575">
          <w:marLeft w:val="640"/>
          <w:marRight w:val="0"/>
          <w:marTop w:val="0"/>
          <w:marBottom w:val="0"/>
          <w:divBdr>
            <w:top w:val="none" w:sz="0" w:space="0" w:color="auto"/>
            <w:left w:val="none" w:sz="0" w:space="0" w:color="auto"/>
            <w:bottom w:val="none" w:sz="0" w:space="0" w:color="auto"/>
            <w:right w:val="none" w:sz="0" w:space="0" w:color="auto"/>
          </w:divBdr>
        </w:div>
        <w:div w:id="1997875876">
          <w:marLeft w:val="640"/>
          <w:marRight w:val="0"/>
          <w:marTop w:val="0"/>
          <w:marBottom w:val="0"/>
          <w:divBdr>
            <w:top w:val="none" w:sz="0" w:space="0" w:color="auto"/>
            <w:left w:val="none" w:sz="0" w:space="0" w:color="auto"/>
            <w:bottom w:val="none" w:sz="0" w:space="0" w:color="auto"/>
            <w:right w:val="none" w:sz="0" w:space="0" w:color="auto"/>
          </w:divBdr>
        </w:div>
        <w:div w:id="1225870398">
          <w:marLeft w:val="640"/>
          <w:marRight w:val="0"/>
          <w:marTop w:val="0"/>
          <w:marBottom w:val="0"/>
          <w:divBdr>
            <w:top w:val="none" w:sz="0" w:space="0" w:color="auto"/>
            <w:left w:val="none" w:sz="0" w:space="0" w:color="auto"/>
            <w:bottom w:val="none" w:sz="0" w:space="0" w:color="auto"/>
            <w:right w:val="none" w:sz="0" w:space="0" w:color="auto"/>
          </w:divBdr>
        </w:div>
        <w:div w:id="1280527458">
          <w:marLeft w:val="640"/>
          <w:marRight w:val="0"/>
          <w:marTop w:val="0"/>
          <w:marBottom w:val="0"/>
          <w:divBdr>
            <w:top w:val="none" w:sz="0" w:space="0" w:color="auto"/>
            <w:left w:val="none" w:sz="0" w:space="0" w:color="auto"/>
            <w:bottom w:val="none" w:sz="0" w:space="0" w:color="auto"/>
            <w:right w:val="none" w:sz="0" w:space="0" w:color="auto"/>
          </w:divBdr>
        </w:div>
        <w:div w:id="1308511332">
          <w:marLeft w:val="640"/>
          <w:marRight w:val="0"/>
          <w:marTop w:val="0"/>
          <w:marBottom w:val="0"/>
          <w:divBdr>
            <w:top w:val="none" w:sz="0" w:space="0" w:color="auto"/>
            <w:left w:val="none" w:sz="0" w:space="0" w:color="auto"/>
            <w:bottom w:val="none" w:sz="0" w:space="0" w:color="auto"/>
            <w:right w:val="none" w:sz="0" w:space="0" w:color="auto"/>
          </w:divBdr>
        </w:div>
        <w:div w:id="2106143503">
          <w:marLeft w:val="640"/>
          <w:marRight w:val="0"/>
          <w:marTop w:val="0"/>
          <w:marBottom w:val="0"/>
          <w:divBdr>
            <w:top w:val="none" w:sz="0" w:space="0" w:color="auto"/>
            <w:left w:val="none" w:sz="0" w:space="0" w:color="auto"/>
            <w:bottom w:val="none" w:sz="0" w:space="0" w:color="auto"/>
            <w:right w:val="none" w:sz="0" w:space="0" w:color="auto"/>
          </w:divBdr>
        </w:div>
        <w:div w:id="4018517">
          <w:marLeft w:val="640"/>
          <w:marRight w:val="0"/>
          <w:marTop w:val="0"/>
          <w:marBottom w:val="0"/>
          <w:divBdr>
            <w:top w:val="none" w:sz="0" w:space="0" w:color="auto"/>
            <w:left w:val="none" w:sz="0" w:space="0" w:color="auto"/>
            <w:bottom w:val="none" w:sz="0" w:space="0" w:color="auto"/>
            <w:right w:val="none" w:sz="0" w:space="0" w:color="auto"/>
          </w:divBdr>
        </w:div>
        <w:div w:id="452865632">
          <w:marLeft w:val="640"/>
          <w:marRight w:val="0"/>
          <w:marTop w:val="0"/>
          <w:marBottom w:val="0"/>
          <w:divBdr>
            <w:top w:val="none" w:sz="0" w:space="0" w:color="auto"/>
            <w:left w:val="none" w:sz="0" w:space="0" w:color="auto"/>
            <w:bottom w:val="none" w:sz="0" w:space="0" w:color="auto"/>
            <w:right w:val="none" w:sz="0" w:space="0" w:color="auto"/>
          </w:divBdr>
        </w:div>
        <w:div w:id="712854178">
          <w:marLeft w:val="640"/>
          <w:marRight w:val="0"/>
          <w:marTop w:val="0"/>
          <w:marBottom w:val="0"/>
          <w:divBdr>
            <w:top w:val="none" w:sz="0" w:space="0" w:color="auto"/>
            <w:left w:val="none" w:sz="0" w:space="0" w:color="auto"/>
            <w:bottom w:val="none" w:sz="0" w:space="0" w:color="auto"/>
            <w:right w:val="none" w:sz="0" w:space="0" w:color="auto"/>
          </w:divBdr>
        </w:div>
        <w:div w:id="618148292">
          <w:marLeft w:val="640"/>
          <w:marRight w:val="0"/>
          <w:marTop w:val="0"/>
          <w:marBottom w:val="0"/>
          <w:divBdr>
            <w:top w:val="none" w:sz="0" w:space="0" w:color="auto"/>
            <w:left w:val="none" w:sz="0" w:space="0" w:color="auto"/>
            <w:bottom w:val="none" w:sz="0" w:space="0" w:color="auto"/>
            <w:right w:val="none" w:sz="0" w:space="0" w:color="auto"/>
          </w:divBdr>
        </w:div>
        <w:div w:id="74981636">
          <w:marLeft w:val="640"/>
          <w:marRight w:val="0"/>
          <w:marTop w:val="0"/>
          <w:marBottom w:val="0"/>
          <w:divBdr>
            <w:top w:val="none" w:sz="0" w:space="0" w:color="auto"/>
            <w:left w:val="none" w:sz="0" w:space="0" w:color="auto"/>
            <w:bottom w:val="none" w:sz="0" w:space="0" w:color="auto"/>
            <w:right w:val="none" w:sz="0" w:space="0" w:color="auto"/>
          </w:divBdr>
        </w:div>
        <w:div w:id="1925138596">
          <w:marLeft w:val="640"/>
          <w:marRight w:val="0"/>
          <w:marTop w:val="0"/>
          <w:marBottom w:val="0"/>
          <w:divBdr>
            <w:top w:val="none" w:sz="0" w:space="0" w:color="auto"/>
            <w:left w:val="none" w:sz="0" w:space="0" w:color="auto"/>
            <w:bottom w:val="none" w:sz="0" w:space="0" w:color="auto"/>
            <w:right w:val="none" w:sz="0" w:space="0" w:color="auto"/>
          </w:divBdr>
        </w:div>
        <w:div w:id="1532524123">
          <w:marLeft w:val="640"/>
          <w:marRight w:val="0"/>
          <w:marTop w:val="0"/>
          <w:marBottom w:val="0"/>
          <w:divBdr>
            <w:top w:val="none" w:sz="0" w:space="0" w:color="auto"/>
            <w:left w:val="none" w:sz="0" w:space="0" w:color="auto"/>
            <w:bottom w:val="none" w:sz="0" w:space="0" w:color="auto"/>
            <w:right w:val="none" w:sz="0" w:space="0" w:color="auto"/>
          </w:divBdr>
        </w:div>
        <w:div w:id="1553422341">
          <w:marLeft w:val="640"/>
          <w:marRight w:val="0"/>
          <w:marTop w:val="0"/>
          <w:marBottom w:val="0"/>
          <w:divBdr>
            <w:top w:val="none" w:sz="0" w:space="0" w:color="auto"/>
            <w:left w:val="none" w:sz="0" w:space="0" w:color="auto"/>
            <w:bottom w:val="none" w:sz="0" w:space="0" w:color="auto"/>
            <w:right w:val="none" w:sz="0" w:space="0" w:color="auto"/>
          </w:divBdr>
        </w:div>
        <w:div w:id="1449350185">
          <w:marLeft w:val="640"/>
          <w:marRight w:val="0"/>
          <w:marTop w:val="0"/>
          <w:marBottom w:val="0"/>
          <w:divBdr>
            <w:top w:val="none" w:sz="0" w:space="0" w:color="auto"/>
            <w:left w:val="none" w:sz="0" w:space="0" w:color="auto"/>
            <w:bottom w:val="none" w:sz="0" w:space="0" w:color="auto"/>
            <w:right w:val="none" w:sz="0" w:space="0" w:color="auto"/>
          </w:divBdr>
        </w:div>
        <w:div w:id="1165125265">
          <w:marLeft w:val="640"/>
          <w:marRight w:val="0"/>
          <w:marTop w:val="0"/>
          <w:marBottom w:val="0"/>
          <w:divBdr>
            <w:top w:val="none" w:sz="0" w:space="0" w:color="auto"/>
            <w:left w:val="none" w:sz="0" w:space="0" w:color="auto"/>
            <w:bottom w:val="none" w:sz="0" w:space="0" w:color="auto"/>
            <w:right w:val="none" w:sz="0" w:space="0" w:color="auto"/>
          </w:divBdr>
        </w:div>
        <w:div w:id="718746490">
          <w:marLeft w:val="640"/>
          <w:marRight w:val="0"/>
          <w:marTop w:val="0"/>
          <w:marBottom w:val="0"/>
          <w:divBdr>
            <w:top w:val="none" w:sz="0" w:space="0" w:color="auto"/>
            <w:left w:val="none" w:sz="0" w:space="0" w:color="auto"/>
            <w:bottom w:val="none" w:sz="0" w:space="0" w:color="auto"/>
            <w:right w:val="none" w:sz="0" w:space="0" w:color="auto"/>
          </w:divBdr>
        </w:div>
        <w:div w:id="2027517225">
          <w:marLeft w:val="640"/>
          <w:marRight w:val="0"/>
          <w:marTop w:val="0"/>
          <w:marBottom w:val="0"/>
          <w:divBdr>
            <w:top w:val="none" w:sz="0" w:space="0" w:color="auto"/>
            <w:left w:val="none" w:sz="0" w:space="0" w:color="auto"/>
            <w:bottom w:val="none" w:sz="0" w:space="0" w:color="auto"/>
            <w:right w:val="none" w:sz="0" w:space="0" w:color="auto"/>
          </w:divBdr>
        </w:div>
        <w:div w:id="649411048">
          <w:marLeft w:val="640"/>
          <w:marRight w:val="0"/>
          <w:marTop w:val="0"/>
          <w:marBottom w:val="0"/>
          <w:divBdr>
            <w:top w:val="none" w:sz="0" w:space="0" w:color="auto"/>
            <w:left w:val="none" w:sz="0" w:space="0" w:color="auto"/>
            <w:bottom w:val="none" w:sz="0" w:space="0" w:color="auto"/>
            <w:right w:val="none" w:sz="0" w:space="0" w:color="auto"/>
          </w:divBdr>
        </w:div>
      </w:divsChild>
    </w:div>
    <w:div w:id="1044793222">
      <w:bodyDiv w:val="1"/>
      <w:marLeft w:val="0"/>
      <w:marRight w:val="0"/>
      <w:marTop w:val="0"/>
      <w:marBottom w:val="0"/>
      <w:divBdr>
        <w:top w:val="none" w:sz="0" w:space="0" w:color="auto"/>
        <w:left w:val="none" w:sz="0" w:space="0" w:color="auto"/>
        <w:bottom w:val="none" w:sz="0" w:space="0" w:color="auto"/>
        <w:right w:val="none" w:sz="0" w:space="0" w:color="auto"/>
      </w:divBdr>
      <w:divsChild>
        <w:div w:id="592323009">
          <w:marLeft w:val="640"/>
          <w:marRight w:val="0"/>
          <w:marTop w:val="0"/>
          <w:marBottom w:val="0"/>
          <w:divBdr>
            <w:top w:val="none" w:sz="0" w:space="0" w:color="auto"/>
            <w:left w:val="none" w:sz="0" w:space="0" w:color="auto"/>
            <w:bottom w:val="none" w:sz="0" w:space="0" w:color="auto"/>
            <w:right w:val="none" w:sz="0" w:space="0" w:color="auto"/>
          </w:divBdr>
        </w:div>
        <w:div w:id="721635466">
          <w:marLeft w:val="640"/>
          <w:marRight w:val="0"/>
          <w:marTop w:val="0"/>
          <w:marBottom w:val="0"/>
          <w:divBdr>
            <w:top w:val="none" w:sz="0" w:space="0" w:color="auto"/>
            <w:left w:val="none" w:sz="0" w:space="0" w:color="auto"/>
            <w:bottom w:val="none" w:sz="0" w:space="0" w:color="auto"/>
            <w:right w:val="none" w:sz="0" w:space="0" w:color="auto"/>
          </w:divBdr>
        </w:div>
        <w:div w:id="1243643048">
          <w:marLeft w:val="640"/>
          <w:marRight w:val="0"/>
          <w:marTop w:val="0"/>
          <w:marBottom w:val="0"/>
          <w:divBdr>
            <w:top w:val="none" w:sz="0" w:space="0" w:color="auto"/>
            <w:left w:val="none" w:sz="0" w:space="0" w:color="auto"/>
            <w:bottom w:val="none" w:sz="0" w:space="0" w:color="auto"/>
            <w:right w:val="none" w:sz="0" w:space="0" w:color="auto"/>
          </w:divBdr>
        </w:div>
        <w:div w:id="796801475">
          <w:marLeft w:val="640"/>
          <w:marRight w:val="0"/>
          <w:marTop w:val="0"/>
          <w:marBottom w:val="0"/>
          <w:divBdr>
            <w:top w:val="none" w:sz="0" w:space="0" w:color="auto"/>
            <w:left w:val="none" w:sz="0" w:space="0" w:color="auto"/>
            <w:bottom w:val="none" w:sz="0" w:space="0" w:color="auto"/>
            <w:right w:val="none" w:sz="0" w:space="0" w:color="auto"/>
          </w:divBdr>
        </w:div>
        <w:div w:id="965358056">
          <w:marLeft w:val="640"/>
          <w:marRight w:val="0"/>
          <w:marTop w:val="0"/>
          <w:marBottom w:val="0"/>
          <w:divBdr>
            <w:top w:val="none" w:sz="0" w:space="0" w:color="auto"/>
            <w:left w:val="none" w:sz="0" w:space="0" w:color="auto"/>
            <w:bottom w:val="none" w:sz="0" w:space="0" w:color="auto"/>
            <w:right w:val="none" w:sz="0" w:space="0" w:color="auto"/>
          </w:divBdr>
        </w:div>
        <w:div w:id="1658728440">
          <w:marLeft w:val="640"/>
          <w:marRight w:val="0"/>
          <w:marTop w:val="0"/>
          <w:marBottom w:val="0"/>
          <w:divBdr>
            <w:top w:val="none" w:sz="0" w:space="0" w:color="auto"/>
            <w:left w:val="none" w:sz="0" w:space="0" w:color="auto"/>
            <w:bottom w:val="none" w:sz="0" w:space="0" w:color="auto"/>
            <w:right w:val="none" w:sz="0" w:space="0" w:color="auto"/>
          </w:divBdr>
        </w:div>
        <w:div w:id="1196041693">
          <w:marLeft w:val="640"/>
          <w:marRight w:val="0"/>
          <w:marTop w:val="0"/>
          <w:marBottom w:val="0"/>
          <w:divBdr>
            <w:top w:val="none" w:sz="0" w:space="0" w:color="auto"/>
            <w:left w:val="none" w:sz="0" w:space="0" w:color="auto"/>
            <w:bottom w:val="none" w:sz="0" w:space="0" w:color="auto"/>
            <w:right w:val="none" w:sz="0" w:space="0" w:color="auto"/>
          </w:divBdr>
        </w:div>
        <w:div w:id="1618562044">
          <w:marLeft w:val="640"/>
          <w:marRight w:val="0"/>
          <w:marTop w:val="0"/>
          <w:marBottom w:val="0"/>
          <w:divBdr>
            <w:top w:val="none" w:sz="0" w:space="0" w:color="auto"/>
            <w:left w:val="none" w:sz="0" w:space="0" w:color="auto"/>
            <w:bottom w:val="none" w:sz="0" w:space="0" w:color="auto"/>
            <w:right w:val="none" w:sz="0" w:space="0" w:color="auto"/>
          </w:divBdr>
        </w:div>
        <w:div w:id="92017947">
          <w:marLeft w:val="640"/>
          <w:marRight w:val="0"/>
          <w:marTop w:val="0"/>
          <w:marBottom w:val="0"/>
          <w:divBdr>
            <w:top w:val="none" w:sz="0" w:space="0" w:color="auto"/>
            <w:left w:val="none" w:sz="0" w:space="0" w:color="auto"/>
            <w:bottom w:val="none" w:sz="0" w:space="0" w:color="auto"/>
            <w:right w:val="none" w:sz="0" w:space="0" w:color="auto"/>
          </w:divBdr>
        </w:div>
        <w:div w:id="502667373">
          <w:marLeft w:val="640"/>
          <w:marRight w:val="0"/>
          <w:marTop w:val="0"/>
          <w:marBottom w:val="0"/>
          <w:divBdr>
            <w:top w:val="none" w:sz="0" w:space="0" w:color="auto"/>
            <w:left w:val="none" w:sz="0" w:space="0" w:color="auto"/>
            <w:bottom w:val="none" w:sz="0" w:space="0" w:color="auto"/>
            <w:right w:val="none" w:sz="0" w:space="0" w:color="auto"/>
          </w:divBdr>
        </w:div>
        <w:div w:id="2114665873">
          <w:marLeft w:val="640"/>
          <w:marRight w:val="0"/>
          <w:marTop w:val="0"/>
          <w:marBottom w:val="0"/>
          <w:divBdr>
            <w:top w:val="none" w:sz="0" w:space="0" w:color="auto"/>
            <w:left w:val="none" w:sz="0" w:space="0" w:color="auto"/>
            <w:bottom w:val="none" w:sz="0" w:space="0" w:color="auto"/>
            <w:right w:val="none" w:sz="0" w:space="0" w:color="auto"/>
          </w:divBdr>
        </w:div>
        <w:div w:id="402678509">
          <w:marLeft w:val="640"/>
          <w:marRight w:val="0"/>
          <w:marTop w:val="0"/>
          <w:marBottom w:val="0"/>
          <w:divBdr>
            <w:top w:val="none" w:sz="0" w:space="0" w:color="auto"/>
            <w:left w:val="none" w:sz="0" w:space="0" w:color="auto"/>
            <w:bottom w:val="none" w:sz="0" w:space="0" w:color="auto"/>
            <w:right w:val="none" w:sz="0" w:space="0" w:color="auto"/>
          </w:divBdr>
        </w:div>
        <w:div w:id="1548878779">
          <w:marLeft w:val="640"/>
          <w:marRight w:val="0"/>
          <w:marTop w:val="0"/>
          <w:marBottom w:val="0"/>
          <w:divBdr>
            <w:top w:val="none" w:sz="0" w:space="0" w:color="auto"/>
            <w:left w:val="none" w:sz="0" w:space="0" w:color="auto"/>
            <w:bottom w:val="none" w:sz="0" w:space="0" w:color="auto"/>
            <w:right w:val="none" w:sz="0" w:space="0" w:color="auto"/>
          </w:divBdr>
        </w:div>
        <w:div w:id="1228032175">
          <w:marLeft w:val="640"/>
          <w:marRight w:val="0"/>
          <w:marTop w:val="0"/>
          <w:marBottom w:val="0"/>
          <w:divBdr>
            <w:top w:val="none" w:sz="0" w:space="0" w:color="auto"/>
            <w:left w:val="none" w:sz="0" w:space="0" w:color="auto"/>
            <w:bottom w:val="none" w:sz="0" w:space="0" w:color="auto"/>
            <w:right w:val="none" w:sz="0" w:space="0" w:color="auto"/>
          </w:divBdr>
        </w:div>
        <w:div w:id="1747071939">
          <w:marLeft w:val="640"/>
          <w:marRight w:val="0"/>
          <w:marTop w:val="0"/>
          <w:marBottom w:val="0"/>
          <w:divBdr>
            <w:top w:val="none" w:sz="0" w:space="0" w:color="auto"/>
            <w:left w:val="none" w:sz="0" w:space="0" w:color="auto"/>
            <w:bottom w:val="none" w:sz="0" w:space="0" w:color="auto"/>
            <w:right w:val="none" w:sz="0" w:space="0" w:color="auto"/>
          </w:divBdr>
        </w:div>
        <w:div w:id="138696483">
          <w:marLeft w:val="640"/>
          <w:marRight w:val="0"/>
          <w:marTop w:val="0"/>
          <w:marBottom w:val="0"/>
          <w:divBdr>
            <w:top w:val="none" w:sz="0" w:space="0" w:color="auto"/>
            <w:left w:val="none" w:sz="0" w:space="0" w:color="auto"/>
            <w:bottom w:val="none" w:sz="0" w:space="0" w:color="auto"/>
            <w:right w:val="none" w:sz="0" w:space="0" w:color="auto"/>
          </w:divBdr>
        </w:div>
        <w:div w:id="867833260">
          <w:marLeft w:val="640"/>
          <w:marRight w:val="0"/>
          <w:marTop w:val="0"/>
          <w:marBottom w:val="0"/>
          <w:divBdr>
            <w:top w:val="none" w:sz="0" w:space="0" w:color="auto"/>
            <w:left w:val="none" w:sz="0" w:space="0" w:color="auto"/>
            <w:bottom w:val="none" w:sz="0" w:space="0" w:color="auto"/>
            <w:right w:val="none" w:sz="0" w:space="0" w:color="auto"/>
          </w:divBdr>
        </w:div>
        <w:div w:id="1966615231">
          <w:marLeft w:val="640"/>
          <w:marRight w:val="0"/>
          <w:marTop w:val="0"/>
          <w:marBottom w:val="0"/>
          <w:divBdr>
            <w:top w:val="none" w:sz="0" w:space="0" w:color="auto"/>
            <w:left w:val="none" w:sz="0" w:space="0" w:color="auto"/>
            <w:bottom w:val="none" w:sz="0" w:space="0" w:color="auto"/>
            <w:right w:val="none" w:sz="0" w:space="0" w:color="auto"/>
          </w:divBdr>
        </w:div>
        <w:div w:id="337318340">
          <w:marLeft w:val="640"/>
          <w:marRight w:val="0"/>
          <w:marTop w:val="0"/>
          <w:marBottom w:val="0"/>
          <w:divBdr>
            <w:top w:val="none" w:sz="0" w:space="0" w:color="auto"/>
            <w:left w:val="none" w:sz="0" w:space="0" w:color="auto"/>
            <w:bottom w:val="none" w:sz="0" w:space="0" w:color="auto"/>
            <w:right w:val="none" w:sz="0" w:space="0" w:color="auto"/>
          </w:divBdr>
        </w:div>
        <w:div w:id="990401750">
          <w:marLeft w:val="640"/>
          <w:marRight w:val="0"/>
          <w:marTop w:val="0"/>
          <w:marBottom w:val="0"/>
          <w:divBdr>
            <w:top w:val="none" w:sz="0" w:space="0" w:color="auto"/>
            <w:left w:val="none" w:sz="0" w:space="0" w:color="auto"/>
            <w:bottom w:val="none" w:sz="0" w:space="0" w:color="auto"/>
            <w:right w:val="none" w:sz="0" w:space="0" w:color="auto"/>
          </w:divBdr>
        </w:div>
        <w:div w:id="39985168">
          <w:marLeft w:val="640"/>
          <w:marRight w:val="0"/>
          <w:marTop w:val="0"/>
          <w:marBottom w:val="0"/>
          <w:divBdr>
            <w:top w:val="none" w:sz="0" w:space="0" w:color="auto"/>
            <w:left w:val="none" w:sz="0" w:space="0" w:color="auto"/>
            <w:bottom w:val="none" w:sz="0" w:space="0" w:color="auto"/>
            <w:right w:val="none" w:sz="0" w:space="0" w:color="auto"/>
          </w:divBdr>
        </w:div>
        <w:div w:id="1261451694">
          <w:marLeft w:val="640"/>
          <w:marRight w:val="0"/>
          <w:marTop w:val="0"/>
          <w:marBottom w:val="0"/>
          <w:divBdr>
            <w:top w:val="none" w:sz="0" w:space="0" w:color="auto"/>
            <w:left w:val="none" w:sz="0" w:space="0" w:color="auto"/>
            <w:bottom w:val="none" w:sz="0" w:space="0" w:color="auto"/>
            <w:right w:val="none" w:sz="0" w:space="0" w:color="auto"/>
          </w:divBdr>
        </w:div>
        <w:div w:id="1784618915">
          <w:marLeft w:val="640"/>
          <w:marRight w:val="0"/>
          <w:marTop w:val="0"/>
          <w:marBottom w:val="0"/>
          <w:divBdr>
            <w:top w:val="none" w:sz="0" w:space="0" w:color="auto"/>
            <w:left w:val="none" w:sz="0" w:space="0" w:color="auto"/>
            <w:bottom w:val="none" w:sz="0" w:space="0" w:color="auto"/>
            <w:right w:val="none" w:sz="0" w:space="0" w:color="auto"/>
          </w:divBdr>
        </w:div>
        <w:div w:id="571741297">
          <w:marLeft w:val="640"/>
          <w:marRight w:val="0"/>
          <w:marTop w:val="0"/>
          <w:marBottom w:val="0"/>
          <w:divBdr>
            <w:top w:val="none" w:sz="0" w:space="0" w:color="auto"/>
            <w:left w:val="none" w:sz="0" w:space="0" w:color="auto"/>
            <w:bottom w:val="none" w:sz="0" w:space="0" w:color="auto"/>
            <w:right w:val="none" w:sz="0" w:space="0" w:color="auto"/>
          </w:divBdr>
        </w:div>
        <w:div w:id="74130351">
          <w:marLeft w:val="640"/>
          <w:marRight w:val="0"/>
          <w:marTop w:val="0"/>
          <w:marBottom w:val="0"/>
          <w:divBdr>
            <w:top w:val="none" w:sz="0" w:space="0" w:color="auto"/>
            <w:left w:val="none" w:sz="0" w:space="0" w:color="auto"/>
            <w:bottom w:val="none" w:sz="0" w:space="0" w:color="auto"/>
            <w:right w:val="none" w:sz="0" w:space="0" w:color="auto"/>
          </w:divBdr>
        </w:div>
        <w:div w:id="1427075237">
          <w:marLeft w:val="640"/>
          <w:marRight w:val="0"/>
          <w:marTop w:val="0"/>
          <w:marBottom w:val="0"/>
          <w:divBdr>
            <w:top w:val="none" w:sz="0" w:space="0" w:color="auto"/>
            <w:left w:val="none" w:sz="0" w:space="0" w:color="auto"/>
            <w:bottom w:val="none" w:sz="0" w:space="0" w:color="auto"/>
            <w:right w:val="none" w:sz="0" w:space="0" w:color="auto"/>
          </w:divBdr>
        </w:div>
        <w:div w:id="136536990">
          <w:marLeft w:val="640"/>
          <w:marRight w:val="0"/>
          <w:marTop w:val="0"/>
          <w:marBottom w:val="0"/>
          <w:divBdr>
            <w:top w:val="none" w:sz="0" w:space="0" w:color="auto"/>
            <w:left w:val="none" w:sz="0" w:space="0" w:color="auto"/>
            <w:bottom w:val="none" w:sz="0" w:space="0" w:color="auto"/>
            <w:right w:val="none" w:sz="0" w:space="0" w:color="auto"/>
          </w:divBdr>
        </w:div>
        <w:div w:id="1342245560">
          <w:marLeft w:val="640"/>
          <w:marRight w:val="0"/>
          <w:marTop w:val="0"/>
          <w:marBottom w:val="0"/>
          <w:divBdr>
            <w:top w:val="none" w:sz="0" w:space="0" w:color="auto"/>
            <w:left w:val="none" w:sz="0" w:space="0" w:color="auto"/>
            <w:bottom w:val="none" w:sz="0" w:space="0" w:color="auto"/>
            <w:right w:val="none" w:sz="0" w:space="0" w:color="auto"/>
          </w:divBdr>
        </w:div>
        <w:div w:id="1238397682">
          <w:marLeft w:val="640"/>
          <w:marRight w:val="0"/>
          <w:marTop w:val="0"/>
          <w:marBottom w:val="0"/>
          <w:divBdr>
            <w:top w:val="none" w:sz="0" w:space="0" w:color="auto"/>
            <w:left w:val="none" w:sz="0" w:space="0" w:color="auto"/>
            <w:bottom w:val="none" w:sz="0" w:space="0" w:color="auto"/>
            <w:right w:val="none" w:sz="0" w:space="0" w:color="auto"/>
          </w:divBdr>
        </w:div>
        <w:div w:id="1040058322">
          <w:marLeft w:val="640"/>
          <w:marRight w:val="0"/>
          <w:marTop w:val="0"/>
          <w:marBottom w:val="0"/>
          <w:divBdr>
            <w:top w:val="none" w:sz="0" w:space="0" w:color="auto"/>
            <w:left w:val="none" w:sz="0" w:space="0" w:color="auto"/>
            <w:bottom w:val="none" w:sz="0" w:space="0" w:color="auto"/>
            <w:right w:val="none" w:sz="0" w:space="0" w:color="auto"/>
          </w:divBdr>
        </w:div>
        <w:div w:id="114719405">
          <w:marLeft w:val="640"/>
          <w:marRight w:val="0"/>
          <w:marTop w:val="0"/>
          <w:marBottom w:val="0"/>
          <w:divBdr>
            <w:top w:val="none" w:sz="0" w:space="0" w:color="auto"/>
            <w:left w:val="none" w:sz="0" w:space="0" w:color="auto"/>
            <w:bottom w:val="none" w:sz="0" w:space="0" w:color="auto"/>
            <w:right w:val="none" w:sz="0" w:space="0" w:color="auto"/>
          </w:divBdr>
        </w:div>
        <w:div w:id="327683711">
          <w:marLeft w:val="640"/>
          <w:marRight w:val="0"/>
          <w:marTop w:val="0"/>
          <w:marBottom w:val="0"/>
          <w:divBdr>
            <w:top w:val="none" w:sz="0" w:space="0" w:color="auto"/>
            <w:left w:val="none" w:sz="0" w:space="0" w:color="auto"/>
            <w:bottom w:val="none" w:sz="0" w:space="0" w:color="auto"/>
            <w:right w:val="none" w:sz="0" w:space="0" w:color="auto"/>
          </w:divBdr>
        </w:div>
        <w:div w:id="103035980">
          <w:marLeft w:val="640"/>
          <w:marRight w:val="0"/>
          <w:marTop w:val="0"/>
          <w:marBottom w:val="0"/>
          <w:divBdr>
            <w:top w:val="none" w:sz="0" w:space="0" w:color="auto"/>
            <w:left w:val="none" w:sz="0" w:space="0" w:color="auto"/>
            <w:bottom w:val="none" w:sz="0" w:space="0" w:color="auto"/>
            <w:right w:val="none" w:sz="0" w:space="0" w:color="auto"/>
          </w:divBdr>
        </w:div>
        <w:div w:id="519977964">
          <w:marLeft w:val="640"/>
          <w:marRight w:val="0"/>
          <w:marTop w:val="0"/>
          <w:marBottom w:val="0"/>
          <w:divBdr>
            <w:top w:val="none" w:sz="0" w:space="0" w:color="auto"/>
            <w:left w:val="none" w:sz="0" w:space="0" w:color="auto"/>
            <w:bottom w:val="none" w:sz="0" w:space="0" w:color="auto"/>
            <w:right w:val="none" w:sz="0" w:space="0" w:color="auto"/>
          </w:divBdr>
        </w:div>
        <w:div w:id="813596643">
          <w:marLeft w:val="640"/>
          <w:marRight w:val="0"/>
          <w:marTop w:val="0"/>
          <w:marBottom w:val="0"/>
          <w:divBdr>
            <w:top w:val="none" w:sz="0" w:space="0" w:color="auto"/>
            <w:left w:val="none" w:sz="0" w:space="0" w:color="auto"/>
            <w:bottom w:val="none" w:sz="0" w:space="0" w:color="auto"/>
            <w:right w:val="none" w:sz="0" w:space="0" w:color="auto"/>
          </w:divBdr>
        </w:div>
        <w:div w:id="1531648283">
          <w:marLeft w:val="640"/>
          <w:marRight w:val="0"/>
          <w:marTop w:val="0"/>
          <w:marBottom w:val="0"/>
          <w:divBdr>
            <w:top w:val="none" w:sz="0" w:space="0" w:color="auto"/>
            <w:left w:val="none" w:sz="0" w:space="0" w:color="auto"/>
            <w:bottom w:val="none" w:sz="0" w:space="0" w:color="auto"/>
            <w:right w:val="none" w:sz="0" w:space="0" w:color="auto"/>
          </w:divBdr>
        </w:div>
        <w:div w:id="849638415">
          <w:marLeft w:val="640"/>
          <w:marRight w:val="0"/>
          <w:marTop w:val="0"/>
          <w:marBottom w:val="0"/>
          <w:divBdr>
            <w:top w:val="none" w:sz="0" w:space="0" w:color="auto"/>
            <w:left w:val="none" w:sz="0" w:space="0" w:color="auto"/>
            <w:bottom w:val="none" w:sz="0" w:space="0" w:color="auto"/>
            <w:right w:val="none" w:sz="0" w:space="0" w:color="auto"/>
          </w:divBdr>
        </w:div>
        <w:div w:id="1075052930">
          <w:marLeft w:val="640"/>
          <w:marRight w:val="0"/>
          <w:marTop w:val="0"/>
          <w:marBottom w:val="0"/>
          <w:divBdr>
            <w:top w:val="none" w:sz="0" w:space="0" w:color="auto"/>
            <w:left w:val="none" w:sz="0" w:space="0" w:color="auto"/>
            <w:bottom w:val="none" w:sz="0" w:space="0" w:color="auto"/>
            <w:right w:val="none" w:sz="0" w:space="0" w:color="auto"/>
          </w:divBdr>
        </w:div>
        <w:div w:id="1074668059">
          <w:marLeft w:val="640"/>
          <w:marRight w:val="0"/>
          <w:marTop w:val="0"/>
          <w:marBottom w:val="0"/>
          <w:divBdr>
            <w:top w:val="none" w:sz="0" w:space="0" w:color="auto"/>
            <w:left w:val="none" w:sz="0" w:space="0" w:color="auto"/>
            <w:bottom w:val="none" w:sz="0" w:space="0" w:color="auto"/>
            <w:right w:val="none" w:sz="0" w:space="0" w:color="auto"/>
          </w:divBdr>
        </w:div>
        <w:div w:id="1961760008">
          <w:marLeft w:val="640"/>
          <w:marRight w:val="0"/>
          <w:marTop w:val="0"/>
          <w:marBottom w:val="0"/>
          <w:divBdr>
            <w:top w:val="none" w:sz="0" w:space="0" w:color="auto"/>
            <w:left w:val="none" w:sz="0" w:space="0" w:color="auto"/>
            <w:bottom w:val="none" w:sz="0" w:space="0" w:color="auto"/>
            <w:right w:val="none" w:sz="0" w:space="0" w:color="auto"/>
          </w:divBdr>
        </w:div>
        <w:div w:id="696731744">
          <w:marLeft w:val="640"/>
          <w:marRight w:val="0"/>
          <w:marTop w:val="0"/>
          <w:marBottom w:val="0"/>
          <w:divBdr>
            <w:top w:val="none" w:sz="0" w:space="0" w:color="auto"/>
            <w:left w:val="none" w:sz="0" w:space="0" w:color="auto"/>
            <w:bottom w:val="none" w:sz="0" w:space="0" w:color="auto"/>
            <w:right w:val="none" w:sz="0" w:space="0" w:color="auto"/>
          </w:divBdr>
        </w:div>
        <w:div w:id="1771778768">
          <w:marLeft w:val="640"/>
          <w:marRight w:val="0"/>
          <w:marTop w:val="0"/>
          <w:marBottom w:val="0"/>
          <w:divBdr>
            <w:top w:val="none" w:sz="0" w:space="0" w:color="auto"/>
            <w:left w:val="none" w:sz="0" w:space="0" w:color="auto"/>
            <w:bottom w:val="none" w:sz="0" w:space="0" w:color="auto"/>
            <w:right w:val="none" w:sz="0" w:space="0" w:color="auto"/>
          </w:divBdr>
        </w:div>
        <w:div w:id="1285499640">
          <w:marLeft w:val="640"/>
          <w:marRight w:val="0"/>
          <w:marTop w:val="0"/>
          <w:marBottom w:val="0"/>
          <w:divBdr>
            <w:top w:val="none" w:sz="0" w:space="0" w:color="auto"/>
            <w:left w:val="none" w:sz="0" w:space="0" w:color="auto"/>
            <w:bottom w:val="none" w:sz="0" w:space="0" w:color="auto"/>
            <w:right w:val="none" w:sz="0" w:space="0" w:color="auto"/>
          </w:divBdr>
        </w:div>
      </w:divsChild>
    </w:div>
    <w:div w:id="1049039069">
      <w:bodyDiv w:val="1"/>
      <w:marLeft w:val="0"/>
      <w:marRight w:val="0"/>
      <w:marTop w:val="0"/>
      <w:marBottom w:val="0"/>
      <w:divBdr>
        <w:top w:val="none" w:sz="0" w:space="0" w:color="auto"/>
        <w:left w:val="none" w:sz="0" w:space="0" w:color="auto"/>
        <w:bottom w:val="none" w:sz="0" w:space="0" w:color="auto"/>
        <w:right w:val="none" w:sz="0" w:space="0" w:color="auto"/>
      </w:divBdr>
      <w:divsChild>
        <w:div w:id="1917665041">
          <w:marLeft w:val="640"/>
          <w:marRight w:val="0"/>
          <w:marTop w:val="0"/>
          <w:marBottom w:val="0"/>
          <w:divBdr>
            <w:top w:val="none" w:sz="0" w:space="0" w:color="auto"/>
            <w:left w:val="none" w:sz="0" w:space="0" w:color="auto"/>
            <w:bottom w:val="none" w:sz="0" w:space="0" w:color="auto"/>
            <w:right w:val="none" w:sz="0" w:space="0" w:color="auto"/>
          </w:divBdr>
        </w:div>
        <w:div w:id="1400790670">
          <w:marLeft w:val="640"/>
          <w:marRight w:val="0"/>
          <w:marTop w:val="0"/>
          <w:marBottom w:val="0"/>
          <w:divBdr>
            <w:top w:val="none" w:sz="0" w:space="0" w:color="auto"/>
            <w:left w:val="none" w:sz="0" w:space="0" w:color="auto"/>
            <w:bottom w:val="none" w:sz="0" w:space="0" w:color="auto"/>
            <w:right w:val="none" w:sz="0" w:space="0" w:color="auto"/>
          </w:divBdr>
        </w:div>
        <w:div w:id="1535650896">
          <w:marLeft w:val="640"/>
          <w:marRight w:val="0"/>
          <w:marTop w:val="0"/>
          <w:marBottom w:val="0"/>
          <w:divBdr>
            <w:top w:val="none" w:sz="0" w:space="0" w:color="auto"/>
            <w:left w:val="none" w:sz="0" w:space="0" w:color="auto"/>
            <w:bottom w:val="none" w:sz="0" w:space="0" w:color="auto"/>
            <w:right w:val="none" w:sz="0" w:space="0" w:color="auto"/>
          </w:divBdr>
        </w:div>
        <w:div w:id="615216837">
          <w:marLeft w:val="640"/>
          <w:marRight w:val="0"/>
          <w:marTop w:val="0"/>
          <w:marBottom w:val="0"/>
          <w:divBdr>
            <w:top w:val="none" w:sz="0" w:space="0" w:color="auto"/>
            <w:left w:val="none" w:sz="0" w:space="0" w:color="auto"/>
            <w:bottom w:val="none" w:sz="0" w:space="0" w:color="auto"/>
            <w:right w:val="none" w:sz="0" w:space="0" w:color="auto"/>
          </w:divBdr>
        </w:div>
        <w:div w:id="1316564566">
          <w:marLeft w:val="640"/>
          <w:marRight w:val="0"/>
          <w:marTop w:val="0"/>
          <w:marBottom w:val="0"/>
          <w:divBdr>
            <w:top w:val="none" w:sz="0" w:space="0" w:color="auto"/>
            <w:left w:val="none" w:sz="0" w:space="0" w:color="auto"/>
            <w:bottom w:val="none" w:sz="0" w:space="0" w:color="auto"/>
            <w:right w:val="none" w:sz="0" w:space="0" w:color="auto"/>
          </w:divBdr>
        </w:div>
        <w:div w:id="280188672">
          <w:marLeft w:val="640"/>
          <w:marRight w:val="0"/>
          <w:marTop w:val="0"/>
          <w:marBottom w:val="0"/>
          <w:divBdr>
            <w:top w:val="none" w:sz="0" w:space="0" w:color="auto"/>
            <w:left w:val="none" w:sz="0" w:space="0" w:color="auto"/>
            <w:bottom w:val="none" w:sz="0" w:space="0" w:color="auto"/>
            <w:right w:val="none" w:sz="0" w:space="0" w:color="auto"/>
          </w:divBdr>
        </w:div>
        <w:div w:id="1198661087">
          <w:marLeft w:val="640"/>
          <w:marRight w:val="0"/>
          <w:marTop w:val="0"/>
          <w:marBottom w:val="0"/>
          <w:divBdr>
            <w:top w:val="none" w:sz="0" w:space="0" w:color="auto"/>
            <w:left w:val="none" w:sz="0" w:space="0" w:color="auto"/>
            <w:bottom w:val="none" w:sz="0" w:space="0" w:color="auto"/>
            <w:right w:val="none" w:sz="0" w:space="0" w:color="auto"/>
          </w:divBdr>
        </w:div>
        <w:div w:id="534121420">
          <w:marLeft w:val="640"/>
          <w:marRight w:val="0"/>
          <w:marTop w:val="0"/>
          <w:marBottom w:val="0"/>
          <w:divBdr>
            <w:top w:val="none" w:sz="0" w:space="0" w:color="auto"/>
            <w:left w:val="none" w:sz="0" w:space="0" w:color="auto"/>
            <w:bottom w:val="none" w:sz="0" w:space="0" w:color="auto"/>
            <w:right w:val="none" w:sz="0" w:space="0" w:color="auto"/>
          </w:divBdr>
        </w:div>
        <w:div w:id="899755724">
          <w:marLeft w:val="640"/>
          <w:marRight w:val="0"/>
          <w:marTop w:val="0"/>
          <w:marBottom w:val="0"/>
          <w:divBdr>
            <w:top w:val="none" w:sz="0" w:space="0" w:color="auto"/>
            <w:left w:val="none" w:sz="0" w:space="0" w:color="auto"/>
            <w:bottom w:val="none" w:sz="0" w:space="0" w:color="auto"/>
            <w:right w:val="none" w:sz="0" w:space="0" w:color="auto"/>
          </w:divBdr>
        </w:div>
        <w:div w:id="211624599">
          <w:marLeft w:val="640"/>
          <w:marRight w:val="0"/>
          <w:marTop w:val="0"/>
          <w:marBottom w:val="0"/>
          <w:divBdr>
            <w:top w:val="none" w:sz="0" w:space="0" w:color="auto"/>
            <w:left w:val="none" w:sz="0" w:space="0" w:color="auto"/>
            <w:bottom w:val="none" w:sz="0" w:space="0" w:color="auto"/>
            <w:right w:val="none" w:sz="0" w:space="0" w:color="auto"/>
          </w:divBdr>
        </w:div>
        <w:div w:id="786968274">
          <w:marLeft w:val="640"/>
          <w:marRight w:val="0"/>
          <w:marTop w:val="0"/>
          <w:marBottom w:val="0"/>
          <w:divBdr>
            <w:top w:val="none" w:sz="0" w:space="0" w:color="auto"/>
            <w:left w:val="none" w:sz="0" w:space="0" w:color="auto"/>
            <w:bottom w:val="none" w:sz="0" w:space="0" w:color="auto"/>
            <w:right w:val="none" w:sz="0" w:space="0" w:color="auto"/>
          </w:divBdr>
        </w:div>
        <w:div w:id="1874417050">
          <w:marLeft w:val="640"/>
          <w:marRight w:val="0"/>
          <w:marTop w:val="0"/>
          <w:marBottom w:val="0"/>
          <w:divBdr>
            <w:top w:val="none" w:sz="0" w:space="0" w:color="auto"/>
            <w:left w:val="none" w:sz="0" w:space="0" w:color="auto"/>
            <w:bottom w:val="none" w:sz="0" w:space="0" w:color="auto"/>
            <w:right w:val="none" w:sz="0" w:space="0" w:color="auto"/>
          </w:divBdr>
        </w:div>
        <w:div w:id="74403674">
          <w:marLeft w:val="640"/>
          <w:marRight w:val="0"/>
          <w:marTop w:val="0"/>
          <w:marBottom w:val="0"/>
          <w:divBdr>
            <w:top w:val="none" w:sz="0" w:space="0" w:color="auto"/>
            <w:left w:val="none" w:sz="0" w:space="0" w:color="auto"/>
            <w:bottom w:val="none" w:sz="0" w:space="0" w:color="auto"/>
            <w:right w:val="none" w:sz="0" w:space="0" w:color="auto"/>
          </w:divBdr>
        </w:div>
        <w:div w:id="1718040932">
          <w:marLeft w:val="640"/>
          <w:marRight w:val="0"/>
          <w:marTop w:val="0"/>
          <w:marBottom w:val="0"/>
          <w:divBdr>
            <w:top w:val="none" w:sz="0" w:space="0" w:color="auto"/>
            <w:left w:val="none" w:sz="0" w:space="0" w:color="auto"/>
            <w:bottom w:val="none" w:sz="0" w:space="0" w:color="auto"/>
            <w:right w:val="none" w:sz="0" w:space="0" w:color="auto"/>
          </w:divBdr>
        </w:div>
        <w:div w:id="587230687">
          <w:marLeft w:val="640"/>
          <w:marRight w:val="0"/>
          <w:marTop w:val="0"/>
          <w:marBottom w:val="0"/>
          <w:divBdr>
            <w:top w:val="none" w:sz="0" w:space="0" w:color="auto"/>
            <w:left w:val="none" w:sz="0" w:space="0" w:color="auto"/>
            <w:bottom w:val="none" w:sz="0" w:space="0" w:color="auto"/>
            <w:right w:val="none" w:sz="0" w:space="0" w:color="auto"/>
          </w:divBdr>
        </w:div>
        <w:div w:id="1495610650">
          <w:marLeft w:val="640"/>
          <w:marRight w:val="0"/>
          <w:marTop w:val="0"/>
          <w:marBottom w:val="0"/>
          <w:divBdr>
            <w:top w:val="none" w:sz="0" w:space="0" w:color="auto"/>
            <w:left w:val="none" w:sz="0" w:space="0" w:color="auto"/>
            <w:bottom w:val="none" w:sz="0" w:space="0" w:color="auto"/>
            <w:right w:val="none" w:sz="0" w:space="0" w:color="auto"/>
          </w:divBdr>
        </w:div>
        <w:div w:id="504590176">
          <w:marLeft w:val="640"/>
          <w:marRight w:val="0"/>
          <w:marTop w:val="0"/>
          <w:marBottom w:val="0"/>
          <w:divBdr>
            <w:top w:val="none" w:sz="0" w:space="0" w:color="auto"/>
            <w:left w:val="none" w:sz="0" w:space="0" w:color="auto"/>
            <w:bottom w:val="none" w:sz="0" w:space="0" w:color="auto"/>
            <w:right w:val="none" w:sz="0" w:space="0" w:color="auto"/>
          </w:divBdr>
        </w:div>
        <w:div w:id="1000086150">
          <w:marLeft w:val="640"/>
          <w:marRight w:val="0"/>
          <w:marTop w:val="0"/>
          <w:marBottom w:val="0"/>
          <w:divBdr>
            <w:top w:val="none" w:sz="0" w:space="0" w:color="auto"/>
            <w:left w:val="none" w:sz="0" w:space="0" w:color="auto"/>
            <w:bottom w:val="none" w:sz="0" w:space="0" w:color="auto"/>
            <w:right w:val="none" w:sz="0" w:space="0" w:color="auto"/>
          </w:divBdr>
        </w:div>
        <w:div w:id="778257024">
          <w:marLeft w:val="640"/>
          <w:marRight w:val="0"/>
          <w:marTop w:val="0"/>
          <w:marBottom w:val="0"/>
          <w:divBdr>
            <w:top w:val="none" w:sz="0" w:space="0" w:color="auto"/>
            <w:left w:val="none" w:sz="0" w:space="0" w:color="auto"/>
            <w:bottom w:val="none" w:sz="0" w:space="0" w:color="auto"/>
            <w:right w:val="none" w:sz="0" w:space="0" w:color="auto"/>
          </w:divBdr>
        </w:div>
        <w:div w:id="89352727">
          <w:marLeft w:val="640"/>
          <w:marRight w:val="0"/>
          <w:marTop w:val="0"/>
          <w:marBottom w:val="0"/>
          <w:divBdr>
            <w:top w:val="none" w:sz="0" w:space="0" w:color="auto"/>
            <w:left w:val="none" w:sz="0" w:space="0" w:color="auto"/>
            <w:bottom w:val="none" w:sz="0" w:space="0" w:color="auto"/>
            <w:right w:val="none" w:sz="0" w:space="0" w:color="auto"/>
          </w:divBdr>
        </w:div>
        <w:div w:id="2100561907">
          <w:marLeft w:val="640"/>
          <w:marRight w:val="0"/>
          <w:marTop w:val="0"/>
          <w:marBottom w:val="0"/>
          <w:divBdr>
            <w:top w:val="none" w:sz="0" w:space="0" w:color="auto"/>
            <w:left w:val="none" w:sz="0" w:space="0" w:color="auto"/>
            <w:bottom w:val="none" w:sz="0" w:space="0" w:color="auto"/>
            <w:right w:val="none" w:sz="0" w:space="0" w:color="auto"/>
          </w:divBdr>
        </w:div>
        <w:div w:id="1514346010">
          <w:marLeft w:val="640"/>
          <w:marRight w:val="0"/>
          <w:marTop w:val="0"/>
          <w:marBottom w:val="0"/>
          <w:divBdr>
            <w:top w:val="none" w:sz="0" w:space="0" w:color="auto"/>
            <w:left w:val="none" w:sz="0" w:space="0" w:color="auto"/>
            <w:bottom w:val="none" w:sz="0" w:space="0" w:color="auto"/>
            <w:right w:val="none" w:sz="0" w:space="0" w:color="auto"/>
          </w:divBdr>
        </w:div>
        <w:div w:id="691612151">
          <w:marLeft w:val="640"/>
          <w:marRight w:val="0"/>
          <w:marTop w:val="0"/>
          <w:marBottom w:val="0"/>
          <w:divBdr>
            <w:top w:val="none" w:sz="0" w:space="0" w:color="auto"/>
            <w:left w:val="none" w:sz="0" w:space="0" w:color="auto"/>
            <w:bottom w:val="none" w:sz="0" w:space="0" w:color="auto"/>
            <w:right w:val="none" w:sz="0" w:space="0" w:color="auto"/>
          </w:divBdr>
        </w:div>
        <w:div w:id="560943640">
          <w:marLeft w:val="640"/>
          <w:marRight w:val="0"/>
          <w:marTop w:val="0"/>
          <w:marBottom w:val="0"/>
          <w:divBdr>
            <w:top w:val="none" w:sz="0" w:space="0" w:color="auto"/>
            <w:left w:val="none" w:sz="0" w:space="0" w:color="auto"/>
            <w:bottom w:val="none" w:sz="0" w:space="0" w:color="auto"/>
            <w:right w:val="none" w:sz="0" w:space="0" w:color="auto"/>
          </w:divBdr>
        </w:div>
        <w:div w:id="639116538">
          <w:marLeft w:val="640"/>
          <w:marRight w:val="0"/>
          <w:marTop w:val="0"/>
          <w:marBottom w:val="0"/>
          <w:divBdr>
            <w:top w:val="none" w:sz="0" w:space="0" w:color="auto"/>
            <w:left w:val="none" w:sz="0" w:space="0" w:color="auto"/>
            <w:bottom w:val="none" w:sz="0" w:space="0" w:color="auto"/>
            <w:right w:val="none" w:sz="0" w:space="0" w:color="auto"/>
          </w:divBdr>
        </w:div>
        <w:div w:id="811140515">
          <w:marLeft w:val="640"/>
          <w:marRight w:val="0"/>
          <w:marTop w:val="0"/>
          <w:marBottom w:val="0"/>
          <w:divBdr>
            <w:top w:val="none" w:sz="0" w:space="0" w:color="auto"/>
            <w:left w:val="none" w:sz="0" w:space="0" w:color="auto"/>
            <w:bottom w:val="none" w:sz="0" w:space="0" w:color="auto"/>
            <w:right w:val="none" w:sz="0" w:space="0" w:color="auto"/>
          </w:divBdr>
        </w:div>
        <w:div w:id="739182627">
          <w:marLeft w:val="640"/>
          <w:marRight w:val="0"/>
          <w:marTop w:val="0"/>
          <w:marBottom w:val="0"/>
          <w:divBdr>
            <w:top w:val="none" w:sz="0" w:space="0" w:color="auto"/>
            <w:left w:val="none" w:sz="0" w:space="0" w:color="auto"/>
            <w:bottom w:val="none" w:sz="0" w:space="0" w:color="auto"/>
            <w:right w:val="none" w:sz="0" w:space="0" w:color="auto"/>
          </w:divBdr>
        </w:div>
        <w:div w:id="714888206">
          <w:marLeft w:val="640"/>
          <w:marRight w:val="0"/>
          <w:marTop w:val="0"/>
          <w:marBottom w:val="0"/>
          <w:divBdr>
            <w:top w:val="none" w:sz="0" w:space="0" w:color="auto"/>
            <w:left w:val="none" w:sz="0" w:space="0" w:color="auto"/>
            <w:bottom w:val="none" w:sz="0" w:space="0" w:color="auto"/>
            <w:right w:val="none" w:sz="0" w:space="0" w:color="auto"/>
          </w:divBdr>
        </w:div>
        <w:div w:id="1029645692">
          <w:marLeft w:val="640"/>
          <w:marRight w:val="0"/>
          <w:marTop w:val="0"/>
          <w:marBottom w:val="0"/>
          <w:divBdr>
            <w:top w:val="none" w:sz="0" w:space="0" w:color="auto"/>
            <w:left w:val="none" w:sz="0" w:space="0" w:color="auto"/>
            <w:bottom w:val="none" w:sz="0" w:space="0" w:color="auto"/>
            <w:right w:val="none" w:sz="0" w:space="0" w:color="auto"/>
          </w:divBdr>
        </w:div>
        <w:div w:id="834304337">
          <w:marLeft w:val="640"/>
          <w:marRight w:val="0"/>
          <w:marTop w:val="0"/>
          <w:marBottom w:val="0"/>
          <w:divBdr>
            <w:top w:val="none" w:sz="0" w:space="0" w:color="auto"/>
            <w:left w:val="none" w:sz="0" w:space="0" w:color="auto"/>
            <w:bottom w:val="none" w:sz="0" w:space="0" w:color="auto"/>
            <w:right w:val="none" w:sz="0" w:space="0" w:color="auto"/>
          </w:divBdr>
        </w:div>
        <w:div w:id="36124487">
          <w:marLeft w:val="640"/>
          <w:marRight w:val="0"/>
          <w:marTop w:val="0"/>
          <w:marBottom w:val="0"/>
          <w:divBdr>
            <w:top w:val="none" w:sz="0" w:space="0" w:color="auto"/>
            <w:left w:val="none" w:sz="0" w:space="0" w:color="auto"/>
            <w:bottom w:val="none" w:sz="0" w:space="0" w:color="auto"/>
            <w:right w:val="none" w:sz="0" w:space="0" w:color="auto"/>
          </w:divBdr>
        </w:div>
        <w:div w:id="1278216771">
          <w:marLeft w:val="640"/>
          <w:marRight w:val="0"/>
          <w:marTop w:val="0"/>
          <w:marBottom w:val="0"/>
          <w:divBdr>
            <w:top w:val="none" w:sz="0" w:space="0" w:color="auto"/>
            <w:left w:val="none" w:sz="0" w:space="0" w:color="auto"/>
            <w:bottom w:val="none" w:sz="0" w:space="0" w:color="auto"/>
            <w:right w:val="none" w:sz="0" w:space="0" w:color="auto"/>
          </w:divBdr>
        </w:div>
        <w:div w:id="835682048">
          <w:marLeft w:val="640"/>
          <w:marRight w:val="0"/>
          <w:marTop w:val="0"/>
          <w:marBottom w:val="0"/>
          <w:divBdr>
            <w:top w:val="none" w:sz="0" w:space="0" w:color="auto"/>
            <w:left w:val="none" w:sz="0" w:space="0" w:color="auto"/>
            <w:bottom w:val="none" w:sz="0" w:space="0" w:color="auto"/>
            <w:right w:val="none" w:sz="0" w:space="0" w:color="auto"/>
          </w:divBdr>
        </w:div>
        <w:div w:id="69040846">
          <w:marLeft w:val="640"/>
          <w:marRight w:val="0"/>
          <w:marTop w:val="0"/>
          <w:marBottom w:val="0"/>
          <w:divBdr>
            <w:top w:val="none" w:sz="0" w:space="0" w:color="auto"/>
            <w:left w:val="none" w:sz="0" w:space="0" w:color="auto"/>
            <w:bottom w:val="none" w:sz="0" w:space="0" w:color="auto"/>
            <w:right w:val="none" w:sz="0" w:space="0" w:color="auto"/>
          </w:divBdr>
        </w:div>
        <w:div w:id="60104595">
          <w:marLeft w:val="640"/>
          <w:marRight w:val="0"/>
          <w:marTop w:val="0"/>
          <w:marBottom w:val="0"/>
          <w:divBdr>
            <w:top w:val="none" w:sz="0" w:space="0" w:color="auto"/>
            <w:left w:val="none" w:sz="0" w:space="0" w:color="auto"/>
            <w:bottom w:val="none" w:sz="0" w:space="0" w:color="auto"/>
            <w:right w:val="none" w:sz="0" w:space="0" w:color="auto"/>
          </w:divBdr>
        </w:div>
        <w:div w:id="404227334">
          <w:marLeft w:val="640"/>
          <w:marRight w:val="0"/>
          <w:marTop w:val="0"/>
          <w:marBottom w:val="0"/>
          <w:divBdr>
            <w:top w:val="none" w:sz="0" w:space="0" w:color="auto"/>
            <w:left w:val="none" w:sz="0" w:space="0" w:color="auto"/>
            <w:bottom w:val="none" w:sz="0" w:space="0" w:color="auto"/>
            <w:right w:val="none" w:sz="0" w:space="0" w:color="auto"/>
          </w:divBdr>
        </w:div>
        <w:div w:id="1371416402">
          <w:marLeft w:val="640"/>
          <w:marRight w:val="0"/>
          <w:marTop w:val="0"/>
          <w:marBottom w:val="0"/>
          <w:divBdr>
            <w:top w:val="none" w:sz="0" w:space="0" w:color="auto"/>
            <w:left w:val="none" w:sz="0" w:space="0" w:color="auto"/>
            <w:bottom w:val="none" w:sz="0" w:space="0" w:color="auto"/>
            <w:right w:val="none" w:sz="0" w:space="0" w:color="auto"/>
          </w:divBdr>
        </w:div>
        <w:div w:id="688216844">
          <w:marLeft w:val="640"/>
          <w:marRight w:val="0"/>
          <w:marTop w:val="0"/>
          <w:marBottom w:val="0"/>
          <w:divBdr>
            <w:top w:val="none" w:sz="0" w:space="0" w:color="auto"/>
            <w:left w:val="none" w:sz="0" w:space="0" w:color="auto"/>
            <w:bottom w:val="none" w:sz="0" w:space="0" w:color="auto"/>
            <w:right w:val="none" w:sz="0" w:space="0" w:color="auto"/>
          </w:divBdr>
        </w:div>
        <w:div w:id="1640844161">
          <w:marLeft w:val="640"/>
          <w:marRight w:val="0"/>
          <w:marTop w:val="0"/>
          <w:marBottom w:val="0"/>
          <w:divBdr>
            <w:top w:val="none" w:sz="0" w:space="0" w:color="auto"/>
            <w:left w:val="none" w:sz="0" w:space="0" w:color="auto"/>
            <w:bottom w:val="none" w:sz="0" w:space="0" w:color="auto"/>
            <w:right w:val="none" w:sz="0" w:space="0" w:color="auto"/>
          </w:divBdr>
        </w:div>
        <w:div w:id="1168014338">
          <w:marLeft w:val="640"/>
          <w:marRight w:val="0"/>
          <w:marTop w:val="0"/>
          <w:marBottom w:val="0"/>
          <w:divBdr>
            <w:top w:val="none" w:sz="0" w:space="0" w:color="auto"/>
            <w:left w:val="none" w:sz="0" w:space="0" w:color="auto"/>
            <w:bottom w:val="none" w:sz="0" w:space="0" w:color="auto"/>
            <w:right w:val="none" w:sz="0" w:space="0" w:color="auto"/>
          </w:divBdr>
        </w:div>
        <w:div w:id="117720904">
          <w:marLeft w:val="640"/>
          <w:marRight w:val="0"/>
          <w:marTop w:val="0"/>
          <w:marBottom w:val="0"/>
          <w:divBdr>
            <w:top w:val="none" w:sz="0" w:space="0" w:color="auto"/>
            <w:left w:val="none" w:sz="0" w:space="0" w:color="auto"/>
            <w:bottom w:val="none" w:sz="0" w:space="0" w:color="auto"/>
            <w:right w:val="none" w:sz="0" w:space="0" w:color="auto"/>
          </w:divBdr>
        </w:div>
        <w:div w:id="620841636">
          <w:marLeft w:val="640"/>
          <w:marRight w:val="0"/>
          <w:marTop w:val="0"/>
          <w:marBottom w:val="0"/>
          <w:divBdr>
            <w:top w:val="none" w:sz="0" w:space="0" w:color="auto"/>
            <w:left w:val="none" w:sz="0" w:space="0" w:color="auto"/>
            <w:bottom w:val="none" w:sz="0" w:space="0" w:color="auto"/>
            <w:right w:val="none" w:sz="0" w:space="0" w:color="auto"/>
          </w:divBdr>
        </w:div>
        <w:div w:id="2041513763">
          <w:marLeft w:val="640"/>
          <w:marRight w:val="0"/>
          <w:marTop w:val="0"/>
          <w:marBottom w:val="0"/>
          <w:divBdr>
            <w:top w:val="none" w:sz="0" w:space="0" w:color="auto"/>
            <w:left w:val="none" w:sz="0" w:space="0" w:color="auto"/>
            <w:bottom w:val="none" w:sz="0" w:space="0" w:color="auto"/>
            <w:right w:val="none" w:sz="0" w:space="0" w:color="auto"/>
          </w:divBdr>
        </w:div>
      </w:divsChild>
    </w:div>
    <w:div w:id="1074888289">
      <w:bodyDiv w:val="1"/>
      <w:marLeft w:val="0"/>
      <w:marRight w:val="0"/>
      <w:marTop w:val="0"/>
      <w:marBottom w:val="0"/>
      <w:divBdr>
        <w:top w:val="none" w:sz="0" w:space="0" w:color="auto"/>
        <w:left w:val="none" w:sz="0" w:space="0" w:color="auto"/>
        <w:bottom w:val="none" w:sz="0" w:space="0" w:color="auto"/>
        <w:right w:val="none" w:sz="0" w:space="0" w:color="auto"/>
      </w:divBdr>
      <w:divsChild>
        <w:div w:id="1333221387">
          <w:marLeft w:val="640"/>
          <w:marRight w:val="0"/>
          <w:marTop w:val="0"/>
          <w:marBottom w:val="0"/>
          <w:divBdr>
            <w:top w:val="none" w:sz="0" w:space="0" w:color="auto"/>
            <w:left w:val="none" w:sz="0" w:space="0" w:color="auto"/>
            <w:bottom w:val="none" w:sz="0" w:space="0" w:color="auto"/>
            <w:right w:val="none" w:sz="0" w:space="0" w:color="auto"/>
          </w:divBdr>
        </w:div>
        <w:div w:id="447550239">
          <w:marLeft w:val="640"/>
          <w:marRight w:val="0"/>
          <w:marTop w:val="0"/>
          <w:marBottom w:val="0"/>
          <w:divBdr>
            <w:top w:val="none" w:sz="0" w:space="0" w:color="auto"/>
            <w:left w:val="none" w:sz="0" w:space="0" w:color="auto"/>
            <w:bottom w:val="none" w:sz="0" w:space="0" w:color="auto"/>
            <w:right w:val="none" w:sz="0" w:space="0" w:color="auto"/>
          </w:divBdr>
        </w:div>
        <w:div w:id="2070229775">
          <w:marLeft w:val="640"/>
          <w:marRight w:val="0"/>
          <w:marTop w:val="0"/>
          <w:marBottom w:val="0"/>
          <w:divBdr>
            <w:top w:val="none" w:sz="0" w:space="0" w:color="auto"/>
            <w:left w:val="none" w:sz="0" w:space="0" w:color="auto"/>
            <w:bottom w:val="none" w:sz="0" w:space="0" w:color="auto"/>
            <w:right w:val="none" w:sz="0" w:space="0" w:color="auto"/>
          </w:divBdr>
        </w:div>
        <w:div w:id="2086099522">
          <w:marLeft w:val="640"/>
          <w:marRight w:val="0"/>
          <w:marTop w:val="0"/>
          <w:marBottom w:val="0"/>
          <w:divBdr>
            <w:top w:val="none" w:sz="0" w:space="0" w:color="auto"/>
            <w:left w:val="none" w:sz="0" w:space="0" w:color="auto"/>
            <w:bottom w:val="none" w:sz="0" w:space="0" w:color="auto"/>
            <w:right w:val="none" w:sz="0" w:space="0" w:color="auto"/>
          </w:divBdr>
        </w:div>
        <w:div w:id="957682580">
          <w:marLeft w:val="640"/>
          <w:marRight w:val="0"/>
          <w:marTop w:val="0"/>
          <w:marBottom w:val="0"/>
          <w:divBdr>
            <w:top w:val="none" w:sz="0" w:space="0" w:color="auto"/>
            <w:left w:val="none" w:sz="0" w:space="0" w:color="auto"/>
            <w:bottom w:val="none" w:sz="0" w:space="0" w:color="auto"/>
            <w:right w:val="none" w:sz="0" w:space="0" w:color="auto"/>
          </w:divBdr>
        </w:div>
        <w:div w:id="981423207">
          <w:marLeft w:val="640"/>
          <w:marRight w:val="0"/>
          <w:marTop w:val="0"/>
          <w:marBottom w:val="0"/>
          <w:divBdr>
            <w:top w:val="none" w:sz="0" w:space="0" w:color="auto"/>
            <w:left w:val="none" w:sz="0" w:space="0" w:color="auto"/>
            <w:bottom w:val="none" w:sz="0" w:space="0" w:color="auto"/>
            <w:right w:val="none" w:sz="0" w:space="0" w:color="auto"/>
          </w:divBdr>
        </w:div>
        <w:div w:id="177545677">
          <w:marLeft w:val="640"/>
          <w:marRight w:val="0"/>
          <w:marTop w:val="0"/>
          <w:marBottom w:val="0"/>
          <w:divBdr>
            <w:top w:val="none" w:sz="0" w:space="0" w:color="auto"/>
            <w:left w:val="none" w:sz="0" w:space="0" w:color="auto"/>
            <w:bottom w:val="none" w:sz="0" w:space="0" w:color="auto"/>
            <w:right w:val="none" w:sz="0" w:space="0" w:color="auto"/>
          </w:divBdr>
        </w:div>
        <w:div w:id="238029133">
          <w:marLeft w:val="640"/>
          <w:marRight w:val="0"/>
          <w:marTop w:val="0"/>
          <w:marBottom w:val="0"/>
          <w:divBdr>
            <w:top w:val="none" w:sz="0" w:space="0" w:color="auto"/>
            <w:left w:val="none" w:sz="0" w:space="0" w:color="auto"/>
            <w:bottom w:val="none" w:sz="0" w:space="0" w:color="auto"/>
            <w:right w:val="none" w:sz="0" w:space="0" w:color="auto"/>
          </w:divBdr>
        </w:div>
        <w:div w:id="256060126">
          <w:marLeft w:val="640"/>
          <w:marRight w:val="0"/>
          <w:marTop w:val="0"/>
          <w:marBottom w:val="0"/>
          <w:divBdr>
            <w:top w:val="none" w:sz="0" w:space="0" w:color="auto"/>
            <w:left w:val="none" w:sz="0" w:space="0" w:color="auto"/>
            <w:bottom w:val="none" w:sz="0" w:space="0" w:color="auto"/>
            <w:right w:val="none" w:sz="0" w:space="0" w:color="auto"/>
          </w:divBdr>
        </w:div>
        <w:div w:id="1914923761">
          <w:marLeft w:val="640"/>
          <w:marRight w:val="0"/>
          <w:marTop w:val="0"/>
          <w:marBottom w:val="0"/>
          <w:divBdr>
            <w:top w:val="none" w:sz="0" w:space="0" w:color="auto"/>
            <w:left w:val="none" w:sz="0" w:space="0" w:color="auto"/>
            <w:bottom w:val="none" w:sz="0" w:space="0" w:color="auto"/>
            <w:right w:val="none" w:sz="0" w:space="0" w:color="auto"/>
          </w:divBdr>
        </w:div>
        <w:div w:id="792408522">
          <w:marLeft w:val="640"/>
          <w:marRight w:val="0"/>
          <w:marTop w:val="0"/>
          <w:marBottom w:val="0"/>
          <w:divBdr>
            <w:top w:val="none" w:sz="0" w:space="0" w:color="auto"/>
            <w:left w:val="none" w:sz="0" w:space="0" w:color="auto"/>
            <w:bottom w:val="none" w:sz="0" w:space="0" w:color="auto"/>
            <w:right w:val="none" w:sz="0" w:space="0" w:color="auto"/>
          </w:divBdr>
        </w:div>
        <w:div w:id="1156992703">
          <w:marLeft w:val="640"/>
          <w:marRight w:val="0"/>
          <w:marTop w:val="0"/>
          <w:marBottom w:val="0"/>
          <w:divBdr>
            <w:top w:val="none" w:sz="0" w:space="0" w:color="auto"/>
            <w:left w:val="none" w:sz="0" w:space="0" w:color="auto"/>
            <w:bottom w:val="none" w:sz="0" w:space="0" w:color="auto"/>
            <w:right w:val="none" w:sz="0" w:space="0" w:color="auto"/>
          </w:divBdr>
        </w:div>
        <w:div w:id="307562913">
          <w:marLeft w:val="640"/>
          <w:marRight w:val="0"/>
          <w:marTop w:val="0"/>
          <w:marBottom w:val="0"/>
          <w:divBdr>
            <w:top w:val="none" w:sz="0" w:space="0" w:color="auto"/>
            <w:left w:val="none" w:sz="0" w:space="0" w:color="auto"/>
            <w:bottom w:val="none" w:sz="0" w:space="0" w:color="auto"/>
            <w:right w:val="none" w:sz="0" w:space="0" w:color="auto"/>
          </w:divBdr>
        </w:div>
        <w:div w:id="994456644">
          <w:marLeft w:val="640"/>
          <w:marRight w:val="0"/>
          <w:marTop w:val="0"/>
          <w:marBottom w:val="0"/>
          <w:divBdr>
            <w:top w:val="none" w:sz="0" w:space="0" w:color="auto"/>
            <w:left w:val="none" w:sz="0" w:space="0" w:color="auto"/>
            <w:bottom w:val="none" w:sz="0" w:space="0" w:color="auto"/>
            <w:right w:val="none" w:sz="0" w:space="0" w:color="auto"/>
          </w:divBdr>
        </w:div>
        <w:div w:id="1400400059">
          <w:marLeft w:val="640"/>
          <w:marRight w:val="0"/>
          <w:marTop w:val="0"/>
          <w:marBottom w:val="0"/>
          <w:divBdr>
            <w:top w:val="none" w:sz="0" w:space="0" w:color="auto"/>
            <w:left w:val="none" w:sz="0" w:space="0" w:color="auto"/>
            <w:bottom w:val="none" w:sz="0" w:space="0" w:color="auto"/>
            <w:right w:val="none" w:sz="0" w:space="0" w:color="auto"/>
          </w:divBdr>
        </w:div>
        <w:div w:id="707678278">
          <w:marLeft w:val="640"/>
          <w:marRight w:val="0"/>
          <w:marTop w:val="0"/>
          <w:marBottom w:val="0"/>
          <w:divBdr>
            <w:top w:val="none" w:sz="0" w:space="0" w:color="auto"/>
            <w:left w:val="none" w:sz="0" w:space="0" w:color="auto"/>
            <w:bottom w:val="none" w:sz="0" w:space="0" w:color="auto"/>
            <w:right w:val="none" w:sz="0" w:space="0" w:color="auto"/>
          </w:divBdr>
        </w:div>
        <w:div w:id="727190061">
          <w:marLeft w:val="640"/>
          <w:marRight w:val="0"/>
          <w:marTop w:val="0"/>
          <w:marBottom w:val="0"/>
          <w:divBdr>
            <w:top w:val="none" w:sz="0" w:space="0" w:color="auto"/>
            <w:left w:val="none" w:sz="0" w:space="0" w:color="auto"/>
            <w:bottom w:val="none" w:sz="0" w:space="0" w:color="auto"/>
            <w:right w:val="none" w:sz="0" w:space="0" w:color="auto"/>
          </w:divBdr>
        </w:div>
        <w:div w:id="723873021">
          <w:marLeft w:val="640"/>
          <w:marRight w:val="0"/>
          <w:marTop w:val="0"/>
          <w:marBottom w:val="0"/>
          <w:divBdr>
            <w:top w:val="none" w:sz="0" w:space="0" w:color="auto"/>
            <w:left w:val="none" w:sz="0" w:space="0" w:color="auto"/>
            <w:bottom w:val="none" w:sz="0" w:space="0" w:color="auto"/>
            <w:right w:val="none" w:sz="0" w:space="0" w:color="auto"/>
          </w:divBdr>
        </w:div>
        <w:div w:id="302270282">
          <w:marLeft w:val="640"/>
          <w:marRight w:val="0"/>
          <w:marTop w:val="0"/>
          <w:marBottom w:val="0"/>
          <w:divBdr>
            <w:top w:val="none" w:sz="0" w:space="0" w:color="auto"/>
            <w:left w:val="none" w:sz="0" w:space="0" w:color="auto"/>
            <w:bottom w:val="none" w:sz="0" w:space="0" w:color="auto"/>
            <w:right w:val="none" w:sz="0" w:space="0" w:color="auto"/>
          </w:divBdr>
        </w:div>
        <w:div w:id="978726682">
          <w:marLeft w:val="640"/>
          <w:marRight w:val="0"/>
          <w:marTop w:val="0"/>
          <w:marBottom w:val="0"/>
          <w:divBdr>
            <w:top w:val="none" w:sz="0" w:space="0" w:color="auto"/>
            <w:left w:val="none" w:sz="0" w:space="0" w:color="auto"/>
            <w:bottom w:val="none" w:sz="0" w:space="0" w:color="auto"/>
            <w:right w:val="none" w:sz="0" w:space="0" w:color="auto"/>
          </w:divBdr>
        </w:div>
        <w:div w:id="2024478625">
          <w:marLeft w:val="640"/>
          <w:marRight w:val="0"/>
          <w:marTop w:val="0"/>
          <w:marBottom w:val="0"/>
          <w:divBdr>
            <w:top w:val="none" w:sz="0" w:space="0" w:color="auto"/>
            <w:left w:val="none" w:sz="0" w:space="0" w:color="auto"/>
            <w:bottom w:val="none" w:sz="0" w:space="0" w:color="auto"/>
            <w:right w:val="none" w:sz="0" w:space="0" w:color="auto"/>
          </w:divBdr>
        </w:div>
        <w:div w:id="1570581159">
          <w:marLeft w:val="640"/>
          <w:marRight w:val="0"/>
          <w:marTop w:val="0"/>
          <w:marBottom w:val="0"/>
          <w:divBdr>
            <w:top w:val="none" w:sz="0" w:space="0" w:color="auto"/>
            <w:left w:val="none" w:sz="0" w:space="0" w:color="auto"/>
            <w:bottom w:val="none" w:sz="0" w:space="0" w:color="auto"/>
            <w:right w:val="none" w:sz="0" w:space="0" w:color="auto"/>
          </w:divBdr>
        </w:div>
        <w:div w:id="543904868">
          <w:marLeft w:val="640"/>
          <w:marRight w:val="0"/>
          <w:marTop w:val="0"/>
          <w:marBottom w:val="0"/>
          <w:divBdr>
            <w:top w:val="none" w:sz="0" w:space="0" w:color="auto"/>
            <w:left w:val="none" w:sz="0" w:space="0" w:color="auto"/>
            <w:bottom w:val="none" w:sz="0" w:space="0" w:color="auto"/>
            <w:right w:val="none" w:sz="0" w:space="0" w:color="auto"/>
          </w:divBdr>
        </w:div>
        <w:div w:id="1221555958">
          <w:marLeft w:val="640"/>
          <w:marRight w:val="0"/>
          <w:marTop w:val="0"/>
          <w:marBottom w:val="0"/>
          <w:divBdr>
            <w:top w:val="none" w:sz="0" w:space="0" w:color="auto"/>
            <w:left w:val="none" w:sz="0" w:space="0" w:color="auto"/>
            <w:bottom w:val="none" w:sz="0" w:space="0" w:color="auto"/>
            <w:right w:val="none" w:sz="0" w:space="0" w:color="auto"/>
          </w:divBdr>
        </w:div>
        <w:div w:id="40834511">
          <w:marLeft w:val="640"/>
          <w:marRight w:val="0"/>
          <w:marTop w:val="0"/>
          <w:marBottom w:val="0"/>
          <w:divBdr>
            <w:top w:val="none" w:sz="0" w:space="0" w:color="auto"/>
            <w:left w:val="none" w:sz="0" w:space="0" w:color="auto"/>
            <w:bottom w:val="none" w:sz="0" w:space="0" w:color="auto"/>
            <w:right w:val="none" w:sz="0" w:space="0" w:color="auto"/>
          </w:divBdr>
        </w:div>
        <w:div w:id="91171500">
          <w:marLeft w:val="640"/>
          <w:marRight w:val="0"/>
          <w:marTop w:val="0"/>
          <w:marBottom w:val="0"/>
          <w:divBdr>
            <w:top w:val="none" w:sz="0" w:space="0" w:color="auto"/>
            <w:left w:val="none" w:sz="0" w:space="0" w:color="auto"/>
            <w:bottom w:val="none" w:sz="0" w:space="0" w:color="auto"/>
            <w:right w:val="none" w:sz="0" w:space="0" w:color="auto"/>
          </w:divBdr>
        </w:div>
        <w:div w:id="797257018">
          <w:marLeft w:val="640"/>
          <w:marRight w:val="0"/>
          <w:marTop w:val="0"/>
          <w:marBottom w:val="0"/>
          <w:divBdr>
            <w:top w:val="none" w:sz="0" w:space="0" w:color="auto"/>
            <w:left w:val="none" w:sz="0" w:space="0" w:color="auto"/>
            <w:bottom w:val="none" w:sz="0" w:space="0" w:color="auto"/>
            <w:right w:val="none" w:sz="0" w:space="0" w:color="auto"/>
          </w:divBdr>
        </w:div>
        <w:div w:id="1526627833">
          <w:marLeft w:val="640"/>
          <w:marRight w:val="0"/>
          <w:marTop w:val="0"/>
          <w:marBottom w:val="0"/>
          <w:divBdr>
            <w:top w:val="none" w:sz="0" w:space="0" w:color="auto"/>
            <w:left w:val="none" w:sz="0" w:space="0" w:color="auto"/>
            <w:bottom w:val="none" w:sz="0" w:space="0" w:color="auto"/>
            <w:right w:val="none" w:sz="0" w:space="0" w:color="auto"/>
          </w:divBdr>
        </w:div>
        <w:div w:id="2108110512">
          <w:marLeft w:val="640"/>
          <w:marRight w:val="0"/>
          <w:marTop w:val="0"/>
          <w:marBottom w:val="0"/>
          <w:divBdr>
            <w:top w:val="none" w:sz="0" w:space="0" w:color="auto"/>
            <w:left w:val="none" w:sz="0" w:space="0" w:color="auto"/>
            <w:bottom w:val="none" w:sz="0" w:space="0" w:color="auto"/>
            <w:right w:val="none" w:sz="0" w:space="0" w:color="auto"/>
          </w:divBdr>
        </w:div>
        <w:div w:id="1550342940">
          <w:marLeft w:val="640"/>
          <w:marRight w:val="0"/>
          <w:marTop w:val="0"/>
          <w:marBottom w:val="0"/>
          <w:divBdr>
            <w:top w:val="none" w:sz="0" w:space="0" w:color="auto"/>
            <w:left w:val="none" w:sz="0" w:space="0" w:color="auto"/>
            <w:bottom w:val="none" w:sz="0" w:space="0" w:color="auto"/>
            <w:right w:val="none" w:sz="0" w:space="0" w:color="auto"/>
          </w:divBdr>
        </w:div>
        <w:div w:id="1538546610">
          <w:marLeft w:val="640"/>
          <w:marRight w:val="0"/>
          <w:marTop w:val="0"/>
          <w:marBottom w:val="0"/>
          <w:divBdr>
            <w:top w:val="none" w:sz="0" w:space="0" w:color="auto"/>
            <w:left w:val="none" w:sz="0" w:space="0" w:color="auto"/>
            <w:bottom w:val="none" w:sz="0" w:space="0" w:color="auto"/>
            <w:right w:val="none" w:sz="0" w:space="0" w:color="auto"/>
          </w:divBdr>
        </w:div>
        <w:div w:id="1183519291">
          <w:marLeft w:val="640"/>
          <w:marRight w:val="0"/>
          <w:marTop w:val="0"/>
          <w:marBottom w:val="0"/>
          <w:divBdr>
            <w:top w:val="none" w:sz="0" w:space="0" w:color="auto"/>
            <w:left w:val="none" w:sz="0" w:space="0" w:color="auto"/>
            <w:bottom w:val="none" w:sz="0" w:space="0" w:color="auto"/>
            <w:right w:val="none" w:sz="0" w:space="0" w:color="auto"/>
          </w:divBdr>
        </w:div>
        <w:div w:id="1396121119">
          <w:marLeft w:val="640"/>
          <w:marRight w:val="0"/>
          <w:marTop w:val="0"/>
          <w:marBottom w:val="0"/>
          <w:divBdr>
            <w:top w:val="none" w:sz="0" w:space="0" w:color="auto"/>
            <w:left w:val="none" w:sz="0" w:space="0" w:color="auto"/>
            <w:bottom w:val="none" w:sz="0" w:space="0" w:color="auto"/>
            <w:right w:val="none" w:sz="0" w:space="0" w:color="auto"/>
          </w:divBdr>
        </w:div>
        <w:div w:id="1487480510">
          <w:marLeft w:val="640"/>
          <w:marRight w:val="0"/>
          <w:marTop w:val="0"/>
          <w:marBottom w:val="0"/>
          <w:divBdr>
            <w:top w:val="none" w:sz="0" w:space="0" w:color="auto"/>
            <w:left w:val="none" w:sz="0" w:space="0" w:color="auto"/>
            <w:bottom w:val="none" w:sz="0" w:space="0" w:color="auto"/>
            <w:right w:val="none" w:sz="0" w:space="0" w:color="auto"/>
          </w:divBdr>
        </w:div>
        <w:div w:id="1721128120">
          <w:marLeft w:val="640"/>
          <w:marRight w:val="0"/>
          <w:marTop w:val="0"/>
          <w:marBottom w:val="0"/>
          <w:divBdr>
            <w:top w:val="none" w:sz="0" w:space="0" w:color="auto"/>
            <w:left w:val="none" w:sz="0" w:space="0" w:color="auto"/>
            <w:bottom w:val="none" w:sz="0" w:space="0" w:color="auto"/>
            <w:right w:val="none" w:sz="0" w:space="0" w:color="auto"/>
          </w:divBdr>
        </w:div>
        <w:div w:id="1794790003">
          <w:marLeft w:val="640"/>
          <w:marRight w:val="0"/>
          <w:marTop w:val="0"/>
          <w:marBottom w:val="0"/>
          <w:divBdr>
            <w:top w:val="none" w:sz="0" w:space="0" w:color="auto"/>
            <w:left w:val="none" w:sz="0" w:space="0" w:color="auto"/>
            <w:bottom w:val="none" w:sz="0" w:space="0" w:color="auto"/>
            <w:right w:val="none" w:sz="0" w:space="0" w:color="auto"/>
          </w:divBdr>
        </w:div>
        <w:div w:id="2011330994">
          <w:marLeft w:val="640"/>
          <w:marRight w:val="0"/>
          <w:marTop w:val="0"/>
          <w:marBottom w:val="0"/>
          <w:divBdr>
            <w:top w:val="none" w:sz="0" w:space="0" w:color="auto"/>
            <w:left w:val="none" w:sz="0" w:space="0" w:color="auto"/>
            <w:bottom w:val="none" w:sz="0" w:space="0" w:color="auto"/>
            <w:right w:val="none" w:sz="0" w:space="0" w:color="auto"/>
          </w:divBdr>
        </w:div>
      </w:divsChild>
    </w:div>
    <w:div w:id="1079448870">
      <w:bodyDiv w:val="1"/>
      <w:marLeft w:val="0"/>
      <w:marRight w:val="0"/>
      <w:marTop w:val="0"/>
      <w:marBottom w:val="0"/>
      <w:divBdr>
        <w:top w:val="none" w:sz="0" w:space="0" w:color="auto"/>
        <w:left w:val="none" w:sz="0" w:space="0" w:color="auto"/>
        <w:bottom w:val="none" w:sz="0" w:space="0" w:color="auto"/>
        <w:right w:val="none" w:sz="0" w:space="0" w:color="auto"/>
      </w:divBdr>
      <w:divsChild>
        <w:div w:id="48962326">
          <w:marLeft w:val="640"/>
          <w:marRight w:val="0"/>
          <w:marTop w:val="0"/>
          <w:marBottom w:val="0"/>
          <w:divBdr>
            <w:top w:val="none" w:sz="0" w:space="0" w:color="auto"/>
            <w:left w:val="none" w:sz="0" w:space="0" w:color="auto"/>
            <w:bottom w:val="none" w:sz="0" w:space="0" w:color="auto"/>
            <w:right w:val="none" w:sz="0" w:space="0" w:color="auto"/>
          </w:divBdr>
        </w:div>
        <w:div w:id="1388576983">
          <w:marLeft w:val="640"/>
          <w:marRight w:val="0"/>
          <w:marTop w:val="0"/>
          <w:marBottom w:val="0"/>
          <w:divBdr>
            <w:top w:val="none" w:sz="0" w:space="0" w:color="auto"/>
            <w:left w:val="none" w:sz="0" w:space="0" w:color="auto"/>
            <w:bottom w:val="none" w:sz="0" w:space="0" w:color="auto"/>
            <w:right w:val="none" w:sz="0" w:space="0" w:color="auto"/>
          </w:divBdr>
        </w:div>
        <w:div w:id="1740861683">
          <w:marLeft w:val="640"/>
          <w:marRight w:val="0"/>
          <w:marTop w:val="0"/>
          <w:marBottom w:val="0"/>
          <w:divBdr>
            <w:top w:val="none" w:sz="0" w:space="0" w:color="auto"/>
            <w:left w:val="none" w:sz="0" w:space="0" w:color="auto"/>
            <w:bottom w:val="none" w:sz="0" w:space="0" w:color="auto"/>
            <w:right w:val="none" w:sz="0" w:space="0" w:color="auto"/>
          </w:divBdr>
        </w:div>
        <w:div w:id="59064577">
          <w:marLeft w:val="640"/>
          <w:marRight w:val="0"/>
          <w:marTop w:val="0"/>
          <w:marBottom w:val="0"/>
          <w:divBdr>
            <w:top w:val="none" w:sz="0" w:space="0" w:color="auto"/>
            <w:left w:val="none" w:sz="0" w:space="0" w:color="auto"/>
            <w:bottom w:val="none" w:sz="0" w:space="0" w:color="auto"/>
            <w:right w:val="none" w:sz="0" w:space="0" w:color="auto"/>
          </w:divBdr>
        </w:div>
        <w:div w:id="1588077834">
          <w:marLeft w:val="640"/>
          <w:marRight w:val="0"/>
          <w:marTop w:val="0"/>
          <w:marBottom w:val="0"/>
          <w:divBdr>
            <w:top w:val="none" w:sz="0" w:space="0" w:color="auto"/>
            <w:left w:val="none" w:sz="0" w:space="0" w:color="auto"/>
            <w:bottom w:val="none" w:sz="0" w:space="0" w:color="auto"/>
            <w:right w:val="none" w:sz="0" w:space="0" w:color="auto"/>
          </w:divBdr>
        </w:div>
        <w:div w:id="1189903816">
          <w:marLeft w:val="640"/>
          <w:marRight w:val="0"/>
          <w:marTop w:val="0"/>
          <w:marBottom w:val="0"/>
          <w:divBdr>
            <w:top w:val="none" w:sz="0" w:space="0" w:color="auto"/>
            <w:left w:val="none" w:sz="0" w:space="0" w:color="auto"/>
            <w:bottom w:val="none" w:sz="0" w:space="0" w:color="auto"/>
            <w:right w:val="none" w:sz="0" w:space="0" w:color="auto"/>
          </w:divBdr>
        </w:div>
        <w:div w:id="1992783202">
          <w:marLeft w:val="640"/>
          <w:marRight w:val="0"/>
          <w:marTop w:val="0"/>
          <w:marBottom w:val="0"/>
          <w:divBdr>
            <w:top w:val="none" w:sz="0" w:space="0" w:color="auto"/>
            <w:left w:val="none" w:sz="0" w:space="0" w:color="auto"/>
            <w:bottom w:val="none" w:sz="0" w:space="0" w:color="auto"/>
            <w:right w:val="none" w:sz="0" w:space="0" w:color="auto"/>
          </w:divBdr>
        </w:div>
        <w:div w:id="137772353">
          <w:marLeft w:val="640"/>
          <w:marRight w:val="0"/>
          <w:marTop w:val="0"/>
          <w:marBottom w:val="0"/>
          <w:divBdr>
            <w:top w:val="none" w:sz="0" w:space="0" w:color="auto"/>
            <w:left w:val="none" w:sz="0" w:space="0" w:color="auto"/>
            <w:bottom w:val="none" w:sz="0" w:space="0" w:color="auto"/>
            <w:right w:val="none" w:sz="0" w:space="0" w:color="auto"/>
          </w:divBdr>
        </w:div>
        <w:div w:id="1387408129">
          <w:marLeft w:val="640"/>
          <w:marRight w:val="0"/>
          <w:marTop w:val="0"/>
          <w:marBottom w:val="0"/>
          <w:divBdr>
            <w:top w:val="none" w:sz="0" w:space="0" w:color="auto"/>
            <w:left w:val="none" w:sz="0" w:space="0" w:color="auto"/>
            <w:bottom w:val="none" w:sz="0" w:space="0" w:color="auto"/>
            <w:right w:val="none" w:sz="0" w:space="0" w:color="auto"/>
          </w:divBdr>
        </w:div>
        <w:div w:id="301734667">
          <w:marLeft w:val="640"/>
          <w:marRight w:val="0"/>
          <w:marTop w:val="0"/>
          <w:marBottom w:val="0"/>
          <w:divBdr>
            <w:top w:val="none" w:sz="0" w:space="0" w:color="auto"/>
            <w:left w:val="none" w:sz="0" w:space="0" w:color="auto"/>
            <w:bottom w:val="none" w:sz="0" w:space="0" w:color="auto"/>
            <w:right w:val="none" w:sz="0" w:space="0" w:color="auto"/>
          </w:divBdr>
        </w:div>
        <w:div w:id="1706052397">
          <w:marLeft w:val="640"/>
          <w:marRight w:val="0"/>
          <w:marTop w:val="0"/>
          <w:marBottom w:val="0"/>
          <w:divBdr>
            <w:top w:val="none" w:sz="0" w:space="0" w:color="auto"/>
            <w:left w:val="none" w:sz="0" w:space="0" w:color="auto"/>
            <w:bottom w:val="none" w:sz="0" w:space="0" w:color="auto"/>
            <w:right w:val="none" w:sz="0" w:space="0" w:color="auto"/>
          </w:divBdr>
        </w:div>
        <w:div w:id="953907849">
          <w:marLeft w:val="640"/>
          <w:marRight w:val="0"/>
          <w:marTop w:val="0"/>
          <w:marBottom w:val="0"/>
          <w:divBdr>
            <w:top w:val="none" w:sz="0" w:space="0" w:color="auto"/>
            <w:left w:val="none" w:sz="0" w:space="0" w:color="auto"/>
            <w:bottom w:val="none" w:sz="0" w:space="0" w:color="auto"/>
            <w:right w:val="none" w:sz="0" w:space="0" w:color="auto"/>
          </w:divBdr>
        </w:div>
        <w:div w:id="1774855683">
          <w:marLeft w:val="640"/>
          <w:marRight w:val="0"/>
          <w:marTop w:val="0"/>
          <w:marBottom w:val="0"/>
          <w:divBdr>
            <w:top w:val="none" w:sz="0" w:space="0" w:color="auto"/>
            <w:left w:val="none" w:sz="0" w:space="0" w:color="auto"/>
            <w:bottom w:val="none" w:sz="0" w:space="0" w:color="auto"/>
            <w:right w:val="none" w:sz="0" w:space="0" w:color="auto"/>
          </w:divBdr>
        </w:div>
        <w:div w:id="1083800189">
          <w:marLeft w:val="640"/>
          <w:marRight w:val="0"/>
          <w:marTop w:val="0"/>
          <w:marBottom w:val="0"/>
          <w:divBdr>
            <w:top w:val="none" w:sz="0" w:space="0" w:color="auto"/>
            <w:left w:val="none" w:sz="0" w:space="0" w:color="auto"/>
            <w:bottom w:val="none" w:sz="0" w:space="0" w:color="auto"/>
            <w:right w:val="none" w:sz="0" w:space="0" w:color="auto"/>
          </w:divBdr>
        </w:div>
        <w:div w:id="129826895">
          <w:marLeft w:val="640"/>
          <w:marRight w:val="0"/>
          <w:marTop w:val="0"/>
          <w:marBottom w:val="0"/>
          <w:divBdr>
            <w:top w:val="none" w:sz="0" w:space="0" w:color="auto"/>
            <w:left w:val="none" w:sz="0" w:space="0" w:color="auto"/>
            <w:bottom w:val="none" w:sz="0" w:space="0" w:color="auto"/>
            <w:right w:val="none" w:sz="0" w:space="0" w:color="auto"/>
          </w:divBdr>
        </w:div>
        <w:div w:id="1268125865">
          <w:marLeft w:val="640"/>
          <w:marRight w:val="0"/>
          <w:marTop w:val="0"/>
          <w:marBottom w:val="0"/>
          <w:divBdr>
            <w:top w:val="none" w:sz="0" w:space="0" w:color="auto"/>
            <w:left w:val="none" w:sz="0" w:space="0" w:color="auto"/>
            <w:bottom w:val="none" w:sz="0" w:space="0" w:color="auto"/>
            <w:right w:val="none" w:sz="0" w:space="0" w:color="auto"/>
          </w:divBdr>
        </w:div>
        <w:div w:id="57365563">
          <w:marLeft w:val="640"/>
          <w:marRight w:val="0"/>
          <w:marTop w:val="0"/>
          <w:marBottom w:val="0"/>
          <w:divBdr>
            <w:top w:val="none" w:sz="0" w:space="0" w:color="auto"/>
            <w:left w:val="none" w:sz="0" w:space="0" w:color="auto"/>
            <w:bottom w:val="none" w:sz="0" w:space="0" w:color="auto"/>
            <w:right w:val="none" w:sz="0" w:space="0" w:color="auto"/>
          </w:divBdr>
        </w:div>
        <w:div w:id="141586597">
          <w:marLeft w:val="640"/>
          <w:marRight w:val="0"/>
          <w:marTop w:val="0"/>
          <w:marBottom w:val="0"/>
          <w:divBdr>
            <w:top w:val="none" w:sz="0" w:space="0" w:color="auto"/>
            <w:left w:val="none" w:sz="0" w:space="0" w:color="auto"/>
            <w:bottom w:val="none" w:sz="0" w:space="0" w:color="auto"/>
            <w:right w:val="none" w:sz="0" w:space="0" w:color="auto"/>
          </w:divBdr>
        </w:div>
        <w:div w:id="384068594">
          <w:marLeft w:val="640"/>
          <w:marRight w:val="0"/>
          <w:marTop w:val="0"/>
          <w:marBottom w:val="0"/>
          <w:divBdr>
            <w:top w:val="none" w:sz="0" w:space="0" w:color="auto"/>
            <w:left w:val="none" w:sz="0" w:space="0" w:color="auto"/>
            <w:bottom w:val="none" w:sz="0" w:space="0" w:color="auto"/>
            <w:right w:val="none" w:sz="0" w:space="0" w:color="auto"/>
          </w:divBdr>
        </w:div>
        <w:div w:id="1536189241">
          <w:marLeft w:val="640"/>
          <w:marRight w:val="0"/>
          <w:marTop w:val="0"/>
          <w:marBottom w:val="0"/>
          <w:divBdr>
            <w:top w:val="none" w:sz="0" w:space="0" w:color="auto"/>
            <w:left w:val="none" w:sz="0" w:space="0" w:color="auto"/>
            <w:bottom w:val="none" w:sz="0" w:space="0" w:color="auto"/>
            <w:right w:val="none" w:sz="0" w:space="0" w:color="auto"/>
          </w:divBdr>
        </w:div>
        <w:div w:id="1167524859">
          <w:marLeft w:val="640"/>
          <w:marRight w:val="0"/>
          <w:marTop w:val="0"/>
          <w:marBottom w:val="0"/>
          <w:divBdr>
            <w:top w:val="none" w:sz="0" w:space="0" w:color="auto"/>
            <w:left w:val="none" w:sz="0" w:space="0" w:color="auto"/>
            <w:bottom w:val="none" w:sz="0" w:space="0" w:color="auto"/>
            <w:right w:val="none" w:sz="0" w:space="0" w:color="auto"/>
          </w:divBdr>
        </w:div>
        <w:div w:id="1858158948">
          <w:marLeft w:val="640"/>
          <w:marRight w:val="0"/>
          <w:marTop w:val="0"/>
          <w:marBottom w:val="0"/>
          <w:divBdr>
            <w:top w:val="none" w:sz="0" w:space="0" w:color="auto"/>
            <w:left w:val="none" w:sz="0" w:space="0" w:color="auto"/>
            <w:bottom w:val="none" w:sz="0" w:space="0" w:color="auto"/>
            <w:right w:val="none" w:sz="0" w:space="0" w:color="auto"/>
          </w:divBdr>
        </w:div>
        <w:div w:id="1817063231">
          <w:marLeft w:val="640"/>
          <w:marRight w:val="0"/>
          <w:marTop w:val="0"/>
          <w:marBottom w:val="0"/>
          <w:divBdr>
            <w:top w:val="none" w:sz="0" w:space="0" w:color="auto"/>
            <w:left w:val="none" w:sz="0" w:space="0" w:color="auto"/>
            <w:bottom w:val="none" w:sz="0" w:space="0" w:color="auto"/>
            <w:right w:val="none" w:sz="0" w:space="0" w:color="auto"/>
          </w:divBdr>
        </w:div>
        <w:div w:id="1858814968">
          <w:marLeft w:val="640"/>
          <w:marRight w:val="0"/>
          <w:marTop w:val="0"/>
          <w:marBottom w:val="0"/>
          <w:divBdr>
            <w:top w:val="none" w:sz="0" w:space="0" w:color="auto"/>
            <w:left w:val="none" w:sz="0" w:space="0" w:color="auto"/>
            <w:bottom w:val="none" w:sz="0" w:space="0" w:color="auto"/>
            <w:right w:val="none" w:sz="0" w:space="0" w:color="auto"/>
          </w:divBdr>
        </w:div>
        <w:div w:id="1971355129">
          <w:marLeft w:val="640"/>
          <w:marRight w:val="0"/>
          <w:marTop w:val="0"/>
          <w:marBottom w:val="0"/>
          <w:divBdr>
            <w:top w:val="none" w:sz="0" w:space="0" w:color="auto"/>
            <w:left w:val="none" w:sz="0" w:space="0" w:color="auto"/>
            <w:bottom w:val="none" w:sz="0" w:space="0" w:color="auto"/>
            <w:right w:val="none" w:sz="0" w:space="0" w:color="auto"/>
          </w:divBdr>
        </w:div>
        <w:div w:id="1533491894">
          <w:marLeft w:val="640"/>
          <w:marRight w:val="0"/>
          <w:marTop w:val="0"/>
          <w:marBottom w:val="0"/>
          <w:divBdr>
            <w:top w:val="none" w:sz="0" w:space="0" w:color="auto"/>
            <w:left w:val="none" w:sz="0" w:space="0" w:color="auto"/>
            <w:bottom w:val="none" w:sz="0" w:space="0" w:color="auto"/>
            <w:right w:val="none" w:sz="0" w:space="0" w:color="auto"/>
          </w:divBdr>
        </w:div>
        <w:div w:id="1177307542">
          <w:marLeft w:val="640"/>
          <w:marRight w:val="0"/>
          <w:marTop w:val="0"/>
          <w:marBottom w:val="0"/>
          <w:divBdr>
            <w:top w:val="none" w:sz="0" w:space="0" w:color="auto"/>
            <w:left w:val="none" w:sz="0" w:space="0" w:color="auto"/>
            <w:bottom w:val="none" w:sz="0" w:space="0" w:color="auto"/>
            <w:right w:val="none" w:sz="0" w:space="0" w:color="auto"/>
          </w:divBdr>
        </w:div>
        <w:div w:id="537275545">
          <w:marLeft w:val="640"/>
          <w:marRight w:val="0"/>
          <w:marTop w:val="0"/>
          <w:marBottom w:val="0"/>
          <w:divBdr>
            <w:top w:val="none" w:sz="0" w:space="0" w:color="auto"/>
            <w:left w:val="none" w:sz="0" w:space="0" w:color="auto"/>
            <w:bottom w:val="none" w:sz="0" w:space="0" w:color="auto"/>
            <w:right w:val="none" w:sz="0" w:space="0" w:color="auto"/>
          </w:divBdr>
        </w:div>
        <w:div w:id="1093284240">
          <w:marLeft w:val="640"/>
          <w:marRight w:val="0"/>
          <w:marTop w:val="0"/>
          <w:marBottom w:val="0"/>
          <w:divBdr>
            <w:top w:val="none" w:sz="0" w:space="0" w:color="auto"/>
            <w:left w:val="none" w:sz="0" w:space="0" w:color="auto"/>
            <w:bottom w:val="none" w:sz="0" w:space="0" w:color="auto"/>
            <w:right w:val="none" w:sz="0" w:space="0" w:color="auto"/>
          </w:divBdr>
        </w:div>
        <w:div w:id="1858999804">
          <w:marLeft w:val="640"/>
          <w:marRight w:val="0"/>
          <w:marTop w:val="0"/>
          <w:marBottom w:val="0"/>
          <w:divBdr>
            <w:top w:val="none" w:sz="0" w:space="0" w:color="auto"/>
            <w:left w:val="none" w:sz="0" w:space="0" w:color="auto"/>
            <w:bottom w:val="none" w:sz="0" w:space="0" w:color="auto"/>
            <w:right w:val="none" w:sz="0" w:space="0" w:color="auto"/>
          </w:divBdr>
        </w:div>
        <w:div w:id="1328944797">
          <w:marLeft w:val="640"/>
          <w:marRight w:val="0"/>
          <w:marTop w:val="0"/>
          <w:marBottom w:val="0"/>
          <w:divBdr>
            <w:top w:val="none" w:sz="0" w:space="0" w:color="auto"/>
            <w:left w:val="none" w:sz="0" w:space="0" w:color="auto"/>
            <w:bottom w:val="none" w:sz="0" w:space="0" w:color="auto"/>
            <w:right w:val="none" w:sz="0" w:space="0" w:color="auto"/>
          </w:divBdr>
        </w:div>
        <w:div w:id="1663048757">
          <w:marLeft w:val="640"/>
          <w:marRight w:val="0"/>
          <w:marTop w:val="0"/>
          <w:marBottom w:val="0"/>
          <w:divBdr>
            <w:top w:val="none" w:sz="0" w:space="0" w:color="auto"/>
            <w:left w:val="none" w:sz="0" w:space="0" w:color="auto"/>
            <w:bottom w:val="none" w:sz="0" w:space="0" w:color="auto"/>
            <w:right w:val="none" w:sz="0" w:space="0" w:color="auto"/>
          </w:divBdr>
        </w:div>
        <w:div w:id="1753424932">
          <w:marLeft w:val="640"/>
          <w:marRight w:val="0"/>
          <w:marTop w:val="0"/>
          <w:marBottom w:val="0"/>
          <w:divBdr>
            <w:top w:val="none" w:sz="0" w:space="0" w:color="auto"/>
            <w:left w:val="none" w:sz="0" w:space="0" w:color="auto"/>
            <w:bottom w:val="none" w:sz="0" w:space="0" w:color="auto"/>
            <w:right w:val="none" w:sz="0" w:space="0" w:color="auto"/>
          </w:divBdr>
        </w:div>
        <w:div w:id="372074928">
          <w:marLeft w:val="640"/>
          <w:marRight w:val="0"/>
          <w:marTop w:val="0"/>
          <w:marBottom w:val="0"/>
          <w:divBdr>
            <w:top w:val="none" w:sz="0" w:space="0" w:color="auto"/>
            <w:left w:val="none" w:sz="0" w:space="0" w:color="auto"/>
            <w:bottom w:val="none" w:sz="0" w:space="0" w:color="auto"/>
            <w:right w:val="none" w:sz="0" w:space="0" w:color="auto"/>
          </w:divBdr>
        </w:div>
        <w:div w:id="1270971463">
          <w:marLeft w:val="640"/>
          <w:marRight w:val="0"/>
          <w:marTop w:val="0"/>
          <w:marBottom w:val="0"/>
          <w:divBdr>
            <w:top w:val="none" w:sz="0" w:space="0" w:color="auto"/>
            <w:left w:val="none" w:sz="0" w:space="0" w:color="auto"/>
            <w:bottom w:val="none" w:sz="0" w:space="0" w:color="auto"/>
            <w:right w:val="none" w:sz="0" w:space="0" w:color="auto"/>
          </w:divBdr>
        </w:div>
        <w:div w:id="1953052792">
          <w:marLeft w:val="640"/>
          <w:marRight w:val="0"/>
          <w:marTop w:val="0"/>
          <w:marBottom w:val="0"/>
          <w:divBdr>
            <w:top w:val="none" w:sz="0" w:space="0" w:color="auto"/>
            <w:left w:val="none" w:sz="0" w:space="0" w:color="auto"/>
            <w:bottom w:val="none" w:sz="0" w:space="0" w:color="auto"/>
            <w:right w:val="none" w:sz="0" w:space="0" w:color="auto"/>
          </w:divBdr>
        </w:div>
        <w:div w:id="1793402472">
          <w:marLeft w:val="640"/>
          <w:marRight w:val="0"/>
          <w:marTop w:val="0"/>
          <w:marBottom w:val="0"/>
          <w:divBdr>
            <w:top w:val="none" w:sz="0" w:space="0" w:color="auto"/>
            <w:left w:val="none" w:sz="0" w:space="0" w:color="auto"/>
            <w:bottom w:val="none" w:sz="0" w:space="0" w:color="auto"/>
            <w:right w:val="none" w:sz="0" w:space="0" w:color="auto"/>
          </w:divBdr>
        </w:div>
        <w:div w:id="254481261">
          <w:marLeft w:val="640"/>
          <w:marRight w:val="0"/>
          <w:marTop w:val="0"/>
          <w:marBottom w:val="0"/>
          <w:divBdr>
            <w:top w:val="none" w:sz="0" w:space="0" w:color="auto"/>
            <w:left w:val="none" w:sz="0" w:space="0" w:color="auto"/>
            <w:bottom w:val="none" w:sz="0" w:space="0" w:color="auto"/>
            <w:right w:val="none" w:sz="0" w:space="0" w:color="auto"/>
          </w:divBdr>
        </w:div>
        <w:div w:id="1143815038">
          <w:marLeft w:val="640"/>
          <w:marRight w:val="0"/>
          <w:marTop w:val="0"/>
          <w:marBottom w:val="0"/>
          <w:divBdr>
            <w:top w:val="none" w:sz="0" w:space="0" w:color="auto"/>
            <w:left w:val="none" w:sz="0" w:space="0" w:color="auto"/>
            <w:bottom w:val="none" w:sz="0" w:space="0" w:color="auto"/>
            <w:right w:val="none" w:sz="0" w:space="0" w:color="auto"/>
          </w:divBdr>
        </w:div>
        <w:div w:id="1921868502">
          <w:marLeft w:val="640"/>
          <w:marRight w:val="0"/>
          <w:marTop w:val="0"/>
          <w:marBottom w:val="0"/>
          <w:divBdr>
            <w:top w:val="none" w:sz="0" w:space="0" w:color="auto"/>
            <w:left w:val="none" w:sz="0" w:space="0" w:color="auto"/>
            <w:bottom w:val="none" w:sz="0" w:space="0" w:color="auto"/>
            <w:right w:val="none" w:sz="0" w:space="0" w:color="auto"/>
          </w:divBdr>
        </w:div>
        <w:div w:id="1090351617">
          <w:marLeft w:val="640"/>
          <w:marRight w:val="0"/>
          <w:marTop w:val="0"/>
          <w:marBottom w:val="0"/>
          <w:divBdr>
            <w:top w:val="none" w:sz="0" w:space="0" w:color="auto"/>
            <w:left w:val="none" w:sz="0" w:space="0" w:color="auto"/>
            <w:bottom w:val="none" w:sz="0" w:space="0" w:color="auto"/>
            <w:right w:val="none" w:sz="0" w:space="0" w:color="auto"/>
          </w:divBdr>
        </w:div>
        <w:div w:id="44958601">
          <w:marLeft w:val="640"/>
          <w:marRight w:val="0"/>
          <w:marTop w:val="0"/>
          <w:marBottom w:val="0"/>
          <w:divBdr>
            <w:top w:val="none" w:sz="0" w:space="0" w:color="auto"/>
            <w:left w:val="none" w:sz="0" w:space="0" w:color="auto"/>
            <w:bottom w:val="none" w:sz="0" w:space="0" w:color="auto"/>
            <w:right w:val="none" w:sz="0" w:space="0" w:color="auto"/>
          </w:divBdr>
        </w:div>
      </w:divsChild>
    </w:div>
    <w:div w:id="1102339253">
      <w:bodyDiv w:val="1"/>
      <w:marLeft w:val="0"/>
      <w:marRight w:val="0"/>
      <w:marTop w:val="0"/>
      <w:marBottom w:val="0"/>
      <w:divBdr>
        <w:top w:val="none" w:sz="0" w:space="0" w:color="auto"/>
        <w:left w:val="none" w:sz="0" w:space="0" w:color="auto"/>
        <w:bottom w:val="none" w:sz="0" w:space="0" w:color="auto"/>
        <w:right w:val="none" w:sz="0" w:space="0" w:color="auto"/>
      </w:divBdr>
      <w:divsChild>
        <w:div w:id="2045444469">
          <w:marLeft w:val="640"/>
          <w:marRight w:val="0"/>
          <w:marTop w:val="0"/>
          <w:marBottom w:val="0"/>
          <w:divBdr>
            <w:top w:val="none" w:sz="0" w:space="0" w:color="auto"/>
            <w:left w:val="none" w:sz="0" w:space="0" w:color="auto"/>
            <w:bottom w:val="none" w:sz="0" w:space="0" w:color="auto"/>
            <w:right w:val="none" w:sz="0" w:space="0" w:color="auto"/>
          </w:divBdr>
        </w:div>
        <w:div w:id="2095516762">
          <w:marLeft w:val="640"/>
          <w:marRight w:val="0"/>
          <w:marTop w:val="0"/>
          <w:marBottom w:val="0"/>
          <w:divBdr>
            <w:top w:val="none" w:sz="0" w:space="0" w:color="auto"/>
            <w:left w:val="none" w:sz="0" w:space="0" w:color="auto"/>
            <w:bottom w:val="none" w:sz="0" w:space="0" w:color="auto"/>
            <w:right w:val="none" w:sz="0" w:space="0" w:color="auto"/>
          </w:divBdr>
        </w:div>
        <w:div w:id="188228995">
          <w:marLeft w:val="640"/>
          <w:marRight w:val="0"/>
          <w:marTop w:val="0"/>
          <w:marBottom w:val="0"/>
          <w:divBdr>
            <w:top w:val="none" w:sz="0" w:space="0" w:color="auto"/>
            <w:left w:val="none" w:sz="0" w:space="0" w:color="auto"/>
            <w:bottom w:val="none" w:sz="0" w:space="0" w:color="auto"/>
            <w:right w:val="none" w:sz="0" w:space="0" w:color="auto"/>
          </w:divBdr>
        </w:div>
        <w:div w:id="214314803">
          <w:marLeft w:val="640"/>
          <w:marRight w:val="0"/>
          <w:marTop w:val="0"/>
          <w:marBottom w:val="0"/>
          <w:divBdr>
            <w:top w:val="none" w:sz="0" w:space="0" w:color="auto"/>
            <w:left w:val="none" w:sz="0" w:space="0" w:color="auto"/>
            <w:bottom w:val="none" w:sz="0" w:space="0" w:color="auto"/>
            <w:right w:val="none" w:sz="0" w:space="0" w:color="auto"/>
          </w:divBdr>
        </w:div>
        <w:div w:id="1765419094">
          <w:marLeft w:val="640"/>
          <w:marRight w:val="0"/>
          <w:marTop w:val="0"/>
          <w:marBottom w:val="0"/>
          <w:divBdr>
            <w:top w:val="none" w:sz="0" w:space="0" w:color="auto"/>
            <w:left w:val="none" w:sz="0" w:space="0" w:color="auto"/>
            <w:bottom w:val="none" w:sz="0" w:space="0" w:color="auto"/>
            <w:right w:val="none" w:sz="0" w:space="0" w:color="auto"/>
          </w:divBdr>
        </w:div>
        <w:div w:id="710619662">
          <w:marLeft w:val="640"/>
          <w:marRight w:val="0"/>
          <w:marTop w:val="0"/>
          <w:marBottom w:val="0"/>
          <w:divBdr>
            <w:top w:val="none" w:sz="0" w:space="0" w:color="auto"/>
            <w:left w:val="none" w:sz="0" w:space="0" w:color="auto"/>
            <w:bottom w:val="none" w:sz="0" w:space="0" w:color="auto"/>
            <w:right w:val="none" w:sz="0" w:space="0" w:color="auto"/>
          </w:divBdr>
        </w:div>
        <w:div w:id="2017531492">
          <w:marLeft w:val="640"/>
          <w:marRight w:val="0"/>
          <w:marTop w:val="0"/>
          <w:marBottom w:val="0"/>
          <w:divBdr>
            <w:top w:val="none" w:sz="0" w:space="0" w:color="auto"/>
            <w:left w:val="none" w:sz="0" w:space="0" w:color="auto"/>
            <w:bottom w:val="none" w:sz="0" w:space="0" w:color="auto"/>
            <w:right w:val="none" w:sz="0" w:space="0" w:color="auto"/>
          </w:divBdr>
        </w:div>
        <w:div w:id="1325358289">
          <w:marLeft w:val="640"/>
          <w:marRight w:val="0"/>
          <w:marTop w:val="0"/>
          <w:marBottom w:val="0"/>
          <w:divBdr>
            <w:top w:val="none" w:sz="0" w:space="0" w:color="auto"/>
            <w:left w:val="none" w:sz="0" w:space="0" w:color="auto"/>
            <w:bottom w:val="none" w:sz="0" w:space="0" w:color="auto"/>
            <w:right w:val="none" w:sz="0" w:space="0" w:color="auto"/>
          </w:divBdr>
        </w:div>
        <w:div w:id="363098652">
          <w:marLeft w:val="640"/>
          <w:marRight w:val="0"/>
          <w:marTop w:val="0"/>
          <w:marBottom w:val="0"/>
          <w:divBdr>
            <w:top w:val="none" w:sz="0" w:space="0" w:color="auto"/>
            <w:left w:val="none" w:sz="0" w:space="0" w:color="auto"/>
            <w:bottom w:val="none" w:sz="0" w:space="0" w:color="auto"/>
            <w:right w:val="none" w:sz="0" w:space="0" w:color="auto"/>
          </w:divBdr>
        </w:div>
        <w:div w:id="2054958549">
          <w:marLeft w:val="640"/>
          <w:marRight w:val="0"/>
          <w:marTop w:val="0"/>
          <w:marBottom w:val="0"/>
          <w:divBdr>
            <w:top w:val="none" w:sz="0" w:space="0" w:color="auto"/>
            <w:left w:val="none" w:sz="0" w:space="0" w:color="auto"/>
            <w:bottom w:val="none" w:sz="0" w:space="0" w:color="auto"/>
            <w:right w:val="none" w:sz="0" w:space="0" w:color="auto"/>
          </w:divBdr>
        </w:div>
        <w:div w:id="1869100783">
          <w:marLeft w:val="640"/>
          <w:marRight w:val="0"/>
          <w:marTop w:val="0"/>
          <w:marBottom w:val="0"/>
          <w:divBdr>
            <w:top w:val="none" w:sz="0" w:space="0" w:color="auto"/>
            <w:left w:val="none" w:sz="0" w:space="0" w:color="auto"/>
            <w:bottom w:val="none" w:sz="0" w:space="0" w:color="auto"/>
            <w:right w:val="none" w:sz="0" w:space="0" w:color="auto"/>
          </w:divBdr>
        </w:div>
        <w:div w:id="560411847">
          <w:marLeft w:val="640"/>
          <w:marRight w:val="0"/>
          <w:marTop w:val="0"/>
          <w:marBottom w:val="0"/>
          <w:divBdr>
            <w:top w:val="none" w:sz="0" w:space="0" w:color="auto"/>
            <w:left w:val="none" w:sz="0" w:space="0" w:color="auto"/>
            <w:bottom w:val="none" w:sz="0" w:space="0" w:color="auto"/>
            <w:right w:val="none" w:sz="0" w:space="0" w:color="auto"/>
          </w:divBdr>
        </w:div>
        <w:div w:id="959989560">
          <w:marLeft w:val="640"/>
          <w:marRight w:val="0"/>
          <w:marTop w:val="0"/>
          <w:marBottom w:val="0"/>
          <w:divBdr>
            <w:top w:val="none" w:sz="0" w:space="0" w:color="auto"/>
            <w:left w:val="none" w:sz="0" w:space="0" w:color="auto"/>
            <w:bottom w:val="none" w:sz="0" w:space="0" w:color="auto"/>
            <w:right w:val="none" w:sz="0" w:space="0" w:color="auto"/>
          </w:divBdr>
        </w:div>
        <w:div w:id="965551030">
          <w:marLeft w:val="640"/>
          <w:marRight w:val="0"/>
          <w:marTop w:val="0"/>
          <w:marBottom w:val="0"/>
          <w:divBdr>
            <w:top w:val="none" w:sz="0" w:space="0" w:color="auto"/>
            <w:left w:val="none" w:sz="0" w:space="0" w:color="auto"/>
            <w:bottom w:val="none" w:sz="0" w:space="0" w:color="auto"/>
            <w:right w:val="none" w:sz="0" w:space="0" w:color="auto"/>
          </w:divBdr>
        </w:div>
        <w:div w:id="440757365">
          <w:marLeft w:val="640"/>
          <w:marRight w:val="0"/>
          <w:marTop w:val="0"/>
          <w:marBottom w:val="0"/>
          <w:divBdr>
            <w:top w:val="none" w:sz="0" w:space="0" w:color="auto"/>
            <w:left w:val="none" w:sz="0" w:space="0" w:color="auto"/>
            <w:bottom w:val="none" w:sz="0" w:space="0" w:color="auto"/>
            <w:right w:val="none" w:sz="0" w:space="0" w:color="auto"/>
          </w:divBdr>
        </w:div>
        <w:div w:id="1231230838">
          <w:marLeft w:val="640"/>
          <w:marRight w:val="0"/>
          <w:marTop w:val="0"/>
          <w:marBottom w:val="0"/>
          <w:divBdr>
            <w:top w:val="none" w:sz="0" w:space="0" w:color="auto"/>
            <w:left w:val="none" w:sz="0" w:space="0" w:color="auto"/>
            <w:bottom w:val="none" w:sz="0" w:space="0" w:color="auto"/>
            <w:right w:val="none" w:sz="0" w:space="0" w:color="auto"/>
          </w:divBdr>
        </w:div>
        <w:div w:id="423113630">
          <w:marLeft w:val="640"/>
          <w:marRight w:val="0"/>
          <w:marTop w:val="0"/>
          <w:marBottom w:val="0"/>
          <w:divBdr>
            <w:top w:val="none" w:sz="0" w:space="0" w:color="auto"/>
            <w:left w:val="none" w:sz="0" w:space="0" w:color="auto"/>
            <w:bottom w:val="none" w:sz="0" w:space="0" w:color="auto"/>
            <w:right w:val="none" w:sz="0" w:space="0" w:color="auto"/>
          </w:divBdr>
        </w:div>
        <w:div w:id="99179962">
          <w:marLeft w:val="640"/>
          <w:marRight w:val="0"/>
          <w:marTop w:val="0"/>
          <w:marBottom w:val="0"/>
          <w:divBdr>
            <w:top w:val="none" w:sz="0" w:space="0" w:color="auto"/>
            <w:left w:val="none" w:sz="0" w:space="0" w:color="auto"/>
            <w:bottom w:val="none" w:sz="0" w:space="0" w:color="auto"/>
            <w:right w:val="none" w:sz="0" w:space="0" w:color="auto"/>
          </w:divBdr>
        </w:div>
        <w:div w:id="1815022870">
          <w:marLeft w:val="640"/>
          <w:marRight w:val="0"/>
          <w:marTop w:val="0"/>
          <w:marBottom w:val="0"/>
          <w:divBdr>
            <w:top w:val="none" w:sz="0" w:space="0" w:color="auto"/>
            <w:left w:val="none" w:sz="0" w:space="0" w:color="auto"/>
            <w:bottom w:val="none" w:sz="0" w:space="0" w:color="auto"/>
            <w:right w:val="none" w:sz="0" w:space="0" w:color="auto"/>
          </w:divBdr>
        </w:div>
        <w:div w:id="586159563">
          <w:marLeft w:val="640"/>
          <w:marRight w:val="0"/>
          <w:marTop w:val="0"/>
          <w:marBottom w:val="0"/>
          <w:divBdr>
            <w:top w:val="none" w:sz="0" w:space="0" w:color="auto"/>
            <w:left w:val="none" w:sz="0" w:space="0" w:color="auto"/>
            <w:bottom w:val="none" w:sz="0" w:space="0" w:color="auto"/>
            <w:right w:val="none" w:sz="0" w:space="0" w:color="auto"/>
          </w:divBdr>
        </w:div>
        <w:div w:id="473105900">
          <w:marLeft w:val="640"/>
          <w:marRight w:val="0"/>
          <w:marTop w:val="0"/>
          <w:marBottom w:val="0"/>
          <w:divBdr>
            <w:top w:val="none" w:sz="0" w:space="0" w:color="auto"/>
            <w:left w:val="none" w:sz="0" w:space="0" w:color="auto"/>
            <w:bottom w:val="none" w:sz="0" w:space="0" w:color="auto"/>
            <w:right w:val="none" w:sz="0" w:space="0" w:color="auto"/>
          </w:divBdr>
        </w:div>
        <w:div w:id="1780680673">
          <w:marLeft w:val="640"/>
          <w:marRight w:val="0"/>
          <w:marTop w:val="0"/>
          <w:marBottom w:val="0"/>
          <w:divBdr>
            <w:top w:val="none" w:sz="0" w:space="0" w:color="auto"/>
            <w:left w:val="none" w:sz="0" w:space="0" w:color="auto"/>
            <w:bottom w:val="none" w:sz="0" w:space="0" w:color="auto"/>
            <w:right w:val="none" w:sz="0" w:space="0" w:color="auto"/>
          </w:divBdr>
        </w:div>
        <w:div w:id="1183086009">
          <w:marLeft w:val="640"/>
          <w:marRight w:val="0"/>
          <w:marTop w:val="0"/>
          <w:marBottom w:val="0"/>
          <w:divBdr>
            <w:top w:val="none" w:sz="0" w:space="0" w:color="auto"/>
            <w:left w:val="none" w:sz="0" w:space="0" w:color="auto"/>
            <w:bottom w:val="none" w:sz="0" w:space="0" w:color="auto"/>
            <w:right w:val="none" w:sz="0" w:space="0" w:color="auto"/>
          </w:divBdr>
        </w:div>
        <w:div w:id="141699962">
          <w:marLeft w:val="640"/>
          <w:marRight w:val="0"/>
          <w:marTop w:val="0"/>
          <w:marBottom w:val="0"/>
          <w:divBdr>
            <w:top w:val="none" w:sz="0" w:space="0" w:color="auto"/>
            <w:left w:val="none" w:sz="0" w:space="0" w:color="auto"/>
            <w:bottom w:val="none" w:sz="0" w:space="0" w:color="auto"/>
            <w:right w:val="none" w:sz="0" w:space="0" w:color="auto"/>
          </w:divBdr>
        </w:div>
        <w:div w:id="695351040">
          <w:marLeft w:val="640"/>
          <w:marRight w:val="0"/>
          <w:marTop w:val="0"/>
          <w:marBottom w:val="0"/>
          <w:divBdr>
            <w:top w:val="none" w:sz="0" w:space="0" w:color="auto"/>
            <w:left w:val="none" w:sz="0" w:space="0" w:color="auto"/>
            <w:bottom w:val="none" w:sz="0" w:space="0" w:color="auto"/>
            <w:right w:val="none" w:sz="0" w:space="0" w:color="auto"/>
          </w:divBdr>
        </w:div>
        <w:div w:id="1430735596">
          <w:marLeft w:val="640"/>
          <w:marRight w:val="0"/>
          <w:marTop w:val="0"/>
          <w:marBottom w:val="0"/>
          <w:divBdr>
            <w:top w:val="none" w:sz="0" w:space="0" w:color="auto"/>
            <w:left w:val="none" w:sz="0" w:space="0" w:color="auto"/>
            <w:bottom w:val="none" w:sz="0" w:space="0" w:color="auto"/>
            <w:right w:val="none" w:sz="0" w:space="0" w:color="auto"/>
          </w:divBdr>
        </w:div>
        <w:div w:id="1950240065">
          <w:marLeft w:val="640"/>
          <w:marRight w:val="0"/>
          <w:marTop w:val="0"/>
          <w:marBottom w:val="0"/>
          <w:divBdr>
            <w:top w:val="none" w:sz="0" w:space="0" w:color="auto"/>
            <w:left w:val="none" w:sz="0" w:space="0" w:color="auto"/>
            <w:bottom w:val="none" w:sz="0" w:space="0" w:color="auto"/>
            <w:right w:val="none" w:sz="0" w:space="0" w:color="auto"/>
          </w:divBdr>
        </w:div>
        <w:div w:id="1200782786">
          <w:marLeft w:val="640"/>
          <w:marRight w:val="0"/>
          <w:marTop w:val="0"/>
          <w:marBottom w:val="0"/>
          <w:divBdr>
            <w:top w:val="none" w:sz="0" w:space="0" w:color="auto"/>
            <w:left w:val="none" w:sz="0" w:space="0" w:color="auto"/>
            <w:bottom w:val="none" w:sz="0" w:space="0" w:color="auto"/>
            <w:right w:val="none" w:sz="0" w:space="0" w:color="auto"/>
          </w:divBdr>
        </w:div>
        <w:div w:id="2059163735">
          <w:marLeft w:val="640"/>
          <w:marRight w:val="0"/>
          <w:marTop w:val="0"/>
          <w:marBottom w:val="0"/>
          <w:divBdr>
            <w:top w:val="none" w:sz="0" w:space="0" w:color="auto"/>
            <w:left w:val="none" w:sz="0" w:space="0" w:color="auto"/>
            <w:bottom w:val="none" w:sz="0" w:space="0" w:color="auto"/>
            <w:right w:val="none" w:sz="0" w:space="0" w:color="auto"/>
          </w:divBdr>
        </w:div>
        <w:div w:id="1124422565">
          <w:marLeft w:val="640"/>
          <w:marRight w:val="0"/>
          <w:marTop w:val="0"/>
          <w:marBottom w:val="0"/>
          <w:divBdr>
            <w:top w:val="none" w:sz="0" w:space="0" w:color="auto"/>
            <w:left w:val="none" w:sz="0" w:space="0" w:color="auto"/>
            <w:bottom w:val="none" w:sz="0" w:space="0" w:color="auto"/>
            <w:right w:val="none" w:sz="0" w:space="0" w:color="auto"/>
          </w:divBdr>
        </w:div>
        <w:div w:id="59451902">
          <w:marLeft w:val="640"/>
          <w:marRight w:val="0"/>
          <w:marTop w:val="0"/>
          <w:marBottom w:val="0"/>
          <w:divBdr>
            <w:top w:val="none" w:sz="0" w:space="0" w:color="auto"/>
            <w:left w:val="none" w:sz="0" w:space="0" w:color="auto"/>
            <w:bottom w:val="none" w:sz="0" w:space="0" w:color="auto"/>
            <w:right w:val="none" w:sz="0" w:space="0" w:color="auto"/>
          </w:divBdr>
        </w:div>
        <w:div w:id="1210533716">
          <w:marLeft w:val="640"/>
          <w:marRight w:val="0"/>
          <w:marTop w:val="0"/>
          <w:marBottom w:val="0"/>
          <w:divBdr>
            <w:top w:val="none" w:sz="0" w:space="0" w:color="auto"/>
            <w:left w:val="none" w:sz="0" w:space="0" w:color="auto"/>
            <w:bottom w:val="none" w:sz="0" w:space="0" w:color="auto"/>
            <w:right w:val="none" w:sz="0" w:space="0" w:color="auto"/>
          </w:divBdr>
        </w:div>
        <w:div w:id="1684698664">
          <w:marLeft w:val="640"/>
          <w:marRight w:val="0"/>
          <w:marTop w:val="0"/>
          <w:marBottom w:val="0"/>
          <w:divBdr>
            <w:top w:val="none" w:sz="0" w:space="0" w:color="auto"/>
            <w:left w:val="none" w:sz="0" w:space="0" w:color="auto"/>
            <w:bottom w:val="none" w:sz="0" w:space="0" w:color="auto"/>
            <w:right w:val="none" w:sz="0" w:space="0" w:color="auto"/>
          </w:divBdr>
        </w:div>
        <w:div w:id="1619754502">
          <w:marLeft w:val="640"/>
          <w:marRight w:val="0"/>
          <w:marTop w:val="0"/>
          <w:marBottom w:val="0"/>
          <w:divBdr>
            <w:top w:val="none" w:sz="0" w:space="0" w:color="auto"/>
            <w:left w:val="none" w:sz="0" w:space="0" w:color="auto"/>
            <w:bottom w:val="none" w:sz="0" w:space="0" w:color="auto"/>
            <w:right w:val="none" w:sz="0" w:space="0" w:color="auto"/>
          </w:divBdr>
        </w:div>
        <w:div w:id="623270528">
          <w:marLeft w:val="640"/>
          <w:marRight w:val="0"/>
          <w:marTop w:val="0"/>
          <w:marBottom w:val="0"/>
          <w:divBdr>
            <w:top w:val="none" w:sz="0" w:space="0" w:color="auto"/>
            <w:left w:val="none" w:sz="0" w:space="0" w:color="auto"/>
            <w:bottom w:val="none" w:sz="0" w:space="0" w:color="auto"/>
            <w:right w:val="none" w:sz="0" w:space="0" w:color="auto"/>
          </w:divBdr>
        </w:div>
        <w:div w:id="51664019">
          <w:marLeft w:val="640"/>
          <w:marRight w:val="0"/>
          <w:marTop w:val="0"/>
          <w:marBottom w:val="0"/>
          <w:divBdr>
            <w:top w:val="none" w:sz="0" w:space="0" w:color="auto"/>
            <w:left w:val="none" w:sz="0" w:space="0" w:color="auto"/>
            <w:bottom w:val="none" w:sz="0" w:space="0" w:color="auto"/>
            <w:right w:val="none" w:sz="0" w:space="0" w:color="auto"/>
          </w:divBdr>
        </w:div>
        <w:div w:id="1719161469">
          <w:marLeft w:val="640"/>
          <w:marRight w:val="0"/>
          <w:marTop w:val="0"/>
          <w:marBottom w:val="0"/>
          <w:divBdr>
            <w:top w:val="none" w:sz="0" w:space="0" w:color="auto"/>
            <w:left w:val="none" w:sz="0" w:space="0" w:color="auto"/>
            <w:bottom w:val="none" w:sz="0" w:space="0" w:color="auto"/>
            <w:right w:val="none" w:sz="0" w:space="0" w:color="auto"/>
          </w:divBdr>
        </w:div>
        <w:div w:id="1174301140">
          <w:marLeft w:val="640"/>
          <w:marRight w:val="0"/>
          <w:marTop w:val="0"/>
          <w:marBottom w:val="0"/>
          <w:divBdr>
            <w:top w:val="none" w:sz="0" w:space="0" w:color="auto"/>
            <w:left w:val="none" w:sz="0" w:space="0" w:color="auto"/>
            <w:bottom w:val="none" w:sz="0" w:space="0" w:color="auto"/>
            <w:right w:val="none" w:sz="0" w:space="0" w:color="auto"/>
          </w:divBdr>
        </w:div>
        <w:div w:id="1434863394">
          <w:marLeft w:val="640"/>
          <w:marRight w:val="0"/>
          <w:marTop w:val="0"/>
          <w:marBottom w:val="0"/>
          <w:divBdr>
            <w:top w:val="none" w:sz="0" w:space="0" w:color="auto"/>
            <w:left w:val="none" w:sz="0" w:space="0" w:color="auto"/>
            <w:bottom w:val="none" w:sz="0" w:space="0" w:color="auto"/>
            <w:right w:val="none" w:sz="0" w:space="0" w:color="auto"/>
          </w:divBdr>
        </w:div>
        <w:div w:id="1761638595">
          <w:marLeft w:val="640"/>
          <w:marRight w:val="0"/>
          <w:marTop w:val="0"/>
          <w:marBottom w:val="0"/>
          <w:divBdr>
            <w:top w:val="none" w:sz="0" w:space="0" w:color="auto"/>
            <w:left w:val="none" w:sz="0" w:space="0" w:color="auto"/>
            <w:bottom w:val="none" w:sz="0" w:space="0" w:color="auto"/>
            <w:right w:val="none" w:sz="0" w:space="0" w:color="auto"/>
          </w:divBdr>
        </w:div>
        <w:div w:id="69936222">
          <w:marLeft w:val="640"/>
          <w:marRight w:val="0"/>
          <w:marTop w:val="0"/>
          <w:marBottom w:val="0"/>
          <w:divBdr>
            <w:top w:val="none" w:sz="0" w:space="0" w:color="auto"/>
            <w:left w:val="none" w:sz="0" w:space="0" w:color="auto"/>
            <w:bottom w:val="none" w:sz="0" w:space="0" w:color="auto"/>
            <w:right w:val="none" w:sz="0" w:space="0" w:color="auto"/>
          </w:divBdr>
        </w:div>
      </w:divsChild>
    </w:div>
    <w:div w:id="1116025437">
      <w:bodyDiv w:val="1"/>
      <w:marLeft w:val="0"/>
      <w:marRight w:val="0"/>
      <w:marTop w:val="0"/>
      <w:marBottom w:val="0"/>
      <w:divBdr>
        <w:top w:val="none" w:sz="0" w:space="0" w:color="auto"/>
        <w:left w:val="none" w:sz="0" w:space="0" w:color="auto"/>
        <w:bottom w:val="none" w:sz="0" w:space="0" w:color="auto"/>
        <w:right w:val="none" w:sz="0" w:space="0" w:color="auto"/>
      </w:divBdr>
      <w:divsChild>
        <w:div w:id="209616525">
          <w:marLeft w:val="640"/>
          <w:marRight w:val="0"/>
          <w:marTop w:val="0"/>
          <w:marBottom w:val="0"/>
          <w:divBdr>
            <w:top w:val="none" w:sz="0" w:space="0" w:color="auto"/>
            <w:left w:val="none" w:sz="0" w:space="0" w:color="auto"/>
            <w:bottom w:val="none" w:sz="0" w:space="0" w:color="auto"/>
            <w:right w:val="none" w:sz="0" w:space="0" w:color="auto"/>
          </w:divBdr>
        </w:div>
        <w:div w:id="1026903920">
          <w:marLeft w:val="640"/>
          <w:marRight w:val="0"/>
          <w:marTop w:val="0"/>
          <w:marBottom w:val="0"/>
          <w:divBdr>
            <w:top w:val="none" w:sz="0" w:space="0" w:color="auto"/>
            <w:left w:val="none" w:sz="0" w:space="0" w:color="auto"/>
            <w:bottom w:val="none" w:sz="0" w:space="0" w:color="auto"/>
            <w:right w:val="none" w:sz="0" w:space="0" w:color="auto"/>
          </w:divBdr>
        </w:div>
        <w:div w:id="1175221676">
          <w:marLeft w:val="640"/>
          <w:marRight w:val="0"/>
          <w:marTop w:val="0"/>
          <w:marBottom w:val="0"/>
          <w:divBdr>
            <w:top w:val="none" w:sz="0" w:space="0" w:color="auto"/>
            <w:left w:val="none" w:sz="0" w:space="0" w:color="auto"/>
            <w:bottom w:val="none" w:sz="0" w:space="0" w:color="auto"/>
            <w:right w:val="none" w:sz="0" w:space="0" w:color="auto"/>
          </w:divBdr>
        </w:div>
        <w:div w:id="307440118">
          <w:marLeft w:val="640"/>
          <w:marRight w:val="0"/>
          <w:marTop w:val="0"/>
          <w:marBottom w:val="0"/>
          <w:divBdr>
            <w:top w:val="none" w:sz="0" w:space="0" w:color="auto"/>
            <w:left w:val="none" w:sz="0" w:space="0" w:color="auto"/>
            <w:bottom w:val="none" w:sz="0" w:space="0" w:color="auto"/>
            <w:right w:val="none" w:sz="0" w:space="0" w:color="auto"/>
          </w:divBdr>
        </w:div>
        <w:div w:id="11929194">
          <w:marLeft w:val="640"/>
          <w:marRight w:val="0"/>
          <w:marTop w:val="0"/>
          <w:marBottom w:val="0"/>
          <w:divBdr>
            <w:top w:val="none" w:sz="0" w:space="0" w:color="auto"/>
            <w:left w:val="none" w:sz="0" w:space="0" w:color="auto"/>
            <w:bottom w:val="none" w:sz="0" w:space="0" w:color="auto"/>
            <w:right w:val="none" w:sz="0" w:space="0" w:color="auto"/>
          </w:divBdr>
        </w:div>
        <w:div w:id="803351226">
          <w:marLeft w:val="640"/>
          <w:marRight w:val="0"/>
          <w:marTop w:val="0"/>
          <w:marBottom w:val="0"/>
          <w:divBdr>
            <w:top w:val="none" w:sz="0" w:space="0" w:color="auto"/>
            <w:left w:val="none" w:sz="0" w:space="0" w:color="auto"/>
            <w:bottom w:val="none" w:sz="0" w:space="0" w:color="auto"/>
            <w:right w:val="none" w:sz="0" w:space="0" w:color="auto"/>
          </w:divBdr>
        </w:div>
        <w:div w:id="1215581523">
          <w:marLeft w:val="640"/>
          <w:marRight w:val="0"/>
          <w:marTop w:val="0"/>
          <w:marBottom w:val="0"/>
          <w:divBdr>
            <w:top w:val="none" w:sz="0" w:space="0" w:color="auto"/>
            <w:left w:val="none" w:sz="0" w:space="0" w:color="auto"/>
            <w:bottom w:val="none" w:sz="0" w:space="0" w:color="auto"/>
            <w:right w:val="none" w:sz="0" w:space="0" w:color="auto"/>
          </w:divBdr>
        </w:div>
        <w:div w:id="537667731">
          <w:marLeft w:val="640"/>
          <w:marRight w:val="0"/>
          <w:marTop w:val="0"/>
          <w:marBottom w:val="0"/>
          <w:divBdr>
            <w:top w:val="none" w:sz="0" w:space="0" w:color="auto"/>
            <w:left w:val="none" w:sz="0" w:space="0" w:color="auto"/>
            <w:bottom w:val="none" w:sz="0" w:space="0" w:color="auto"/>
            <w:right w:val="none" w:sz="0" w:space="0" w:color="auto"/>
          </w:divBdr>
        </w:div>
        <w:div w:id="1892308726">
          <w:marLeft w:val="640"/>
          <w:marRight w:val="0"/>
          <w:marTop w:val="0"/>
          <w:marBottom w:val="0"/>
          <w:divBdr>
            <w:top w:val="none" w:sz="0" w:space="0" w:color="auto"/>
            <w:left w:val="none" w:sz="0" w:space="0" w:color="auto"/>
            <w:bottom w:val="none" w:sz="0" w:space="0" w:color="auto"/>
            <w:right w:val="none" w:sz="0" w:space="0" w:color="auto"/>
          </w:divBdr>
        </w:div>
        <w:div w:id="1021780576">
          <w:marLeft w:val="640"/>
          <w:marRight w:val="0"/>
          <w:marTop w:val="0"/>
          <w:marBottom w:val="0"/>
          <w:divBdr>
            <w:top w:val="none" w:sz="0" w:space="0" w:color="auto"/>
            <w:left w:val="none" w:sz="0" w:space="0" w:color="auto"/>
            <w:bottom w:val="none" w:sz="0" w:space="0" w:color="auto"/>
            <w:right w:val="none" w:sz="0" w:space="0" w:color="auto"/>
          </w:divBdr>
        </w:div>
        <w:div w:id="1026102632">
          <w:marLeft w:val="640"/>
          <w:marRight w:val="0"/>
          <w:marTop w:val="0"/>
          <w:marBottom w:val="0"/>
          <w:divBdr>
            <w:top w:val="none" w:sz="0" w:space="0" w:color="auto"/>
            <w:left w:val="none" w:sz="0" w:space="0" w:color="auto"/>
            <w:bottom w:val="none" w:sz="0" w:space="0" w:color="auto"/>
            <w:right w:val="none" w:sz="0" w:space="0" w:color="auto"/>
          </w:divBdr>
        </w:div>
        <w:div w:id="1584101513">
          <w:marLeft w:val="640"/>
          <w:marRight w:val="0"/>
          <w:marTop w:val="0"/>
          <w:marBottom w:val="0"/>
          <w:divBdr>
            <w:top w:val="none" w:sz="0" w:space="0" w:color="auto"/>
            <w:left w:val="none" w:sz="0" w:space="0" w:color="auto"/>
            <w:bottom w:val="none" w:sz="0" w:space="0" w:color="auto"/>
            <w:right w:val="none" w:sz="0" w:space="0" w:color="auto"/>
          </w:divBdr>
        </w:div>
        <w:div w:id="1296761131">
          <w:marLeft w:val="640"/>
          <w:marRight w:val="0"/>
          <w:marTop w:val="0"/>
          <w:marBottom w:val="0"/>
          <w:divBdr>
            <w:top w:val="none" w:sz="0" w:space="0" w:color="auto"/>
            <w:left w:val="none" w:sz="0" w:space="0" w:color="auto"/>
            <w:bottom w:val="none" w:sz="0" w:space="0" w:color="auto"/>
            <w:right w:val="none" w:sz="0" w:space="0" w:color="auto"/>
          </w:divBdr>
        </w:div>
        <w:div w:id="1284266180">
          <w:marLeft w:val="640"/>
          <w:marRight w:val="0"/>
          <w:marTop w:val="0"/>
          <w:marBottom w:val="0"/>
          <w:divBdr>
            <w:top w:val="none" w:sz="0" w:space="0" w:color="auto"/>
            <w:left w:val="none" w:sz="0" w:space="0" w:color="auto"/>
            <w:bottom w:val="none" w:sz="0" w:space="0" w:color="auto"/>
            <w:right w:val="none" w:sz="0" w:space="0" w:color="auto"/>
          </w:divBdr>
        </w:div>
        <w:div w:id="1746878595">
          <w:marLeft w:val="640"/>
          <w:marRight w:val="0"/>
          <w:marTop w:val="0"/>
          <w:marBottom w:val="0"/>
          <w:divBdr>
            <w:top w:val="none" w:sz="0" w:space="0" w:color="auto"/>
            <w:left w:val="none" w:sz="0" w:space="0" w:color="auto"/>
            <w:bottom w:val="none" w:sz="0" w:space="0" w:color="auto"/>
            <w:right w:val="none" w:sz="0" w:space="0" w:color="auto"/>
          </w:divBdr>
        </w:div>
        <w:div w:id="1685470979">
          <w:marLeft w:val="640"/>
          <w:marRight w:val="0"/>
          <w:marTop w:val="0"/>
          <w:marBottom w:val="0"/>
          <w:divBdr>
            <w:top w:val="none" w:sz="0" w:space="0" w:color="auto"/>
            <w:left w:val="none" w:sz="0" w:space="0" w:color="auto"/>
            <w:bottom w:val="none" w:sz="0" w:space="0" w:color="auto"/>
            <w:right w:val="none" w:sz="0" w:space="0" w:color="auto"/>
          </w:divBdr>
        </w:div>
        <w:div w:id="480313849">
          <w:marLeft w:val="640"/>
          <w:marRight w:val="0"/>
          <w:marTop w:val="0"/>
          <w:marBottom w:val="0"/>
          <w:divBdr>
            <w:top w:val="none" w:sz="0" w:space="0" w:color="auto"/>
            <w:left w:val="none" w:sz="0" w:space="0" w:color="auto"/>
            <w:bottom w:val="none" w:sz="0" w:space="0" w:color="auto"/>
            <w:right w:val="none" w:sz="0" w:space="0" w:color="auto"/>
          </w:divBdr>
        </w:div>
        <w:div w:id="1144855167">
          <w:marLeft w:val="640"/>
          <w:marRight w:val="0"/>
          <w:marTop w:val="0"/>
          <w:marBottom w:val="0"/>
          <w:divBdr>
            <w:top w:val="none" w:sz="0" w:space="0" w:color="auto"/>
            <w:left w:val="none" w:sz="0" w:space="0" w:color="auto"/>
            <w:bottom w:val="none" w:sz="0" w:space="0" w:color="auto"/>
            <w:right w:val="none" w:sz="0" w:space="0" w:color="auto"/>
          </w:divBdr>
        </w:div>
        <w:div w:id="1687245370">
          <w:marLeft w:val="640"/>
          <w:marRight w:val="0"/>
          <w:marTop w:val="0"/>
          <w:marBottom w:val="0"/>
          <w:divBdr>
            <w:top w:val="none" w:sz="0" w:space="0" w:color="auto"/>
            <w:left w:val="none" w:sz="0" w:space="0" w:color="auto"/>
            <w:bottom w:val="none" w:sz="0" w:space="0" w:color="auto"/>
            <w:right w:val="none" w:sz="0" w:space="0" w:color="auto"/>
          </w:divBdr>
        </w:div>
        <w:div w:id="1297417742">
          <w:marLeft w:val="640"/>
          <w:marRight w:val="0"/>
          <w:marTop w:val="0"/>
          <w:marBottom w:val="0"/>
          <w:divBdr>
            <w:top w:val="none" w:sz="0" w:space="0" w:color="auto"/>
            <w:left w:val="none" w:sz="0" w:space="0" w:color="auto"/>
            <w:bottom w:val="none" w:sz="0" w:space="0" w:color="auto"/>
            <w:right w:val="none" w:sz="0" w:space="0" w:color="auto"/>
          </w:divBdr>
        </w:div>
        <w:div w:id="1611623167">
          <w:marLeft w:val="640"/>
          <w:marRight w:val="0"/>
          <w:marTop w:val="0"/>
          <w:marBottom w:val="0"/>
          <w:divBdr>
            <w:top w:val="none" w:sz="0" w:space="0" w:color="auto"/>
            <w:left w:val="none" w:sz="0" w:space="0" w:color="auto"/>
            <w:bottom w:val="none" w:sz="0" w:space="0" w:color="auto"/>
            <w:right w:val="none" w:sz="0" w:space="0" w:color="auto"/>
          </w:divBdr>
        </w:div>
        <w:div w:id="1114668342">
          <w:marLeft w:val="640"/>
          <w:marRight w:val="0"/>
          <w:marTop w:val="0"/>
          <w:marBottom w:val="0"/>
          <w:divBdr>
            <w:top w:val="none" w:sz="0" w:space="0" w:color="auto"/>
            <w:left w:val="none" w:sz="0" w:space="0" w:color="auto"/>
            <w:bottom w:val="none" w:sz="0" w:space="0" w:color="auto"/>
            <w:right w:val="none" w:sz="0" w:space="0" w:color="auto"/>
          </w:divBdr>
        </w:div>
        <w:div w:id="12804678">
          <w:marLeft w:val="640"/>
          <w:marRight w:val="0"/>
          <w:marTop w:val="0"/>
          <w:marBottom w:val="0"/>
          <w:divBdr>
            <w:top w:val="none" w:sz="0" w:space="0" w:color="auto"/>
            <w:left w:val="none" w:sz="0" w:space="0" w:color="auto"/>
            <w:bottom w:val="none" w:sz="0" w:space="0" w:color="auto"/>
            <w:right w:val="none" w:sz="0" w:space="0" w:color="auto"/>
          </w:divBdr>
        </w:div>
        <w:div w:id="1767533684">
          <w:marLeft w:val="640"/>
          <w:marRight w:val="0"/>
          <w:marTop w:val="0"/>
          <w:marBottom w:val="0"/>
          <w:divBdr>
            <w:top w:val="none" w:sz="0" w:space="0" w:color="auto"/>
            <w:left w:val="none" w:sz="0" w:space="0" w:color="auto"/>
            <w:bottom w:val="none" w:sz="0" w:space="0" w:color="auto"/>
            <w:right w:val="none" w:sz="0" w:space="0" w:color="auto"/>
          </w:divBdr>
        </w:div>
        <w:div w:id="1331954785">
          <w:marLeft w:val="640"/>
          <w:marRight w:val="0"/>
          <w:marTop w:val="0"/>
          <w:marBottom w:val="0"/>
          <w:divBdr>
            <w:top w:val="none" w:sz="0" w:space="0" w:color="auto"/>
            <w:left w:val="none" w:sz="0" w:space="0" w:color="auto"/>
            <w:bottom w:val="none" w:sz="0" w:space="0" w:color="auto"/>
            <w:right w:val="none" w:sz="0" w:space="0" w:color="auto"/>
          </w:divBdr>
        </w:div>
        <w:div w:id="271790975">
          <w:marLeft w:val="640"/>
          <w:marRight w:val="0"/>
          <w:marTop w:val="0"/>
          <w:marBottom w:val="0"/>
          <w:divBdr>
            <w:top w:val="none" w:sz="0" w:space="0" w:color="auto"/>
            <w:left w:val="none" w:sz="0" w:space="0" w:color="auto"/>
            <w:bottom w:val="none" w:sz="0" w:space="0" w:color="auto"/>
            <w:right w:val="none" w:sz="0" w:space="0" w:color="auto"/>
          </w:divBdr>
        </w:div>
        <w:div w:id="1800806209">
          <w:marLeft w:val="640"/>
          <w:marRight w:val="0"/>
          <w:marTop w:val="0"/>
          <w:marBottom w:val="0"/>
          <w:divBdr>
            <w:top w:val="none" w:sz="0" w:space="0" w:color="auto"/>
            <w:left w:val="none" w:sz="0" w:space="0" w:color="auto"/>
            <w:bottom w:val="none" w:sz="0" w:space="0" w:color="auto"/>
            <w:right w:val="none" w:sz="0" w:space="0" w:color="auto"/>
          </w:divBdr>
        </w:div>
        <w:div w:id="1824468096">
          <w:marLeft w:val="640"/>
          <w:marRight w:val="0"/>
          <w:marTop w:val="0"/>
          <w:marBottom w:val="0"/>
          <w:divBdr>
            <w:top w:val="none" w:sz="0" w:space="0" w:color="auto"/>
            <w:left w:val="none" w:sz="0" w:space="0" w:color="auto"/>
            <w:bottom w:val="none" w:sz="0" w:space="0" w:color="auto"/>
            <w:right w:val="none" w:sz="0" w:space="0" w:color="auto"/>
          </w:divBdr>
        </w:div>
        <w:div w:id="533274206">
          <w:marLeft w:val="640"/>
          <w:marRight w:val="0"/>
          <w:marTop w:val="0"/>
          <w:marBottom w:val="0"/>
          <w:divBdr>
            <w:top w:val="none" w:sz="0" w:space="0" w:color="auto"/>
            <w:left w:val="none" w:sz="0" w:space="0" w:color="auto"/>
            <w:bottom w:val="none" w:sz="0" w:space="0" w:color="auto"/>
            <w:right w:val="none" w:sz="0" w:space="0" w:color="auto"/>
          </w:divBdr>
        </w:div>
        <w:div w:id="889658352">
          <w:marLeft w:val="640"/>
          <w:marRight w:val="0"/>
          <w:marTop w:val="0"/>
          <w:marBottom w:val="0"/>
          <w:divBdr>
            <w:top w:val="none" w:sz="0" w:space="0" w:color="auto"/>
            <w:left w:val="none" w:sz="0" w:space="0" w:color="auto"/>
            <w:bottom w:val="none" w:sz="0" w:space="0" w:color="auto"/>
            <w:right w:val="none" w:sz="0" w:space="0" w:color="auto"/>
          </w:divBdr>
        </w:div>
        <w:div w:id="692876496">
          <w:marLeft w:val="640"/>
          <w:marRight w:val="0"/>
          <w:marTop w:val="0"/>
          <w:marBottom w:val="0"/>
          <w:divBdr>
            <w:top w:val="none" w:sz="0" w:space="0" w:color="auto"/>
            <w:left w:val="none" w:sz="0" w:space="0" w:color="auto"/>
            <w:bottom w:val="none" w:sz="0" w:space="0" w:color="auto"/>
            <w:right w:val="none" w:sz="0" w:space="0" w:color="auto"/>
          </w:divBdr>
        </w:div>
        <w:div w:id="905839461">
          <w:marLeft w:val="640"/>
          <w:marRight w:val="0"/>
          <w:marTop w:val="0"/>
          <w:marBottom w:val="0"/>
          <w:divBdr>
            <w:top w:val="none" w:sz="0" w:space="0" w:color="auto"/>
            <w:left w:val="none" w:sz="0" w:space="0" w:color="auto"/>
            <w:bottom w:val="none" w:sz="0" w:space="0" w:color="auto"/>
            <w:right w:val="none" w:sz="0" w:space="0" w:color="auto"/>
          </w:divBdr>
        </w:div>
        <w:div w:id="47850035">
          <w:marLeft w:val="640"/>
          <w:marRight w:val="0"/>
          <w:marTop w:val="0"/>
          <w:marBottom w:val="0"/>
          <w:divBdr>
            <w:top w:val="none" w:sz="0" w:space="0" w:color="auto"/>
            <w:left w:val="none" w:sz="0" w:space="0" w:color="auto"/>
            <w:bottom w:val="none" w:sz="0" w:space="0" w:color="auto"/>
            <w:right w:val="none" w:sz="0" w:space="0" w:color="auto"/>
          </w:divBdr>
        </w:div>
        <w:div w:id="1777360237">
          <w:marLeft w:val="640"/>
          <w:marRight w:val="0"/>
          <w:marTop w:val="0"/>
          <w:marBottom w:val="0"/>
          <w:divBdr>
            <w:top w:val="none" w:sz="0" w:space="0" w:color="auto"/>
            <w:left w:val="none" w:sz="0" w:space="0" w:color="auto"/>
            <w:bottom w:val="none" w:sz="0" w:space="0" w:color="auto"/>
            <w:right w:val="none" w:sz="0" w:space="0" w:color="auto"/>
          </w:divBdr>
        </w:div>
        <w:div w:id="1383601361">
          <w:marLeft w:val="640"/>
          <w:marRight w:val="0"/>
          <w:marTop w:val="0"/>
          <w:marBottom w:val="0"/>
          <w:divBdr>
            <w:top w:val="none" w:sz="0" w:space="0" w:color="auto"/>
            <w:left w:val="none" w:sz="0" w:space="0" w:color="auto"/>
            <w:bottom w:val="none" w:sz="0" w:space="0" w:color="auto"/>
            <w:right w:val="none" w:sz="0" w:space="0" w:color="auto"/>
          </w:divBdr>
        </w:div>
        <w:div w:id="1330402432">
          <w:marLeft w:val="640"/>
          <w:marRight w:val="0"/>
          <w:marTop w:val="0"/>
          <w:marBottom w:val="0"/>
          <w:divBdr>
            <w:top w:val="none" w:sz="0" w:space="0" w:color="auto"/>
            <w:left w:val="none" w:sz="0" w:space="0" w:color="auto"/>
            <w:bottom w:val="none" w:sz="0" w:space="0" w:color="auto"/>
            <w:right w:val="none" w:sz="0" w:space="0" w:color="auto"/>
          </w:divBdr>
        </w:div>
        <w:div w:id="1044984259">
          <w:marLeft w:val="640"/>
          <w:marRight w:val="0"/>
          <w:marTop w:val="0"/>
          <w:marBottom w:val="0"/>
          <w:divBdr>
            <w:top w:val="none" w:sz="0" w:space="0" w:color="auto"/>
            <w:left w:val="none" w:sz="0" w:space="0" w:color="auto"/>
            <w:bottom w:val="none" w:sz="0" w:space="0" w:color="auto"/>
            <w:right w:val="none" w:sz="0" w:space="0" w:color="auto"/>
          </w:divBdr>
        </w:div>
        <w:div w:id="1051462021">
          <w:marLeft w:val="640"/>
          <w:marRight w:val="0"/>
          <w:marTop w:val="0"/>
          <w:marBottom w:val="0"/>
          <w:divBdr>
            <w:top w:val="none" w:sz="0" w:space="0" w:color="auto"/>
            <w:left w:val="none" w:sz="0" w:space="0" w:color="auto"/>
            <w:bottom w:val="none" w:sz="0" w:space="0" w:color="auto"/>
            <w:right w:val="none" w:sz="0" w:space="0" w:color="auto"/>
          </w:divBdr>
        </w:div>
        <w:div w:id="375546259">
          <w:marLeft w:val="640"/>
          <w:marRight w:val="0"/>
          <w:marTop w:val="0"/>
          <w:marBottom w:val="0"/>
          <w:divBdr>
            <w:top w:val="none" w:sz="0" w:space="0" w:color="auto"/>
            <w:left w:val="none" w:sz="0" w:space="0" w:color="auto"/>
            <w:bottom w:val="none" w:sz="0" w:space="0" w:color="auto"/>
            <w:right w:val="none" w:sz="0" w:space="0" w:color="auto"/>
          </w:divBdr>
        </w:div>
        <w:div w:id="1708292692">
          <w:marLeft w:val="640"/>
          <w:marRight w:val="0"/>
          <w:marTop w:val="0"/>
          <w:marBottom w:val="0"/>
          <w:divBdr>
            <w:top w:val="none" w:sz="0" w:space="0" w:color="auto"/>
            <w:left w:val="none" w:sz="0" w:space="0" w:color="auto"/>
            <w:bottom w:val="none" w:sz="0" w:space="0" w:color="auto"/>
            <w:right w:val="none" w:sz="0" w:space="0" w:color="auto"/>
          </w:divBdr>
        </w:div>
        <w:div w:id="302736579">
          <w:marLeft w:val="640"/>
          <w:marRight w:val="0"/>
          <w:marTop w:val="0"/>
          <w:marBottom w:val="0"/>
          <w:divBdr>
            <w:top w:val="none" w:sz="0" w:space="0" w:color="auto"/>
            <w:left w:val="none" w:sz="0" w:space="0" w:color="auto"/>
            <w:bottom w:val="none" w:sz="0" w:space="0" w:color="auto"/>
            <w:right w:val="none" w:sz="0" w:space="0" w:color="auto"/>
          </w:divBdr>
        </w:div>
        <w:div w:id="862401106">
          <w:marLeft w:val="640"/>
          <w:marRight w:val="0"/>
          <w:marTop w:val="0"/>
          <w:marBottom w:val="0"/>
          <w:divBdr>
            <w:top w:val="none" w:sz="0" w:space="0" w:color="auto"/>
            <w:left w:val="none" w:sz="0" w:space="0" w:color="auto"/>
            <w:bottom w:val="none" w:sz="0" w:space="0" w:color="auto"/>
            <w:right w:val="none" w:sz="0" w:space="0" w:color="auto"/>
          </w:divBdr>
        </w:div>
        <w:div w:id="520750150">
          <w:marLeft w:val="640"/>
          <w:marRight w:val="0"/>
          <w:marTop w:val="0"/>
          <w:marBottom w:val="0"/>
          <w:divBdr>
            <w:top w:val="none" w:sz="0" w:space="0" w:color="auto"/>
            <w:left w:val="none" w:sz="0" w:space="0" w:color="auto"/>
            <w:bottom w:val="none" w:sz="0" w:space="0" w:color="auto"/>
            <w:right w:val="none" w:sz="0" w:space="0" w:color="auto"/>
          </w:divBdr>
        </w:div>
        <w:div w:id="780760843">
          <w:marLeft w:val="640"/>
          <w:marRight w:val="0"/>
          <w:marTop w:val="0"/>
          <w:marBottom w:val="0"/>
          <w:divBdr>
            <w:top w:val="none" w:sz="0" w:space="0" w:color="auto"/>
            <w:left w:val="none" w:sz="0" w:space="0" w:color="auto"/>
            <w:bottom w:val="none" w:sz="0" w:space="0" w:color="auto"/>
            <w:right w:val="none" w:sz="0" w:space="0" w:color="auto"/>
          </w:divBdr>
        </w:div>
        <w:div w:id="1584948503">
          <w:marLeft w:val="640"/>
          <w:marRight w:val="0"/>
          <w:marTop w:val="0"/>
          <w:marBottom w:val="0"/>
          <w:divBdr>
            <w:top w:val="none" w:sz="0" w:space="0" w:color="auto"/>
            <w:left w:val="none" w:sz="0" w:space="0" w:color="auto"/>
            <w:bottom w:val="none" w:sz="0" w:space="0" w:color="auto"/>
            <w:right w:val="none" w:sz="0" w:space="0" w:color="auto"/>
          </w:divBdr>
        </w:div>
      </w:divsChild>
    </w:div>
    <w:div w:id="1127235260">
      <w:bodyDiv w:val="1"/>
      <w:marLeft w:val="0"/>
      <w:marRight w:val="0"/>
      <w:marTop w:val="0"/>
      <w:marBottom w:val="0"/>
      <w:divBdr>
        <w:top w:val="none" w:sz="0" w:space="0" w:color="auto"/>
        <w:left w:val="none" w:sz="0" w:space="0" w:color="auto"/>
        <w:bottom w:val="none" w:sz="0" w:space="0" w:color="auto"/>
        <w:right w:val="none" w:sz="0" w:space="0" w:color="auto"/>
      </w:divBdr>
      <w:divsChild>
        <w:div w:id="1979873134">
          <w:marLeft w:val="640"/>
          <w:marRight w:val="0"/>
          <w:marTop w:val="0"/>
          <w:marBottom w:val="0"/>
          <w:divBdr>
            <w:top w:val="none" w:sz="0" w:space="0" w:color="auto"/>
            <w:left w:val="none" w:sz="0" w:space="0" w:color="auto"/>
            <w:bottom w:val="none" w:sz="0" w:space="0" w:color="auto"/>
            <w:right w:val="none" w:sz="0" w:space="0" w:color="auto"/>
          </w:divBdr>
        </w:div>
        <w:div w:id="30496744">
          <w:marLeft w:val="640"/>
          <w:marRight w:val="0"/>
          <w:marTop w:val="0"/>
          <w:marBottom w:val="0"/>
          <w:divBdr>
            <w:top w:val="none" w:sz="0" w:space="0" w:color="auto"/>
            <w:left w:val="none" w:sz="0" w:space="0" w:color="auto"/>
            <w:bottom w:val="none" w:sz="0" w:space="0" w:color="auto"/>
            <w:right w:val="none" w:sz="0" w:space="0" w:color="auto"/>
          </w:divBdr>
        </w:div>
        <w:div w:id="1146901294">
          <w:marLeft w:val="640"/>
          <w:marRight w:val="0"/>
          <w:marTop w:val="0"/>
          <w:marBottom w:val="0"/>
          <w:divBdr>
            <w:top w:val="none" w:sz="0" w:space="0" w:color="auto"/>
            <w:left w:val="none" w:sz="0" w:space="0" w:color="auto"/>
            <w:bottom w:val="none" w:sz="0" w:space="0" w:color="auto"/>
            <w:right w:val="none" w:sz="0" w:space="0" w:color="auto"/>
          </w:divBdr>
        </w:div>
        <w:div w:id="129595078">
          <w:marLeft w:val="640"/>
          <w:marRight w:val="0"/>
          <w:marTop w:val="0"/>
          <w:marBottom w:val="0"/>
          <w:divBdr>
            <w:top w:val="none" w:sz="0" w:space="0" w:color="auto"/>
            <w:left w:val="none" w:sz="0" w:space="0" w:color="auto"/>
            <w:bottom w:val="none" w:sz="0" w:space="0" w:color="auto"/>
            <w:right w:val="none" w:sz="0" w:space="0" w:color="auto"/>
          </w:divBdr>
        </w:div>
        <w:div w:id="1957826847">
          <w:marLeft w:val="640"/>
          <w:marRight w:val="0"/>
          <w:marTop w:val="0"/>
          <w:marBottom w:val="0"/>
          <w:divBdr>
            <w:top w:val="none" w:sz="0" w:space="0" w:color="auto"/>
            <w:left w:val="none" w:sz="0" w:space="0" w:color="auto"/>
            <w:bottom w:val="none" w:sz="0" w:space="0" w:color="auto"/>
            <w:right w:val="none" w:sz="0" w:space="0" w:color="auto"/>
          </w:divBdr>
        </w:div>
        <w:div w:id="674842906">
          <w:marLeft w:val="640"/>
          <w:marRight w:val="0"/>
          <w:marTop w:val="0"/>
          <w:marBottom w:val="0"/>
          <w:divBdr>
            <w:top w:val="none" w:sz="0" w:space="0" w:color="auto"/>
            <w:left w:val="none" w:sz="0" w:space="0" w:color="auto"/>
            <w:bottom w:val="none" w:sz="0" w:space="0" w:color="auto"/>
            <w:right w:val="none" w:sz="0" w:space="0" w:color="auto"/>
          </w:divBdr>
        </w:div>
        <w:div w:id="1266112037">
          <w:marLeft w:val="640"/>
          <w:marRight w:val="0"/>
          <w:marTop w:val="0"/>
          <w:marBottom w:val="0"/>
          <w:divBdr>
            <w:top w:val="none" w:sz="0" w:space="0" w:color="auto"/>
            <w:left w:val="none" w:sz="0" w:space="0" w:color="auto"/>
            <w:bottom w:val="none" w:sz="0" w:space="0" w:color="auto"/>
            <w:right w:val="none" w:sz="0" w:space="0" w:color="auto"/>
          </w:divBdr>
        </w:div>
        <w:div w:id="1952973249">
          <w:marLeft w:val="640"/>
          <w:marRight w:val="0"/>
          <w:marTop w:val="0"/>
          <w:marBottom w:val="0"/>
          <w:divBdr>
            <w:top w:val="none" w:sz="0" w:space="0" w:color="auto"/>
            <w:left w:val="none" w:sz="0" w:space="0" w:color="auto"/>
            <w:bottom w:val="none" w:sz="0" w:space="0" w:color="auto"/>
            <w:right w:val="none" w:sz="0" w:space="0" w:color="auto"/>
          </w:divBdr>
        </w:div>
        <w:div w:id="1693993960">
          <w:marLeft w:val="640"/>
          <w:marRight w:val="0"/>
          <w:marTop w:val="0"/>
          <w:marBottom w:val="0"/>
          <w:divBdr>
            <w:top w:val="none" w:sz="0" w:space="0" w:color="auto"/>
            <w:left w:val="none" w:sz="0" w:space="0" w:color="auto"/>
            <w:bottom w:val="none" w:sz="0" w:space="0" w:color="auto"/>
            <w:right w:val="none" w:sz="0" w:space="0" w:color="auto"/>
          </w:divBdr>
        </w:div>
        <w:div w:id="436288666">
          <w:marLeft w:val="640"/>
          <w:marRight w:val="0"/>
          <w:marTop w:val="0"/>
          <w:marBottom w:val="0"/>
          <w:divBdr>
            <w:top w:val="none" w:sz="0" w:space="0" w:color="auto"/>
            <w:left w:val="none" w:sz="0" w:space="0" w:color="auto"/>
            <w:bottom w:val="none" w:sz="0" w:space="0" w:color="auto"/>
            <w:right w:val="none" w:sz="0" w:space="0" w:color="auto"/>
          </w:divBdr>
        </w:div>
        <w:div w:id="1432434799">
          <w:marLeft w:val="640"/>
          <w:marRight w:val="0"/>
          <w:marTop w:val="0"/>
          <w:marBottom w:val="0"/>
          <w:divBdr>
            <w:top w:val="none" w:sz="0" w:space="0" w:color="auto"/>
            <w:left w:val="none" w:sz="0" w:space="0" w:color="auto"/>
            <w:bottom w:val="none" w:sz="0" w:space="0" w:color="auto"/>
            <w:right w:val="none" w:sz="0" w:space="0" w:color="auto"/>
          </w:divBdr>
        </w:div>
        <w:div w:id="1954751182">
          <w:marLeft w:val="640"/>
          <w:marRight w:val="0"/>
          <w:marTop w:val="0"/>
          <w:marBottom w:val="0"/>
          <w:divBdr>
            <w:top w:val="none" w:sz="0" w:space="0" w:color="auto"/>
            <w:left w:val="none" w:sz="0" w:space="0" w:color="auto"/>
            <w:bottom w:val="none" w:sz="0" w:space="0" w:color="auto"/>
            <w:right w:val="none" w:sz="0" w:space="0" w:color="auto"/>
          </w:divBdr>
        </w:div>
        <w:div w:id="1063941036">
          <w:marLeft w:val="640"/>
          <w:marRight w:val="0"/>
          <w:marTop w:val="0"/>
          <w:marBottom w:val="0"/>
          <w:divBdr>
            <w:top w:val="none" w:sz="0" w:space="0" w:color="auto"/>
            <w:left w:val="none" w:sz="0" w:space="0" w:color="auto"/>
            <w:bottom w:val="none" w:sz="0" w:space="0" w:color="auto"/>
            <w:right w:val="none" w:sz="0" w:space="0" w:color="auto"/>
          </w:divBdr>
        </w:div>
        <w:div w:id="1601379483">
          <w:marLeft w:val="640"/>
          <w:marRight w:val="0"/>
          <w:marTop w:val="0"/>
          <w:marBottom w:val="0"/>
          <w:divBdr>
            <w:top w:val="none" w:sz="0" w:space="0" w:color="auto"/>
            <w:left w:val="none" w:sz="0" w:space="0" w:color="auto"/>
            <w:bottom w:val="none" w:sz="0" w:space="0" w:color="auto"/>
            <w:right w:val="none" w:sz="0" w:space="0" w:color="auto"/>
          </w:divBdr>
        </w:div>
        <w:div w:id="1467308490">
          <w:marLeft w:val="640"/>
          <w:marRight w:val="0"/>
          <w:marTop w:val="0"/>
          <w:marBottom w:val="0"/>
          <w:divBdr>
            <w:top w:val="none" w:sz="0" w:space="0" w:color="auto"/>
            <w:left w:val="none" w:sz="0" w:space="0" w:color="auto"/>
            <w:bottom w:val="none" w:sz="0" w:space="0" w:color="auto"/>
            <w:right w:val="none" w:sz="0" w:space="0" w:color="auto"/>
          </w:divBdr>
        </w:div>
        <w:div w:id="1397120019">
          <w:marLeft w:val="640"/>
          <w:marRight w:val="0"/>
          <w:marTop w:val="0"/>
          <w:marBottom w:val="0"/>
          <w:divBdr>
            <w:top w:val="none" w:sz="0" w:space="0" w:color="auto"/>
            <w:left w:val="none" w:sz="0" w:space="0" w:color="auto"/>
            <w:bottom w:val="none" w:sz="0" w:space="0" w:color="auto"/>
            <w:right w:val="none" w:sz="0" w:space="0" w:color="auto"/>
          </w:divBdr>
        </w:div>
        <w:div w:id="1064374783">
          <w:marLeft w:val="640"/>
          <w:marRight w:val="0"/>
          <w:marTop w:val="0"/>
          <w:marBottom w:val="0"/>
          <w:divBdr>
            <w:top w:val="none" w:sz="0" w:space="0" w:color="auto"/>
            <w:left w:val="none" w:sz="0" w:space="0" w:color="auto"/>
            <w:bottom w:val="none" w:sz="0" w:space="0" w:color="auto"/>
            <w:right w:val="none" w:sz="0" w:space="0" w:color="auto"/>
          </w:divBdr>
        </w:div>
        <w:div w:id="1911963093">
          <w:marLeft w:val="640"/>
          <w:marRight w:val="0"/>
          <w:marTop w:val="0"/>
          <w:marBottom w:val="0"/>
          <w:divBdr>
            <w:top w:val="none" w:sz="0" w:space="0" w:color="auto"/>
            <w:left w:val="none" w:sz="0" w:space="0" w:color="auto"/>
            <w:bottom w:val="none" w:sz="0" w:space="0" w:color="auto"/>
            <w:right w:val="none" w:sz="0" w:space="0" w:color="auto"/>
          </w:divBdr>
        </w:div>
        <w:div w:id="1271398587">
          <w:marLeft w:val="640"/>
          <w:marRight w:val="0"/>
          <w:marTop w:val="0"/>
          <w:marBottom w:val="0"/>
          <w:divBdr>
            <w:top w:val="none" w:sz="0" w:space="0" w:color="auto"/>
            <w:left w:val="none" w:sz="0" w:space="0" w:color="auto"/>
            <w:bottom w:val="none" w:sz="0" w:space="0" w:color="auto"/>
            <w:right w:val="none" w:sz="0" w:space="0" w:color="auto"/>
          </w:divBdr>
        </w:div>
        <w:div w:id="1231042725">
          <w:marLeft w:val="640"/>
          <w:marRight w:val="0"/>
          <w:marTop w:val="0"/>
          <w:marBottom w:val="0"/>
          <w:divBdr>
            <w:top w:val="none" w:sz="0" w:space="0" w:color="auto"/>
            <w:left w:val="none" w:sz="0" w:space="0" w:color="auto"/>
            <w:bottom w:val="none" w:sz="0" w:space="0" w:color="auto"/>
            <w:right w:val="none" w:sz="0" w:space="0" w:color="auto"/>
          </w:divBdr>
        </w:div>
        <w:div w:id="907347678">
          <w:marLeft w:val="640"/>
          <w:marRight w:val="0"/>
          <w:marTop w:val="0"/>
          <w:marBottom w:val="0"/>
          <w:divBdr>
            <w:top w:val="none" w:sz="0" w:space="0" w:color="auto"/>
            <w:left w:val="none" w:sz="0" w:space="0" w:color="auto"/>
            <w:bottom w:val="none" w:sz="0" w:space="0" w:color="auto"/>
            <w:right w:val="none" w:sz="0" w:space="0" w:color="auto"/>
          </w:divBdr>
        </w:div>
        <w:div w:id="541089782">
          <w:marLeft w:val="640"/>
          <w:marRight w:val="0"/>
          <w:marTop w:val="0"/>
          <w:marBottom w:val="0"/>
          <w:divBdr>
            <w:top w:val="none" w:sz="0" w:space="0" w:color="auto"/>
            <w:left w:val="none" w:sz="0" w:space="0" w:color="auto"/>
            <w:bottom w:val="none" w:sz="0" w:space="0" w:color="auto"/>
            <w:right w:val="none" w:sz="0" w:space="0" w:color="auto"/>
          </w:divBdr>
        </w:div>
        <w:div w:id="333342258">
          <w:marLeft w:val="640"/>
          <w:marRight w:val="0"/>
          <w:marTop w:val="0"/>
          <w:marBottom w:val="0"/>
          <w:divBdr>
            <w:top w:val="none" w:sz="0" w:space="0" w:color="auto"/>
            <w:left w:val="none" w:sz="0" w:space="0" w:color="auto"/>
            <w:bottom w:val="none" w:sz="0" w:space="0" w:color="auto"/>
            <w:right w:val="none" w:sz="0" w:space="0" w:color="auto"/>
          </w:divBdr>
        </w:div>
        <w:div w:id="884945505">
          <w:marLeft w:val="640"/>
          <w:marRight w:val="0"/>
          <w:marTop w:val="0"/>
          <w:marBottom w:val="0"/>
          <w:divBdr>
            <w:top w:val="none" w:sz="0" w:space="0" w:color="auto"/>
            <w:left w:val="none" w:sz="0" w:space="0" w:color="auto"/>
            <w:bottom w:val="none" w:sz="0" w:space="0" w:color="auto"/>
            <w:right w:val="none" w:sz="0" w:space="0" w:color="auto"/>
          </w:divBdr>
        </w:div>
        <w:div w:id="348723886">
          <w:marLeft w:val="640"/>
          <w:marRight w:val="0"/>
          <w:marTop w:val="0"/>
          <w:marBottom w:val="0"/>
          <w:divBdr>
            <w:top w:val="none" w:sz="0" w:space="0" w:color="auto"/>
            <w:left w:val="none" w:sz="0" w:space="0" w:color="auto"/>
            <w:bottom w:val="none" w:sz="0" w:space="0" w:color="auto"/>
            <w:right w:val="none" w:sz="0" w:space="0" w:color="auto"/>
          </w:divBdr>
        </w:div>
        <w:div w:id="1748451434">
          <w:marLeft w:val="640"/>
          <w:marRight w:val="0"/>
          <w:marTop w:val="0"/>
          <w:marBottom w:val="0"/>
          <w:divBdr>
            <w:top w:val="none" w:sz="0" w:space="0" w:color="auto"/>
            <w:left w:val="none" w:sz="0" w:space="0" w:color="auto"/>
            <w:bottom w:val="none" w:sz="0" w:space="0" w:color="auto"/>
            <w:right w:val="none" w:sz="0" w:space="0" w:color="auto"/>
          </w:divBdr>
        </w:div>
        <w:div w:id="1719888393">
          <w:marLeft w:val="640"/>
          <w:marRight w:val="0"/>
          <w:marTop w:val="0"/>
          <w:marBottom w:val="0"/>
          <w:divBdr>
            <w:top w:val="none" w:sz="0" w:space="0" w:color="auto"/>
            <w:left w:val="none" w:sz="0" w:space="0" w:color="auto"/>
            <w:bottom w:val="none" w:sz="0" w:space="0" w:color="auto"/>
            <w:right w:val="none" w:sz="0" w:space="0" w:color="auto"/>
          </w:divBdr>
        </w:div>
        <w:div w:id="1252936225">
          <w:marLeft w:val="640"/>
          <w:marRight w:val="0"/>
          <w:marTop w:val="0"/>
          <w:marBottom w:val="0"/>
          <w:divBdr>
            <w:top w:val="none" w:sz="0" w:space="0" w:color="auto"/>
            <w:left w:val="none" w:sz="0" w:space="0" w:color="auto"/>
            <w:bottom w:val="none" w:sz="0" w:space="0" w:color="auto"/>
            <w:right w:val="none" w:sz="0" w:space="0" w:color="auto"/>
          </w:divBdr>
        </w:div>
        <w:div w:id="1126390463">
          <w:marLeft w:val="640"/>
          <w:marRight w:val="0"/>
          <w:marTop w:val="0"/>
          <w:marBottom w:val="0"/>
          <w:divBdr>
            <w:top w:val="none" w:sz="0" w:space="0" w:color="auto"/>
            <w:left w:val="none" w:sz="0" w:space="0" w:color="auto"/>
            <w:bottom w:val="none" w:sz="0" w:space="0" w:color="auto"/>
            <w:right w:val="none" w:sz="0" w:space="0" w:color="auto"/>
          </w:divBdr>
        </w:div>
        <w:div w:id="519590850">
          <w:marLeft w:val="640"/>
          <w:marRight w:val="0"/>
          <w:marTop w:val="0"/>
          <w:marBottom w:val="0"/>
          <w:divBdr>
            <w:top w:val="none" w:sz="0" w:space="0" w:color="auto"/>
            <w:left w:val="none" w:sz="0" w:space="0" w:color="auto"/>
            <w:bottom w:val="none" w:sz="0" w:space="0" w:color="auto"/>
            <w:right w:val="none" w:sz="0" w:space="0" w:color="auto"/>
          </w:divBdr>
        </w:div>
        <w:div w:id="1702629450">
          <w:marLeft w:val="640"/>
          <w:marRight w:val="0"/>
          <w:marTop w:val="0"/>
          <w:marBottom w:val="0"/>
          <w:divBdr>
            <w:top w:val="none" w:sz="0" w:space="0" w:color="auto"/>
            <w:left w:val="none" w:sz="0" w:space="0" w:color="auto"/>
            <w:bottom w:val="none" w:sz="0" w:space="0" w:color="auto"/>
            <w:right w:val="none" w:sz="0" w:space="0" w:color="auto"/>
          </w:divBdr>
        </w:div>
        <w:div w:id="2015380427">
          <w:marLeft w:val="640"/>
          <w:marRight w:val="0"/>
          <w:marTop w:val="0"/>
          <w:marBottom w:val="0"/>
          <w:divBdr>
            <w:top w:val="none" w:sz="0" w:space="0" w:color="auto"/>
            <w:left w:val="none" w:sz="0" w:space="0" w:color="auto"/>
            <w:bottom w:val="none" w:sz="0" w:space="0" w:color="auto"/>
            <w:right w:val="none" w:sz="0" w:space="0" w:color="auto"/>
          </w:divBdr>
        </w:div>
        <w:div w:id="1234968514">
          <w:marLeft w:val="640"/>
          <w:marRight w:val="0"/>
          <w:marTop w:val="0"/>
          <w:marBottom w:val="0"/>
          <w:divBdr>
            <w:top w:val="none" w:sz="0" w:space="0" w:color="auto"/>
            <w:left w:val="none" w:sz="0" w:space="0" w:color="auto"/>
            <w:bottom w:val="none" w:sz="0" w:space="0" w:color="auto"/>
            <w:right w:val="none" w:sz="0" w:space="0" w:color="auto"/>
          </w:divBdr>
        </w:div>
        <w:div w:id="1645429323">
          <w:marLeft w:val="640"/>
          <w:marRight w:val="0"/>
          <w:marTop w:val="0"/>
          <w:marBottom w:val="0"/>
          <w:divBdr>
            <w:top w:val="none" w:sz="0" w:space="0" w:color="auto"/>
            <w:left w:val="none" w:sz="0" w:space="0" w:color="auto"/>
            <w:bottom w:val="none" w:sz="0" w:space="0" w:color="auto"/>
            <w:right w:val="none" w:sz="0" w:space="0" w:color="auto"/>
          </w:divBdr>
        </w:div>
        <w:div w:id="229578875">
          <w:marLeft w:val="640"/>
          <w:marRight w:val="0"/>
          <w:marTop w:val="0"/>
          <w:marBottom w:val="0"/>
          <w:divBdr>
            <w:top w:val="none" w:sz="0" w:space="0" w:color="auto"/>
            <w:left w:val="none" w:sz="0" w:space="0" w:color="auto"/>
            <w:bottom w:val="none" w:sz="0" w:space="0" w:color="auto"/>
            <w:right w:val="none" w:sz="0" w:space="0" w:color="auto"/>
          </w:divBdr>
        </w:div>
        <w:div w:id="1857500395">
          <w:marLeft w:val="640"/>
          <w:marRight w:val="0"/>
          <w:marTop w:val="0"/>
          <w:marBottom w:val="0"/>
          <w:divBdr>
            <w:top w:val="none" w:sz="0" w:space="0" w:color="auto"/>
            <w:left w:val="none" w:sz="0" w:space="0" w:color="auto"/>
            <w:bottom w:val="none" w:sz="0" w:space="0" w:color="auto"/>
            <w:right w:val="none" w:sz="0" w:space="0" w:color="auto"/>
          </w:divBdr>
        </w:div>
        <w:div w:id="713581852">
          <w:marLeft w:val="640"/>
          <w:marRight w:val="0"/>
          <w:marTop w:val="0"/>
          <w:marBottom w:val="0"/>
          <w:divBdr>
            <w:top w:val="none" w:sz="0" w:space="0" w:color="auto"/>
            <w:left w:val="none" w:sz="0" w:space="0" w:color="auto"/>
            <w:bottom w:val="none" w:sz="0" w:space="0" w:color="auto"/>
            <w:right w:val="none" w:sz="0" w:space="0" w:color="auto"/>
          </w:divBdr>
        </w:div>
        <w:div w:id="2031251743">
          <w:marLeft w:val="640"/>
          <w:marRight w:val="0"/>
          <w:marTop w:val="0"/>
          <w:marBottom w:val="0"/>
          <w:divBdr>
            <w:top w:val="none" w:sz="0" w:space="0" w:color="auto"/>
            <w:left w:val="none" w:sz="0" w:space="0" w:color="auto"/>
            <w:bottom w:val="none" w:sz="0" w:space="0" w:color="auto"/>
            <w:right w:val="none" w:sz="0" w:space="0" w:color="auto"/>
          </w:divBdr>
        </w:div>
        <w:div w:id="1403679879">
          <w:marLeft w:val="640"/>
          <w:marRight w:val="0"/>
          <w:marTop w:val="0"/>
          <w:marBottom w:val="0"/>
          <w:divBdr>
            <w:top w:val="none" w:sz="0" w:space="0" w:color="auto"/>
            <w:left w:val="none" w:sz="0" w:space="0" w:color="auto"/>
            <w:bottom w:val="none" w:sz="0" w:space="0" w:color="auto"/>
            <w:right w:val="none" w:sz="0" w:space="0" w:color="auto"/>
          </w:divBdr>
        </w:div>
        <w:div w:id="1208224303">
          <w:marLeft w:val="640"/>
          <w:marRight w:val="0"/>
          <w:marTop w:val="0"/>
          <w:marBottom w:val="0"/>
          <w:divBdr>
            <w:top w:val="none" w:sz="0" w:space="0" w:color="auto"/>
            <w:left w:val="none" w:sz="0" w:space="0" w:color="auto"/>
            <w:bottom w:val="none" w:sz="0" w:space="0" w:color="auto"/>
            <w:right w:val="none" w:sz="0" w:space="0" w:color="auto"/>
          </w:divBdr>
        </w:div>
        <w:div w:id="1303921353">
          <w:marLeft w:val="640"/>
          <w:marRight w:val="0"/>
          <w:marTop w:val="0"/>
          <w:marBottom w:val="0"/>
          <w:divBdr>
            <w:top w:val="none" w:sz="0" w:space="0" w:color="auto"/>
            <w:left w:val="none" w:sz="0" w:space="0" w:color="auto"/>
            <w:bottom w:val="none" w:sz="0" w:space="0" w:color="auto"/>
            <w:right w:val="none" w:sz="0" w:space="0" w:color="auto"/>
          </w:divBdr>
        </w:div>
        <w:div w:id="2026862715">
          <w:marLeft w:val="640"/>
          <w:marRight w:val="0"/>
          <w:marTop w:val="0"/>
          <w:marBottom w:val="0"/>
          <w:divBdr>
            <w:top w:val="none" w:sz="0" w:space="0" w:color="auto"/>
            <w:left w:val="none" w:sz="0" w:space="0" w:color="auto"/>
            <w:bottom w:val="none" w:sz="0" w:space="0" w:color="auto"/>
            <w:right w:val="none" w:sz="0" w:space="0" w:color="auto"/>
          </w:divBdr>
        </w:div>
        <w:div w:id="778067724">
          <w:marLeft w:val="640"/>
          <w:marRight w:val="0"/>
          <w:marTop w:val="0"/>
          <w:marBottom w:val="0"/>
          <w:divBdr>
            <w:top w:val="none" w:sz="0" w:space="0" w:color="auto"/>
            <w:left w:val="none" w:sz="0" w:space="0" w:color="auto"/>
            <w:bottom w:val="none" w:sz="0" w:space="0" w:color="auto"/>
            <w:right w:val="none" w:sz="0" w:space="0" w:color="auto"/>
          </w:divBdr>
        </w:div>
      </w:divsChild>
    </w:div>
    <w:div w:id="1131941899">
      <w:bodyDiv w:val="1"/>
      <w:marLeft w:val="0"/>
      <w:marRight w:val="0"/>
      <w:marTop w:val="0"/>
      <w:marBottom w:val="0"/>
      <w:divBdr>
        <w:top w:val="none" w:sz="0" w:space="0" w:color="auto"/>
        <w:left w:val="none" w:sz="0" w:space="0" w:color="auto"/>
        <w:bottom w:val="none" w:sz="0" w:space="0" w:color="auto"/>
        <w:right w:val="none" w:sz="0" w:space="0" w:color="auto"/>
      </w:divBdr>
      <w:divsChild>
        <w:div w:id="540366807">
          <w:marLeft w:val="640"/>
          <w:marRight w:val="0"/>
          <w:marTop w:val="0"/>
          <w:marBottom w:val="0"/>
          <w:divBdr>
            <w:top w:val="none" w:sz="0" w:space="0" w:color="auto"/>
            <w:left w:val="none" w:sz="0" w:space="0" w:color="auto"/>
            <w:bottom w:val="none" w:sz="0" w:space="0" w:color="auto"/>
            <w:right w:val="none" w:sz="0" w:space="0" w:color="auto"/>
          </w:divBdr>
        </w:div>
        <w:div w:id="663513090">
          <w:marLeft w:val="640"/>
          <w:marRight w:val="0"/>
          <w:marTop w:val="0"/>
          <w:marBottom w:val="0"/>
          <w:divBdr>
            <w:top w:val="none" w:sz="0" w:space="0" w:color="auto"/>
            <w:left w:val="none" w:sz="0" w:space="0" w:color="auto"/>
            <w:bottom w:val="none" w:sz="0" w:space="0" w:color="auto"/>
            <w:right w:val="none" w:sz="0" w:space="0" w:color="auto"/>
          </w:divBdr>
        </w:div>
        <w:div w:id="147326240">
          <w:marLeft w:val="640"/>
          <w:marRight w:val="0"/>
          <w:marTop w:val="0"/>
          <w:marBottom w:val="0"/>
          <w:divBdr>
            <w:top w:val="none" w:sz="0" w:space="0" w:color="auto"/>
            <w:left w:val="none" w:sz="0" w:space="0" w:color="auto"/>
            <w:bottom w:val="none" w:sz="0" w:space="0" w:color="auto"/>
            <w:right w:val="none" w:sz="0" w:space="0" w:color="auto"/>
          </w:divBdr>
        </w:div>
        <w:div w:id="413938615">
          <w:marLeft w:val="640"/>
          <w:marRight w:val="0"/>
          <w:marTop w:val="0"/>
          <w:marBottom w:val="0"/>
          <w:divBdr>
            <w:top w:val="none" w:sz="0" w:space="0" w:color="auto"/>
            <w:left w:val="none" w:sz="0" w:space="0" w:color="auto"/>
            <w:bottom w:val="none" w:sz="0" w:space="0" w:color="auto"/>
            <w:right w:val="none" w:sz="0" w:space="0" w:color="auto"/>
          </w:divBdr>
        </w:div>
        <w:div w:id="1169904585">
          <w:marLeft w:val="640"/>
          <w:marRight w:val="0"/>
          <w:marTop w:val="0"/>
          <w:marBottom w:val="0"/>
          <w:divBdr>
            <w:top w:val="none" w:sz="0" w:space="0" w:color="auto"/>
            <w:left w:val="none" w:sz="0" w:space="0" w:color="auto"/>
            <w:bottom w:val="none" w:sz="0" w:space="0" w:color="auto"/>
            <w:right w:val="none" w:sz="0" w:space="0" w:color="auto"/>
          </w:divBdr>
        </w:div>
        <w:div w:id="138575843">
          <w:marLeft w:val="640"/>
          <w:marRight w:val="0"/>
          <w:marTop w:val="0"/>
          <w:marBottom w:val="0"/>
          <w:divBdr>
            <w:top w:val="none" w:sz="0" w:space="0" w:color="auto"/>
            <w:left w:val="none" w:sz="0" w:space="0" w:color="auto"/>
            <w:bottom w:val="none" w:sz="0" w:space="0" w:color="auto"/>
            <w:right w:val="none" w:sz="0" w:space="0" w:color="auto"/>
          </w:divBdr>
        </w:div>
        <w:div w:id="1169759780">
          <w:marLeft w:val="640"/>
          <w:marRight w:val="0"/>
          <w:marTop w:val="0"/>
          <w:marBottom w:val="0"/>
          <w:divBdr>
            <w:top w:val="none" w:sz="0" w:space="0" w:color="auto"/>
            <w:left w:val="none" w:sz="0" w:space="0" w:color="auto"/>
            <w:bottom w:val="none" w:sz="0" w:space="0" w:color="auto"/>
            <w:right w:val="none" w:sz="0" w:space="0" w:color="auto"/>
          </w:divBdr>
        </w:div>
        <w:div w:id="458765013">
          <w:marLeft w:val="640"/>
          <w:marRight w:val="0"/>
          <w:marTop w:val="0"/>
          <w:marBottom w:val="0"/>
          <w:divBdr>
            <w:top w:val="none" w:sz="0" w:space="0" w:color="auto"/>
            <w:left w:val="none" w:sz="0" w:space="0" w:color="auto"/>
            <w:bottom w:val="none" w:sz="0" w:space="0" w:color="auto"/>
            <w:right w:val="none" w:sz="0" w:space="0" w:color="auto"/>
          </w:divBdr>
        </w:div>
        <w:div w:id="1235434050">
          <w:marLeft w:val="640"/>
          <w:marRight w:val="0"/>
          <w:marTop w:val="0"/>
          <w:marBottom w:val="0"/>
          <w:divBdr>
            <w:top w:val="none" w:sz="0" w:space="0" w:color="auto"/>
            <w:left w:val="none" w:sz="0" w:space="0" w:color="auto"/>
            <w:bottom w:val="none" w:sz="0" w:space="0" w:color="auto"/>
            <w:right w:val="none" w:sz="0" w:space="0" w:color="auto"/>
          </w:divBdr>
        </w:div>
        <w:div w:id="2146197339">
          <w:marLeft w:val="640"/>
          <w:marRight w:val="0"/>
          <w:marTop w:val="0"/>
          <w:marBottom w:val="0"/>
          <w:divBdr>
            <w:top w:val="none" w:sz="0" w:space="0" w:color="auto"/>
            <w:left w:val="none" w:sz="0" w:space="0" w:color="auto"/>
            <w:bottom w:val="none" w:sz="0" w:space="0" w:color="auto"/>
            <w:right w:val="none" w:sz="0" w:space="0" w:color="auto"/>
          </w:divBdr>
        </w:div>
        <w:div w:id="2140299734">
          <w:marLeft w:val="640"/>
          <w:marRight w:val="0"/>
          <w:marTop w:val="0"/>
          <w:marBottom w:val="0"/>
          <w:divBdr>
            <w:top w:val="none" w:sz="0" w:space="0" w:color="auto"/>
            <w:left w:val="none" w:sz="0" w:space="0" w:color="auto"/>
            <w:bottom w:val="none" w:sz="0" w:space="0" w:color="auto"/>
            <w:right w:val="none" w:sz="0" w:space="0" w:color="auto"/>
          </w:divBdr>
        </w:div>
        <w:div w:id="1387266302">
          <w:marLeft w:val="640"/>
          <w:marRight w:val="0"/>
          <w:marTop w:val="0"/>
          <w:marBottom w:val="0"/>
          <w:divBdr>
            <w:top w:val="none" w:sz="0" w:space="0" w:color="auto"/>
            <w:left w:val="none" w:sz="0" w:space="0" w:color="auto"/>
            <w:bottom w:val="none" w:sz="0" w:space="0" w:color="auto"/>
            <w:right w:val="none" w:sz="0" w:space="0" w:color="auto"/>
          </w:divBdr>
        </w:div>
        <w:div w:id="1134717850">
          <w:marLeft w:val="640"/>
          <w:marRight w:val="0"/>
          <w:marTop w:val="0"/>
          <w:marBottom w:val="0"/>
          <w:divBdr>
            <w:top w:val="none" w:sz="0" w:space="0" w:color="auto"/>
            <w:left w:val="none" w:sz="0" w:space="0" w:color="auto"/>
            <w:bottom w:val="none" w:sz="0" w:space="0" w:color="auto"/>
            <w:right w:val="none" w:sz="0" w:space="0" w:color="auto"/>
          </w:divBdr>
        </w:div>
        <w:div w:id="1700276490">
          <w:marLeft w:val="640"/>
          <w:marRight w:val="0"/>
          <w:marTop w:val="0"/>
          <w:marBottom w:val="0"/>
          <w:divBdr>
            <w:top w:val="none" w:sz="0" w:space="0" w:color="auto"/>
            <w:left w:val="none" w:sz="0" w:space="0" w:color="auto"/>
            <w:bottom w:val="none" w:sz="0" w:space="0" w:color="auto"/>
            <w:right w:val="none" w:sz="0" w:space="0" w:color="auto"/>
          </w:divBdr>
        </w:div>
        <w:div w:id="721950779">
          <w:marLeft w:val="640"/>
          <w:marRight w:val="0"/>
          <w:marTop w:val="0"/>
          <w:marBottom w:val="0"/>
          <w:divBdr>
            <w:top w:val="none" w:sz="0" w:space="0" w:color="auto"/>
            <w:left w:val="none" w:sz="0" w:space="0" w:color="auto"/>
            <w:bottom w:val="none" w:sz="0" w:space="0" w:color="auto"/>
            <w:right w:val="none" w:sz="0" w:space="0" w:color="auto"/>
          </w:divBdr>
        </w:div>
        <w:div w:id="241332779">
          <w:marLeft w:val="640"/>
          <w:marRight w:val="0"/>
          <w:marTop w:val="0"/>
          <w:marBottom w:val="0"/>
          <w:divBdr>
            <w:top w:val="none" w:sz="0" w:space="0" w:color="auto"/>
            <w:left w:val="none" w:sz="0" w:space="0" w:color="auto"/>
            <w:bottom w:val="none" w:sz="0" w:space="0" w:color="auto"/>
            <w:right w:val="none" w:sz="0" w:space="0" w:color="auto"/>
          </w:divBdr>
        </w:div>
        <w:div w:id="1482230326">
          <w:marLeft w:val="640"/>
          <w:marRight w:val="0"/>
          <w:marTop w:val="0"/>
          <w:marBottom w:val="0"/>
          <w:divBdr>
            <w:top w:val="none" w:sz="0" w:space="0" w:color="auto"/>
            <w:left w:val="none" w:sz="0" w:space="0" w:color="auto"/>
            <w:bottom w:val="none" w:sz="0" w:space="0" w:color="auto"/>
            <w:right w:val="none" w:sz="0" w:space="0" w:color="auto"/>
          </w:divBdr>
        </w:div>
        <w:div w:id="1830251091">
          <w:marLeft w:val="640"/>
          <w:marRight w:val="0"/>
          <w:marTop w:val="0"/>
          <w:marBottom w:val="0"/>
          <w:divBdr>
            <w:top w:val="none" w:sz="0" w:space="0" w:color="auto"/>
            <w:left w:val="none" w:sz="0" w:space="0" w:color="auto"/>
            <w:bottom w:val="none" w:sz="0" w:space="0" w:color="auto"/>
            <w:right w:val="none" w:sz="0" w:space="0" w:color="auto"/>
          </w:divBdr>
        </w:div>
        <w:div w:id="1069154959">
          <w:marLeft w:val="640"/>
          <w:marRight w:val="0"/>
          <w:marTop w:val="0"/>
          <w:marBottom w:val="0"/>
          <w:divBdr>
            <w:top w:val="none" w:sz="0" w:space="0" w:color="auto"/>
            <w:left w:val="none" w:sz="0" w:space="0" w:color="auto"/>
            <w:bottom w:val="none" w:sz="0" w:space="0" w:color="auto"/>
            <w:right w:val="none" w:sz="0" w:space="0" w:color="auto"/>
          </w:divBdr>
        </w:div>
        <w:div w:id="1016007633">
          <w:marLeft w:val="640"/>
          <w:marRight w:val="0"/>
          <w:marTop w:val="0"/>
          <w:marBottom w:val="0"/>
          <w:divBdr>
            <w:top w:val="none" w:sz="0" w:space="0" w:color="auto"/>
            <w:left w:val="none" w:sz="0" w:space="0" w:color="auto"/>
            <w:bottom w:val="none" w:sz="0" w:space="0" w:color="auto"/>
            <w:right w:val="none" w:sz="0" w:space="0" w:color="auto"/>
          </w:divBdr>
        </w:div>
        <w:div w:id="1367831180">
          <w:marLeft w:val="640"/>
          <w:marRight w:val="0"/>
          <w:marTop w:val="0"/>
          <w:marBottom w:val="0"/>
          <w:divBdr>
            <w:top w:val="none" w:sz="0" w:space="0" w:color="auto"/>
            <w:left w:val="none" w:sz="0" w:space="0" w:color="auto"/>
            <w:bottom w:val="none" w:sz="0" w:space="0" w:color="auto"/>
            <w:right w:val="none" w:sz="0" w:space="0" w:color="auto"/>
          </w:divBdr>
        </w:div>
        <w:div w:id="826022009">
          <w:marLeft w:val="640"/>
          <w:marRight w:val="0"/>
          <w:marTop w:val="0"/>
          <w:marBottom w:val="0"/>
          <w:divBdr>
            <w:top w:val="none" w:sz="0" w:space="0" w:color="auto"/>
            <w:left w:val="none" w:sz="0" w:space="0" w:color="auto"/>
            <w:bottom w:val="none" w:sz="0" w:space="0" w:color="auto"/>
            <w:right w:val="none" w:sz="0" w:space="0" w:color="auto"/>
          </w:divBdr>
        </w:div>
        <w:div w:id="1356886876">
          <w:marLeft w:val="640"/>
          <w:marRight w:val="0"/>
          <w:marTop w:val="0"/>
          <w:marBottom w:val="0"/>
          <w:divBdr>
            <w:top w:val="none" w:sz="0" w:space="0" w:color="auto"/>
            <w:left w:val="none" w:sz="0" w:space="0" w:color="auto"/>
            <w:bottom w:val="none" w:sz="0" w:space="0" w:color="auto"/>
            <w:right w:val="none" w:sz="0" w:space="0" w:color="auto"/>
          </w:divBdr>
        </w:div>
        <w:div w:id="1520654650">
          <w:marLeft w:val="640"/>
          <w:marRight w:val="0"/>
          <w:marTop w:val="0"/>
          <w:marBottom w:val="0"/>
          <w:divBdr>
            <w:top w:val="none" w:sz="0" w:space="0" w:color="auto"/>
            <w:left w:val="none" w:sz="0" w:space="0" w:color="auto"/>
            <w:bottom w:val="none" w:sz="0" w:space="0" w:color="auto"/>
            <w:right w:val="none" w:sz="0" w:space="0" w:color="auto"/>
          </w:divBdr>
        </w:div>
        <w:div w:id="1847088016">
          <w:marLeft w:val="640"/>
          <w:marRight w:val="0"/>
          <w:marTop w:val="0"/>
          <w:marBottom w:val="0"/>
          <w:divBdr>
            <w:top w:val="none" w:sz="0" w:space="0" w:color="auto"/>
            <w:left w:val="none" w:sz="0" w:space="0" w:color="auto"/>
            <w:bottom w:val="none" w:sz="0" w:space="0" w:color="auto"/>
            <w:right w:val="none" w:sz="0" w:space="0" w:color="auto"/>
          </w:divBdr>
        </w:div>
        <w:div w:id="2040009869">
          <w:marLeft w:val="640"/>
          <w:marRight w:val="0"/>
          <w:marTop w:val="0"/>
          <w:marBottom w:val="0"/>
          <w:divBdr>
            <w:top w:val="none" w:sz="0" w:space="0" w:color="auto"/>
            <w:left w:val="none" w:sz="0" w:space="0" w:color="auto"/>
            <w:bottom w:val="none" w:sz="0" w:space="0" w:color="auto"/>
            <w:right w:val="none" w:sz="0" w:space="0" w:color="auto"/>
          </w:divBdr>
        </w:div>
        <w:div w:id="319164954">
          <w:marLeft w:val="640"/>
          <w:marRight w:val="0"/>
          <w:marTop w:val="0"/>
          <w:marBottom w:val="0"/>
          <w:divBdr>
            <w:top w:val="none" w:sz="0" w:space="0" w:color="auto"/>
            <w:left w:val="none" w:sz="0" w:space="0" w:color="auto"/>
            <w:bottom w:val="none" w:sz="0" w:space="0" w:color="auto"/>
            <w:right w:val="none" w:sz="0" w:space="0" w:color="auto"/>
          </w:divBdr>
        </w:div>
        <w:div w:id="1976905856">
          <w:marLeft w:val="640"/>
          <w:marRight w:val="0"/>
          <w:marTop w:val="0"/>
          <w:marBottom w:val="0"/>
          <w:divBdr>
            <w:top w:val="none" w:sz="0" w:space="0" w:color="auto"/>
            <w:left w:val="none" w:sz="0" w:space="0" w:color="auto"/>
            <w:bottom w:val="none" w:sz="0" w:space="0" w:color="auto"/>
            <w:right w:val="none" w:sz="0" w:space="0" w:color="auto"/>
          </w:divBdr>
        </w:div>
        <w:div w:id="1195998089">
          <w:marLeft w:val="640"/>
          <w:marRight w:val="0"/>
          <w:marTop w:val="0"/>
          <w:marBottom w:val="0"/>
          <w:divBdr>
            <w:top w:val="none" w:sz="0" w:space="0" w:color="auto"/>
            <w:left w:val="none" w:sz="0" w:space="0" w:color="auto"/>
            <w:bottom w:val="none" w:sz="0" w:space="0" w:color="auto"/>
            <w:right w:val="none" w:sz="0" w:space="0" w:color="auto"/>
          </w:divBdr>
        </w:div>
        <w:div w:id="2112968475">
          <w:marLeft w:val="640"/>
          <w:marRight w:val="0"/>
          <w:marTop w:val="0"/>
          <w:marBottom w:val="0"/>
          <w:divBdr>
            <w:top w:val="none" w:sz="0" w:space="0" w:color="auto"/>
            <w:left w:val="none" w:sz="0" w:space="0" w:color="auto"/>
            <w:bottom w:val="none" w:sz="0" w:space="0" w:color="auto"/>
            <w:right w:val="none" w:sz="0" w:space="0" w:color="auto"/>
          </w:divBdr>
        </w:div>
        <w:div w:id="1322080136">
          <w:marLeft w:val="640"/>
          <w:marRight w:val="0"/>
          <w:marTop w:val="0"/>
          <w:marBottom w:val="0"/>
          <w:divBdr>
            <w:top w:val="none" w:sz="0" w:space="0" w:color="auto"/>
            <w:left w:val="none" w:sz="0" w:space="0" w:color="auto"/>
            <w:bottom w:val="none" w:sz="0" w:space="0" w:color="auto"/>
            <w:right w:val="none" w:sz="0" w:space="0" w:color="auto"/>
          </w:divBdr>
        </w:div>
        <w:div w:id="455150047">
          <w:marLeft w:val="640"/>
          <w:marRight w:val="0"/>
          <w:marTop w:val="0"/>
          <w:marBottom w:val="0"/>
          <w:divBdr>
            <w:top w:val="none" w:sz="0" w:space="0" w:color="auto"/>
            <w:left w:val="none" w:sz="0" w:space="0" w:color="auto"/>
            <w:bottom w:val="none" w:sz="0" w:space="0" w:color="auto"/>
            <w:right w:val="none" w:sz="0" w:space="0" w:color="auto"/>
          </w:divBdr>
        </w:div>
        <w:div w:id="234708451">
          <w:marLeft w:val="640"/>
          <w:marRight w:val="0"/>
          <w:marTop w:val="0"/>
          <w:marBottom w:val="0"/>
          <w:divBdr>
            <w:top w:val="none" w:sz="0" w:space="0" w:color="auto"/>
            <w:left w:val="none" w:sz="0" w:space="0" w:color="auto"/>
            <w:bottom w:val="none" w:sz="0" w:space="0" w:color="auto"/>
            <w:right w:val="none" w:sz="0" w:space="0" w:color="auto"/>
          </w:divBdr>
        </w:div>
        <w:div w:id="1621111118">
          <w:marLeft w:val="640"/>
          <w:marRight w:val="0"/>
          <w:marTop w:val="0"/>
          <w:marBottom w:val="0"/>
          <w:divBdr>
            <w:top w:val="none" w:sz="0" w:space="0" w:color="auto"/>
            <w:left w:val="none" w:sz="0" w:space="0" w:color="auto"/>
            <w:bottom w:val="none" w:sz="0" w:space="0" w:color="auto"/>
            <w:right w:val="none" w:sz="0" w:space="0" w:color="auto"/>
          </w:divBdr>
        </w:div>
        <w:div w:id="1593271044">
          <w:marLeft w:val="640"/>
          <w:marRight w:val="0"/>
          <w:marTop w:val="0"/>
          <w:marBottom w:val="0"/>
          <w:divBdr>
            <w:top w:val="none" w:sz="0" w:space="0" w:color="auto"/>
            <w:left w:val="none" w:sz="0" w:space="0" w:color="auto"/>
            <w:bottom w:val="none" w:sz="0" w:space="0" w:color="auto"/>
            <w:right w:val="none" w:sz="0" w:space="0" w:color="auto"/>
          </w:divBdr>
        </w:div>
        <w:div w:id="1498304889">
          <w:marLeft w:val="640"/>
          <w:marRight w:val="0"/>
          <w:marTop w:val="0"/>
          <w:marBottom w:val="0"/>
          <w:divBdr>
            <w:top w:val="none" w:sz="0" w:space="0" w:color="auto"/>
            <w:left w:val="none" w:sz="0" w:space="0" w:color="auto"/>
            <w:bottom w:val="none" w:sz="0" w:space="0" w:color="auto"/>
            <w:right w:val="none" w:sz="0" w:space="0" w:color="auto"/>
          </w:divBdr>
        </w:div>
        <w:div w:id="1885290374">
          <w:marLeft w:val="640"/>
          <w:marRight w:val="0"/>
          <w:marTop w:val="0"/>
          <w:marBottom w:val="0"/>
          <w:divBdr>
            <w:top w:val="none" w:sz="0" w:space="0" w:color="auto"/>
            <w:left w:val="none" w:sz="0" w:space="0" w:color="auto"/>
            <w:bottom w:val="none" w:sz="0" w:space="0" w:color="auto"/>
            <w:right w:val="none" w:sz="0" w:space="0" w:color="auto"/>
          </w:divBdr>
        </w:div>
        <w:div w:id="2015647834">
          <w:marLeft w:val="640"/>
          <w:marRight w:val="0"/>
          <w:marTop w:val="0"/>
          <w:marBottom w:val="0"/>
          <w:divBdr>
            <w:top w:val="none" w:sz="0" w:space="0" w:color="auto"/>
            <w:left w:val="none" w:sz="0" w:space="0" w:color="auto"/>
            <w:bottom w:val="none" w:sz="0" w:space="0" w:color="auto"/>
            <w:right w:val="none" w:sz="0" w:space="0" w:color="auto"/>
          </w:divBdr>
        </w:div>
        <w:div w:id="979336739">
          <w:marLeft w:val="640"/>
          <w:marRight w:val="0"/>
          <w:marTop w:val="0"/>
          <w:marBottom w:val="0"/>
          <w:divBdr>
            <w:top w:val="none" w:sz="0" w:space="0" w:color="auto"/>
            <w:left w:val="none" w:sz="0" w:space="0" w:color="auto"/>
            <w:bottom w:val="none" w:sz="0" w:space="0" w:color="auto"/>
            <w:right w:val="none" w:sz="0" w:space="0" w:color="auto"/>
          </w:divBdr>
        </w:div>
        <w:div w:id="1188911067">
          <w:marLeft w:val="640"/>
          <w:marRight w:val="0"/>
          <w:marTop w:val="0"/>
          <w:marBottom w:val="0"/>
          <w:divBdr>
            <w:top w:val="none" w:sz="0" w:space="0" w:color="auto"/>
            <w:left w:val="none" w:sz="0" w:space="0" w:color="auto"/>
            <w:bottom w:val="none" w:sz="0" w:space="0" w:color="auto"/>
            <w:right w:val="none" w:sz="0" w:space="0" w:color="auto"/>
          </w:divBdr>
        </w:div>
        <w:div w:id="516699494">
          <w:marLeft w:val="640"/>
          <w:marRight w:val="0"/>
          <w:marTop w:val="0"/>
          <w:marBottom w:val="0"/>
          <w:divBdr>
            <w:top w:val="none" w:sz="0" w:space="0" w:color="auto"/>
            <w:left w:val="none" w:sz="0" w:space="0" w:color="auto"/>
            <w:bottom w:val="none" w:sz="0" w:space="0" w:color="auto"/>
            <w:right w:val="none" w:sz="0" w:space="0" w:color="auto"/>
          </w:divBdr>
        </w:div>
        <w:div w:id="1287662414">
          <w:marLeft w:val="640"/>
          <w:marRight w:val="0"/>
          <w:marTop w:val="0"/>
          <w:marBottom w:val="0"/>
          <w:divBdr>
            <w:top w:val="none" w:sz="0" w:space="0" w:color="auto"/>
            <w:left w:val="none" w:sz="0" w:space="0" w:color="auto"/>
            <w:bottom w:val="none" w:sz="0" w:space="0" w:color="auto"/>
            <w:right w:val="none" w:sz="0" w:space="0" w:color="auto"/>
          </w:divBdr>
        </w:div>
        <w:div w:id="1196235129">
          <w:marLeft w:val="640"/>
          <w:marRight w:val="0"/>
          <w:marTop w:val="0"/>
          <w:marBottom w:val="0"/>
          <w:divBdr>
            <w:top w:val="none" w:sz="0" w:space="0" w:color="auto"/>
            <w:left w:val="none" w:sz="0" w:space="0" w:color="auto"/>
            <w:bottom w:val="none" w:sz="0" w:space="0" w:color="auto"/>
            <w:right w:val="none" w:sz="0" w:space="0" w:color="auto"/>
          </w:divBdr>
        </w:div>
      </w:divsChild>
    </w:div>
    <w:div w:id="1152870091">
      <w:bodyDiv w:val="1"/>
      <w:marLeft w:val="0"/>
      <w:marRight w:val="0"/>
      <w:marTop w:val="0"/>
      <w:marBottom w:val="0"/>
      <w:divBdr>
        <w:top w:val="none" w:sz="0" w:space="0" w:color="auto"/>
        <w:left w:val="none" w:sz="0" w:space="0" w:color="auto"/>
        <w:bottom w:val="none" w:sz="0" w:space="0" w:color="auto"/>
        <w:right w:val="none" w:sz="0" w:space="0" w:color="auto"/>
      </w:divBdr>
      <w:divsChild>
        <w:div w:id="2036729918">
          <w:marLeft w:val="640"/>
          <w:marRight w:val="0"/>
          <w:marTop w:val="0"/>
          <w:marBottom w:val="0"/>
          <w:divBdr>
            <w:top w:val="none" w:sz="0" w:space="0" w:color="auto"/>
            <w:left w:val="none" w:sz="0" w:space="0" w:color="auto"/>
            <w:bottom w:val="none" w:sz="0" w:space="0" w:color="auto"/>
            <w:right w:val="none" w:sz="0" w:space="0" w:color="auto"/>
          </w:divBdr>
        </w:div>
        <w:div w:id="1721510837">
          <w:marLeft w:val="640"/>
          <w:marRight w:val="0"/>
          <w:marTop w:val="0"/>
          <w:marBottom w:val="0"/>
          <w:divBdr>
            <w:top w:val="none" w:sz="0" w:space="0" w:color="auto"/>
            <w:left w:val="none" w:sz="0" w:space="0" w:color="auto"/>
            <w:bottom w:val="none" w:sz="0" w:space="0" w:color="auto"/>
            <w:right w:val="none" w:sz="0" w:space="0" w:color="auto"/>
          </w:divBdr>
        </w:div>
        <w:div w:id="1157839186">
          <w:marLeft w:val="640"/>
          <w:marRight w:val="0"/>
          <w:marTop w:val="0"/>
          <w:marBottom w:val="0"/>
          <w:divBdr>
            <w:top w:val="none" w:sz="0" w:space="0" w:color="auto"/>
            <w:left w:val="none" w:sz="0" w:space="0" w:color="auto"/>
            <w:bottom w:val="none" w:sz="0" w:space="0" w:color="auto"/>
            <w:right w:val="none" w:sz="0" w:space="0" w:color="auto"/>
          </w:divBdr>
        </w:div>
        <w:div w:id="8618">
          <w:marLeft w:val="640"/>
          <w:marRight w:val="0"/>
          <w:marTop w:val="0"/>
          <w:marBottom w:val="0"/>
          <w:divBdr>
            <w:top w:val="none" w:sz="0" w:space="0" w:color="auto"/>
            <w:left w:val="none" w:sz="0" w:space="0" w:color="auto"/>
            <w:bottom w:val="none" w:sz="0" w:space="0" w:color="auto"/>
            <w:right w:val="none" w:sz="0" w:space="0" w:color="auto"/>
          </w:divBdr>
        </w:div>
        <w:div w:id="221331695">
          <w:marLeft w:val="640"/>
          <w:marRight w:val="0"/>
          <w:marTop w:val="0"/>
          <w:marBottom w:val="0"/>
          <w:divBdr>
            <w:top w:val="none" w:sz="0" w:space="0" w:color="auto"/>
            <w:left w:val="none" w:sz="0" w:space="0" w:color="auto"/>
            <w:bottom w:val="none" w:sz="0" w:space="0" w:color="auto"/>
            <w:right w:val="none" w:sz="0" w:space="0" w:color="auto"/>
          </w:divBdr>
        </w:div>
        <w:div w:id="1765569852">
          <w:marLeft w:val="640"/>
          <w:marRight w:val="0"/>
          <w:marTop w:val="0"/>
          <w:marBottom w:val="0"/>
          <w:divBdr>
            <w:top w:val="none" w:sz="0" w:space="0" w:color="auto"/>
            <w:left w:val="none" w:sz="0" w:space="0" w:color="auto"/>
            <w:bottom w:val="none" w:sz="0" w:space="0" w:color="auto"/>
            <w:right w:val="none" w:sz="0" w:space="0" w:color="auto"/>
          </w:divBdr>
        </w:div>
        <w:div w:id="1618366176">
          <w:marLeft w:val="640"/>
          <w:marRight w:val="0"/>
          <w:marTop w:val="0"/>
          <w:marBottom w:val="0"/>
          <w:divBdr>
            <w:top w:val="none" w:sz="0" w:space="0" w:color="auto"/>
            <w:left w:val="none" w:sz="0" w:space="0" w:color="auto"/>
            <w:bottom w:val="none" w:sz="0" w:space="0" w:color="auto"/>
            <w:right w:val="none" w:sz="0" w:space="0" w:color="auto"/>
          </w:divBdr>
        </w:div>
        <w:div w:id="2045472784">
          <w:marLeft w:val="640"/>
          <w:marRight w:val="0"/>
          <w:marTop w:val="0"/>
          <w:marBottom w:val="0"/>
          <w:divBdr>
            <w:top w:val="none" w:sz="0" w:space="0" w:color="auto"/>
            <w:left w:val="none" w:sz="0" w:space="0" w:color="auto"/>
            <w:bottom w:val="none" w:sz="0" w:space="0" w:color="auto"/>
            <w:right w:val="none" w:sz="0" w:space="0" w:color="auto"/>
          </w:divBdr>
        </w:div>
        <w:div w:id="1014956950">
          <w:marLeft w:val="640"/>
          <w:marRight w:val="0"/>
          <w:marTop w:val="0"/>
          <w:marBottom w:val="0"/>
          <w:divBdr>
            <w:top w:val="none" w:sz="0" w:space="0" w:color="auto"/>
            <w:left w:val="none" w:sz="0" w:space="0" w:color="auto"/>
            <w:bottom w:val="none" w:sz="0" w:space="0" w:color="auto"/>
            <w:right w:val="none" w:sz="0" w:space="0" w:color="auto"/>
          </w:divBdr>
        </w:div>
        <w:div w:id="466361983">
          <w:marLeft w:val="640"/>
          <w:marRight w:val="0"/>
          <w:marTop w:val="0"/>
          <w:marBottom w:val="0"/>
          <w:divBdr>
            <w:top w:val="none" w:sz="0" w:space="0" w:color="auto"/>
            <w:left w:val="none" w:sz="0" w:space="0" w:color="auto"/>
            <w:bottom w:val="none" w:sz="0" w:space="0" w:color="auto"/>
            <w:right w:val="none" w:sz="0" w:space="0" w:color="auto"/>
          </w:divBdr>
        </w:div>
        <w:div w:id="478772503">
          <w:marLeft w:val="640"/>
          <w:marRight w:val="0"/>
          <w:marTop w:val="0"/>
          <w:marBottom w:val="0"/>
          <w:divBdr>
            <w:top w:val="none" w:sz="0" w:space="0" w:color="auto"/>
            <w:left w:val="none" w:sz="0" w:space="0" w:color="auto"/>
            <w:bottom w:val="none" w:sz="0" w:space="0" w:color="auto"/>
            <w:right w:val="none" w:sz="0" w:space="0" w:color="auto"/>
          </w:divBdr>
        </w:div>
        <w:div w:id="1110395168">
          <w:marLeft w:val="640"/>
          <w:marRight w:val="0"/>
          <w:marTop w:val="0"/>
          <w:marBottom w:val="0"/>
          <w:divBdr>
            <w:top w:val="none" w:sz="0" w:space="0" w:color="auto"/>
            <w:left w:val="none" w:sz="0" w:space="0" w:color="auto"/>
            <w:bottom w:val="none" w:sz="0" w:space="0" w:color="auto"/>
            <w:right w:val="none" w:sz="0" w:space="0" w:color="auto"/>
          </w:divBdr>
        </w:div>
        <w:div w:id="291596695">
          <w:marLeft w:val="640"/>
          <w:marRight w:val="0"/>
          <w:marTop w:val="0"/>
          <w:marBottom w:val="0"/>
          <w:divBdr>
            <w:top w:val="none" w:sz="0" w:space="0" w:color="auto"/>
            <w:left w:val="none" w:sz="0" w:space="0" w:color="auto"/>
            <w:bottom w:val="none" w:sz="0" w:space="0" w:color="auto"/>
            <w:right w:val="none" w:sz="0" w:space="0" w:color="auto"/>
          </w:divBdr>
        </w:div>
        <w:div w:id="594635407">
          <w:marLeft w:val="640"/>
          <w:marRight w:val="0"/>
          <w:marTop w:val="0"/>
          <w:marBottom w:val="0"/>
          <w:divBdr>
            <w:top w:val="none" w:sz="0" w:space="0" w:color="auto"/>
            <w:left w:val="none" w:sz="0" w:space="0" w:color="auto"/>
            <w:bottom w:val="none" w:sz="0" w:space="0" w:color="auto"/>
            <w:right w:val="none" w:sz="0" w:space="0" w:color="auto"/>
          </w:divBdr>
        </w:div>
        <w:div w:id="350377828">
          <w:marLeft w:val="640"/>
          <w:marRight w:val="0"/>
          <w:marTop w:val="0"/>
          <w:marBottom w:val="0"/>
          <w:divBdr>
            <w:top w:val="none" w:sz="0" w:space="0" w:color="auto"/>
            <w:left w:val="none" w:sz="0" w:space="0" w:color="auto"/>
            <w:bottom w:val="none" w:sz="0" w:space="0" w:color="auto"/>
            <w:right w:val="none" w:sz="0" w:space="0" w:color="auto"/>
          </w:divBdr>
        </w:div>
        <w:div w:id="1647851689">
          <w:marLeft w:val="640"/>
          <w:marRight w:val="0"/>
          <w:marTop w:val="0"/>
          <w:marBottom w:val="0"/>
          <w:divBdr>
            <w:top w:val="none" w:sz="0" w:space="0" w:color="auto"/>
            <w:left w:val="none" w:sz="0" w:space="0" w:color="auto"/>
            <w:bottom w:val="none" w:sz="0" w:space="0" w:color="auto"/>
            <w:right w:val="none" w:sz="0" w:space="0" w:color="auto"/>
          </w:divBdr>
        </w:div>
        <w:div w:id="67533287">
          <w:marLeft w:val="640"/>
          <w:marRight w:val="0"/>
          <w:marTop w:val="0"/>
          <w:marBottom w:val="0"/>
          <w:divBdr>
            <w:top w:val="none" w:sz="0" w:space="0" w:color="auto"/>
            <w:left w:val="none" w:sz="0" w:space="0" w:color="auto"/>
            <w:bottom w:val="none" w:sz="0" w:space="0" w:color="auto"/>
            <w:right w:val="none" w:sz="0" w:space="0" w:color="auto"/>
          </w:divBdr>
        </w:div>
        <w:div w:id="1051152723">
          <w:marLeft w:val="640"/>
          <w:marRight w:val="0"/>
          <w:marTop w:val="0"/>
          <w:marBottom w:val="0"/>
          <w:divBdr>
            <w:top w:val="none" w:sz="0" w:space="0" w:color="auto"/>
            <w:left w:val="none" w:sz="0" w:space="0" w:color="auto"/>
            <w:bottom w:val="none" w:sz="0" w:space="0" w:color="auto"/>
            <w:right w:val="none" w:sz="0" w:space="0" w:color="auto"/>
          </w:divBdr>
        </w:div>
        <w:div w:id="1044982169">
          <w:marLeft w:val="640"/>
          <w:marRight w:val="0"/>
          <w:marTop w:val="0"/>
          <w:marBottom w:val="0"/>
          <w:divBdr>
            <w:top w:val="none" w:sz="0" w:space="0" w:color="auto"/>
            <w:left w:val="none" w:sz="0" w:space="0" w:color="auto"/>
            <w:bottom w:val="none" w:sz="0" w:space="0" w:color="auto"/>
            <w:right w:val="none" w:sz="0" w:space="0" w:color="auto"/>
          </w:divBdr>
        </w:div>
        <w:div w:id="2070112621">
          <w:marLeft w:val="640"/>
          <w:marRight w:val="0"/>
          <w:marTop w:val="0"/>
          <w:marBottom w:val="0"/>
          <w:divBdr>
            <w:top w:val="none" w:sz="0" w:space="0" w:color="auto"/>
            <w:left w:val="none" w:sz="0" w:space="0" w:color="auto"/>
            <w:bottom w:val="none" w:sz="0" w:space="0" w:color="auto"/>
            <w:right w:val="none" w:sz="0" w:space="0" w:color="auto"/>
          </w:divBdr>
        </w:div>
        <w:div w:id="1064378507">
          <w:marLeft w:val="640"/>
          <w:marRight w:val="0"/>
          <w:marTop w:val="0"/>
          <w:marBottom w:val="0"/>
          <w:divBdr>
            <w:top w:val="none" w:sz="0" w:space="0" w:color="auto"/>
            <w:left w:val="none" w:sz="0" w:space="0" w:color="auto"/>
            <w:bottom w:val="none" w:sz="0" w:space="0" w:color="auto"/>
            <w:right w:val="none" w:sz="0" w:space="0" w:color="auto"/>
          </w:divBdr>
        </w:div>
        <w:div w:id="1490093092">
          <w:marLeft w:val="640"/>
          <w:marRight w:val="0"/>
          <w:marTop w:val="0"/>
          <w:marBottom w:val="0"/>
          <w:divBdr>
            <w:top w:val="none" w:sz="0" w:space="0" w:color="auto"/>
            <w:left w:val="none" w:sz="0" w:space="0" w:color="auto"/>
            <w:bottom w:val="none" w:sz="0" w:space="0" w:color="auto"/>
            <w:right w:val="none" w:sz="0" w:space="0" w:color="auto"/>
          </w:divBdr>
        </w:div>
        <w:div w:id="2051420482">
          <w:marLeft w:val="640"/>
          <w:marRight w:val="0"/>
          <w:marTop w:val="0"/>
          <w:marBottom w:val="0"/>
          <w:divBdr>
            <w:top w:val="none" w:sz="0" w:space="0" w:color="auto"/>
            <w:left w:val="none" w:sz="0" w:space="0" w:color="auto"/>
            <w:bottom w:val="none" w:sz="0" w:space="0" w:color="auto"/>
            <w:right w:val="none" w:sz="0" w:space="0" w:color="auto"/>
          </w:divBdr>
        </w:div>
        <w:div w:id="1351949132">
          <w:marLeft w:val="640"/>
          <w:marRight w:val="0"/>
          <w:marTop w:val="0"/>
          <w:marBottom w:val="0"/>
          <w:divBdr>
            <w:top w:val="none" w:sz="0" w:space="0" w:color="auto"/>
            <w:left w:val="none" w:sz="0" w:space="0" w:color="auto"/>
            <w:bottom w:val="none" w:sz="0" w:space="0" w:color="auto"/>
            <w:right w:val="none" w:sz="0" w:space="0" w:color="auto"/>
          </w:divBdr>
        </w:div>
        <w:div w:id="1997488070">
          <w:marLeft w:val="640"/>
          <w:marRight w:val="0"/>
          <w:marTop w:val="0"/>
          <w:marBottom w:val="0"/>
          <w:divBdr>
            <w:top w:val="none" w:sz="0" w:space="0" w:color="auto"/>
            <w:left w:val="none" w:sz="0" w:space="0" w:color="auto"/>
            <w:bottom w:val="none" w:sz="0" w:space="0" w:color="auto"/>
            <w:right w:val="none" w:sz="0" w:space="0" w:color="auto"/>
          </w:divBdr>
        </w:div>
        <w:div w:id="891036861">
          <w:marLeft w:val="640"/>
          <w:marRight w:val="0"/>
          <w:marTop w:val="0"/>
          <w:marBottom w:val="0"/>
          <w:divBdr>
            <w:top w:val="none" w:sz="0" w:space="0" w:color="auto"/>
            <w:left w:val="none" w:sz="0" w:space="0" w:color="auto"/>
            <w:bottom w:val="none" w:sz="0" w:space="0" w:color="auto"/>
            <w:right w:val="none" w:sz="0" w:space="0" w:color="auto"/>
          </w:divBdr>
        </w:div>
        <w:div w:id="1269660036">
          <w:marLeft w:val="640"/>
          <w:marRight w:val="0"/>
          <w:marTop w:val="0"/>
          <w:marBottom w:val="0"/>
          <w:divBdr>
            <w:top w:val="none" w:sz="0" w:space="0" w:color="auto"/>
            <w:left w:val="none" w:sz="0" w:space="0" w:color="auto"/>
            <w:bottom w:val="none" w:sz="0" w:space="0" w:color="auto"/>
            <w:right w:val="none" w:sz="0" w:space="0" w:color="auto"/>
          </w:divBdr>
        </w:div>
        <w:div w:id="633948710">
          <w:marLeft w:val="640"/>
          <w:marRight w:val="0"/>
          <w:marTop w:val="0"/>
          <w:marBottom w:val="0"/>
          <w:divBdr>
            <w:top w:val="none" w:sz="0" w:space="0" w:color="auto"/>
            <w:left w:val="none" w:sz="0" w:space="0" w:color="auto"/>
            <w:bottom w:val="none" w:sz="0" w:space="0" w:color="auto"/>
            <w:right w:val="none" w:sz="0" w:space="0" w:color="auto"/>
          </w:divBdr>
        </w:div>
        <w:div w:id="1103577593">
          <w:marLeft w:val="640"/>
          <w:marRight w:val="0"/>
          <w:marTop w:val="0"/>
          <w:marBottom w:val="0"/>
          <w:divBdr>
            <w:top w:val="none" w:sz="0" w:space="0" w:color="auto"/>
            <w:left w:val="none" w:sz="0" w:space="0" w:color="auto"/>
            <w:bottom w:val="none" w:sz="0" w:space="0" w:color="auto"/>
            <w:right w:val="none" w:sz="0" w:space="0" w:color="auto"/>
          </w:divBdr>
        </w:div>
        <w:div w:id="1128667454">
          <w:marLeft w:val="640"/>
          <w:marRight w:val="0"/>
          <w:marTop w:val="0"/>
          <w:marBottom w:val="0"/>
          <w:divBdr>
            <w:top w:val="none" w:sz="0" w:space="0" w:color="auto"/>
            <w:left w:val="none" w:sz="0" w:space="0" w:color="auto"/>
            <w:bottom w:val="none" w:sz="0" w:space="0" w:color="auto"/>
            <w:right w:val="none" w:sz="0" w:space="0" w:color="auto"/>
          </w:divBdr>
        </w:div>
        <w:div w:id="2069300904">
          <w:marLeft w:val="640"/>
          <w:marRight w:val="0"/>
          <w:marTop w:val="0"/>
          <w:marBottom w:val="0"/>
          <w:divBdr>
            <w:top w:val="none" w:sz="0" w:space="0" w:color="auto"/>
            <w:left w:val="none" w:sz="0" w:space="0" w:color="auto"/>
            <w:bottom w:val="none" w:sz="0" w:space="0" w:color="auto"/>
            <w:right w:val="none" w:sz="0" w:space="0" w:color="auto"/>
          </w:divBdr>
        </w:div>
        <w:div w:id="1009673579">
          <w:marLeft w:val="640"/>
          <w:marRight w:val="0"/>
          <w:marTop w:val="0"/>
          <w:marBottom w:val="0"/>
          <w:divBdr>
            <w:top w:val="none" w:sz="0" w:space="0" w:color="auto"/>
            <w:left w:val="none" w:sz="0" w:space="0" w:color="auto"/>
            <w:bottom w:val="none" w:sz="0" w:space="0" w:color="auto"/>
            <w:right w:val="none" w:sz="0" w:space="0" w:color="auto"/>
          </w:divBdr>
        </w:div>
        <w:div w:id="79330158">
          <w:marLeft w:val="640"/>
          <w:marRight w:val="0"/>
          <w:marTop w:val="0"/>
          <w:marBottom w:val="0"/>
          <w:divBdr>
            <w:top w:val="none" w:sz="0" w:space="0" w:color="auto"/>
            <w:left w:val="none" w:sz="0" w:space="0" w:color="auto"/>
            <w:bottom w:val="none" w:sz="0" w:space="0" w:color="auto"/>
            <w:right w:val="none" w:sz="0" w:space="0" w:color="auto"/>
          </w:divBdr>
        </w:div>
        <w:div w:id="322709722">
          <w:marLeft w:val="640"/>
          <w:marRight w:val="0"/>
          <w:marTop w:val="0"/>
          <w:marBottom w:val="0"/>
          <w:divBdr>
            <w:top w:val="none" w:sz="0" w:space="0" w:color="auto"/>
            <w:left w:val="none" w:sz="0" w:space="0" w:color="auto"/>
            <w:bottom w:val="none" w:sz="0" w:space="0" w:color="auto"/>
            <w:right w:val="none" w:sz="0" w:space="0" w:color="auto"/>
          </w:divBdr>
        </w:div>
        <w:div w:id="888541837">
          <w:marLeft w:val="640"/>
          <w:marRight w:val="0"/>
          <w:marTop w:val="0"/>
          <w:marBottom w:val="0"/>
          <w:divBdr>
            <w:top w:val="none" w:sz="0" w:space="0" w:color="auto"/>
            <w:left w:val="none" w:sz="0" w:space="0" w:color="auto"/>
            <w:bottom w:val="none" w:sz="0" w:space="0" w:color="auto"/>
            <w:right w:val="none" w:sz="0" w:space="0" w:color="auto"/>
          </w:divBdr>
        </w:div>
        <w:div w:id="1326395300">
          <w:marLeft w:val="640"/>
          <w:marRight w:val="0"/>
          <w:marTop w:val="0"/>
          <w:marBottom w:val="0"/>
          <w:divBdr>
            <w:top w:val="none" w:sz="0" w:space="0" w:color="auto"/>
            <w:left w:val="none" w:sz="0" w:space="0" w:color="auto"/>
            <w:bottom w:val="none" w:sz="0" w:space="0" w:color="auto"/>
            <w:right w:val="none" w:sz="0" w:space="0" w:color="auto"/>
          </w:divBdr>
        </w:div>
        <w:div w:id="65803488">
          <w:marLeft w:val="640"/>
          <w:marRight w:val="0"/>
          <w:marTop w:val="0"/>
          <w:marBottom w:val="0"/>
          <w:divBdr>
            <w:top w:val="none" w:sz="0" w:space="0" w:color="auto"/>
            <w:left w:val="none" w:sz="0" w:space="0" w:color="auto"/>
            <w:bottom w:val="none" w:sz="0" w:space="0" w:color="auto"/>
            <w:right w:val="none" w:sz="0" w:space="0" w:color="auto"/>
          </w:divBdr>
        </w:div>
        <w:div w:id="1052313505">
          <w:marLeft w:val="640"/>
          <w:marRight w:val="0"/>
          <w:marTop w:val="0"/>
          <w:marBottom w:val="0"/>
          <w:divBdr>
            <w:top w:val="none" w:sz="0" w:space="0" w:color="auto"/>
            <w:left w:val="none" w:sz="0" w:space="0" w:color="auto"/>
            <w:bottom w:val="none" w:sz="0" w:space="0" w:color="auto"/>
            <w:right w:val="none" w:sz="0" w:space="0" w:color="auto"/>
          </w:divBdr>
        </w:div>
        <w:div w:id="1599869065">
          <w:marLeft w:val="640"/>
          <w:marRight w:val="0"/>
          <w:marTop w:val="0"/>
          <w:marBottom w:val="0"/>
          <w:divBdr>
            <w:top w:val="none" w:sz="0" w:space="0" w:color="auto"/>
            <w:left w:val="none" w:sz="0" w:space="0" w:color="auto"/>
            <w:bottom w:val="none" w:sz="0" w:space="0" w:color="auto"/>
            <w:right w:val="none" w:sz="0" w:space="0" w:color="auto"/>
          </w:divBdr>
        </w:div>
        <w:div w:id="1645692516">
          <w:marLeft w:val="640"/>
          <w:marRight w:val="0"/>
          <w:marTop w:val="0"/>
          <w:marBottom w:val="0"/>
          <w:divBdr>
            <w:top w:val="none" w:sz="0" w:space="0" w:color="auto"/>
            <w:left w:val="none" w:sz="0" w:space="0" w:color="auto"/>
            <w:bottom w:val="none" w:sz="0" w:space="0" w:color="auto"/>
            <w:right w:val="none" w:sz="0" w:space="0" w:color="auto"/>
          </w:divBdr>
        </w:div>
        <w:div w:id="215431140">
          <w:marLeft w:val="640"/>
          <w:marRight w:val="0"/>
          <w:marTop w:val="0"/>
          <w:marBottom w:val="0"/>
          <w:divBdr>
            <w:top w:val="none" w:sz="0" w:space="0" w:color="auto"/>
            <w:left w:val="none" w:sz="0" w:space="0" w:color="auto"/>
            <w:bottom w:val="none" w:sz="0" w:space="0" w:color="auto"/>
            <w:right w:val="none" w:sz="0" w:space="0" w:color="auto"/>
          </w:divBdr>
        </w:div>
        <w:div w:id="1299335127">
          <w:marLeft w:val="640"/>
          <w:marRight w:val="0"/>
          <w:marTop w:val="0"/>
          <w:marBottom w:val="0"/>
          <w:divBdr>
            <w:top w:val="none" w:sz="0" w:space="0" w:color="auto"/>
            <w:left w:val="none" w:sz="0" w:space="0" w:color="auto"/>
            <w:bottom w:val="none" w:sz="0" w:space="0" w:color="auto"/>
            <w:right w:val="none" w:sz="0" w:space="0" w:color="auto"/>
          </w:divBdr>
        </w:div>
        <w:div w:id="327559999">
          <w:marLeft w:val="640"/>
          <w:marRight w:val="0"/>
          <w:marTop w:val="0"/>
          <w:marBottom w:val="0"/>
          <w:divBdr>
            <w:top w:val="none" w:sz="0" w:space="0" w:color="auto"/>
            <w:left w:val="none" w:sz="0" w:space="0" w:color="auto"/>
            <w:bottom w:val="none" w:sz="0" w:space="0" w:color="auto"/>
            <w:right w:val="none" w:sz="0" w:space="0" w:color="auto"/>
          </w:divBdr>
        </w:div>
        <w:div w:id="1599948979">
          <w:marLeft w:val="640"/>
          <w:marRight w:val="0"/>
          <w:marTop w:val="0"/>
          <w:marBottom w:val="0"/>
          <w:divBdr>
            <w:top w:val="none" w:sz="0" w:space="0" w:color="auto"/>
            <w:left w:val="none" w:sz="0" w:space="0" w:color="auto"/>
            <w:bottom w:val="none" w:sz="0" w:space="0" w:color="auto"/>
            <w:right w:val="none" w:sz="0" w:space="0" w:color="auto"/>
          </w:divBdr>
        </w:div>
        <w:div w:id="1299261994">
          <w:marLeft w:val="640"/>
          <w:marRight w:val="0"/>
          <w:marTop w:val="0"/>
          <w:marBottom w:val="0"/>
          <w:divBdr>
            <w:top w:val="none" w:sz="0" w:space="0" w:color="auto"/>
            <w:left w:val="none" w:sz="0" w:space="0" w:color="auto"/>
            <w:bottom w:val="none" w:sz="0" w:space="0" w:color="auto"/>
            <w:right w:val="none" w:sz="0" w:space="0" w:color="auto"/>
          </w:divBdr>
        </w:div>
        <w:div w:id="385419960">
          <w:marLeft w:val="640"/>
          <w:marRight w:val="0"/>
          <w:marTop w:val="0"/>
          <w:marBottom w:val="0"/>
          <w:divBdr>
            <w:top w:val="none" w:sz="0" w:space="0" w:color="auto"/>
            <w:left w:val="none" w:sz="0" w:space="0" w:color="auto"/>
            <w:bottom w:val="none" w:sz="0" w:space="0" w:color="auto"/>
            <w:right w:val="none" w:sz="0" w:space="0" w:color="auto"/>
          </w:divBdr>
        </w:div>
        <w:div w:id="1371612125">
          <w:marLeft w:val="640"/>
          <w:marRight w:val="0"/>
          <w:marTop w:val="0"/>
          <w:marBottom w:val="0"/>
          <w:divBdr>
            <w:top w:val="none" w:sz="0" w:space="0" w:color="auto"/>
            <w:left w:val="none" w:sz="0" w:space="0" w:color="auto"/>
            <w:bottom w:val="none" w:sz="0" w:space="0" w:color="auto"/>
            <w:right w:val="none" w:sz="0" w:space="0" w:color="auto"/>
          </w:divBdr>
        </w:div>
        <w:div w:id="1906066358">
          <w:marLeft w:val="640"/>
          <w:marRight w:val="0"/>
          <w:marTop w:val="0"/>
          <w:marBottom w:val="0"/>
          <w:divBdr>
            <w:top w:val="none" w:sz="0" w:space="0" w:color="auto"/>
            <w:left w:val="none" w:sz="0" w:space="0" w:color="auto"/>
            <w:bottom w:val="none" w:sz="0" w:space="0" w:color="auto"/>
            <w:right w:val="none" w:sz="0" w:space="0" w:color="auto"/>
          </w:divBdr>
        </w:div>
        <w:div w:id="100608744">
          <w:marLeft w:val="640"/>
          <w:marRight w:val="0"/>
          <w:marTop w:val="0"/>
          <w:marBottom w:val="0"/>
          <w:divBdr>
            <w:top w:val="none" w:sz="0" w:space="0" w:color="auto"/>
            <w:left w:val="none" w:sz="0" w:space="0" w:color="auto"/>
            <w:bottom w:val="none" w:sz="0" w:space="0" w:color="auto"/>
            <w:right w:val="none" w:sz="0" w:space="0" w:color="auto"/>
          </w:divBdr>
        </w:div>
        <w:div w:id="1314018954">
          <w:marLeft w:val="640"/>
          <w:marRight w:val="0"/>
          <w:marTop w:val="0"/>
          <w:marBottom w:val="0"/>
          <w:divBdr>
            <w:top w:val="none" w:sz="0" w:space="0" w:color="auto"/>
            <w:left w:val="none" w:sz="0" w:space="0" w:color="auto"/>
            <w:bottom w:val="none" w:sz="0" w:space="0" w:color="auto"/>
            <w:right w:val="none" w:sz="0" w:space="0" w:color="auto"/>
          </w:divBdr>
        </w:div>
      </w:divsChild>
    </w:div>
    <w:div w:id="1180200176">
      <w:bodyDiv w:val="1"/>
      <w:marLeft w:val="0"/>
      <w:marRight w:val="0"/>
      <w:marTop w:val="0"/>
      <w:marBottom w:val="0"/>
      <w:divBdr>
        <w:top w:val="none" w:sz="0" w:space="0" w:color="auto"/>
        <w:left w:val="none" w:sz="0" w:space="0" w:color="auto"/>
        <w:bottom w:val="none" w:sz="0" w:space="0" w:color="auto"/>
        <w:right w:val="none" w:sz="0" w:space="0" w:color="auto"/>
      </w:divBdr>
      <w:divsChild>
        <w:div w:id="1104762354">
          <w:marLeft w:val="640"/>
          <w:marRight w:val="0"/>
          <w:marTop w:val="0"/>
          <w:marBottom w:val="0"/>
          <w:divBdr>
            <w:top w:val="none" w:sz="0" w:space="0" w:color="auto"/>
            <w:left w:val="none" w:sz="0" w:space="0" w:color="auto"/>
            <w:bottom w:val="none" w:sz="0" w:space="0" w:color="auto"/>
            <w:right w:val="none" w:sz="0" w:space="0" w:color="auto"/>
          </w:divBdr>
        </w:div>
        <w:div w:id="824081337">
          <w:marLeft w:val="640"/>
          <w:marRight w:val="0"/>
          <w:marTop w:val="0"/>
          <w:marBottom w:val="0"/>
          <w:divBdr>
            <w:top w:val="none" w:sz="0" w:space="0" w:color="auto"/>
            <w:left w:val="none" w:sz="0" w:space="0" w:color="auto"/>
            <w:bottom w:val="none" w:sz="0" w:space="0" w:color="auto"/>
            <w:right w:val="none" w:sz="0" w:space="0" w:color="auto"/>
          </w:divBdr>
        </w:div>
        <w:div w:id="1232354796">
          <w:marLeft w:val="640"/>
          <w:marRight w:val="0"/>
          <w:marTop w:val="0"/>
          <w:marBottom w:val="0"/>
          <w:divBdr>
            <w:top w:val="none" w:sz="0" w:space="0" w:color="auto"/>
            <w:left w:val="none" w:sz="0" w:space="0" w:color="auto"/>
            <w:bottom w:val="none" w:sz="0" w:space="0" w:color="auto"/>
            <w:right w:val="none" w:sz="0" w:space="0" w:color="auto"/>
          </w:divBdr>
        </w:div>
        <w:div w:id="668677714">
          <w:marLeft w:val="640"/>
          <w:marRight w:val="0"/>
          <w:marTop w:val="0"/>
          <w:marBottom w:val="0"/>
          <w:divBdr>
            <w:top w:val="none" w:sz="0" w:space="0" w:color="auto"/>
            <w:left w:val="none" w:sz="0" w:space="0" w:color="auto"/>
            <w:bottom w:val="none" w:sz="0" w:space="0" w:color="auto"/>
            <w:right w:val="none" w:sz="0" w:space="0" w:color="auto"/>
          </w:divBdr>
        </w:div>
        <w:div w:id="1557202964">
          <w:marLeft w:val="640"/>
          <w:marRight w:val="0"/>
          <w:marTop w:val="0"/>
          <w:marBottom w:val="0"/>
          <w:divBdr>
            <w:top w:val="none" w:sz="0" w:space="0" w:color="auto"/>
            <w:left w:val="none" w:sz="0" w:space="0" w:color="auto"/>
            <w:bottom w:val="none" w:sz="0" w:space="0" w:color="auto"/>
            <w:right w:val="none" w:sz="0" w:space="0" w:color="auto"/>
          </w:divBdr>
        </w:div>
        <w:div w:id="576551977">
          <w:marLeft w:val="640"/>
          <w:marRight w:val="0"/>
          <w:marTop w:val="0"/>
          <w:marBottom w:val="0"/>
          <w:divBdr>
            <w:top w:val="none" w:sz="0" w:space="0" w:color="auto"/>
            <w:left w:val="none" w:sz="0" w:space="0" w:color="auto"/>
            <w:bottom w:val="none" w:sz="0" w:space="0" w:color="auto"/>
            <w:right w:val="none" w:sz="0" w:space="0" w:color="auto"/>
          </w:divBdr>
        </w:div>
        <w:div w:id="1397699972">
          <w:marLeft w:val="640"/>
          <w:marRight w:val="0"/>
          <w:marTop w:val="0"/>
          <w:marBottom w:val="0"/>
          <w:divBdr>
            <w:top w:val="none" w:sz="0" w:space="0" w:color="auto"/>
            <w:left w:val="none" w:sz="0" w:space="0" w:color="auto"/>
            <w:bottom w:val="none" w:sz="0" w:space="0" w:color="auto"/>
            <w:right w:val="none" w:sz="0" w:space="0" w:color="auto"/>
          </w:divBdr>
        </w:div>
        <w:div w:id="674113628">
          <w:marLeft w:val="640"/>
          <w:marRight w:val="0"/>
          <w:marTop w:val="0"/>
          <w:marBottom w:val="0"/>
          <w:divBdr>
            <w:top w:val="none" w:sz="0" w:space="0" w:color="auto"/>
            <w:left w:val="none" w:sz="0" w:space="0" w:color="auto"/>
            <w:bottom w:val="none" w:sz="0" w:space="0" w:color="auto"/>
            <w:right w:val="none" w:sz="0" w:space="0" w:color="auto"/>
          </w:divBdr>
        </w:div>
        <w:div w:id="1986158023">
          <w:marLeft w:val="640"/>
          <w:marRight w:val="0"/>
          <w:marTop w:val="0"/>
          <w:marBottom w:val="0"/>
          <w:divBdr>
            <w:top w:val="none" w:sz="0" w:space="0" w:color="auto"/>
            <w:left w:val="none" w:sz="0" w:space="0" w:color="auto"/>
            <w:bottom w:val="none" w:sz="0" w:space="0" w:color="auto"/>
            <w:right w:val="none" w:sz="0" w:space="0" w:color="auto"/>
          </w:divBdr>
        </w:div>
        <w:div w:id="147331787">
          <w:marLeft w:val="640"/>
          <w:marRight w:val="0"/>
          <w:marTop w:val="0"/>
          <w:marBottom w:val="0"/>
          <w:divBdr>
            <w:top w:val="none" w:sz="0" w:space="0" w:color="auto"/>
            <w:left w:val="none" w:sz="0" w:space="0" w:color="auto"/>
            <w:bottom w:val="none" w:sz="0" w:space="0" w:color="auto"/>
            <w:right w:val="none" w:sz="0" w:space="0" w:color="auto"/>
          </w:divBdr>
        </w:div>
        <w:div w:id="1145468326">
          <w:marLeft w:val="640"/>
          <w:marRight w:val="0"/>
          <w:marTop w:val="0"/>
          <w:marBottom w:val="0"/>
          <w:divBdr>
            <w:top w:val="none" w:sz="0" w:space="0" w:color="auto"/>
            <w:left w:val="none" w:sz="0" w:space="0" w:color="auto"/>
            <w:bottom w:val="none" w:sz="0" w:space="0" w:color="auto"/>
            <w:right w:val="none" w:sz="0" w:space="0" w:color="auto"/>
          </w:divBdr>
        </w:div>
        <w:div w:id="1852984178">
          <w:marLeft w:val="640"/>
          <w:marRight w:val="0"/>
          <w:marTop w:val="0"/>
          <w:marBottom w:val="0"/>
          <w:divBdr>
            <w:top w:val="none" w:sz="0" w:space="0" w:color="auto"/>
            <w:left w:val="none" w:sz="0" w:space="0" w:color="auto"/>
            <w:bottom w:val="none" w:sz="0" w:space="0" w:color="auto"/>
            <w:right w:val="none" w:sz="0" w:space="0" w:color="auto"/>
          </w:divBdr>
        </w:div>
        <w:div w:id="1332830269">
          <w:marLeft w:val="640"/>
          <w:marRight w:val="0"/>
          <w:marTop w:val="0"/>
          <w:marBottom w:val="0"/>
          <w:divBdr>
            <w:top w:val="none" w:sz="0" w:space="0" w:color="auto"/>
            <w:left w:val="none" w:sz="0" w:space="0" w:color="auto"/>
            <w:bottom w:val="none" w:sz="0" w:space="0" w:color="auto"/>
            <w:right w:val="none" w:sz="0" w:space="0" w:color="auto"/>
          </w:divBdr>
        </w:div>
        <w:div w:id="676344156">
          <w:marLeft w:val="640"/>
          <w:marRight w:val="0"/>
          <w:marTop w:val="0"/>
          <w:marBottom w:val="0"/>
          <w:divBdr>
            <w:top w:val="none" w:sz="0" w:space="0" w:color="auto"/>
            <w:left w:val="none" w:sz="0" w:space="0" w:color="auto"/>
            <w:bottom w:val="none" w:sz="0" w:space="0" w:color="auto"/>
            <w:right w:val="none" w:sz="0" w:space="0" w:color="auto"/>
          </w:divBdr>
        </w:div>
        <w:div w:id="2054424709">
          <w:marLeft w:val="640"/>
          <w:marRight w:val="0"/>
          <w:marTop w:val="0"/>
          <w:marBottom w:val="0"/>
          <w:divBdr>
            <w:top w:val="none" w:sz="0" w:space="0" w:color="auto"/>
            <w:left w:val="none" w:sz="0" w:space="0" w:color="auto"/>
            <w:bottom w:val="none" w:sz="0" w:space="0" w:color="auto"/>
            <w:right w:val="none" w:sz="0" w:space="0" w:color="auto"/>
          </w:divBdr>
        </w:div>
        <w:div w:id="28915295">
          <w:marLeft w:val="640"/>
          <w:marRight w:val="0"/>
          <w:marTop w:val="0"/>
          <w:marBottom w:val="0"/>
          <w:divBdr>
            <w:top w:val="none" w:sz="0" w:space="0" w:color="auto"/>
            <w:left w:val="none" w:sz="0" w:space="0" w:color="auto"/>
            <w:bottom w:val="none" w:sz="0" w:space="0" w:color="auto"/>
            <w:right w:val="none" w:sz="0" w:space="0" w:color="auto"/>
          </w:divBdr>
        </w:div>
        <w:div w:id="1321350292">
          <w:marLeft w:val="640"/>
          <w:marRight w:val="0"/>
          <w:marTop w:val="0"/>
          <w:marBottom w:val="0"/>
          <w:divBdr>
            <w:top w:val="none" w:sz="0" w:space="0" w:color="auto"/>
            <w:left w:val="none" w:sz="0" w:space="0" w:color="auto"/>
            <w:bottom w:val="none" w:sz="0" w:space="0" w:color="auto"/>
            <w:right w:val="none" w:sz="0" w:space="0" w:color="auto"/>
          </w:divBdr>
        </w:div>
        <w:div w:id="1767965709">
          <w:marLeft w:val="640"/>
          <w:marRight w:val="0"/>
          <w:marTop w:val="0"/>
          <w:marBottom w:val="0"/>
          <w:divBdr>
            <w:top w:val="none" w:sz="0" w:space="0" w:color="auto"/>
            <w:left w:val="none" w:sz="0" w:space="0" w:color="auto"/>
            <w:bottom w:val="none" w:sz="0" w:space="0" w:color="auto"/>
            <w:right w:val="none" w:sz="0" w:space="0" w:color="auto"/>
          </w:divBdr>
        </w:div>
        <w:div w:id="741372193">
          <w:marLeft w:val="640"/>
          <w:marRight w:val="0"/>
          <w:marTop w:val="0"/>
          <w:marBottom w:val="0"/>
          <w:divBdr>
            <w:top w:val="none" w:sz="0" w:space="0" w:color="auto"/>
            <w:left w:val="none" w:sz="0" w:space="0" w:color="auto"/>
            <w:bottom w:val="none" w:sz="0" w:space="0" w:color="auto"/>
            <w:right w:val="none" w:sz="0" w:space="0" w:color="auto"/>
          </w:divBdr>
        </w:div>
        <w:div w:id="2020615796">
          <w:marLeft w:val="640"/>
          <w:marRight w:val="0"/>
          <w:marTop w:val="0"/>
          <w:marBottom w:val="0"/>
          <w:divBdr>
            <w:top w:val="none" w:sz="0" w:space="0" w:color="auto"/>
            <w:left w:val="none" w:sz="0" w:space="0" w:color="auto"/>
            <w:bottom w:val="none" w:sz="0" w:space="0" w:color="auto"/>
            <w:right w:val="none" w:sz="0" w:space="0" w:color="auto"/>
          </w:divBdr>
        </w:div>
        <w:div w:id="749691324">
          <w:marLeft w:val="640"/>
          <w:marRight w:val="0"/>
          <w:marTop w:val="0"/>
          <w:marBottom w:val="0"/>
          <w:divBdr>
            <w:top w:val="none" w:sz="0" w:space="0" w:color="auto"/>
            <w:left w:val="none" w:sz="0" w:space="0" w:color="auto"/>
            <w:bottom w:val="none" w:sz="0" w:space="0" w:color="auto"/>
            <w:right w:val="none" w:sz="0" w:space="0" w:color="auto"/>
          </w:divBdr>
        </w:div>
        <w:div w:id="1662923523">
          <w:marLeft w:val="640"/>
          <w:marRight w:val="0"/>
          <w:marTop w:val="0"/>
          <w:marBottom w:val="0"/>
          <w:divBdr>
            <w:top w:val="none" w:sz="0" w:space="0" w:color="auto"/>
            <w:left w:val="none" w:sz="0" w:space="0" w:color="auto"/>
            <w:bottom w:val="none" w:sz="0" w:space="0" w:color="auto"/>
            <w:right w:val="none" w:sz="0" w:space="0" w:color="auto"/>
          </w:divBdr>
        </w:div>
        <w:div w:id="843477884">
          <w:marLeft w:val="640"/>
          <w:marRight w:val="0"/>
          <w:marTop w:val="0"/>
          <w:marBottom w:val="0"/>
          <w:divBdr>
            <w:top w:val="none" w:sz="0" w:space="0" w:color="auto"/>
            <w:left w:val="none" w:sz="0" w:space="0" w:color="auto"/>
            <w:bottom w:val="none" w:sz="0" w:space="0" w:color="auto"/>
            <w:right w:val="none" w:sz="0" w:space="0" w:color="auto"/>
          </w:divBdr>
        </w:div>
        <w:div w:id="2054688103">
          <w:marLeft w:val="640"/>
          <w:marRight w:val="0"/>
          <w:marTop w:val="0"/>
          <w:marBottom w:val="0"/>
          <w:divBdr>
            <w:top w:val="none" w:sz="0" w:space="0" w:color="auto"/>
            <w:left w:val="none" w:sz="0" w:space="0" w:color="auto"/>
            <w:bottom w:val="none" w:sz="0" w:space="0" w:color="auto"/>
            <w:right w:val="none" w:sz="0" w:space="0" w:color="auto"/>
          </w:divBdr>
        </w:div>
        <w:div w:id="1331256487">
          <w:marLeft w:val="640"/>
          <w:marRight w:val="0"/>
          <w:marTop w:val="0"/>
          <w:marBottom w:val="0"/>
          <w:divBdr>
            <w:top w:val="none" w:sz="0" w:space="0" w:color="auto"/>
            <w:left w:val="none" w:sz="0" w:space="0" w:color="auto"/>
            <w:bottom w:val="none" w:sz="0" w:space="0" w:color="auto"/>
            <w:right w:val="none" w:sz="0" w:space="0" w:color="auto"/>
          </w:divBdr>
        </w:div>
        <w:div w:id="1906337045">
          <w:marLeft w:val="640"/>
          <w:marRight w:val="0"/>
          <w:marTop w:val="0"/>
          <w:marBottom w:val="0"/>
          <w:divBdr>
            <w:top w:val="none" w:sz="0" w:space="0" w:color="auto"/>
            <w:left w:val="none" w:sz="0" w:space="0" w:color="auto"/>
            <w:bottom w:val="none" w:sz="0" w:space="0" w:color="auto"/>
            <w:right w:val="none" w:sz="0" w:space="0" w:color="auto"/>
          </w:divBdr>
        </w:div>
        <w:div w:id="908997577">
          <w:marLeft w:val="640"/>
          <w:marRight w:val="0"/>
          <w:marTop w:val="0"/>
          <w:marBottom w:val="0"/>
          <w:divBdr>
            <w:top w:val="none" w:sz="0" w:space="0" w:color="auto"/>
            <w:left w:val="none" w:sz="0" w:space="0" w:color="auto"/>
            <w:bottom w:val="none" w:sz="0" w:space="0" w:color="auto"/>
            <w:right w:val="none" w:sz="0" w:space="0" w:color="auto"/>
          </w:divBdr>
        </w:div>
        <w:div w:id="406000176">
          <w:marLeft w:val="640"/>
          <w:marRight w:val="0"/>
          <w:marTop w:val="0"/>
          <w:marBottom w:val="0"/>
          <w:divBdr>
            <w:top w:val="none" w:sz="0" w:space="0" w:color="auto"/>
            <w:left w:val="none" w:sz="0" w:space="0" w:color="auto"/>
            <w:bottom w:val="none" w:sz="0" w:space="0" w:color="auto"/>
            <w:right w:val="none" w:sz="0" w:space="0" w:color="auto"/>
          </w:divBdr>
        </w:div>
        <w:div w:id="1295520939">
          <w:marLeft w:val="640"/>
          <w:marRight w:val="0"/>
          <w:marTop w:val="0"/>
          <w:marBottom w:val="0"/>
          <w:divBdr>
            <w:top w:val="none" w:sz="0" w:space="0" w:color="auto"/>
            <w:left w:val="none" w:sz="0" w:space="0" w:color="auto"/>
            <w:bottom w:val="none" w:sz="0" w:space="0" w:color="auto"/>
            <w:right w:val="none" w:sz="0" w:space="0" w:color="auto"/>
          </w:divBdr>
        </w:div>
        <w:div w:id="646712259">
          <w:marLeft w:val="640"/>
          <w:marRight w:val="0"/>
          <w:marTop w:val="0"/>
          <w:marBottom w:val="0"/>
          <w:divBdr>
            <w:top w:val="none" w:sz="0" w:space="0" w:color="auto"/>
            <w:left w:val="none" w:sz="0" w:space="0" w:color="auto"/>
            <w:bottom w:val="none" w:sz="0" w:space="0" w:color="auto"/>
            <w:right w:val="none" w:sz="0" w:space="0" w:color="auto"/>
          </w:divBdr>
        </w:div>
        <w:div w:id="593513378">
          <w:marLeft w:val="640"/>
          <w:marRight w:val="0"/>
          <w:marTop w:val="0"/>
          <w:marBottom w:val="0"/>
          <w:divBdr>
            <w:top w:val="none" w:sz="0" w:space="0" w:color="auto"/>
            <w:left w:val="none" w:sz="0" w:space="0" w:color="auto"/>
            <w:bottom w:val="none" w:sz="0" w:space="0" w:color="auto"/>
            <w:right w:val="none" w:sz="0" w:space="0" w:color="auto"/>
          </w:divBdr>
        </w:div>
        <w:div w:id="317541912">
          <w:marLeft w:val="640"/>
          <w:marRight w:val="0"/>
          <w:marTop w:val="0"/>
          <w:marBottom w:val="0"/>
          <w:divBdr>
            <w:top w:val="none" w:sz="0" w:space="0" w:color="auto"/>
            <w:left w:val="none" w:sz="0" w:space="0" w:color="auto"/>
            <w:bottom w:val="none" w:sz="0" w:space="0" w:color="auto"/>
            <w:right w:val="none" w:sz="0" w:space="0" w:color="auto"/>
          </w:divBdr>
        </w:div>
        <w:div w:id="1899582819">
          <w:marLeft w:val="640"/>
          <w:marRight w:val="0"/>
          <w:marTop w:val="0"/>
          <w:marBottom w:val="0"/>
          <w:divBdr>
            <w:top w:val="none" w:sz="0" w:space="0" w:color="auto"/>
            <w:left w:val="none" w:sz="0" w:space="0" w:color="auto"/>
            <w:bottom w:val="none" w:sz="0" w:space="0" w:color="auto"/>
            <w:right w:val="none" w:sz="0" w:space="0" w:color="auto"/>
          </w:divBdr>
        </w:div>
        <w:div w:id="2106223635">
          <w:marLeft w:val="640"/>
          <w:marRight w:val="0"/>
          <w:marTop w:val="0"/>
          <w:marBottom w:val="0"/>
          <w:divBdr>
            <w:top w:val="none" w:sz="0" w:space="0" w:color="auto"/>
            <w:left w:val="none" w:sz="0" w:space="0" w:color="auto"/>
            <w:bottom w:val="none" w:sz="0" w:space="0" w:color="auto"/>
            <w:right w:val="none" w:sz="0" w:space="0" w:color="auto"/>
          </w:divBdr>
        </w:div>
        <w:div w:id="1225023426">
          <w:marLeft w:val="640"/>
          <w:marRight w:val="0"/>
          <w:marTop w:val="0"/>
          <w:marBottom w:val="0"/>
          <w:divBdr>
            <w:top w:val="none" w:sz="0" w:space="0" w:color="auto"/>
            <w:left w:val="none" w:sz="0" w:space="0" w:color="auto"/>
            <w:bottom w:val="none" w:sz="0" w:space="0" w:color="auto"/>
            <w:right w:val="none" w:sz="0" w:space="0" w:color="auto"/>
          </w:divBdr>
        </w:div>
        <w:div w:id="2008484341">
          <w:marLeft w:val="640"/>
          <w:marRight w:val="0"/>
          <w:marTop w:val="0"/>
          <w:marBottom w:val="0"/>
          <w:divBdr>
            <w:top w:val="none" w:sz="0" w:space="0" w:color="auto"/>
            <w:left w:val="none" w:sz="0" w:space="0" w:color="auto"/>
            <w:bottom w:val="none" w:sz="0" w:space="0" w:color="auto"/>
            <w:right w:val="none" w:sz="0" w:space="0" w:color="auto"/>
          </w:divBdr>
        </w:div>
        <w:div w:id="728849213">
          <w:marLeft w:val="640"/>
          <w:marRight w:val="0"/>
          <w:marTop w:val="0"/>
          <w:marBottom w:val="0"/>
          <w:divBdr>
            <w:top w:val="none" w:sz="0" w:space="0" w:color="auto"/>
            <w:left w:val="none" w:sz="0" w:space="0" w:color="auto"/>
            <w:bottom w:val="none" w:sz="0" w:space="0" w:color="auto"/>
            <w:right w:val="none" w:sz="0" w:space="0" w:color="auto"/>
          </w:divBdr>
        </w:div>
        <w:div w:id="1098868317">
          <w:marLeft w:val="640"/>
          <w:marRight w:val="0"/>
          <w:marTop w:val="0"/>
          <w:marBottom w:val="0"/>
          <w:divBdr>
            <w:top w:val="none" w:sz="0" w:space="0" w:color="auto"/>
            <w:left w:val="none" w:sz="0" w:space="0" w:color="auto"/>
            <w:bottom w:val="none" w:sz="0" w:space="0" w:color="auto"/>
            <w:right w:val="none" w:sz="0" w:space="0" w:color="auto"/>
          </w:divBdr>
        </w:div>
        <w:div w:id="1205797141">
          <w:marLeft w:val="640"/>
          <w:marRight w:val="0"/>
          <w:marTop w:val="0"/>
          <w:marBottom w:val="0"/>
          <w:divBdr>
            <w:top w:val="none" w:sz="0" w:space="0" w:color="auto"/>
            <w:left w:val="none" w:sz="0" w:space="0" w:color="auto"/>
            <w:bottom w:val="none" w:sz="0" w:space="0" w:color="auto"/>
            <w:right w:val="none" w:sz="0" w:space="0" w:color="auto"/>
          </w:divBdr>
        </w:div>
        <w:div w:id="697512878">
          <w:marLeft w:val="640"/>
          <w:marRight w:val="0"/>
          <w:marTop w:val="0"/>
          <w:marBottom w:val="0"/>
          <w:divBdr>
            <w:top w:val="none" w:sz="0" w:space="0" w:color="auto"/>
            <w:left w:val="none" w:sz="0" w:space="0" w:color="auto"/>
            <w:bottom w:val="none" w:sz="0" w:space="0" w:color="auto"/>
            <w:right w:val="none" w:sz="0" w:space="0" w:color="auto"/>
          </w:divBdr>
        </w:div>
        <w:div w:id="2041928554">
          <w:marLeft w:val="640"/>
          <w:marRight w:val="0"/>
          <w:marTop w:val="0"/>
          <w:marBottom w:val="0"/>
          <w:divBdr>
            <w:top w:val="none" w:sz="0" w:space="0" w:color="auto"/>
            <w:left w:val="none" w:sz="0" w:space="0" w:color="auto"/>
            <w:bottom w:val="none" w:sz="0" w:space="0" w:color="auto"/>
            <w:right w:val="none" w:sz="0" w:space="0" w:color="auto"/>
          </w:divBdr>
        </w:div>
        <w:div w:id="2007896573">
          <w:marLeft w:val="640"/>
          <w:marRight w:val="0"/>
          <w:marTop w:val="0"/>
          <w:marBottom w:val="0"/>
          <w:divBdr>
            <w:top w:val="none" w:sz="0" w:space="0" w:color="auto"/>
            <w:left w:val="none" w:sz="0" w:space="0" w:color="auto"/>
            <w:bottom w:val="none" w:sz="0" w:space="0" w:color="auto"/>
            <w:right w:val="none" w:sz="0" w:space="0" w:color="auto"/>
          </w:divBdr>
        </w:div>
        <w:div w:id="1621523563">
          <w:marLeft w:val="640"/>
          <w:marRight w:val="0"/>
          <w:marTop w:val="0"/>
          <w:marBottom w:val="0"/>
          <w:divBdr>
            <w:top w:val="none" w:sz="0" w:space="0" w:color="auto"/>
            <w:left w:val="none" w:sz="0" w:space="0" w:color="auto"/>
            <w:bottom w:val="none" w:sz="0" w:space="0" w:color="auto"/>
            <w:right w:val="none" w:sz="0" w:space="0" w:color="auto"/>
          </w:divBdr>
        </w:div>
      </w:divsChild>
    </w:div>
    <w:div w:id="1204564242">
      <w:bodyDiv w:val="1"/>
      <w:marLeft w:val="0"/>
      <w:marRight w:val="0"/>
      <w:marTop w:val="0"/>
      <w:marBottom w:val="0"/>
      <w:divBdr>
        <w:top w:val="none" w:sz="0" w:space="0" w:color="auto"/>
        <w:left w:val="none" w:sz="0" w:space="0" w:color="auto"/>
        <w:bottom w:val="none" w:sz="0" w:space="0" w:color="auto"/>
        <w:right w:val="none" w:sz="0" w:space="0" w:color="auto"/>
      </w:divBdr>
      <w:divsChild>
        <w:div w:id="841815106">
          <w:marLeft w:val="640"/>
          <w:marRight w:val="0"/>
          <w:marTop w:val="0"/>
          <w:marBottom w:val="0"/>
          <w:divBdr>
            <w:top w:val="none" w:sz="0" w:space="0" w:color="auto"/>
            <w:left w:val="none" w:sz="0" w:space="0" w:color="auto"/>
            <w:bottom w:val="none" w:sz="0" w:space="0" w:color="auto"/>
            <w:right w:val="none" w:sz="0" w:space="0" w:color="auto"/>
          </w:divBdr>
        </w:div>
        <w:div w:id="484859764">
          <w:marLeft w:val="640"/>
          <w:marRight w:val="0"/>
          <w:marTop w:val="0"/>
          <w:marBottom w:val="0"/>
          <w:divBdr>
            <w:top w:val="none" w:sz="0" w:space="0" w:color="auto"/>
            <w:left w:val="none" w:sz="0" w:space="0" w:color="auto"/>
            <w:bottom w:val="none" w:sz="0" w:space="0" w:color="auto"/>
            <w:right w:val="none" w:sz="0" w:space="0" w:color="auto"/>
          </w:divBdr>
        </w:div>
        <w:div w:id="56124916">
          <w:marLeft w:val="640"/>
          <w:marRight w:val="0"/>
          <w:marTop w:val="0"/>
          <w:marBottom w:val="0"/>
          <w:divBdr>
            <w:top w:val="none" w:sz="0" w:space="0" w:color="auto"/>
            <w:left w:val="none" w:sz="0" w:space="0" w:color="auto"/>
            <w:bottom w:val="none" w:sz="0" w:space="0" w:color="auto"/>
            <w:right w:val="none" w:sz="0" w:space="0" w:color="auto"/>
          </w:divBdr>
        </w:div>
        <w:div w:id="2011790542">
          <w:marLeft w:val="640"/>
          <w:marRight w:val="0"/>
          <w:marTop w:val="0"/>
          <w:marBottom w:val="0"/>
          <w:divBdr>
            <w:top w:val="none" w:sz="0" w:space="0" w:color="auto"/>
            <w:left w:val="none" w:sz="0" w:space="0" w:color="auto"/>
            <w:bottom w:val="none" w:sz="0" w:space="0" w:color="auto"/>
            <w:right w:val="none" w:sz="0" w:space="0" w:color="auto"/>
          </w:divBdr>
        </w:div>
        <w:div w:id="1078022194">
          <w:marLeft w:val="640"/>
          <w:marRight w:val="0"/>
          <w:marTop w:val="0"/>
          <w:marBottom w:val="0"/>
          <w:divBdr>
            <w:top w:val="none" w:sz="0" w:space="0" w:color="auto"/>
            <w:left w:val="none" w:sz="0" w:space="0" w:color="auto"/>
            <w:bottom w:val="none" w:sz="0" w:space="0" w:color="auto"/>
            <w:right w:val="none" w:sz="0" w:space="0" w:color="auto"/>
          </w:divBdr>
        </w:div>
        <w:div w:id="1677074245">
          <w:marLeft w:val="640"/>
          <w:marRight w:val="0"/>
          <w:marTop w:val="0"/>
          <w:marBottom w:val="0"/>
          <w:divBdr>
            <w:top w:val="none" w:sz="0" w:space="0" w:color="auto"/>
            <w:left w:val="none" w:sz="0" w:space="0" w:color="auto"/>
            <w:bottom w:val="none" w:sz="0" w:space="0" w:color="auto"/>
            <w:right w:val="none" w:sz="0" w:space="0" w:color="auto"/>
          </w:divBdr>
        </w:div>
        <w:div w:id="682435738">
          <w:marLeft w:val="640"/>
          <w:marRight w:val="0"/>
          <w:marTop w:val="0"/>
          <w:marBottom w:val="0"/>
          <w:divBdr>
            <w:top w:val="none" w:sz="0" w:space="0" w:color="auto"/>
            <w:left w:val="none" w:sz="0" w:space="0" w:color="auto"/>
            <w:bottom w:val="none" w:sz="0" w:space="0" w:color="auto"/>
            <w:right w:val="none" w:sz="0" w:space="0" w:color="auto"/>
          </w:divBdr>
        </w:div>
        <w:div w:id="2026787476">
          <w:marLeft w:val="640"/>
          <w:marRight w:val="0"/>
          <w:marTop w:val="0"/>
          <w:marBottom w:val="0"/>
          <w:divBdr>
            <w:top w:val="none" w:sz="0" w:space="0" w:color="auto"/>
            <w:left w:val="none" w:sz="0" w:space="0" w:color="auto"/>
            <w:bottom w:val="none" w:sz="0" w:space="0" w:color="auto"/>
            <w:right w:val="none" w:sz="0" w:space="0" w:color="auto"/>
          </w:divBdr>
        </w:div>
        <w:div w:id="1345284410">
          <w:marLeft w:val="640"/>
          <w:marRight w:val="0"/>
          <w:marTop w:val="0"/>
          <w:marBottom w:val="0"/>
          <w:divBdr>
            <w:top w:val="none" w:sz="0" w:space="0" w:color="auto"/>
            <w:left w:val="none" w:sz="0" w:space="0" w:color="auto"/>
            <w:bottom w:val="none" w:sz="0" w:space="0" w:color="auto"/>
            <w:right w:val="none" w:sz="0" w:space="0" w:color="auto"/>
          </w:divBdr>
        </w:div>
        <w:div w:id="1279491211">
          <w:marLeft w:val="640"/>
          <w:marRight w:val="0"/>
          <w:marTop w:val="0"/>
          <w:marBottom w:val="0"/>
          <w:divBdr>
            <w:top w:val="none" w:sz="0" w:space="0" w:color="auto"/>
            <w:left w:val="none" w:sz="0" w:space="0" w:color="auto"/>
            <w:bottom w:val="none" w:sz="0" w:space="0" w:color="auto"/>
            <w:right w:val="none" w:sz="0" w:space="0" w:color="auto"/>
          </w:divBdr>
        </w:div>
        <w:div w:id="431517329">
          <w:marLeft w:val="640"/>
          <w:marRight w:val="0"/>
          <w:marTop w:val="0"/>
          <w:marBottom w:val="0"/>
          <w:divBdr>
            <w:top w:val="none" w:sz="0" w:space="0" w:color="auto"/>
            <w:left w:val="none" w:sz="0" w:space="0" w:color="auto"/>
            <w:bottom w:val="none" w:sz="0" w:space="0" w:color="auto"/>
            <w:right w:val="none" w:sz="0" w:space="0" w:color="auto"/>
          </w:divBdr>
        </w:div>
        <w:div w:id="1151212898">
          <w:marLeft w:val="640"/>
          <w:marRight w:val="0"/>
          <w:marTop w:val="0"/>
          <w:marBottom w:val="0"/>
          <w:divBdr>
            <w:top w:val="none" w:sz="0" w:space="0" w:color="auto"/>
            <w:left w:val="none" w:sz="0" w:space="0" w:color="auto"/>
            <w:bottom w:val="none" w:sz="0" w:space="0" w:color="auto"/>
            <w:right w:val="none" w:sz="0" w:space="0" w:color="auto"/>
          </w:divBdr>
        </w:div>
        <w:div w:id="746850737">
          <w:marLeft w:val="640"/>
          <w:marRight w:val="0"/>
          <w:marTop w:val="0"/>
          <w:marBottom w:val="0"/>
          <w:divBdr>
            <w:top w:val="none" w:sz="0" w:space="0" w:color="auto"/>
            <w:left w:val="none" w:sz="0" w:space="0" w:color="auto"/>
            <w:bottom w:val="none" w:sz="0" w:space="0" w:color="auto"/>
            <w:right w:val="none" w:sz="0" w:space="0" w:color="auto"/>
          </w:divBdr>
        </w:div>
        <w:div w:id="1934166061">
          <w:marLeft w:val="640"/>
          <w:marRight w:val="0"/>
          <w:marTop w:val="0"/>
          <w:marBottom w:val="0"/>
          <w:divBdr>
            <w:top w:val="none" w:sz="0" w:space="0" w:color="auto"/>
            <w:left w:val="none" w:sz="0" w:space="0" w:color="auto"/>
            <w:bottom w:val="none" w:sz="0" w:space="0" w:color="auto"/>
            <w:right w:val="none" w:sz="0" w:space="0" w:color="auto"/>
          </w:divBdr>
        </w:div>
        <w:div w:id="542446404">
          <w:marLeft w:val="640"/>
          <w:marRight w:val="0"/>
          <w:marTop w:val="0"/>
          <w:marBottom w:val="0"/>
          <w:divBdr>
            <w:top w:val="none" w:sz="0" w:space="0" w:color="auto"/>
            <w:left w:val="none" w:sz="0" w:space="0" w:color="auto"/>
            <w:bottom w:val="none" w:sz="0" w:space="0" w:color="auto"/>
            <w:right w:val="none" w:sz="0" w:space="0" w:color="auto"/>
          </w:divBdr>
        </w:div>
        <w:div w:id="1927419821">
          <w:marLeft w:val="640"/>
          <w:marRight w:val="0"/>
          <w:marTop w:val="0"/>
          <w:marBottom w:val="0"/>
          <w:divBdr>
            <w:top w:val="none" w:sz="0" w:space="0" w:color="auto"/>
            <w:left w:val="none" w:sz="0" w:space="0" w:color="auto"/>
            <w:bottom w:val="none" w:sz="0" w:space="0" w:color="auto"/>
            <w:right w:val="none" w:sz="0" w:space="0" w:color="auto"/>
          </w:divBdr>
        </w:div>
        <w:div w:id="2088501427">
          <w:marLeft w:val="640"/>
          <w:marRight w:val="0"/>
          <w:marTop w:val="0"/>
          <w:marBottom w:val="0"/>
          <w:divBdr>
            <w:top w:val="none" w:sz="0" w:space="0" w:color="auto"/>
            <w:left w:val="none" w:sz="0" w:space="0" w:color="auto"/>
            <w:bottom w:val="none" w:sz="0" w:space="0" w:color="auto"/>
            <w:right w:val="none" w:sz="0" w:space="0" w:color="auto"/>
          </w:divBdr>
        </w:div>
        <w:div w:id="1843154862">
          <w:marLeft w:val="640"/>
          <w:marRight w:val="0"/>
          <w:marTop w:val="0"/>
          <w:marBottom w:val="0"/>
          <w:divBdr>
            <w:top w:val="none" w:sz="0" w:space="0" w:color="auto"/>
            <w:left w:val="none" w:sz="0" w:space="0" w:color="auto"/>
            <w:bottom w:val="none" w:sz="0" w:space="0" w:color="auto"/>
            <w:right w:val="none" w:sz="0" w:space="0" w:color="auto"/>
          </w:divBdr>
        </w:div>
        <w:div w:id="788358282">
          <w:marLeft w:val="640"/>
          <w:marRight w:val="0"/>
          <w:marTop w:val="0"/>
          <w:marBottom w:val="0"/>
          <w:divBdr>
            <w:top w:val="none" w:sz="0" w:space="0" w:color="auto"/>
            <w:left w:val="none" w:sz="0" w:space="0" w:color="auto"/>
            <w:bottom w:val="none" w:sz="0" w:space="0" w:color="auto"/>
            <w:right w:val="none" w:sz="0" w:space="0" w:color="auto"/>
          </w:divBdr>
        </w:div>
        <w:div w:id="392587705">
          <w:marLeft w:val="640"/>
          <w:marRight w:val="0"/>
          <w:marTop w:val="0"/>
          <w:marBottom w:val="0"/>
          <w:divBdr>
            <w:top w:val="none" w:sz="0" w:space="0" w:color="auto"/>
            <w:left w:val="none" w:sz="0" w:space="0" w:color="auto"/>
            <w:bottom w:val="none" w:sz="0" w:space="0" w:color="auto"/>
            <w:right w:val="none" w:sz="0" w:space="0" w:color="auto"/>
          </w:divBdr>
        </w:div>
        <w:div w:id="1245651075">
          <w:marLeft w:val="640"/>
          <w:marRight w:val="0"/>
          <w:marTop w:val="0"/>
          <w:marBottom w:val="0"/>
          <w:divBdr>
            <w:top w:val="none" w:sz="0" w:space="0" w:color="auto"/>
            <w:left w:val="none" w:sz="0" w:space="0" w:color="auto"/>
            <w:bottom w:val="none" w:sz="0" w:space="0" w:color="auto"/>
            <w:right w:val="none" w:sz="0" w:space="0" w:color="auto"/>
          </w:divBdr>
        </w:div>
        <w:div w:id="93091152">
          <w:marLeft w:val="640"/>
          <w:marRight w:val="0"/>
          <w:marTop w:val="0"/>
          <w:marBottom w:val="0"/>
          <w:divBdr>
            <w:top w:val="none" w:sz="0" w:space="0" w:color="auto"/>
            <w:left w:val="none" w:sz="0" w:space="0" w:color="auto"/>
            <w:bottom w:val="none" w:sz="0" w:space="0" w:color="auto"/>
            <w:right w:val="none" w:sz="0" w:space="0" w:color="auto"/>
          </w:divBdr>
        </w:div>
        <w:div w:id="602301859">
          <w:marLeft w:val="640"/>
          <w:marRight w:val="0"/>
          <w:marTop w:val="0"/>
          <w:marBottom w:val="0"/>
          <w:divBdr>
            <w:top w:val="none" w:sz="0" w:space="0" w:color="auto"/>
            <w:left w:val="none" w:sz="0" w:space="0" w:color="auto"/>
            <w:bottom w:val="none" w:sz="0" w:space="0" w:color="auto"/>
            <w:right w:val="none" w:sz="0" w:space="0" w:color="auto"/>
          </w:divBdr>
        </w:div>
        <w:div w:id="1093434521">
          <w:marLeft w:val="640"/>
          <w:marRight w:val="0"/>
          <w:marTop w:val="0"/>
          <w:marBottom w:val="0"/>
          <w:divBdr>
            <w:top w:val="none" w:sz="0" w:space="0" w:color="auto"/>
            <w:left w:val="none" w:sz="0" w:space="0" w:color="auto"/>
            <w:bottom w:val="none" w:sz="0" w:space="0" w:color="auto"/>
            <w:right w:val="none" w:sz="0" w:space="0" w:color="auto"/>
          </w:divBdr>
        </w:div>
        <w:div w:id="1391877345">
          <w:marLeft w:val="640"/>
          <w:marRight w:val="0"/>
          <w:marTop w:val="0"/>
          <w:marBottom w:val="0"/>
          <w:divBdr>
            <w:top w:val="none" w:sz="0" w:space="0" w:color="auto"/>
            <w:left w:val="none" w:sz="0" w:space="0" w:color="auto"/>
            <w:bottom w:val="none" w:sz="0" w:space="0" w:color="auto"/>
            <w:right w:val="none" w:sz="0" w:space="0" w:color="auto"/>
          </w:divBdr>
        </w:div>
        <w:div w:id="2092000814">
          <w:marLeft w:val="640"/>
          <w:marRight w:val="0"/>
          <w:marTop w:val="0"/>
          <w:marBottom w:val="0"/>
          <w:divBdr>
            <w:top w:val="none" w:sz="0" w:space="0" w:color="auto"/>
            <w:left w:val="none" w:sz="0" w:space="0" w:color="auto"/>
            <w:bottom w:val="none" w:sz="0" w:space="0" w:color="auto"/>
            <w:right w:val="none" w:sz="0" w:space="0" w:color="auto"/>
          </w:divBdr>
        </w:div>
        <w:div w:id="1287079281">
          <w:marLeft w:val="640"/>
          <w:marRight w:val="0"/>
          <w:marTop w:val="0"/>
          <w:marBottom w:val="0"/>
          <w:divBdr>
            <w:top w:val="none" w:sz="0" w:space="0" w:color="auto"/>
            <w:left w:val="none" w:sz="0" w:space="0" w:color="auto"/>
            <w:bottom w:val="none" w:sz="0" w:space="0" w:color="auto"/>
            <w:right w:val="none" w:sz="0" w:space="0" w:color="auto"/>
          </w:divBdr>
        </w:div>
        <w:div w:id="1079867841">
          <w:marLeft w:val="640"/>
          <w:marRight w:val="0"/>
          <w:marTop w:val="0"/>
          <w:marBottom w:val="0"/>
          <w:divBdr>
            <w:top w:val="none" w:sz="0" w:space="0" w:color="auto"/>
            <w:left w:val="none" w:sz="0" w:space="0" w:color="auto"/>
            <w:bottom w:val="none" w:sz="0" w:space="0" w:color="auto"/>
            <w:right w:val="none" w:sz="0" w:space="0" w:color="auto"/>
          </w:divBdr>
        </w:div>
        <w:div w:id="397673746">
          <w:marLeft w:val="640"/>
          <w:marRight w:val="0"/>
          <w:marTop w:val="0"/>
          <w:marBottom w:val="0"/>
          <w:divBdr>
            <w:top w:val="none" w:sz="0" w:space="0" w:color="auto"/>
            <w:left w:val="none" w:sz="0" w:space="0" w:color="auto"/>
            <w:bottom w:val="none" w:sz="0" w:space="0" w:color="auto"/>
            <w:right w:val="none" w:sz="0" w:space="0" w:color="auto"/>
          </w:divBdr>
        </w:div>
        <w:div w:id="929580660">
          <w:marLeft w:val="640"/>
          <w:marRight w:val="0"/>
          <w:marTop w:val="0"/>
          <w:marBottom w:val="0"/>
          <w:divBdr>
            <w:top w:val="none" w:sz="0" w:space="0" w:color="auto"/>
            <w:left w:val="none" w:sz="0" w:space="0" w:color="auto"/>
            <w:bottom w:val="none" w:sz="0" w:space="0" w:color="auto"/>
            <w:right w:val="none" w:sz="0" w:space="0" w:color="auto"/>
          </w:divBdr>
        </w:div>
        <w:div w:id="75055317">
          <w:marLeft w:val="640"/>
          <w:marRight w:val="0"/>
          <w:marTop w:val="0"/>
          <w:marBottom w:val="0"/>
          <w:divBdr>
            <w:top w:val="none" w:sz="0" w:space="0" w:color="auto"/>
            <w:left w:val="none" w:sz="0" w:space="0" w:color="auto"/>
            <w:bottom w:val="none" w:sz="0" w:space="0" w:color="auto"/>
            <w:right w:val="none" w:sz="0" w:space="0" w:color="auto"/>
          </w:divBdr>
        </w:div>
        <w:div w:id="1972906987">
          <w:marLeft w:val="640"/>
          <w:marRight w:val="0"/>
          <w:marTop w:val="0"/>
          <w:marBottom w:val="0"/>
          <w:divBdr>
            <w:top w:val="none" w:sz="0" w:space="0" w:color="auto"/>
            <w:left w:val="none" w:sz="0" w:space="0" w:color="auto"/>
            <w:bottom w:val="none" w:sz="0" w:space="0" w:color="auto"/>
            <w:right w:val="none" w:sz="0" w:space="0" w:color="auto"/>
          </w:divBdr>
        </w:div>
        <w:div w:id="95830829">
          <w:marLeft w:val="640"/>
          <w:marRight w:val="0"/>
          <w:marTop w:val="0"/>
          <w:marBottom w:val="0"/>
          <w:divBdr>
            <w:top w:val="none" w:sz="0" w:space="0" w:color="auto"/>
            <w:left w:val="none" w:sz="0" w:space="0" w:color="auto"/>
            <w:bottom w:val="none" w:sz="0" w:space="0" w:color="auto"/>
            <w:right w:val="none" w:sz="0" w:space="0" w:color="auto"/>
          </w:divBdr>
        </w:div>
        <w:div w:id="1677077483">
          <w:marLeft w:val="640"/>
          <w:marRight w:val="0"/>
          <w:marTop w:val="0"/>
          <w:marBottom w:val="0"/>
          <w:divBdr>
            <w:top w:val="none" w:sz="0" w:space="0" w:color="auto"/>
            <w:left w:val="none" w:sz="0" w:space="0" w:color="auto"/>
            <w:bottom w:val="none" w:sz="0" w:space="0" w:color="auto"/>
            <w:right w:val="none" w:sz="0" w:space="0" w:color="auto"/>
          </w:divBdr>
        </w:div>
        <w:div w:id="798300418">
          <w:marLeft w:val="640"/>
          <w:marRight w:val="0"/>
          <w:marTop w:val="0"/>
          <w:marBottom w:val="0"/>
          <w:divBdr>
            <w:top w:val="none" w:sz="0" w:space="0" w:color="auto"/>
            <w:left w:val="none" w:sz="0" w:space="0" w:color="auto"/>
            <w:bottom w:val="none" w:sz="0" w:space="0" w:color="auto"/>
            <w:right w:val="none" w:sz="0" w:space="0" w:color="auto"/>
          </w:divBdr>
        </w:div>
        <w:div w:id="1305936716">
          <w:marLeft w:val="640"/>
          <w:marRight w:val="0"/>
          <w:marTop w:val="0"/>
          <w:marBottom w:val="0"/>
          <w:divBdr>
            <w:top w:val="none" w:sz="0" w:space="0" w:color="auto"/>
            <w:left w:val="none" w:sz="0" w:space="0" w:color="auto"/>
            <w:bottom w:val="none" w:sz="0" w:space="0" w:color="auto"/>
            <w:right w:val="none" w:sz="0" w:space="0" w:color="auto"/>
          </w:divBdr>
        </w:div>
        <w:div w:id="1968509243">
          <w:marLeft w:val="640"/>
          <w:marRight w:val="0"/>
          <w:marTop w:val="0"/>
          <w:marBottom w:val="0"/>
          <w:divBdr>
            <w:top w:val="none" w:sz="0" w:space="0" w:color="auto"/>
            <w:left w:val="none" w:sz="0" w:space="0" w:color="auto"/>
            <w:bottom w:val="none" w:sz="0" w:space="0" w:color="auto"/>
            <w:right w:val="none" w:sz="0" w:space="0" w:color="auto"/>
          </w:divBdr>
        </w:div>
        <w:div w:id="1389260190">
          <w:marLeft w:val="640"/>
          <w:marRight w:val="0"/>
          <w:marTop w:val="0"/>
          <w:marBottom w:val="0"/>
          <w:divBdr>
            <w:top w:val="none" w:sz="0" w:space="0" w:color="auto"/>
            <w:left w:val="none" w:sz="0" w:space="0" w:color="auto"/>
            <w:bottom w:val="none" w:sz="0" w:space="0" w:color="auto"/>
            <w:right w:val="none" w:sz="0" w:space="0" w:color="auto"/>
          </w:divBdr>
        </w:div>
        <w:div w:id="1135373028">
          <w:marLeft w:val="640"/>
          <w:marRight w:val="0"/>
          <w:marTop w:val="0"/>
          <w:marBottom w:val="0"/>
          <w:divBdr>
            <w:top w:val="none" w:sz="0" w:space="0" w:color="auto"/>
            <w:left w:val="none" w:sz="0" w:space="0" w:color="auto"/>
            <w:bottom w:val="none" w:sz="0" w:space="0" w:color="auto"/>
            <w:right w:val="none" w:sz="0" w:space="0" w:color="auto"/>
          </w:divBdr>
        </w:div>
        <w:div w:id="1921061794">
          <w:marLeft w:val="640"/>
          <w:marRight w:val="0"/>
          <w:marTop w:val="0"/>
          <w:marBottom w:val="0"/>
          <w:divBdr>
            <w:top w:val="none" w:sz="0" w:space="0" w:color="auto"/>
            <w:left w:val="none" w:sz="0" w:space="0" w:color="auto"/>
            <w:bottom w:val="none" w:sz="0" w:space="0" w:color="auto"/>
            <w:right w:val="none" w:sz="0" w:space="0" w:color="auto"/>
          </w:divBdr>
        </w:div>
        <w:div w:id="527110810">
          <w:marLeft w:val="640"/>
          <w:marRight w:val="0"/>
          <w:marTop w:val="0"/>
          <w:marBottom w:val="0"/>
          <w:divBdr>
            <w:top w:val="none" w:sz="0" w:space="0" w:color="auto"/>
            <w:left w:val="none" w:sz="0" w:space="0" w:color="auto"/>
            <w:bottom w:val="none" w:sz="0" w:space="0" w:color="auto"/>
            <w:right w:val="none" w:sz="0" w:space="0" w:color="auto"/>
          </w:divBdr>
        </w:div>
        <w:div w:id="879129904">
          <w:marLeft w:val="640"/>
          <w:marRight w:val="0"/>
          <w:marTop w:val="0"/>
          <w:marBottom w:val="0"/>
          <w:divBdr>
            <w:top w:val="none" w:sz="0" w:space="0" w:color="auto"/>
            <w:left w:val="none" w:sz="0" w:space="0" w:color="auto"/>
            <w:bottom w:val="none" w:sz="0" w:space="0" w:color="auto"/>
            <w:right w:val="none" w:sz="0" w:space="0" w:color="auto"/>
          </w:divBdr>
        </w:div>
        <w:div w:id="739059849">
          <w:marLeft w:val="640"/>
          <w:marRight w:val="0"/>
          <w:marTop w:val="0"/>
          <w:marBottom w:val="0"/>
          <w:divBdr>
            <w:top w:val="none" w:sz="0" w:space="0" w:color="auto"/>
            <w:left w:val="none" w:sz="0" w:space="0" w:color="auto"/>
            <w:bottom w:val="none" w:sz="0" w:space="0" w:color="auto"/>
            <w:right w:val="none" w:sz="0" w:space="0" w:color="auto"/>
          </w:divBdr>
        </w:div>
        <w:div w:id="1829594534">
          <w:marLeft w:val="640"/>
          <w:marRight w:val="0"/>
          <w:marTop w:val="0"/>
          <w:marBottom w:val="0"/>
          <w:divBdr>
            <w:top w:val="none" w:sz="0" w:space="0" w:color="auto"/>
            <w:left w:val="none" w:sz="0" w:space="0" w:color="auto"/>
            <w:bottom w:val="none" w:sz="0" w:space="0" w:color="auto"/>
            <w:right w:val="none" w:sz="0" w:space="0" w:color="auto"/>
          </w:divBdr>
        </w:div>
        <w:div w:id="2064677647">
          <w:marLeft w:val="640"/>
          <w:marRight w:val="0"/>
          <w:marTop w:val="0"/>
          <w:marBottom w:val="0"/>
          <w:divBdr>
            <w:top w:val="none" w:sz="0" w:space="0" w:color="auto"/>
            <w:left w:val="none" w:sz="0" w:space="0" w:color="auto"/>
            <w:bottom w:val="none" w:sz="0" w:space="0" w:color="auto"/>
            <w:right w:val="none" w:sz="0" w:space="0" w:color="auto"/>
          </w:divBdr>
        </w:div>
        <w:div w:id="873688723">
          <w:marLeft w:val="640"/>
          <w:marRight w:val="0"/>
          <w:marTop w:val="0"/>
          <w:marBottom w:val="0"/>
          <w:divBdr>
            <w:top w:val="none" w:sz="0" w:space="0" w:color="auto"/>
            <w:left w:val="none" w:sz="0" w:space="0" w:color="auto"/>
            <w:bottom w:val="none" w:sz="0" w:space="0" w:color="auto"/>
            <w:right w:val="none" w:sz="0" w:space="0" w:color="auto"/>
          </w:divBdr>
        </w:div>
        <w:div w:id="1658456121">
          <w:marLeft w:val="640"/>
          <w:marRight w:val="0"/>
          <w:marTop w:val="0"/>
          <w:marBottom w:val="0"/>
          <w:divBdr>
            <w:top w:val="none" w:sz="0" w:space="0" w:color="auto"/>
            <w:left w:val="none" w:sz="0" w:space="0" w:color="auto"/>
            <w:bottom w:val="none" w:sz="0" w:space="0" w:color="auto"/>
            <w:right w:val="none" w:sz="0" w:space="0" w:color="auto"/>
          </w:divBdr>
        </w:div>
        <w:div w:id="1147550591">
          <w:marLeft w:val="640"/>
          <w:marRight w:val="0"/>
          <w:marTop w:val="0"/>
          <w:marBottom w:val="0"/>
          <w:divBdr>
            <w:top w:val="none" w:sz="0" w:space="0" w:color="auto"/>
            <w:left w:val="none" w:sz="0" w:space="0" w:color="auto"/>
            <w:bottom w:val="none" w:sz="0" w:space="0" w:color="auto"/>
            <w:right w:val="none" w:sz="0" w:space="0" w:color="auto"/>
          </w:divBdr>
        </w:div>
        <w:div w:id="184448539">
          <w:marLeft w:val="640"/>
          <w:marRight w:val="0"/>
          <w:marTop w:val="0"/>
          <w:marBottom w:val="0"/>
          <w:divBdr>
            <w:top w:val="none" w:sz="0" w:space="0" w:color="auto"/>
            <w:left w:val="none" w:sz="0" w:space="0" w:color="auto"/>
            <w:bottom w:val="none" w:sz="0" w:space="0" w:color="auto"/>
            <w:right w:val="none" w:sz="0" w:space="0" w:color="auto"/>
          </w:divBdr>
        </w:div>
        <w:div w:id="232200588">
          <w:marLeft w:val="640"/>
          <w:marRight w:val="0"/>
          <w:marTop w:val="0"/>
          <w:marBottom w:val="0"/>
          <w:divBdr>
            <w:top w:val="none" w:sz="0" w:space="0" w:color="auto"/>
            <w:left w:val="none" w:sz="0" w:space="0" w:color="auto"/>
            <w:bottom w:val="none" w:sz="0" w:space="0" w:color="auto"/>
            <w:right w:val="none" w:sz="0" w:space="0" w:color="auto"/>
          </w:divBdr>
        </w:div>
      </w:divsChild>
    </w:div>
    <w:div w:id="1205219373">
      <w:bodyDiv w:val="1"/>
      <w:marLeft w:val="0"/>
      <w:marRight w:val="0"/>
      <w:marTop w:val="0"/>
      <w:marBottom w:val="0"/>
      <w:divBdr>
        <w:top w:val="none" w:sz="0" w:space="0" w:color="auto"/>
        <w:left w:val="none" w:sz="0" w:space="0" w:color="auto"/>
        <w:bottom w:val="none" w:sz="0" w:space="0" w:color="auto"/>
        <w:right w:val="none" w:sz="0" w:space="0" w:color="auto"/>
      </w:divBdr>
      <w:divsChild>
        <w:div w:id="1501038254">
          <w:marLeft w:val="640"/>
          <w:marRight w:val="0"/>
          <w:marTop w:val="0"/>
          <w:marBottom w:val="0"/>
          <w:divBdr>
            <w:top w:val="none" w:sz="0" w:space="0" w:color="auto"/>
            <w:left w:val="none" w:sz="0" w:space="0" w:color="auto"/>
            <w:bottom w:val="none" w:sz="0" w:space="0" w:color="auto"/>
            <w:right w:val="none" w:sz="0" w:space="0" w:color="auto"/>
          </w:divBdr>
        </w:div>
        <w:div w:id="1455245375">
          <w:marLeft w:val="640"/>
          <w:marRight w:val="0"/>
          <w:marTop w:val="0"/>
          <w:marBottom w:val="0"/>
          <w:divBdr>
            <w:top w:val="none" w:sz="0" w:space="0" w:color="auto"/>
            <w:left w:val="none" w:sz="0" w:space="0" w:color="auto"/>
            <w:bottom w:val="none" w:sz="0" w:space="0" w:color="auto"/>
            <w:right w:val="none" w:sz="0" w:space="0" w:color="auto"/>
          </w:divBdr>
        </w:div>
        <w:div w:id="750348074">
          <w:marLeft w:val="640"/>
          <w:marRight w:val="0"/>
          <w:marTop w:val="0"/>
          <w:marBottom w:val="0"/>
          <w:divBdr>
            <w:top w:val="none" w:sz="0" w:space="0" w:color="auto"/>
            <w:left w:val="none" w:sz="0" w:space="0" w:color="auto"/>
            <w:bottom w:val="none" w:sz="0" w:space="0" w:color="auto"/>
            <w:right w:val="none" w:sz="0" w:space="0" w:color="auto"/>
          </w:divBdr>
        </w:div>
        <w:div w:id="1843273717">
          <w:marLeft w:val="640"/>
          <w:marRight w:val="0"/>
          <w:marTop w:val="0"/>
          <w:marBottom w:val="0"/>
          <w:divBdr>
            <w:top w:val="none" w:sz="0" w:space="0" w:color="auto"/>
            <w:left w:val="none" w:sz="0" w:space="0" w:color="auto"/>
            <w:bottom w:val="none" w:sz="0" w:space="0" w:color="auto"/>
            <w:right w:val="none" w:sz="0" w:space="0" w:color="auto"/>
          </w:divBdr>
        </w:div>
        <w:div w:id="2050563922">
          <w:marLeft w:val="640"/>
          <w:marRight w:val="0"/>
          <w:marTop w:val="0"/>
          <w:marBottom w:val="0"/>
          <w:divBdr>
            <w:top w:val="none" w:sz="0" w:space="0" w:color="auto"/>
            <w:left w:val="none" w:sz="0" w:space="0" w:color="auto"/>
            <w:bottom w:val="none" w:sz="0" w:space="0" w:color="auto"/>
            <w:right w:val="none" w:sz="0" w:space="0" w:color="auto"/>
          </w:divBdr>
        </w:div>
        <w:div w:id="207302100">
          <w:marLeft w:val="640"/>
          <w:marRight w:val="0"/>
          <w:marTop w:val="0"/>
          <w:marBottom w:val="0"/>
          <w:divBdr>
            <w:top w:val="none" w:sz="0" w:space="0" w:color="auto"/>
            <w:left w:val="none" w:sz="0" w:space="0" w:color="auto"/>
            <w:bottom w:val="none" w:sz="0" w:space="0" w:color="auto"/>
            <w:right w:val="none" w:sz="0" w:space="0" w:color="auto"/>
          </w:divBdr>
        </w:div>
        <w:div w:id="1836846637">
          <w:marLeft w:val="640"/>
          <w:marRight w:val="0"/>
          <w:marTop w:val="0"/>
          <w:marBottom w:val="0"/>
          <w:divBdr>
            <w:top w:val="none" w:sz="0" w:space="0" w:color="auto"/>
            <w:left w:val="none" w:sz="0" w:space="0" w:color="auto"/>
            <w:bottom w:val="none" w:sz="0" w:space="0" w:color="auto"/>
            <w:right w:val="none" w:sz="0" w:space="0" w:color="auto"/>
          </w:divBdr>
        </w:div>
        <w:div w:id="668868950">
          <w:marLeft w:val="640"/>
          <w:marRight w:val="0"/>
          <w:marTop w:val="0"/>
          <w:marBottom w:val="0"/>
          <w:divBdr>
            <w:top w:val="none" w:sz="0" w:space="0" w:color="auto"/>
            <w:left w:val="none" w:sz="0" w:space="0" w:color="auto"/>
            <w:bottom w:val="none" w:sz="0" w:space="0" w:color="auto"/>
            <w:right w:val="none" w:sz="0" w:space="0" w:color="auto"/>
          </w:divBdr>
        </w:div>
        <w:div w:id="1878737186">
          <w:marLeft w:val="640"/>
          <w:marRight w:val="0"/>
          <w:marTop w:val="0"/>
          <w:marBottom w:val="0"/>
          <w:divBdr>
            <w:top w:val="none" w:sz="0" w:space="0" w:color="auto"/>
            <w:left w:val="none" w:sz="0" w:space="0" w:color="auto"/>
            <w:bottom w:val="none" w:sz="0" w:space="0" w:color="auto"/>
            <w:right w:val="none" w:sz="0" w:space="0" w:color="auto"/>
          </w:divBdr>
        </w:div>
        <w:div w:id="258300571">
          <w:marLeft w:val="640"/>
          <w:marRight w:val="0"/>
          <w:marTop w:val="0"/>
          <w:marBottom w:val="0"/>
          <w:divBdr>
            <w:top w:val="none" w:sz="0" w:space="0" w:color="auto"/>
            <w:left w:val="none" w:sz="0" w:space="0" w:color="auto"/>
            <w:bottom w:val="none" w:sz="0" w:space="0" w:color="auto"/>
            <w:right w:val="none" w:sz="0" w:space="0" w:color="auto"/>
          </w:divBdr>
        </w:div>
        <w:div w:id="1919635733">
          <w:marLeft w:val="640"/>
          <w:marRight w:val="0"/>
          <w:marTop w:val="0"/>
          <w:marBottom w:val="0"/>
          <w:divBdr>
            <w:top w:val="none" w:sz="0" w:space="0" w:color="auto"/>
            <w:left w:val="none" w:sz="0" w:space="0" w:color="auto"/>
            <w:bottom w:val="none" w:sz="0" w:space="0" w:color="auto"/>
            <w:right w:val="none" w:sz="0" w:space="0" w:color="auto"/>
          </w:divBdr>
        </w:div>
        <w:div w:id="1715688141">
          <w:marLeft w:val="640"/>
          <w:marRight w:val="0"/>
          <w:marTop w:val="0"/>
          <w:marBottom w:val="0"/>
          <w:divBdr>
            <w:top w:val="none" w:sz="0" w:space="0" w:color="auto"/>
            <w:left w:val="none" w:sz="0" w:space="0" w:color="auto"/>
            <w:bottom w:val="none" w:sz="0" w:space="0" w:color="auto"/>
            <w:right w:val="none" w:sz="0" w:space="0" w:color="auto"/>
          </w:divBdr>
        </w:div>
        <w:div w:id="2119908034">
          <w:marLeft w:val="640"/>
          <w:marRight w:val="0"/>
          <w:marTop w:val="0"/>
          <w:marBottom w:val="0"/>
          <w:divBdr>
            <w:top w:val="none" w:sz="0" w:space="0" w:color="auto"/>
            <w:left w:val="none" w:sz="0" w:space="0" w:color="auto"/>
            <w:bottom w:val="none" w:sz="0" w:space="0" w:color="auto"/>
            <w:right w:val="none" w:sz="0" w:space="0" w:color="auto"/>
          </w:divBdr>
        </w:div>
        <w:div w:id="823930280">
          <w:marLeft w:val="640"/>
          <w:marRight w:val="0"/>
          <w:marTop w:val="0"/>
          <w:marBottom w:val="0"/>
          <w:divBdr>
            <w:top w:val="none" w:sz="0" w:space="0" w:color="auto"/>
            <w:left w:val="none" w:sz="0" w:space="0" w:color="auto"/>
            <w:bottom w:val="none" w:sz="0" w:space="0" w:color="auto"/>
            <w:right w:val="none" w:sz="0" w:space="0" w:color="auto"/>
          </w:divBdr>
        </w:div>
        <w:div w:id="663706923">
          <w:marLeft w:val="640"/>
          <w:marRight w:val="0"/>
          <w:marTop w:val="0"/>
          <w:marBottom w:val="0"/>
          <w:divBdr>
            <w:top w:val="none" w:sz="0" w:space="0" w:color="auto"/>
            <w:left w:val="none" w:sz="0" w:space="0" w:color="auto"/>
            <w:bottom w:val="none" w:sz="0" w:space="0" w:color="auto"/>
            <w:right w:val="none" w:sz="0" w:space="0" w:color="auto"/>
          </w:divBdr>
        </w:div>
        <w:div w:id="388463370">
          <w:marLeft w:val="640"/>
          <w:marRight w:val="0"/>
          <w:marTop w:val="0"/>
          <w:marBottom w:val="0"/>
          <w:divBdr>
            <w:top w:val="none" w:sz="0" w:space="0" w:color="auto"/>
            <w:left w:val="none" w:sz="0" w:space="0" w:color="auto"/>
            <w:bottom w:val="none" w:sz="0" w:space="0" w:color="auto"/>
            <w:right w:val="none" w:sz="0" w:space="0" w:color="auto"/>
          </w:divBdr>
        </w:div>
        <w:div w:id="1853907806">
          <w:marLeft w:val="640"/>
          <w:marRight w:val="0"/>
          <w:marTop w:val="0"/>
          <w:marBottom w:val="0"/>
          <w:divBdr>
            <w:top w:val="none" w:sz="0" w:space="0" w:color="auto"/>
            <w:left w:val="none" w:sz="0" w:space="0" w:color="auto"/>
            <w:bottom w:val="none" w:sz="0" w:space="0" w:color="auto"/>
            <w:right w:val="none" w:sz="0" w:space="0" w:color="auto"/>
          </w:divBdr>
        </w:div>
        <w:div w:id="103352733">
          <w:marLeft w:val="640"/>
          <w:marRight w:val="0"/>
          <w:marTop w:val="0"/>
          <w:marBottom w:val="0"/>
          <w:divBdr>
            <w:top w:val="none" w:sz="0" w:space="0" w:color="auto"/>
            <w:left w:val="none" w:sz="0" w:space="0" w:color="auto"/>
            <w:bottom w:val="none" w:sz="0" w:space="0" w:color="auto"/>
            <w:right w:val="none" w:sz="0" w:space="0" w:color="auto"/>
          </w:divBdr>
        </w:div>
        <w:div w:id="757795151">
          <w:marLeft w:val="640"/>
          <w:marRight w:val="0"/>
          <w:marTop w:val="0"/>
          <w:marBottom w:val="0"/>
          <w:divBdr>
            <w:top w:val="none" w:sz="0" w:space="0" w:color="auto"/>
            <w:left w:val="none" w:sz="0" w:space="0" w:color="auto"/>
            <w:bottom w:val="none" w:sz="0" w:space="0" w:color="auto"/>
            <w:right w:val="none" w:sz="0" w:space="0" w:color="auto"/>
          </w:divBdr>
        </w:div>
        <w:div w:id="888998382">
          <w:marLeft w:val="640"/>
          <w:marRight w:val="0"/>
          <w:marTop w:val="0"/>
          <w:marBottom w:val="0"/>
          <w:divBdr>
            <w:top w:val="none" w:sz="0" w:space="0" w:color="auto"/>
            <w:left w:val="none" w:sz="0" w:space="0" w:color="auto"/>
            <w:bottom w:val="none" w:sz="0" w:space="0" w:color="auto"/>
            <w:right w:val="none" w:sz="0" w:space="0" w:color="auto"/>
          </w:divBdr>
        </w:div>
        <w:div w:id="1798521681">
          <w:marLeft w:val="640"/>
          <w:marRight w:val="0"/>
          <w:marTop w:val="0"/>
          <w:marBottom w:val="0"/>
          <w:divBdr>
            <w:top w:val="none" w:sz="0" w:space="0" w:color="auto"/>
            <w:left w:val="none" w:sz="0" w:space="0" w:color="auto"/>
            <w:bottom w:val="none" w:sz="0" w:space="0" w:color="auto"/>
            <w:right w:val="none" w:sz="0" w:space="0" w:color="auto"/>
          </w:divBdr>
        </w:div>
        <w:div w:id="346059496">
          <w:marLeft w:val="640"/>
          <w:marRight w:val="0"/>
          <w:marTop w:val="0"/>
          <w:marBottom w:val="0"/>
          <w:divBdr>
            <w:top w:val="none" w:sz="0" w:space="0" w:color="auto"/>
            <w:left w:val="none" w:sz="0" w:space="0" w:color="auto"/>
            <w:bottom w:val="none" w:sz="0" w:space="0" w:color="auto"/>
            <w:right w:val="none" w:sz="0" w:space="0" w:color="auto"/>
          </w:divBdr>
        </w:div>
        <w:div w:id="1453286669">
          <w:marLeft w:val="640"/>
          <w:marRight w:val="0"/>
          <w:marTop w:val="0"/>
          <w:marBottom w:val="0"/>
          <w:divBdr>
            <w:top w:val="none" w:sz="0" w:space="0" w:color="auto"/>
            <w:left w:val="none" w:sz="0" w:space="0" w:color="auto"/>
            <w:bottom w:val="none" w:sz="0" w:space="0" w:color="auto"/>
            <w:right w:val="none" w:sz="0" w:space="0" w:color="auto"/>
          </w:divBdr>
        </w:div>
        <w:div w:id="1694185934">
          <w:marLeft w:val="640"/>
          <w:marRight w:val="0"/>
          <w:marTop w:val="0"/>
          <w:marBottom w:val="0"/>
          <w:divBdr>
            <w:top w:val="none" w:sz="0" w:space="0" w:color="auto"/>
            <w:left w:val="none" w:sz="0" w:space="0" w:color="auto"/>
            <w:bottom w:val="none" w:sz="0" w:space="0" w:color="auto"/>
            <w:right w:val="none" w:sz="0" w:space="0" w:color="auto"/>
          </w:divBdr>
        </w:div>
        <w:div w:id="451942210">
          <w:marLeft w:val="640"/>
          <w:marRight w:val="0"/>
          <w:marTop w:val="0"/>
          <w:marBottom w:val="0"/>
          <w:divBdr>
            <w:top w:val="none" w:sz="0" w:space="0" w:color="auto"/>
            <w:left w:val="none" w:sz="0" w:space="0" w:color="auto"/>
            <w:bottom w:val="none" w:sz="0" w:space="0" w:color="auto"/>
            <w:right w:val="none" w:sz="0" w:space="0" w:color="auto"/>
          </w:divBdr>
        </w:div>
        <w:div w:id="1636569774">
          <w:marLeft w:val="640"/>
          <w:marRight w:val="0"/>
          <w:marTop w:val="0"/>
          <w:marBottom w:val="0"/>
          <w:divBdr>
            <w:top w:val="none" w:sz="0" w:space="0" w:color="auto"/>
            <w:left w:val="none" w:sz="0" w:space="0" w:color="auto"/>
            <w:bottom w:val="none" w:sz="0" w:space="0" w:color="auto"/>
            <w:right w:val="none" w:sz="0" w:space="0" w:color="auto"/>
          </w:divBdr>
        </w:div>
        <w:div w:id="883711860">
          <w:marLeft w:val="640"/>
          <w:marRight w:val="0"/>
          <w:marTop w:val="0"/>
          <w:marBottom w:val="0"/>
          <w:divBdr>
            <w:top w:val="none" w:sz="0" w:space="0" w:color="auto"/>
            <w:left w:val="none" w:sz="0" w:space="0" w:color="auto"/>
            <w:bottom w:val="none" w:sz="0" w:space="0" w:color="auto"/>
            <w:right w:val="none" w:sz="0" w:space="0" w:color="auto"/>
          </w:divBdr>
        </w:div>
      </w:divsChild>
    </w:div>
    <w:div w:id="1210654365">
      <w:bodyDiv w:val="1"/>
      <w:marLeft w:val="0"/>
      <w:marRight w:val="0"/>
      <w:marTop w:val="0"/>
      <w:marBottom w:val="0"/>
      <w:divBdr>
        <w:top w:val="none" w:sz="0" w:space="0" w:color="auto"/>
        <w:left w:val="none" w:sz="0" w:space="0" w:color="auto"/>
        <w:bottom w:val="none" w:sz="0" w:space="0" w:color="auto"/>
        <w:right w:val="none" w:sz="0" w:space="0" w:color="auto"/>
      </w:divBdr>
      <w:divsChild>
        <w:div w:id="967471058">
          <w:marLeft w:val="640"/>
          <w:marRight w:val="0"/>
          <w:marTop w:val="0"/>
          <w:marBottom w:val="0"/>
          <w:divBdr>
            <w:top w:val="none" w:sz="0" w:space="0" w:color="auto"/>
            <w:left w:val="none" w:sz="0" w:space="0" w:color="auto"/>
            <w:bottom w:val="none" w:sz="0" w:space="0" w:color="auto"/>
            <w:right w:val="none" w:sz="0" w:space="0" w:color="auto"/>
          </w:divBdr>
        </w:div>
        <w:div w:id="686752949">
          <w:marLeft w:val="640"/>
          <w:marRight w:val="0"/>
          <w:marTop w:val="0"/>
          <w:marBottom w:val="0"/>
          <w:divBdr>
            <w:top w:val="none" w:sz="0" w:space="0" w:color="auto"/>
            <w:left w:val="none" w:sz="0" w:space="0" w:color="auto"/>
            <w:bottom w:val="none" w:sz="0" w:space="0" w:color="auto"/>
            <w:right w:val="none" w:sz="0" w:space="0" w:color="auto"/>
          </w:divBdr>
        </w:div>
        <w:div w:id="1405569640">
          <w:marLeft w:val="640"/>
          <w:marRight w:val="0"/>
          <w:marTop w:val="0"/>
          <w:marBottom w:val="0"/>
          <w:divBdr>
            <w:top w:val="none" w:sz="0" w:space="0" w:color="auto"/>
            <w:left w:val="none" w:sz="0" w:space="0" w:color="auto"/>
            <w:bottom w:val="none" w:sz="0" w:space="0" w:color="auto"/>
            <w:right w:val="none" w:sz="0" w:space="0" w:color="auto"/>
          </w:divBdr>
        </w:div>
        <w:div w:id="598870691">
          <w:marLeft w:val="640"/>
          <w:marRight w:val="0"/>
          <w:marTop w:val="0"/>
          <w:marBottom w:val="0"/>
          <w:divBdr>
            <w:top w:val="none" w:sz="0" w:space="0" w:color="auto"/>
            <w:left w:val="none" w:sz="0" w:space="0" w:color="auto"/>
            <w:bottom w:val="none" w:sz="0" w:space="0" w:color="auto"/>
            <w:right w:val="none" w:sz="0" w:space="0" w:color="auto"/>
          </w:divBdr>
        </w:div>
        <w:div w:id="222105972">
          <w:marLeft w:val="640"/>
          <w:marRight w:val="0"/>
          <w:marTop w:val="0"/>
          <w:marBottom w:val="0"/>
          <w:divBdr>
            <w:top w:val="none" w:sz="0" w:space="0" w:color="auto"/>
            <w:left w:val="none" w:sz="0" w:space="0" w:color="auto"/>
            <w:bottom w:val="none" w:sz="0" w:space="0" w:color="auto"/>
            <w:right w:val="none" w:sz="0" w:space="0" w:color="auto"/>
          </w:divBdr>
        </w:div>
        <w:div w:id="853885359">
          <w:marLeft w:val="640"/>
          <w:marRight w:val="0"/>
          <w:marTop w:val="0"/>
          <w:marBottom w:val="0"/>
          <w:divBdr>
            <w:top w:val="none" w:sz="0" w:space="0" w:color="auto"/>
            <w:left w:val="none" w:sz="0" w:space="0" w:color="auto"/>
            <w:bottom w:val="none" w:sz="0" w:space="0" w:color="auto"/>
            <w:right w:val="none" w:sz="0" w:space="0" w:color="auto"/>
          </w:divBdr>
        </w:div>
        <w:div w:id="1739742628">
          <w:marLeft w:val="640"/>
          <w:marRight w:val="0"/>
          <w:marTop w:val="0"/>
          <w:marBottom w:val="0"/>
          <w:divBdr>
            <w:top w:val="none" w:sz="0" w:space="0" w:color="auto"/>
            <w:left w:val="none" w:sz="0" w:space="0" w:color="auto"/>
            <w:bottom w:val="none" w:sz="0" w:space="0" w:color="auto"/>
            <w:right w:val="none" w:sz="0" w:space="0" w:color="auto"/>
          </w:divBdr>
        </w:div>
        <w:div w:id="180047206">
          <w:marLeft w:val="640"/>
          <w:marRight w:val="0"/>
          <w:marTop w:val="0"/>
          <w:marBottom w:val="0"/>
          <w:divBdr>
            <w:top w:val="none" w:sz="0" w:space="0" w:color="auto"/>
            <w:left w:val="none" w:sz="0" w:space="0" w:color="auto"/>
            <w:bottom w:val="none" w:sz="0" w:space="0" w:color="auto"/>
            <w:right w:val="none" w:sz="0" w:space="0" w:color="auto"/>
          </w:divBdr>
        </w:div>
        <w:div w:id="1785731836">
          <w:marLeft w:val="640"/>
          <w:marRight w:val="0"/>
          <w:marTop w:val="0"/>
          <w:marBottom w:val="0"/>
          <w:divBdr>
            <w:top w:val="none" w:sz="0" w:space="0" w:color="auto"/>
            <w:left w:val="none" w:sz="0" w:space="0" w:color="auto"/>
            <w:bottom w:val="none" w:sz="0" w:space="0" w:color="auto"/>
            <w:right w:val="none" w:sz="0" w:space="0" w:color="auto"/>
          </w:divBdr>
        </w:div>
        <w:div w:id="816533149">
          <w:marLeft w:val="640"/>
          <w:marRight w:val="0"/>
          <w:marTop w:val="0"/>
          <w:marBottom w:val="0"/>
          <w:divBdr>
            <w:top w:val="none" w:sz="0" w:space="0" w:color="auto"/>
            <w:left w:val="none" w:sz="0" w:space="0" w:color="auto"/>
            <w:bottom w:val="none" w:sz="0" w:space="0" w:color="auto"/>
            <w:right w:val="none" w:sz="0" w:space="0" w:color="auto"/>
          </w:divBdr>
        </w:div>
        <w:div w:id="285280974">
          <w:marLeft w:val="640"/>
          <w:marRight w:val="0"/>
          <w:marTop w:val="0"/>
          <w:marBottom w:val="0"/>
          <w:divBdr>
            <w:top w:val="none" w:sz="0" w:space="0" w:color="auto"/>
            <w:left w:val="none" w:sz="0" w:space="0" w:color="auto"/>
            <w:bottom w:val="none" w:sz="0" w:space="0" w:color="auto"/>
            <w:right w:val="none" w:sz="0" w:space="0" w:color="auto"/>
          </w:divBdr>
        </w:div>
        <w:div w:id="122693817">
          <w:marLeft w:val="640"/>
          <w:marRight w:val="0"/>
          <w:marTop w:val="0"/>
          <w:marBottom w:val="0"/>
          <w:divBdr>
            <w:top w:val="none" w:sz="0" w:space="0" w:color="auto"/>
            <w:left w:val="none" w:sz="0" w:space="0" w:color="auto"/>
            <w:bottom w:val="none" w:sz="0" w:space="0" w:color="auto"/>
            <w:right w:val="none" w:sz="0" w:space="0" w:color="auto"/>
          </w:divBdr>
        </w:div>
        <w:div w:id="1928271080">
          <w:marLeft w:val="640"/>
          <w:marRight w:val="0"/>
          <w:marTop w:val="0"/>
          <w:marBottom w:val="0"/>
          <w:divBdr>
            <w:top w:val="none" w:sz="0" w:space="0" w:color="auto"/>
            <w:left w:val="none" w:sz="0" w:space="0" w:color="auto"/>
            <w:bottom w:val="none" w:sz="0" w:space="0" w:color="auto"/>
            <w:right w:val="none" w:sz="0" w:space="0" w:color="auto"/>
          </w:divBdr>
        </w:div>
        <w:div w:id="509835051">
          <w:marLeft w:val="640"/>
          <w:marRight w:val="0"/>
          <w:marTop w:val="0"/>
          <w:marBottom w:val="0"/>
          <w:divBdr>
            <w:top w:val="none" w:sz="0" w:space="0" w:color="auto"/>
            <w:left w:val="none" w:sz="0" w:space="0" w:color="auto"/>
            <w:bottom w:val="none" w:sz="0" w:space="0" w:color="auto"/>
            <w:right w:val="none" w:sz="0" w:space="0" w:color="auto"/>
          </w:divBdr>
        </w:div>
        <w:div w:id="948009102">
          <w:marLeft w:val="640"/>
          <w:marRight w:val="0"/>
          <w:marTop w:val="0"/>
          <w:marBottom w:val="0"/>
          <w:divBdr>
            <w:top w:val="none" w:sz="0" w:space="0" w:color="auto"/>
            <w:left w:val="none" w:sz="0" w:space="0" w:color="auto"/>
            <w:bottom w:val="none" w:sz="0" w:space="0" w:color="auto"/>
            <w:right w:val="none" w:sz="0" w:space="0" w:color="auto"/>
          </w:divBdr>
        </w:div>
        <w:div w:id="437332286">
          <w:marLeft w:val="640"/>
          <w:marRight w:val="0"/>
          <w:marTop w:val="0"/>
          <w:marBottom w:val="0"/>
          <w:divBdr>
            <w:top w:val="none" w:sz="0" w:space="0" w:color="auto"/>
            <w:left w:val="none" w:sz="0" w:space="0" w:color="auto"/>
            <w:bottom w:val="none" w:sz="0" w:space="0" w:color="auto"/>
            <w:right w:val="none" w:sz="0" w:space="0" w:color="auto"/>
          </w:divBdr>
        </w:div>
        <w:div w:id="1318463266">
          <w:marLeft w:val="640"/>
          <w:marRight w:val="0"/>
          <w:marTop w:val="0"/>
          <w:marBottom w:val="0"/>
          <w:divBdr>
            <w:top w:val="none" w:sz="0" w:space="0" w:color="auto"/>
            <w:left w:val="none" w:sz="0" w:space="0" w:color="auto"/>
            <w:bottom w:val="none" w:sz="0" w:space="0" w:color="auto"/>
            <w:right w:val="none" w:sz="0" w:space="0" w:color="auto"/>
          </w:divBdr>
        </w:div>
        <w:div w:id="1137449336">
          <w:marLeft w:val="640"/>
          <w:marRight w:val="0"/>
          <w:marTop w:val="0"/>
          <w:marBottom w:val="0"/>
          <w:divBdr>
            <w:top w:val="none" w:sz="0" w:space="0" w:color="auto"/>
            <w:left w:val="none" w:sz="0" w:space="0" w:color="auto"/>
            <w:bottom w:val="none" w:sz="0" w:space="0" w:color="auto"/>
            <w:right w:val="none" w:sz="0" w:space="0" w:color="auto"/>
          </w:divBdr>
        </w:div>
        <w:div w:id="1854605357">
          <w:marLeft w:val="640"/>
          <w:marRight w:val="0"/>
          <w:marTop w:val="0"/>
          <w:marBottom w:val="0"/>
          <w:divBdr>
            <w:top w:val="none" w:sz="0" w:space="0" w:color="auto"/>
            <w:left w:val="none" w:sz="0" w:space="0" w:color="auto"/>
            <w:bottom w:val="none" w:sz="0" w:space="0" w:color="auto"/>
            <w:right w:val="none" w:sz="0" w:space="0" w:color="auto"/>
          </w:divBdr>
        </w:div>
        <w:div w:id="1369840620">
          <w:marLeft w:val="640"/>
          <w:marRight w:val="0"/>
          <w:marTop w:val="0"/>
          <w:marBottom w:val="0"/>
          <w:divBdr>
            <w:top w:val="none" w:sz="0" w:space="0" w:color="auto"/>
            <w:left w:val="none" w:sz="0" w:space="0" w:color="auto"/>
            <w:bottom w:val="none" w:sz="0" w:space="0" w:color="auto"/>
            <w:right w:val="none" w:sz="0" w:space="0" w:color="auto"/>
          </w:divBdr>
        </w:div>
        <w:div w:id="650404646">
          <w:marLeft w:val="640"/>
          <w:marRight w:val="0"/>
          <w:marTop w:val="0"/>
          <w:marBottom w:val="0"/>
          <w:divBdr>
            <w:top w:val="none" w:sz="0" w:space="0" w:color="auto"/>
            <w:left w:val="none" w:sz="0" w:space="0" w:color="auto"/>
            <w:bottom w:val="none" w:sz="0" w:space="0" w:color="auto"/>
            <w:right w:val="none" w:sz="0" w:space="0" w:color="auto"/>
          </w:divBdr>
        </w:div>
        <w:div w:id="966860000">
          <w:marLeft w:val="640"/>
          <w:marRight w:val="0"/>
          <w:marTop w:val="0"/>
          <w:marBottom w:val="0"/>
          <w:divBdr>
            <w:top w:val="none" w:sz="0" w:space="0" w:color="auto"/>
            <w:left w:val="none" w:sz="0" w:space="0" w:color="auto"/>
            <w:bottom w:val="none" w:sz="0" w:space="0" w:color="auto"/>
            <w:right w:val="none" w:sz="0" w:space="0" w:color="auto"/>
          </w:divBdr>
        </w:div>
        <w:div w:id="1284465106">
          <w:marLeft w:val="640"/>
          <w:marRight w:val="0"/>
          <w:marTop w:val="0"/>
          <w:marBottom w:val="0"/>
          <w:divBdr>
            <w:top w:val="none" w:sz="0" w:space="0" w:color="auto"/>
            <w:left w:val="none" w:sz="0" w:space="0" w:color="auto"/>
            <w:bottom w:val="none" w:sz="0" w:space="0" w:color="auto"/>
            <w:right w:val="none" w:sz="0" w:space="0" w:color="auto"/>
          </w:divBdr>
        </w:div>
        <w:div w:id="30963843">
          <w:marLeft w:val="640"/>
          <w:marRight w:val="0"/>
          <w:marTop w:val="0"/>
          <w:marBottom w:val="0"/>
          <w:divBdr>
            <w:top w:val="none" w:sz="0" w:space="0" w:color="auto"/>
            <w:left w:val="none" w:sz="0" w:space="0" w:color="auto"/>
            <w:bottom w:val="none" w:sz="0" w:space="0" w:color="auto"/>
            <w:right w:val="none" w:sz="0" w:space="0" w:color="auto"/>
          </w:divBdr>
        </w:div>
        <w:div w:id="1268586617">
          <w:marLeft w:val="640"/>
          <w:marRight w:val="0"/>
          <w:marTop w:val="0"/>
          <w:marBottom w:val="0"/>
          <w:divBdr>
            <w:top w:val="none" w:sz="0" w:space="0" w:color="auto"/>
            <w:left w:val="none" w:sz="0" w:space="0" w:color="auto"/>
            <w:bottom w:val="none" w:sz="0" w:space="0" w:color="auto"/>
            <w:right w:val="none" w:sz="0" w:space="0" w:color="auto"/>
          </w:divBdr>
        </w:div>
        <w:div w:id="1109622776">
          <w:marLeft w:val="640"/>
          <w:marRight w:val="0"/>
          <w:marTop w:val="0"/>
          <w:marBottom w:val="0"/>
          <w:divBdr>
            <w:top w:val="none" w:sz="0" w:space="0" w:color="auto"/>
            <w:left w:val="none" w:sz="0" w:space="0" w:color="auto"/>
            <w:bottom w:val="none" w:sz="0" w:space="0" w:color="auto"/>
            <w:right w:val="none" w:sz="0" w:space="0" w:color="auto"/>
          </w:divBdr>
        </w:div>
        <w:div w:id="389816548">
          <w:marLeft w:val="640"/>
          <w:marRight w:val="0"/>
          <w:marTop w:val="0"/>
          <w:marBottom w:val="0"/>
          <w:divBdr>
            <w:top w:val="none" w:sz="0" w:space="0" w:color="auto"/>
            <w:left w:val="none" w:sz="0" w:space="0" w:color="auto"/>
            <w:bottom w:val="none" w:sz="0" w:space="0" w:color="auto"/>
            <w:right w:val="none" w:sz="0" w:space="0" w:color="auto"/>
          </w:divBdr>
        </w:div>
        <w:div w:id="1478378368">
          <w:marLeft w:val="640"/>
          <w:marRight w:val="0"/>
          <w:marTop w:val="0"/>
          <w:marBottom w:val="0"/>
          <w:divBdr>
            <w:top w:val="none" w:sz="0" w:space="0" w:color="auto"/>
            <w:left w:val="none" w:sz="0" w:space="0" w:color="auto"/>
            <w:bottom w:val="none" w:sz="0" w:space="0" w:color="auto"/>
            <w:right w:val="none" w:sz="0" w:space="0" w:color="auto"/>
          </w:divBdr>
        </w:div>
        <w:div w:id="1329214032">
          <w:marLeft w:val="640"/>
          <w:marRight w:val="0"/>
          <w:marTop w:val="0"/>
          <w:marBottom w:val="0"/>
          <w:divBdr>
            <w:top w:val="none" w:sz="0" w:space="0" w:color="auto"/>
            <w:left w:val="none" w:sz="0" w:space="0" w:color="auto"/>
            <w:bottom w:val="none" w:sz="0" w:space="0" w:color="auto"/>
            <w:right w:val="none" w:sz="0" w:space="0" w:color="auto"/>
          </w:divBdr>
        </w:div>
        <w:div w:id="1129472795">
          <w:marLeft w:val="640"/>
          <w:marRight w:val="0"/>
          <w:marTop w:val="0"/>
          <w:marBottom w:val="0"/>
          <w:divBdr>
            <w:top w:val="none" w:sz="0" w:space="0" w:color="auto"/>
            <w:left w:val="none" w:sz="0" w:space="0" w:color="auto"/>
            <w:bottom w:val="none" w:sz="0" w:space="0" w:color="auto"/>
            <w:right w:val="none" w:sz="0" w:space="0" w:color="auto"/>
          </w:divBdr>
        </w:div>
        <w:div w:id="1813331841">
          <w:marLeft w:val="640"/>
          <w:marRight w:val="0"/>
          <w:marTop w:val="0"/>
          <w:marBottom w:val="0"/>
          <w:divBdr>
            <w:top w:val="none" w:sz="0" w:space="0" w:color="auto"/>
            <w:left w:val="none" w:sz="0" w:space="0" w:color="auto"/>
            <w:bottom w:val="none" w:sz="0" w:space="0" w:color="auto"/>
            <w:right w:val="none" w:sz="0" w:space="0" w:color="auto"/>
          </w:divBdr>
        </w:div>
        <w:div w:id="784420099">
          <w:marLeft w:val="640"/>
          <w:marRight w:val="0"/>
          <w:marTop w:val="0"/>
          <w:marBottom w:val="0"/>
          <w:divBdr>
            <w:top w:val="none" w:sz="0" w:space="0" w:color="auto"/>
            <w:left w:val="none" w:sz="0" w:space="0" w:color="auto"/>
            <w:bottom w:val="none" w:sz="0" w:space="0" w:color="auto"/>
            <w:right w:val="none" w:sz="0" w:space="0" w:color="auto"/>
          </w:divBdr>
        </w:div>
        <w:div w:id="1293099428">
          <w:marLeft w:val="640"/>
          <w:marRight w:val="0"/>
          <w:marTop w:val="0"/>
          <w:marBottom w:val="0"/>
          <w:divBdr>
            <w:top w:val="none" w:sz="0" w:space="0" w:color="auto"/>
            <w:left w:val="none" w:sz="0" w:space="0" w:color="auto"/>
            <w:bottom w:val="none" w:sz="0" w:space="0" w:color="auto"/>
            <w:right w:val="none" w:sz="0" w:space="0" w:color="auto"/>
          </w:divBdr>
        </w:div>
        <w:div w:id="937441683">
          <w:marLeft w:val="640"/>
          <w:marRight w:val="0"/>
          <w:marTop w:val="0"/>
          <w:marBottom w:val="0"/>
          <w:divBdr>
            <w:top w:val="none" w:sz="0" w:space="0" w:color="auto"/>
            <w:left w:val="none" w:sz="0" w:space="0" w:color="auto"/>
            <w:bottom w:val="none" w:sz="0" w:space="0" w:color="auto"/>
            <w:right w:val="none" w:sz="0" w:space="0" w:color="auto"/>
          </w:divBdr>
        </w:div>
        <w:div w:id="761603679">
          <w:marLeft w:val="640"/>
          <w:marRight w:val="0"/>
          <w:marTop w:val="0"/>
          <w:marBottom w:val="0"/>
          <w:divBdr>
            <w:top w:val="none" w:sz="0" w:space="0" w:color="auto"/>
            <w:left w:val="none" w:sz="0" w:space="0" w:color="auto"/>
            <w:bottom w:val="none" w:sz="0" w:space="0" w:color="auto"/>
            <w:right w:val="none" w:sz="0" w:space="0" w:color="auto"/>
          </w:divBdr>
        </w:div>
        <w:div w:id="163590364">
          <w:marLeft w:val="640"/>
          <w:marRight w:val="0"/>
          <w:marTop w:val="0"/>
          <w:marBottom w:val="0"/>
          <w:divBdr>
            <w:top w:val="none" w:sz="0" w:space="0" w:color="auto"/>
            <w:left w:val="none" w:sz="0" w:space="0" w:color="auto"/>
            <w:bottom w:val="none" w:sz="0" w:space="0" w:color="auto"/>
            <w:right w:val="none" w:sz="0" w:space="0" w:color="auto"/>
          </w:divBdr>
        </w:div>
        <w:div w:id="1641619319">
          <w:marLeft w:val="640"/>
          <w:marRight w:val="0"/>
          <w:marTop w:val="0"/>
          <w:marBottom w:val="0"/>
          <w:divBdr>
            <w:top w:val="none" w:sz="0" w:space="0" w:color="auto"/>
            <w:left w:val="none" w:sz="0" w:space="0" w:color="auto"/>
            <w:bottom w:val="none" w:sz="0" w:space="0" w:color="auto"/>
            <w:right w:val="none" w:sz="0" w:space="0" w:color="auto"/>
          </w:divBdr>
        </w:div>
        <w:div w:id="1640914241">
          <w:marLeft w:val="640"/>
          <w:marRight w:val="0"/>
          <w:marTop w:val="0"/>
          <w:marBottom w:val="0"/>
          <w:divBdr>
            <w:top w:val="none" w:sz="0" w:space="0" w:color="auto"/>
            <w:left w:val="none" w:sz="0" w:space="0" w:color="auto"/>
            <w:bottom w:val="none" w:sz="0" w:space="0" w:color="auto"/>
            <w:right w:val="none" w:sz="0" w:space="0" w:color="auto"/>
          </w:divBdr>
        </w:div>
        <w:div w:id="93521011">
          <w:marLeft w:val="640"/>
          <w:marRight w:val="0"/>
          <w:marTop w:val="0"/>
          <w:marBottom w:val="0"/>
          <w:divBdr>
            <w:top w:val="none" w:sz="0" w:space="0" w:color="auto"/>
            <w:left w:val="none" w:sz="0" w:space="0" w:color="auto"/>
            <w:bottom w:val="none" w:sz="0" w:space="0" w:color="auto"/>
            <w:right w:val="none" w:sz="0" w:space="0" w:color="auto"/>
          </w:divBdr>
        </w:div>
        <w:div w:id="780608357">
          <w:marLeft w:val="640"/>
          <w:marRight w:val="0"/>
          <w:marTop w:val="0"/>
          <w:marBottom w:val="0"/>
          <w:divBdr>
            <w:top w:val="none" w:sz="0" w:space="0" w:color="auto"/>
            <w:left w:val="none" w:sz="0" w:space="0" w:color="auto"/>
            <w:bottom w:val="none" w:sz="0" w:space="0" w:color="auto"/>
            <w:right w:val="none" w:sz="0" w:space="0" w:color="auto"/>
          </w:divBdr>
        </w:div>
        <w:div w:id="614752121">
          <w:marLeft w:val="640"/>
          <w:marRight w:val="0"/>
          <w:marTop w:val="0"/>
          <w:marBottom w:val="0"/>
          <w:divBdr>
            <w:top w:val="none" w:sz="0" w:space="0" w:color="auto"/>
            <w:left w:val="none" w:sz="0" w:space="0" w:color="auto"/>
            <w:bottom w:val="none" w:sz="0" w:space="0" w:color="auto"/>
            <w:right w:val="none" w:sz="0" w:space="0" w:color="auto"/>
          </w:divBdr>
        </w:div>
        <w:div w:id="1468620445">
          <w:marLeft w:val="640"/>
          <w:marRight w:val="0"/>
          <w:marTop w:val="0"/>
          <w:marBottom w:val="0"/>
          <w:divBdr>
            <w:top w:val="none" w:sz="0" w:space="0" w:color="auto"/>
            <w:left w:val="none" w:sz="0" w:space="0" w:color="auto"/>
            <w:bottom w:val="none" w:sz="0" w:space="0" w:color="auto"/>
            <w:right w:val="none" w:sz="0" w:space="0" w:color="auto"/>
          </w:divBdr>
        </w:div>
        <w:div w:id="149372099">
          <w:marLeft w:val="640"/>
          <w:marRight w:val="0"/>
          <w:marTop w:val="0"/>
          <w:marBottom w:val="0"/>
          <w:divBdr>
            <w:top w:val="none" w:sz="0" w:space="0" w:color="auto"/>
            <w:left w:val="none" w:sz="0" w:space="0" w:color="auto"/>
            <w:bottom w:val="none" w:sz="0" w:space="0" w:color="auto"/>
            <w:right w:val="none" w:sz="0" w:space="0" w:color="auto"/>
          </w:divBdr>
        </w:div>
        <w:div w:id="358774289">
          <w:marLeft w:val="640"/>
          <w:marRight w:val="0"/>
          <w:marTop w:val="0"/>
          <w:marBottom w:val="0"/>
          <w:divBdr>
            <w:top w:val="none" w:sz="0" w:space="0" w:color="auto"/>
            <w:left w:val="none" w:sz="0" w:space="0" w:color="auto"/>
            <w:bottom w:val="none" w:sz="0" w:space="0" w:color="auto"/>
            <w:right w:val="none" w:sz="0" w:space="0" w:color="auto"/>
          </w:divBdr>
        </w:div>
      </w:divsChild>
    </w:div>
    <w:div w:id="1249654974">
      <w:bodyDiv w:val="1"/>
      <w:marLeft w:val="0"/>
      <w:marRight w:val="0"/>
      <w:marTop w:val="0"/>
      <w:marBottom w:val="0"/>
      <w:divBdr>
        <w:top w:val="none" w:sz="0" w:space="0" w:color="auto"/>
        <w:left w:val="none" w:sz="0" w:space="0" w:color="auto"/>
        <w:bottom w:val="none" w:sz="0" w:space="0" w:color="auto"/>
        <w:right w:val="none" w:sz="0" w:space="0" w:color="auto"/>
      </w:divBdr>
      <w:divsChild>
        <w:div w:id="196355639">
          <w:marLeft w:val="640"/>
          <w:marRight w:val="0"/>
          <w:marTop w:val="0"/>
          <w:marBottom w:val="0"/>
          <w:divBdr>
            <w:top w:val="none" w:sz="0" w:space="0" w:color="auto"/>
            <w:left w:val="none" w:sz="0" w:space="0" w:color="auto"/>
            <w:bottom w:val="none" w:sz="0" w:space="0" w:color="auto"/>
            <w:right w:val="none" w:sz="0" w:space="0" w:color="auto"/>
          </w:divBdr>
        </w:div>
        <w:div w:id="343869707">
          <w:marLeft w:val="640"/>
          <w:marRight w:val="0"/>
          <w:marTop w:val="0"/>
          <w:marBottom w:val="0"/>
          <w:divBdr>
            <w:top w:val="none" w:sz="0" w:space="0" w:color="auto"/>
            <w:left w:val="none" w:sz="0" w:space="0" w:color="auto"/>
            <w:bottom w:val="none" w:sz="0" w:space="0" w:color="auto"/>
            <w:right w:val="none" w:sz="0" w:space="0" w:color="auto"/>
          </w:divBdr>
        </w:div>
        <w:div w:id="538707794">
          <w:marLeft w:val="640"/>
          <w:marRight w:val="0"/>
          <w:marTop w:val="0"/>
          <w:marBottom w:val="0"/>
          <w:divBdr>
            <w:top w:val="none" w:sz="0" w:space="0" w:color="auto"/>
            <w:left w:val="none" w:sz="0" w:space="0" w:color="auto"/>
            <w:bottom w:val="none" w:sz="0" w:space="0" w:color="auto"/>
            <w:right w:val="none" w:sz="0" w:space="0" w:color="auto"/>
          </w:divBdr>
        </w:div>
        <w:div w:id="1069884406">
          <w:marLeft w:val="640"/>
          <w:marRight w:val="0"/>
          <w:marTop w:val="0"/>
          <w:marBottom w:val="0"/>
          <w:divBdr>
            <w:top w:val="none" w:sz="0" w:space="0" w:color="auto"/>
            <w:left w:val="none" w:sz="0" w:space="0" w:color="auto"/>
            <w:bottom w:val="none" w:sz="0" w:space="0" w:color="auto"/>
            <w:right w:val="none" w:sz="0" w:space="0" w:color="auto"/>
          </w:divBdr>
        </w:div>
        <w:div w:id="237249566">
          <w:marLeft w:val="640"/>
          <w:marRight w:val="0"/>
          <w:marTop w:val="0"/>
          <w:marBottom w:val="0"/>
          <w:divBdr>
            <w:top w:val="none" w:sz="0" w:space="0" w:color="auto"/>
            <w:left w:val="none" w:sz="0" w:space="0" w:color="auto"/>
            <w:bottom w:val="none" w:sz="0" w:space="0" w:color="auto"/>
            <w:right w:val="none" w:sz="0" w:space="0" w:color="auto"/>
          </w:divBdr>
        </w:div>
        <w:div w:id="1988048672">
          <w:marLeft w:val="640"/>
          <w:marRight w:val="0"/>
          <w:marTop w:val="0"/>
          <w:marBottom w:val="0"/>
          <w:divBdr>
            <w:top w:val="none" w:sz="0" w:space="0" w:color="auto"/>
            <w:left w:val="none" w:sz="0" w:space="0" w:color="auto"/>
            <w:bottom w:val="none" w:sz="0" w:space="0" w:color="auto"/>
            <w:right w:val="none" w:sz="0" w:space="0" w:color="auto"/>
          </w:divBdr>
        </w:div>
        <w:div w:id="911964249">
          <w:marLeft w:val="640"/>
          <w:marRight w:val="0"/>
          <w:marTop w:val="0"/>
          <w:marBottom w:val="0"/>
          <w:divBdr>
            <w:top w:val="none" w:sz="0" w:space="0" w:color="auto"/>
            <w:left w:val="none" w:sz="0" w:space="0" w:color="auto"/>
            <w:bottom w:val="none" w:sz="0" w:space="0" w:color="auto"/>
            <w:right w:val="none" w:sz="0" w:space="0" w:color="auto"/>
          </w:divBdr>
        </w:div>
        <w:div w:id="658577426">
          <w:marLeft w:val="640"/>
          <w:marRight w:val="0"/>
          <w:marTop w:val="0"/>
          <w:marBottom w:val="0"/>
          <w:divBdr>
            <w:top w:val="none" w:sz="0" w:space="0" w:color="auto"/>
            <w:left w:val="none" w:sz="0" w:space="0" w:color="auto"/>
            <w:bottom w:val="none" w:sz="0" w:space="0" w:color="auto"/>
            <w:right w:val="none" w:sz="0" w:space="0" w:color="auto"/>
          </w:divBdr>
        </w:div>
        <w:div w:id="976883013">
          <w:marLeft w:val="640"/>
          <w:marRight w:val="0"/>
          <w:marTop w:val="0"/>
          <w:marBottom w:val="0"/>
          <w:divBdr>
            <w:top w:val="none" w:sz="0" w:space="0" w:color="auto"/>
            <w:left w:val="none" w:sz="0" w:space="0" w:color="auto"/>
            <w:bottom w:val="none" w:sz="0" w:space="0" w:color="auto"/>
            <w:right w:val="none" w:sz="0" w:space="0" w:color="auto"/>
          </w:divBdr>
        </w:div>
        <w:div w:id="126238122">
          <w:marLeft w:val="640"/>
          <w:marRight w:val="0"/>
          <w:marTop w:val="0"/>
          <w:marBottom w:val="0"/>
          <w:divBdr>
            <w:top w:val="none" w:sz="0" w:space="0" w:color="auto"/>
            <w:left w:val="none" w:sz="0" w:space="0" w:color="auto"/>
            <w:bottom w:val="none" w:sz="0" w:space="0" w:color="auto"/>
            <w:right w:val="none" w:sz="0" w:space="0" w:color="auto"/>
          </w:divBdr>
        </w:div>
        <w:div w:id="1670212271">
          <w:marLeft w:val="640"/>
          <w:marRight w:val="0"/>
          <w:marTop w:val="0"/>
          <w:marBottom w:val="0"/>
          <w:divBdr>
            <w:top w:val="none" w:sz="0" w:space="0" w:color="auto"/>
            <w:left w:val="none" w:sz="0" w:space="0" w:color="auto"/>
            <w:bottom w:val="none" w:sz="0" w:space="0" w:color="auto"/>
            <w:right w:val="none" w:sz="0" w:space="0" w:color="auto"/>
          </w:divBdr>
        </w:div>
        <w:div w:id="335226426">
          <w:marLeft w:val="640"/>
          <w:marRight w:val="0"/>
          <w:marTop w:val="0"/>
          <w:marBottom w:val="0"/>
          <w:divBdr>
            <w:top w:val="none" w:sz="0" w:space="0" w:color="auto"/>
            <w:left w:val="none" w:sz="0" w:space="0" w:color="auto"/>
            <w:bottom w:val="none" w:sz="0" w:space="0" w:color="auto"/>
            <w:right w:val="none" w:sz="0" w:space="0" w:color="auto"/>
          </w:divBdr>
        </w:div>
        <w:div w:id="1443646265">
          <w:marLeft w:val="640"/>
          <w:marRight w:val="0"/>
          <w:marTop w:val="0"/>
          <w:marBottom w:val="0"/>
          <w:divBdr>
            <w:top w:val="none" w:sz="0" w:space="0" w:color="auto"/>
            <w:left w:val="none" w:sz="0" w:space="0" w:color="auto"/>
            <w:bottom w:val="none" w:sz="0" w:space="0" w:color="auto"/>
            <w:right w:val="none" w:sz="0" w:space="0" w:color="auto"/>
          </w:divBdr>
        </w:div>
        <w:div w:id="1253123636">
          <w:marLeft w:val="640"/>
          <w:marRight w:val="0"/>
          <w:marTop w:val="0"/>
          <w:marBottom w:val="0"/>
          <w:divBdr>
            <w:top w:val="none" w:sz="0" w:space="0" w:color="auto"/>
            <w:left w:val="none" w:sz="0" w:space="0" w:color="auto"/>
            <w:bottom w:val="none" w:sz="0" w:space="0" w:color="auto"/>
            <w:right w:val="none" w:sz="0" w:space="0" w:color="auto"/>
          </w:divBdr>
        </w:div>
        <w:div w:id="166403750">
          <w:marLeft w:val="640"/>
          <w:marRight w:val="0"/>
          <w:marTop w:val="0"/>
          <w:marBottom w:val="0"/>
          <w:divBdr>
            <w:top w:val="none" w:sz="0" w:space="0" w:color="auto"/>
            <w:left w:val="none" w:sz="0" w:space="0" w:color="auto"/>
            <w:bottom w:val="none" w:sz="0" w:space="0" w:color="auto"/>
            <w:right w:val="none" w:sz="0" w:space="0" w:color="auto"/>
          </w:divBdr>
        </w:div>
        <w:div w:id="1943881333">
          <w:marLeft w:val="640"/>
          <w:marRight w:val="0"/>
          <w:marTop w:val="0"/>
          <w:marBottom w:val="0"/>
          <w:divBdr>
            <w:top w:val="none" w:sz="0" w:space="0" w:color="auto"/>
            <w:left w:val="none" w:sz="0" w:space="0" w:color="auto"/>
            <w:bottom w:val="none" w:sz="0" w:space="0" w:color="auto"/>
            <w:right w:val="none" w:sz="0" w:space="0" w:color="auto"/>
          </w:divBdr>
        </w:div>
        <w:div w:id="2122870345">
          <w:marLeft w:val="640"/>
          <w:marRight w:val="0"/>
          <w:marTop w:val="0"/>
          <w:marBottom w:val="0"/>
          <w:divBdr>
            <w:top w:val="none" w:sz="0" w:space="0" w:color="auto"/>
            <w:left w:val="none" w:sz="0" w:space="0" w:color="auto"/>
            <w:bottom w:val="none" w:sz="0" w:space="0" w:color="auto"/>
            <w:right w:val="none" w:sz="0" w:space="0" w:color="auto"/>
          </w:divBdr>
        </w:div>
        <w:div w:id="1299530882">
          <w:marLeft w:val="640"/>
          <w:marRight w:val="0"/>
          <w:marTop w:val="0"/>
          <w:marBottom w:val="0"/>
          <w:divBdr>
            <w:top w:val="none" w:sz="0" w:space="0" w:color="auto"/>
            <w:left w:val="none" w:sz="0" w:space="0" w:color="auto"/>
            <w:bottom w:val="none" w:sz="0" w:space="0" w:color="auto"/>
            <w:right w:val="none" w:sz="0" w:space="0" w:color="auto"/>
          </w:divBdr>
        </w:div>
        <w:div w:id="2140417042">
          <w:marLeft w:val="640"/>
          <w:marRight w:val="0"/>
          <w:marTop w:val="0"/>
          <w:marBottom w:val="0"/>
          <w:divBdr>
            <w:top w:val="none" w:sz="0" w:space="0" w:color="auto"/>
            <w:left w:val="none" w:sz="0" w:space="0" w:color="auto"/>
            <w:bottom w:val="none" w:sz="0" w:space="0" w:color="auto"/>
            <w:right w:val="none" w:sz="0" w:space="0" w:color="auto"/>
          </w:divBdr>
        </w:div>
        <w:div w:id="1013148649">
          <w:marLeft w:val="640"/>
          <w:marRight w:val="0"/>
          <w:marTop w:val="0"/>
          <w:marBottom w:val="0"/>
          <w:divBdr>
            <w:top w:val="none" w:sz="0" w:space="0" w:color="auto"/>
            <w:left w:val="none" w:sz="0" w:space="0" w:color="auto"/>
            <w:bottom w:val="none" w:sz="0" w:space="0" w:color="auto"/>
            <w:right w:val="none" w:sz="0" w:space="0" w:color="auto"/>
          </w:divBdr>
        </w:div>
        <w:div w:id="1663041632">
          <w:marLeft w:val="640"/>
          <w:marRight w:val="0"/>
          <w:marTop w:val="0"/>
          <w:marBottom w:val="0"/>
          <w:divBdr>
            <w:top w:val="none" w:sz="0" w:space="0" w:color="auto"/>
            <w:left w:val="none" w:sz="0" w:space="0" w:color="auto"/>
            <w:bottom w:val="none" w:sz="0" w:space="0" w:color="auto"/>
            <w:right w:val="none" w:sz="0" w:space="0" w:color="auto"/>
          </w:divBdr>
        </w:div>
        <w:div w:id="1175657250">
          <w:marLeft w:val="640"/>
          <w:marRight w:val="0"/>
          <w:marTop w:val="0"/>
          <w:marBottom w:val="0"/>
          <w:divBdr>
            <w:top w:val="none" w:sz="0" w:space="0" w:color="auto"/>
            <w:left w:val="none" w:sz="0" w:space="0" w:color="auto"/>
            <w:bottom w:val="none" w:sz="0" w:space="0" w:color="auto"/>
            <w:right w:val="none" w:sz="0" w:space="0" w:color="auto"/>
          </w:divBdr>
        </w:div>
        <w:div w:id="1587300079">
          <w:marLeft w:val="640"/>
          <w:marRight w:val="0"/>
          <w:marTop w:val="0"/>
          <w:marBottom w:val="0"/>
          <w:divBdr>
            <w:top w:val="none" w:sz="0" w:space="0" w:color="auto"/>
            <w:left w:val="none" w:sz="0" w:space="0" w:color="auto"/>
            <w:bottom w:val="none" w:sz="0" w:space="0" w:color="auto"/>
            <w:right w:val="none" w:sz="0" w:space="0" w:color="auto"/>
          </w:divBdr>
        </w:div>
        <w:div w:id="1491167136">
          <w:marLeft w:val="640"/>
          <w:marRight w:val="0"/>
          <w:marTop w:val="0"/>
          <w:marBottom w:val="0"/>
          <w:divBdr>
            <w:top w:val="none" w:sz="0" w:space="0" w:color="auto"/>
            <w:left w:val="none" w:sz="0" w:space="0" w:color="auto"/>
            <w:bottom w:val="none" w:sz="0" w:space="0" w:color="auto"/>
            <w:right w:val="none" w:sz="0" w:space="0" w:color="auto"/>
          </w:divBdr>
        </w:div>
        <w:div w:id="774398484">
          <w:marLeft w:val="640"/>
          <w:marRight w:val="0"/>
          <w:marTop w:val="0"/>
          <w:marBottom w:val="0"/>
          <w:divBdr>
            <w:top w:val="none" w:sz="0" w:space="0" w:color="auto"/>
            <w:left w:val="none" w:sz="0" w:space="0" w:color="auto"/>
            <w:bottom w:val="none" w:sz="0" w:space="0" w:color="auto"/>
            <w:right w:val="none" w:sz="0" w:space="0" w:color="auto"/>
          </w:divBdr>
        </w:div>
        <w:div w:id="687098872">
          <w:marLeft w:val="640"/>
          <w:marRight w:val="0"/>
          <w:marTop w:val="0"/>
          <w:marBottom w:val="0"/>
          <w:divBdr>
            <w:top w:val="none" w:sz="0" w:space="0" w:color="auto"/>
            <w:left w:val="none" w:sz="0" w:space="0" w:color="auto"/>
            <w:bottom w:val="none" w:sz="0" w:space="0" w:color="auto"/>
            <w:right w:val="none" w:sz="0" w:space="0" w:color="auto"/>
          </w:divBdr>
        </w:div>
        <w:div w:id="1352299936">
          <w:marLeft w:val="640"/>
          <w:marRight w:val="0"/>
          <w:marTop w:val="0"/>
          <w:marBottom w:val="0"/>
          <w:divBdr>
            <w:top w:val="none" w:sz="0" w:space="0" w:color="auto"/>
            <w:left w:val="none" w:sz="0" w:space="0" w:color="auto"/>
            <w:bottom w:val="none" w:sz="0" w:space="0" w:color="auto"/>
            <w:right w:val="none" w:sz="0" w:space="0" w:color="auto"/>
          </w:divBdr>
        </w:div>
        <w:div w:id="1088112090">
          <w:marLeft w:val="640"/>
          <w:marRight w:val="0"/>
          <w:marTop w:val="0"/>
          <w:marBottom w:val="0"/>
          <w:divBdr>
            <w:top w:val="none" w:sz="0" w:space="0" w:color="auto"/>
            <w:left w:val="none" w:sz="0" w:space="0" w:color="auto"/>
            <w:bottom w:val="none" w:sz="0" w:space="0" w:color="auto"/>
            <w:right w:val="none" w:sz="0" w:space="0" w:color="auto"/>
          </w:divBdr>
        </w:div>
        <w:div w:id="1810511839">
          <w:marLeft w:val="640"/>
          <w:marRight w:val="0"/>
          <w:marTop w:val="0"/>
          <w:marBottom w:val="0"/>
          <w:divBdr>
            <w:top w:val="none" w:sz="0" w:space="0" w:color="auto"/>
            <w:left w:val="none" w:sz="0" w:space="0" w:color="auto"/>
            <w:bottom w:val="none" w:sz="0" w:space="0" w:color="auto"/>
            <w:right w:val="none" w:sz="0" w:space="0" w:color="auto"/>
          </w:divBdr>
        </w:div>
        <w:div w:id="38551364">
          <w:marLeft w:val="640"/>
          <w:marRight w:val="0"/>
          <w:marTop w:val="0"/>
          <w:marBottom w:val="0"/>
          <w:divBdr>
            <w:top w:val="none" w:sz="0" w:space="0" w:color="auto"/>
            <w:left w:val="none" w:sz="0" w:space="0" w:color="auto"/>
            <w:bottom w:val="none" w:sz="0" w:space="0" w:color="auto"/>
            <w:right w:val="none" w:sz="0" w:space="0" w:color="auto"/>
          </w:divBdr>
        </w:div>
        <w:div w:id="607392832">
          <w:marLeft w:val="640"/>
          <w:marRight w:val="0"/>
          <w:marTop w:val="0"/>
          <w:marBottom w:val="0"/>
          <w:divBdr>
            <w:top w:val="none" w:sz="0" w:space="0" w:color="auto"/>
            <w:left w:val="none" w:sz="0" w:space="0" w:color="auto"/>
            <w:bottom w:val="none" w:sz="0" w:space="0" w:color="auto"/>
            <w:right w:val="none" w:sz="0" w:space="0" w:color="auto"/>
          </w:divBdr>
        </w:div>
        <w:div w:id="42674821">
          <w:marLeft w:val="640"/>
          <w:marRight w:val="0"/>
          <w:marTop w:val="0"/>
          <w:marBottom w:val="0"/>
          <w:divBdr>
            <w:top w:val="none" w:sz="0" w:space="0" w:color="auto"/>
            <w:left w:val="none" w:sz="0" w:space="0" w:color="auto"/>
            <w:bottom w:val="none" w:sz="0" w:space="0" w:color="auto"/>
            <w:right w:val="none" w:sz="0" w:space="0" w:color="auto"/>
          </w:divBdr>
        </w:div>
        <w:div w:id="1306934228">
          <w:marLeft w:val="640"/>
          <w:marRight w:val="0"/>
          <w:marTop w:val="0"/>
          <w:marBottom w:val="0"/>
          <w:divBdr>
            <w:top w:val="none" w:sz="0" w:space="0" w:color="auto"/>
            <w:left w:val="none" w:sz="0" w:space="0" w:color="auto"/>
            <w:bottom w:val="none" w:sz="0" w:space="0" w:color="auto"/>
            <w:right w:val="none" w:sz="0" w:space="0" w:color="auto"/>
          </w:divBdr>
        </w:div>
        <w:div w:id="744226871">
          <w:marLeft w:val="640"/>
          <w:marRight w:val="0"/>
          <w:marTop w:val="0"/>
          <w:marBottom w:val="0"/>
          <w:divBdr>
            <w:top w:val="none" w:sz="0" w:space="0" w:color="auto"/>
            <w:left w:val="none" w:sz="0" w:space="0" w:color="auto"/>
            <w:bottom w:val="none" w:sz="0" w:space="0" w:color="auto"/>
            <w:right w:val="none" w:sz="0" w:space="0" w:color="auto"/>
          </w:divBdr>
        </w:div>
        <w:div w:id="241571349">
          <w:marLeft w:val="640"/>
          <w:marRight w:val="0"/>
          <w:marTop w:val="0"/>
          <w:marBottom w:val="0"/>
          <w:divBdr>
            <w:top w:val="none" w:sz="0" w:space="0" w:color="auto"/>
            <w:left w:val="none" w:sz="0" w:space="0" w:color="auto"/>
            <w:bottom w:val="none" w:sz="0" w:space="0" w:color="auto"/>
            <w:right w:val="none" w:sz="0" w:space="0" w:color="auto"/>
          </w:divBdr>
        </w:div>
        <w:div w:id="487866274">
          <w:marLeft w:val="640"/>
          <w:marRight w:val="0"/>
          <w:marTop w:val="0"/>
          <w:marBottom w:val="0"/>
          <w:divBdr>
            <w:top w:val="none" w:sz="0" w:space="0" w:color="auto"/>
            <w:left w:val="none" w:sz="0" w:space="0" w:color="auto"/>
            <w:bottom w:val="none" w:sz="0" w:space="0" w:color="auto"/>
            <w:right w:val="none" w:sz="0" w:space="0" w:color="auto"/>
          </w:divBdr>
        </w:div>
        <w:div w:id="1819608774">
          <w:marLeft w:val="640"/>
          <w:marRight w:val="0"/>
          <w:marTop w:val="0"/>
          <w:marBottom w:val="0"/>
          <w:divBdr>
            <w:top w:val="none" w:sz="0" w:space="0" w:color="auto"/>
            <w:left w:val="none" w:sz="0" w:space="0" w:color="auto"/>
            <w:bottom w:val="none" w:sz="0" w:space="0" w:color="auto"/>
            <w:right w:val="none" w:sz="0" w:space="0" w:color="auto"/>
          </w:divBdr>
        </w:div>
        <w:div w:id="1832596818">
          <w:marLeft w:val="640"/>
          <w:marRight w:val="0"/>
          <w:marTop w:val="0"/>
          <w:marBottom w:val="0"/>
          <w:divBdr>
            <w:top w:val="none" w:sz="0" w:space="0" w:color="auto"/>
            <w:left w:val="none" w:sz="0" w:space="0" w:color="auto"/>
            <w:bottom w:val="none" w:sz="0" w:space="0" w:color="auto"/>
            <w:right w:val="none" w:sz="0" w:space="0" w:color="auto"/>
          </w:divBdr>
        </w:div>
        <w:div w:id="1733650780">
          <w:marLeft w:val="640"/>
          <w:marRight w:val="0"/>
          <w:marTop w:val="0"/>
          <w:marBottom w:val="0"/>
          <w:divBdr>
            <w:top w:val="none" w:sz="0" w:space="0" w:color="auto"/>
            <w:left w:val="none" w:sz="0" w:space="0" w:color="auto"/>
            <w:bottom w:val="none" w:sz="0" w:space="0" w:color="auto"/>
            <w:right w:val="none" w:sz="0" w:space="0" w:color="auto"/>
          </w:divBdr>
        </w:div>
        <w:div w:id="1454592241">
          <w:marLeft w:val="640"/>
          <w:marRight w:val="0"/>
          <w:marTop w:val="0"/>
          <w:marBottom w:val="0"/>
          <w:divBdr>
            <w:top w:val="none" w:sz="0" w:space="0" w:color="auto"/>
            <w:left w:val="none" w:sz="0" w:space="0" w:color="auto"/>
            <w:bottom w:val="none" w:sz="0" w:space="0" w:color="auto"/>
            <w:right w:val="none" w:sz="0" w:space="0" w:color="auto"/>
          </w:divBdr>
        </w:div>
        <w:div w:id="1266694602">
          <w:marLeft w:val="640"/>
          <w:marRight w:val="0"/>
          <w:marTop w:val="0"/>
          <w:marBottom w:val="0"/>
          <w:divBdr>
            <w:top w:val="none" w:sz="0" w:space="0" w:color="auto"/>
            <w:left w:val="none" w:sz="0" w:space="0" w:color="auto"/>
            <w:bottom w:val="none" w:sz="0" w:space="0" w:color="auto"/>
            <w:right w:val="none" w:sz="0" w:space="0" w:color="auto"/>
          </w:divBdr>
        </w:div>
        <w:div w:id="1649046230">
          <w:marLeft w:val="640"/>
          <w:marRight w:val="0"/>
          <w:marTop w:val="0"/>
          <w:marBottom w:val="0"/>
          <w:divBdr>
            <w:top w:val="none" w:sz="0" w:space="0" w:color="auto"/>
            <w:left w:val="none" w:sz="0" w:space="0" w:color="auto"/>
            <w:bottom w:val="none" w:sz="0" w:space="0" w:color="auto"/>
            <w:right w:val="none" w:sz="0" w:space="0" w:color="auto"/>
          </w:divBdr>
        </w:div>
        <w:div w:id="1414274621">
          <w:marLeft w:val="640"/>
          <w:marRight w:val="0"/>
          <w:marTop w:val="0"/>
          <w:marBottom w:val="0"/>
          <w:divBdr>
            <w:top w:val="none" w:sz="0" w:space="0" w:color="auto"/>
            <w:left w:val="none" w:sz="0" w:space="0" w:color="auto"/>
            <w:bottom w:val="none" w:sz="0" w:space="0" w:color="auto"/>
            <w:right w:val="none" w:sz="0" w:space="0" w:color="auto"/>
          </w:divBdr>
        </w:div>
      </w:divsChild>
    </w:div>
    <w:div w:id="1259369366">
      <w:bodyDiv w:val="1"/>
      <w:marLeft w:val="0"/>
      <w:marRight w:val="0"/>
      <w:marTop w:val="0"/>
      <w:marBottom w:val="0"/>
      <w:divBdr>
        <w:top w:val="none" w:sz="0" w:space="0" w:color="auto"/>
        <w:left w:val="none" w:sz="0" w:space="0" w:color="auto"/>
        <w:bottom w:val="none" w:sz="0" w:space="0" w:color="auto"/>
        <w:right w:val="none" w:sz="0" w:space="0" w:color="auto"/>
      </w:divBdr>
      <w:divsChild>
        <w:div w:id="1893346524">
          <w:marLeft w:val="640"/>
          <w:marRight w:val="0"/>
          <w:marTop w:val="0"/>
          <w:marBottom w:val="0"/>
          <w:divBdr>
            <w:top w:val="none" w:sz="0" w:space="0" w:color="auto"/>
            <w:left w:val="none" w:sz="0" w:space="0" w:color="auto"/>
            <w:bottom w:val="none" w:sz="0" w:space="0" w:color="auto"/>
            <w:right w:val="none" w:sz="0" w:space="0" w:color="auto"/>
          </w:divBdr>
        </w:div>
        <w:div w:id="905147089">
          <w:marLeft w:val="640"/>
          <w:marRight w:val="0"/>
          <w:marTop w:val="0"/>
          <w:marBottom w:val="0"/>
          <w:divBdr>
            <w:top w:val="none" w:sz="0" w:space="0" w:color="auto"/>
            <w:left w:val="none" w:sz="0" w:space="0" w:color="auto"/>
            <w:bottom w:val="none" w:sz="0" w:space="0" w:color="auto"/>
            <w:right w:val="none" w:sz="0" w:space="0" w:color="auto"/>
          </w:divBdr>
        </w:div>
        <w:div w:id="342973769">
          <w:marLeft w:val="640"/>
          <w:marRight w:val="0"/>
          <w:marTop w:val="0"/>
          <w:marBottom w:val="0"/>
          <w:divBdr>
            <w:top w:val="none" w:sz="0" w:space="0" w:color="auto"/>
            <w:left w:val="none" w:sz="0" w:space="0" w:color="auto"/>
            <w:bottom w:val="none" w:sz="0" w:space="0" w:color="auto"/>
            <w:right w:val="none" w:sz="0" w:space="0" w:color="auto"/>
          </w:divBdr>
        </w:div>
        <w:div w:id="14187989">
          <w:marLeft w:val="640"/>
          <w:marRight w:val="0"/>
          <w:marTop w:val="0"/>
          <w:marBottom w:val="0"/>
          <w:divBdr>
            <w:top w:val="none" w:sz="0" w:space="0" w:color="auto"/>
            <w:left w:val="none" w:sz="0" w:space="0" w:color="auto"/>
            <w:bottom w:val="none" w:sz="0" w:space="0" w:color="auto"/>
            <w:right w:val="none" w:sz="0" w:space="0" w:color="auto"/>
          </w:divBdr>
        </w:div>
        <w:div w:id="258754670">
          <w:marLeft w:val="640"/>
          <w:marRight w:val="0"/>
          <w:marTop w:val="0"/>
          <w:marBottom w:val="0"/>
          <w:divBdr>
            <w:top w:val="none" w:sz="0" w:space="0" w:color="auto"/>
            <w:left w:val="none" w:sz="0" w:space="0" w:color="auto"/>
            <w:bottom w:val="none" w:sz="0" w:space="0" w:color="auto"/>
            <w:right w:val="none" w:sz="0" w:space="0" w:color="auto"/>
          </w:divBdr>
        </w:div>
        <w:div w:id="2058621189">
          <w:marLeft w:val="640"/>
          <w:marRight w:val="0"/>
          <w:marTop w:val="0"/>
          <w:marBottom w:val="0"/>
          <w:divBdr>
            <w:top w:val="none" w:sz="0" w:space="0" w:color="auto"/>
            <w:left w:val="none" w:sz="0" w:space="0" w:color="auto"/>
            <w:bottom w:val="none" w:sz="0" w:space="0" w:color="auto"/>
            <w:right w:val="none" w:sz="0" w:space="0" w:color="auto"/>
          </w:divBdr>
        </w:div>
        <w:div w:id="790827650">
          <w:marLeft w:val="640"/>
          <w:marRight w:val="0"/>
          <w:marTop w:val="0"/>
          <w:marBottom w:val="0"/>
          <w:divBdr>
            <w:top w:val="none" w:sz="0" w:space="0" w:color="auto"/>
            <w:left w:val="none" w:sz="0" w:space="0" w:color="auto"/>
            <w:bottom w:val="none" w:sz="0" w:space="0" w:color="auto"/>
            <w:right w:val="none" w:sz="0" w:space="0" w:color="auto"/>
          </w:divBdr>
        </w:div>
        <w:div w:id="1092507641">
          <w:marLeft w:val="640"/>
          <w:marRight w:val="0"/>
          <w:marTop w:val="0"/>
          <w:marBottom w:val="0"/>
          <w:divBdr>
            <w:top w:val="none" w:sz="0" w:space="0" w:color="auto"/>
            <w:left w:val="none" w:sz="0" w:space="0" w:color="auto"/>
            <w:bottom w:val="none" w:sz="0" w:space="0" w:color="auto"/>
            <w:right w:val="none" w:sz="0" w:space="0" w:color="auto"/>
          </w:divBdr>
        </w:div>
        <w:div w:id="1300115340">
          <w:marLeft w:val="640"/>
          <w:marRight w:val="0"/>
          <w:marTop w:val="0"/>
          <w:marBottom w:val="0"/>
          <w:divBdr>
            <w:top w:val="none" w:sz="0" w:space="0" w:color="auto"/>
            <w:left w:val="none" w:sz="0" w:space="0" w:color="auto"/>
            <w:bottom w:val="none" w:sz="0" w:space="0" w:color="auto"/>
            <w:right w:val="none" w:sz="0" w:space="0" w:color="auto"/>
          </w:divBdr>
        </w:div>
        <w:div w:id="1959290327">
          <w:marLeft w:val="640"/>
          <w:marRight w:val="0"/>
          <w:marTop w:val="0"/>
          <w:marBottom w:val="0"/>
          <w:divBdr>
            <w:top w:val="none" w:sz="0" w:space="0" w:color="auto"/>
            <w:left w:val="none" w:sz="0" w:space="0" w:color="auto"/>
            <w:bottom w:val="none" w:sz="0" w:space="0" w:color="auto"/>
            <w:right w:val="none" w:sz="0" w:space="0" w:color="auto"/>
          </w:divBdr>
        </w:div>
        <w:div w:id="807666370">
          <w:marLeft w:val="640"/>
          <w:marRight w:val="0"/>
          <w:marTop w:val="0"/>
          <w:marBottom w:val="0"/>
          <w:divBdr>
            <w:top w:val="none" w:sz="0" w:space="0" w:color="auto"/>
            <w:left w:val="none" w:sz="0" w:space="0" w:color="auto"/>
            <w:bottom w:val="none" w:sz="0" w:space="0" w:color="auto"/>
            <w:right w:val="none" w:sz="0" w:space="0" w:color="auto"/>
          </w:divBdr>
        </w:div>
        <w:div w:id="1239511749">
          <w:marLeft w:val="640"/>
          <w:marRight w:val="0"/>
          <w:marTop w:val="0"/>
          <w:marBottom w:val="0"/>
          <w:divBdr>
            <w:top w:val="none" w:sz="0" w:space="0" w:color="auto"/>
            <w:left w:val="none" w:sz="0" w:space="0" w:color="auto"/>
            <w:bottom w:val="none" w:sz="0" w:space="0" w:color="auto"/>
            <w:right w:val="none" w:sz="0" w:space="0" w:color="auto"/>
          </w:divBdr>
        </w:div>
        <w:div w:id="100227805">
          <w:marLeft w:val="640"/>
          <w:marRight w:val="0"/>
          <w:marTop w:val="0"/>
          <w:marBottom w:val="0"/>
          <w:divBdr>
            <w:top w:val="none" w:sz="0" w:space="0" w:color="auto"/>
            <w:left w:val="none" w:sz="0" w:space="0" w:color="auto"/>
            <w:bottom w:val="none" w:sz="0" w:space="0" w:color="auto"/>
            <w:right w:val="none" w:sz="0" w:space="0" w:color="auto"/>
          </w:divBdr>
        </w:div>
        <w:div w:id="82190088">
          <w:marLeft w:val="640"/>
          <w:marRight w:val="0"/>
          <w:marTop w:val="0"/>
          <w:marBottom w:val="0"/>
          <w:divBdr>
            <w:top w:val="none" w:sz="0" w:space="0" w:color="auto"/>
            <w:left w:val="none" w:sz="0" w:space="0" w:color="auto"/>
            <w:bottom w:val="none" w:sz="0" w:space="0" w:color="auto"/>
            <w:right w:val="none" w:sz="0" w:space="0" w:color="auto"/>
          </w:divBdr>
        </w:div>
        <w:div w:id="1434670190">
          <w:marLeft w:val="640"/>
          <w:marRight w:val="0"/>
          <w:marTop w:val="0"/>
          <w:marBottom w:val="0"/>
          <w:divBdr>
            <w:top w:val="none" w:sz="0" w:space="0" w:color="auto"/>
            <w:left w:val="none" w:sz="0" w:space="0" w:color="auto"/>
            <w:bottom w:val="none" w:sz="0" w:space="0" w:color="auto"/>
            <w:right w:val="none" w:sz="0" w:space="0" w:color="auto"/>
          </w:divBdr>
        </w:div>
        <w:div w:id="432171864">
          <w:marLeft w:val="640"/>
          <w:marRight w:val="0"/>
          <w:marTop w:val="0"/>
          <w:marBottom w:val="0"/>
          <w:divBdr>
            <w:top w:val="none" w:sz="0" w:space="0" w:color="auto"/>
            <w:left w:val="none" w:sz="0" w:space="0" w:color="auto"/>
            <w:bottom w:val="none" w:sz="0" w:space="0" w:color="auto"/>
            <w:right w:val="none" w:sz="0" w:space="0" w:color="auto"/>
          </w:divBdr>
        </w:div>
        <w:div w:id="712576415">
          <w:marLeft w:val="640"/>
          <w:marRight w:val="0"/>
          <w:marTop w:val="0"/>
          <w:marBottom w:val="0"/>
          <w:divBdr>
            <w:top w:val="none" w:sz="0" w:space="0" w:color="auto"/>
            <w:left w:val="none" w:sz="0" w:space="0" w:color="auto"/>
            <w:bottom w:val="none" w:sz="0" w:space="0" w:color="auto"/>
            <w:right w:val="none" w:sz="0" w:space="0" w:color="auto"/>
          </w:divBdr>
        </w:div>
        <w:div w:id="554437988">
          <w:marLeft w:val="640"/>
          <w:marRight w:val="0"/>
          <w:marTop w:val="0"/>
          <w:marBottom w:val="0"/>
          <w:divBdr>
            <w:top w:val="none" w:sz="0" w:space="0" w:color="auto"/>
            <w:left w:val="none" w:sz="0" w:space="0" w:color="auto"/>
            <w:bottom w:val="none" w:sz="0" w:space="0" w:color="auto"/>
            <w:right w:val="none" w:sz="0" w:space="0" w:color="auto"/>
          </w:divBdr>
        </w:div>
        <w:div w:id="1671641126">
          <w:marLeft w:val="640"/>
          <w:marRight w:val="0"/>
          <w:marTop w:val="0"/>
          <w:marBottom w:val="0"/>
          <w:divBdr>
            <w:top w:val="none" w:sz="0" w:space="0" w:color="auto"/>
            <w:left w:val="none" w:sz="0" w:space="0" w:color="auto"/>
            <w:bottom w:val="none" w:sz="0" w:space="0" w:color="auto"/>
            <w:right w:val="none" w:sz="0" w:space="0" w:color="auto"/>
          </w:divBdr>
        </w:div>
        <w:div w:id="1553618289">
          <w:marLeft w:val="640"/>
          <w:marRight w:val="0"/>
          <w:marTop w:val="0"/>
          <w:marBottom w:val="0"/>
          <w:divBdr>
            <w:top w:val="none" w:sz="0" w:space="0" w:color="auto"/>
            <w:left w:val="none" w:sz="0" w:space="0" w:color="auto"/>
            <w:bottom w:val="none" w:sz="0" w:space="0" w:color="auto"/>
            <w:right w:val="none" w:sz="0" w:space="0" w:color="auto"/>
          </w:divBdr>
        </w:div>
        <w:div w:id="356347808">
          <w:marLeft w:val="640"/>
          <w:marRight w:val="0"/>
          <w:marTop w:val="0"/>
          <w:marBottom w:val="0"/>
          <w:divBdr>
            <w:top w:val="none" w:sz="0" w:space="0" w:color="auto"/>
            <w:left w:val="none" w:sz="0" w:space="0" w:color="auto"/>
            <w:bottom w:val="none" w:sz="0" w:space="0" w:color="auto"/>
            <w:right w:val="none" w:sz="0" w:space="0" w:color="auto"/>
          </w:divBdr>
        </w:div>
        <w:div w:id="964313097">
          <w:marLeft w:val="640"/>
          <w:marRight w:val="0"/>
          <w:marTop w:val="0"/>
          <w:marBottom w:val="0"/>
          <w:divBdr>
            <w:top w:val="none" w:sz="0" w:space="0" w:color="auto"/>
            <w:left w:val="none" w:sz="0" w:space="0" w:color="auto"/>
            <w:bottom w:val="none" w:sz="0" w:space="0" w:color="auto"/>
            <w:right w:val="none" w:sz="0" w:space="0" w:color="auto"/>
          </w:divBdr>
        </w:div>
        <w:div w:id="1137600401">
          <w:marLeft w:val="640"/>
          <w:marRight w:val="0"/>
          <w:marTop w:val="0"/>
          <w:marBottom w:val="0"/>
          <w:divBdr>
            <w:top w:val="none" w:sz="0" w:space="0" w:color="auto"/>
            <w:left w:val="none" w:sz="0" w:space="0" w:color="auto"/>
            <w:bottom w:val="none" w:sz="0" w:space="0" w:color="auto"/>
            <w:right w:val="none" w:sz="0" w:space="0" w:color="auto"/>
          </w:divBdr>
        </w:div>
        <w:div w:id="411509472">
          <w:marLeft w:val="640"/>
          <w:marRight w:val="0"/>
          <w:marTop w:val="0"/>
          <w:marBottom w:val="0"/>
          <w:divBdr>
            <w:top w:val="none" w:sz="0" w:space="0" w:color="auto"/>
            <w:left w:val="none" w:sz="0" w:space="0" w:color="auto"/>
            <w:bottom w:val="none" w:sz="0" w:space="0" w:color="auto"/>
            <w:right w:val="none" w:sz="0" w:space="0" w:color="auto"/>
          </w:divBdr>
        </w:div>
        <w:div w:id="1415860724">
          <w:marLeft w:val="640"/>
          <w:marRight w:val="0"/>
          <w:marTop w:val="0"/>
          <w:marBottom w:val="0"/>
          <w:divBdr>
            <w:top w:val="none" w:sz="0" w:space="0" w:color="auto"/>
            <w:left w:val="none" w:sz="0" w:space="0" w:color="auto"/>
            <w:bottom w:val="none" w:sz="0" w:space="0" w:color="auto"/>
            <w:right w:val="none" w:sz="0" w:space="0" w:color="auto"/>
          </w:divBdr>
        </w:div>
        <w:div w:id="321086899">
          <w:marLeft w:val="640"/>
          <w:marRight w:val="0"/>
          <w:marTop w:val="0"/>
          <w:marBottom w:val="0"/>
          <w:divBdr>
            <w:top w:val="none" w:sz="0" w:space="0" w:color="auto"/>
            <w:left w:val="none" w:sz="0" w:space="0" w:color="auto"/>
            <w:bottom w:val="none" w:sz="0" w:space="0" w:color="auto"/>
            <w:right w:val="none" w:sz="0" w:space="0" w:color="auto"/>
          </w:divBdr>
        </w:div>
        <w:div w:id="1042245524">
          <w:marLeft w:val="640"/>
          <w:marRight w:val="0"/>
          <w:marTop w:val="0"/>
          <w:marBottom w:val="0"/>
          <w:divBdr>
            <w:top w:val="none" w:sz="0" w:space="0" w:color="auto"/>
            <w:left w:val="none" w:sz="0" w:space="0" w:color="auto"/>
            <w:bottom w:val="none" w:sz="0" w:space="0" w:color="auto"/>
            <w:right w:val="none" w:sz="0" w:space="0" w:color="auto"/>
          </w:divBdr>
        </w:div>
        <w:div w:id="1772116961">
          <w:marLeft w:val="640"/>
          <w:marRight w:val="0"/>
          <w:marTop w:val="0"/>
          <w:marBottom w:val="0"/>
          <w:divBdr>
            <w:top w:val="none" w:sz="0" w:space="0" w:color="auto"/>
            <w:left w:val="none" w:sz="0" w:space="0" w:color="auto"/>
            <w:bottom w:val="none" w:sz="0" w:space="0" w:color="auto"/>
            <w:right w:val="none" w:sz="0" w:space="0" w:color="auto"/>
          </w:divBdr>
        </w:div>
        <w:div w:id="358242293">
          <w:marLeft w:val="640"/>
          <w:marRight w:val="0"/>
          <w:marTop w:val="0"/>
          <w:marBottom w:val="0"/>
          <w:divBdr>
            <w:top w:val="none" w:sz="0" w:space="0" w:color="auto"/>
            <w:left w:val="none" w:sz="0" w:space="0" w:color="auto"/>
            <w:bottom w:val="none" w:sz="0" w:space="0" w:color="auto"/>
            <w:right w:val="none" w:sz="0" w:space="0" w:color="auto"/>
          </w:divBdr>
        </w:div>
        <w:div w:id="989165686">
          <w:marLeft w:val="640"/>
          <w:marRight w:val="0"/>
          <w:marTop w:val="0"/>
          <w:marBottom w:val="0"/>
          <w:divBdr>
            <w:top w:val="none" w:sz="0" w:space="0" w:color="auto"/>
            <w:left w:val="none" w:sz="0" w:space="0" w:color="auto"/>
            <w:bottom w:val="none" w:sz="0" w:space="0" w:color="auto"/>
            <w:right w:val="none" w:sz="0" w:space="0" w:color="auto"/>
          </w:divBdr>
        </w:div>
        <w:div w:id="614286381">
          <w:marLeft w:val="640"/>
          <w:marRight w:val="0"/>
          <w:marTop w:val="0"/>
          <w:marBottom w:val="0"/>
          <w:divBdr>
            <w:top w:val="none" w:sz="0" w:space="0" w:color="auto"/>
            <w:left w:val="none" w:sz="0" w:space="0" w:color="auto"/>
            <w:bottom w:val="none" w:sz="0" w:space="0" w:color="auto"/>
            <w:right w:val="none" w:sz="0" w:space="0" w:color="auto"/>
          </w:divBdr>
        </w:div>
        <w:div w:id="1184974104">
          <w:marLeft w:val="640"/>
          <w:marRight w:val="0"/>
          <w:marTop w:val="0"/>
          <w:marBottom w:val="0"/>
          <w:divBdr>
            <w:top w:val="none" w:sz="0" w:space="0" w:color="auto"/>
            <w:left w:val="none" w:sz="0" w:space="0" w:color="auto"/>
            <w:bottom w:val="none" w:sz="0" w:space="0" w:color="auto"/>
            <w:right w:val="none" w:sz="0" w:space="0" w:color="auto"/>
          </w:divBdr>
        </w:div>
        <w:div w:id="82729256">
          <w:marLeft w:val="640"/>
          <w:marRight w:val="0"/>
          <w:marTop w:val="0"/>
          <w:marBottom w:val="0"/>
          <w:divBdr>
            <w:top w:val="none" w:sz="0" w:space="0" w:color="auto"/>
            <w:left w:val="none" w:sz="0" w:space="0" w:color="auto"/>
            <w:bottom w:val="none" w:sz="0" w:space="0" w:color="auto"/>
            <w:right w:val="none" w:sz="0" w:space="0" w:color="auto"/>
          </w:divBdr>
        </w:div>
        <w:div w:id="1803158219">
          <w:marLeft w:val="640"/>
          <w:marRight w:val="0"/>
          <w:marTop w:val="0"/>
          <w:marBottom w:val="0"/>
          <w:divBdr>
            <w:top w:val="none" w:sz="0" w:space="0" w:color="auto"/>
            <w:left w:val="none" w:sz="0" w:space="0" w:color="auto"/>
            <w:bottom w:val="none" w:sz="0" w:space="0" w:color="auto"/>
            <w:right w:val="none" w:sz="0" w:space="0" w:color="auto"/>
          </w:divBdr>
        </w:div>
        <w:div w:id="254174436">
          <w:marLeft w:val="640"/>
          <w:marRight w:val="0"/>
          <w:marTop w:val="0"/>
          <w:marBottom w:val="0"/>
          <w:divBdr>
            <w:top w:val="none" w:sz="0" w:space="0" w:color="auto"/>
            <w:left w:val="none" w:sz="0" w:space="0" w:color="auto"/>
            <w:bottom w:val="none" w:sz="0" w:space="0" w:color="auto"/>
            <w:right w:val="none" w:sz="0" w:space="0" w:color="auto"/>
          </w:divBdr>
        </w:div>
        <w:div w:id="1315139575">
          <w:marLeft w:val="640"/>
          <w:marRight w:val="0"/>
          <w:marTop w:val="0"/>
          <w:marBottom w:val="0"/>
          <w:divBdr>
            <w:top w:val="none" w:sz="0" w:space="0" w:color="auto"/>
            <w:left w:val="none" w:sz="0" w:space="0" w:color="auto"/>
            <w:bottom w:val="none" w:sz="0" w:space="0" w:color="auto"/>
            <w:right w:val="none" w:sz="0" w:space="0" w:color="auto"/>
          </w:divBdr>
        </w:div>
        <w:div w:id="875779795">
          <w:marLeft w:val="640"/>
          <w:marRight w:val="0"/>
          <w:marTop w:val="0"/>
          <w:marBottom w:val="0"/>
          <w:divBdr>
            <w:top w:val="none" w:sz="0" w:space="0" w:color="auto"/>
            <w:left w:val="none" w:sz="0" w:space="0" w:color="auto"/>
            <w:bottom w:val="none" w:sz="0" w:space="0" w:color="auto"/>
            <w:right w:val="none" w:sz="0" w:space="0" w:color="auto"/>
          </w:divBdr>
        </w:div>
        <w:div w:id="572129353">
          <w:marLeft w:val="640"/>
          <w:marRight w:val="0"/>
          <w:marTop w:val="0"/>
          <w:marBottom w:val="0"/>
          <w:divBdr>
            <w:top w:val="none" w:sz="0" w:space="0" w:color="auto"/>
            <w:left w:val="none" w:sz="0" w:space="0" w:color="auto"/>
            <w:bottom w:val="none" w:sz="0" w:space="0" w:color="auto"/>
            <w:right w:val="none" w:sz="0" w:space="0" w:color="auto"/>
          </w:divBdr>
        </w:div>
        <w:div w:id="1243682407">
          <w:marLeft w:val="640"/>
          <w:marRight w:val="0"/>
          <w:marTop w:val="0"/>
          <w:marBottom w:val="0"/>
          <w:divBdr>
            <w:top w:val="none" w:sz="0" w:space="0" w:color="auto"/>
            <w:left w:val="none" w:sz="0" w:space="0" w:color="auto"/>
            <w:bottom w:val="none" w:sz="0" w:space="0" w:color="auto"/>
            <w:right w:val="none" w:sz="0" w:space="0" w:color="auto"/>
          </w:divBdr>
        </w:div>
        <w:div w:id="895358738">
          <w:marLeft w:val="640"/>
          <w:marRight w:val="0"/>
          <w:marTop w:val="0"/>
          <w:marBottom w:val="0"/>
          <w:divBdr>
            <w:top w:val="none" w:sz="0" w:space="0" w:color="auto"/>
            <w:left w:val="none" w:sz="0" w:space="0" w:color="auto"/>
            <w:bottom w:val="none" w:sz="0" w:space="0" w:color="auto"/>
            <w:right w:val="none" w:sz="0" w:space="0" w:color="auto"/>
          </w:divBdr>
        </w:div>
        <w:div w:id="529607278">
          <w:marLeft w:val="640"/>
          <w:marRight w:val="0"/>
          <w:marTop w:val="0"/>
          <w:marBottom w:val="0"/>
          <w:divBdr>
            <w:top w:val="none" w:sz="0" w:space="0" w:color="auto"/>
            <w:left w:val="none" w:sz="0" w:space="0" w:color="auto"/>
            <w:bottom w:val="none" w:sz="0" w:space="0" w:color="auto"/>
            <w:right w:val="none" w:sz="0" w:space="0" w:color="auto"/>
          </w:divBdr>
        </w:div>
        <w:div w:id="1111784574">
          <w:marLeft w:val="640"/>
          <w:marRight w:val="0"/>
          <w:marTop w:val="0"/>
          <w:marBottom w:val="0"/>
          <w:divBdr>
            <w:top w:val="none" w:sz="0" w:space="0" w:color="auto"/>
            <w:left w:val="none" w:sz="0" w:space="0" w:color="auto"/>
            <w:bottom w:val="none" w:sz="0" w:space="0" w:color="auto"/>
            <w:right w:val="none" w:sz="0" w:space="0" w:color="auto"/>
          </w:divBdr>
        </w:div>
        <w:div w:id="192888257">
          <w:marLeft w:val="640"/>
          <w:marRight w:val="0"/>
          <w:marTop w:val="0"/>
          <w:marBottom w:val="0"/>
          <w:divBdr>
            <w:top w:val="none" w:sz="0" w:space="0" w:color="auto"/>
            <w:left w:val="none" w:sz="0" w:space="0" w:color="auto"/>
            <w:bottom w:val="none" w:sz="0" w:space="0" w:color="auto"/>
            <w:right w:val="none" w:sz="0" w:space="0" w:color="auto"/>
          </w:divBdr>
        </w:div>
        <w:div w:id="1882403398">
          <w:marLeft w:val="640"/>
          <w:marRight w:val="0"/>
          <w:marTop w:val="0"/>
          <w:marBottom w:val="0"/>
          <w:divBdr>
            <w:top w:val="none" w:sz="0" w:space="0" w:color="auto"/>
            <w:left w:val="none" w:sz="0" w:space="0" w:color="auto"/>
            <w:bottom w:val="none" w:sz="0" w:space="0" w:color="auto"/>
            <w:right w:val="none" w:sz="0" w:space="0" w:color="auto"/>
          </w:divBdr>
        </w:div>
      </w:divsChild>
    </w:div>
    <w:div w:id="1265961708">
      <w:bodyDiv w:val="1"/>
      <w:marLeft w:val="0"/>
      <w:marRight w:val="0"/>
      <w:marTop w:val="0"/>
      <w:marBottom w:val="0"/>
      <w:divBdr>
        <w:top w:val="none" w:sz="0" w:space="0" w:color="auto"/>
        <w:left w:val="none" w:sz="0" w:space="0" w:color="auto"/>
        <w:bottom w:val="none" w:sz="0" w:space="0" w:color="auto"/>
        <w:right w:val="none" w:sz="0" w:space="0" w:color="auto"/>
      </w:divBdr>
      <w:divsChild>
        <w:div w:id="1727333350">
          <w:marLeft w:val="640"/>
          <w:marRight w:val="0"/>
          <w:marTop w:val="0"/>
          <w:marBottom w:val="0"/>
          <w:divBdr>
            <w:top w:val="none" w:sz="0" w:space="0" w:color="auto"/>
            <w:left w:val="none" w:sz="0" w:space="0" w:color="auto"/>
            <w:bottom w:val="none" w:sz="0" w:space="0" w:color="auto"/>
            <w:right w:val="none" w:sz="0" w:space="0" w:color="auto"/>
          </w:divBdr>
        </w:div>
        <w:div w:id="291205568">
          <w:marLeft w:val="640"/>
          <w:marRight w:val="0"/>
          <w:marTop w:val="0"/>
          <w:marBottom w:val="0"/>
          <w:divBdr>
            <w:top w:val="none" w:sz="0" w:space="0" w:color="auto"/>
            <w:left w:val="none" w:sz="0" w:space="0" w:color="auto"/>
            <w:bottom w:val="none" w:sz="0" w:space="0" w:color="auto"/>
            <w:right w:val="none" w:sz="0" w:space="0" w:color="auto"/>
          </w:divBdr>
        </w:div>
        <w:div w:id="512695574">
          <w:marLeft w:val="640"/>
          <w:marRight w:val="0"/>
          <w:marTop w:val="0"/>
          <w:marBottom w:val="0"/>
          <w:divBdr>
            <w:top w:val="none" w:sz="0" w:space="0" w:color="auto"/>
            <w:left w:val="none" w:sz="0" w:space="0" w:color="auto"/>
            <w:bottom w:val="none" w:sz="0" w:space="0" w:color="auto"/>
            <w:right w:val="none" w:sz="0" w:space="0" w:color="auto"/>
          </w:divBdr>
        </w:div>
        <w:div w:id="437215280">
          <w:marLeft w:val="640"/>
          <w:marRight w:val="0"/>
          <w:marTop w:val="0"/>
          <w:marBottom w:val="0"/>
          <w:divBdr>
            <w:top w:val="none" w:sz="0" w:space="0" w:color="auto"/>
            <w:left w:val="none" w:sz="0" w:space="0" w:color="auto"/>
            <w:bottom w:val="none" w:sz="0" w:space="0" w:color="auto"/>
            <w:right w:val="none" w:sz="0" w:space="0" w:color="auto"/>
          </w:divBdr>
        </w:div>
        <w:div w:id="169294107">
          <w:marLeft w:val="640"/>
          <w:marRight w:val="0"/>
          <w:marTop w:val="0"/>
          <w:marBottom w:val="0"/>
          <w:divBdr>
            <w:top w:val="none" w:sz="0" w:space="0" w:color="auto"/>
            <w:left w:val="none" w:sz="0" w:space="0" w:color="auto"/>
            <w:bottom w:val="none" w:sz="0" w:space="0" w:color="auto"/>
            <w:right w:val="none" w:sz="0" w:space="0" w:color="auto"/>
          </w:divBdr>
        </w:div>
        <w:div w:id="373820579">
          <w:marLeft w:val="640"/>
          <w:marRight w:val="0"/>
          <w:marTop w:val="0"/>
          <w:marBottom w:val="0"/>
          <w:divBdr>
            <w:top w:val="none" w:sz="0" w:space="0" w:color="auto"/>
            <w:left w:val="none" w:sz="0" w:space="0" w:color="auto"/>
            <w:bottom w:val="none" w:sz="0" w:space="0" w:color="auto"/>
            <w:right w:val="none" w:sz="0" w:space="0" w:color="auto"/>
          </w:divBdr>
        </w:div>
        <w:div w:id="889657492">
          <w:marLeft w:val="640"/>
          <w:marRight w:val="0"/>
          <w:marTop w:val="0"/>
          <w:marBottom w:val="0"/>
          <w:divBdr>
            <w:top w:val="none" w:sz="0" w:space="0" w:color="auto"/>
            <w:left w:val="none" w:sz="0" w:space="0" w:color="auto"/>
            <w:bottom w:val="none" w:sz="0" w:space="0" w:color="auto"/>
            <w:right w:val="none" w:sz="0" w:space="0" w:color="auto"/>
          </w:divBdr>
        </w:div>
        <w:div w:id="889070477">
          <w:marLeft w:val="640"/>
          <w:marRight w:val="0"/>
          <w:marTop w:val="0"/>
          <w:marBottom w:val="0"/>
          <w:divBdr>
            <w:top w:val="none" w:sz="0" w:space="0" w:color="auto"/>
            <w:left w:val="none" w:sz="0" w:space="0" w:color="auto"/>
            <w:bottom w:val="none" w:sz="0" w:space="0" w:color="auto"/>
            <w:right w:val="none" w:sz="0" w:space="0" w:color="auto"/>
          </w:divBdr>
        </w:div>
        <w:div w:id="850488848">
          <w:marLeft w:val="640"/>
          <w:marRight w:val="0"/>
          <w:marTop w:val="0"/>
          <w:marBottom w:val="0"/>
          <w:divBdr>
            <w:top w:val="none" w:sz="0" w:space="0" w:color="auto"/>
            <w:left w:val="none" w:sz="0" w:space="0" w:color="auto"/>
            <w:bottom w:val="none" w:sz="0" w:space="0" w:color="auto"/>
            <w:right w:val="none" w:sz="0" w:space="0" w:color="auto"/>
          </w:divBdr>
        </w:div>
        <w:div w:id="610742838">
          <w:marLeft w:val="640"/>
          <w:marRight w:val="0"/>
          <w:marTop w:val="0"/>
          <w:marBottom w:val="0"/>
          <w:divBdr>
            <w:top w:val="none" w:sz="0" w:space="0" w:color="auto"/>
            <w:left w:val="none" w:sz="0" w:space="0" w:color="auto"/>
            <w:bottom w:val="none" w:sz="0" w:space="0" w:color="auto"/>
            <w:right w:val="none" w:sz="0" w:space="0" w:color="auto"/>
          </w:divBdr>
        </w:div>
        <w:div w:id="762647569">
          <w:marLeft w:val="640"/>
          <w:marRight w:val="0"/>
          <w:marTop w:val="0"/>
          <w:marBottom w:val="0"/>
          <w:divBdr>
            <w:top w:val="none" w:sz="0" w:space="0" w:color="auto"/>
            <w:left w:val="none" w:sz="0" w:space="0" w:color="auto"/>
            <w:bottom w:val="none" w:sz="0" w:space="0" w:color="auto"/>
            <w:right w:val="none" w:sz="0" w:space="0" w:color="auto"/>
          </w:divBdr>
        </w:div>
        <w:div w:id="909314580">
          <w:marLeft w:val="640"/>
          <w:marRight w:val="0"/>
          <w:marTop w:val="0"/>
          <w:marBottom w:val="0"/>
          <w:divBdr>
            <w:top w:val="none" w:sz="0" w:space="0" w:color="auto"/>
            <w:left w:val="none" w:sz="0" w:space="0" w:color="auto"/>
            <w:bottom w:val="none" w:sz="0" w:space="0" w:color="auto"/>
            <w:right w:val="none" w:sz="0" w:space="0" w:color="auto"/>
          </w:divBdr>
        </w:div>
        <w:div w:id="944381810">
          <w:marLeft w:val="640"/>
          <w:marRight w:val="0"/>
          <w:marTop w:val="0"/>
          <w:marBottom w:val="0"/>
          <w:divBdr>
            <w:top w:val="none" w:sz="0" w:space="0" w:color="auto"/>
            <w:left w:val="none" w:sz="0" w:space="0" w:color="auto"/>
            <w:bottom w:val="none" w:sz="0" w:space="0" w:color="auto"/>
            <w:right w:val="none" w:sz="0" w:space="0" w:color="auto"/>
          </w:divBdr>
        </w:div>
        <w:div w:id="1414164732">
          <w:marLeft w:val="640"/>
          <w:marRight w:val="0"/>
          <w:marTop w:val="0"/>
          <w:marBottom w:val="0"/>
          <w:divBdr>
            <w:top w:val="none" w:sz="0" w:space="0" w:color="auto"/>
            <w:left w:val="none" w:sz="0" w:space="0" w:color="auto"/>
            <w:bottom w:val="none" w:sz="0" w:space="0" w:color="auto"/>
            <w:right w:val="none" w:sz="0" w:space="0" w:color="auto"/>
          </w:divBdr>
        </w:div>
        <w:div w:id="1132670149">
          <w:marLeft w:val="640"/>
          <w:marRight w:val="0"/>
          <w:marTop w:val="0"/>
          <w:marBottom w:val="0"/>
          <w:divBdr>
            <w:top w:val="none" w:sz="0" w:space="0" w:color="auto"/>
            <w:left w:val="none" w:sz="0" w:space="0" w:color="auto"/>
            <w:bottom w:val="none" w:sz="0" w:space="0" w:color="auto"/>
            <w:right w:val="none" w:sz="0" w:space="0" w:color="auto"/>
          </w:divBdr>
        </w:div>
        <w:div w:id="641276538">
          <w:marLeft w:val="640"/>
          <w:marRight w:val="0"/>
          <w:marTop w:val="0"/>
          <w:marBottom w:val="0"/>
          <w:divBdr>
            <w:top w:val="none" w:sz="0" w:space="0" w:color="auto"/>
            <w:left w:val="none" w:sz="0" w:space="0" w:color="auto"/>
            <w:bottom w:val="none" w:sz="0" w:space="0" w:color="auto"/>
            <w:right w:val="none" w:sz="0" w:space="0" w:color="auto"/>
          </w:divBdr>
        </w:div>
        <w:div w:id="1153058062">
          <w:marLeft w:val="640"/>
          <w:marRight w:val="0"/>
          <w:marTop w:val="0"/>
          <w:marBottom w:val="0"/>
          <w:divBdr>
            <w:top w:val="none" w:sz="0" w:space="0" w:color="auto"/>
            <w:left w:val="none" w:sz="0" w:space="0" w:color="auto"/>
            <w:bottom w:val="none" w:sz="0" w:space="0" w:color="auto"/>
            <w:right w:val="none" w:sz="0" w:space="0" w:color="auto"/>
          </w:divBdr>
        </w:div>
        <w:div w:id="180583958">
          <w:marLeft w:val="640"/>
          <w:marRight w:val="0"/>
          <w:marTop w:val="0"/>
          <w:marBottom w:val="0"/>
          <w:divBdr>
            <w:top w:val="none" w:sz="0" w:space="0" w:color="auto"/>
            <w:left w:val="none" w:sz="0" w:space="0" w:color="auto"/>
            <w:bottom w:val="none" w:sz="0" w:space="0" w:color="auto"/>
            <w:right w:val="none" w:sz="0" w:space="0" w:color="auto"/>
          </w:divBdr>
        </w:div>
        <w:div w:id="975137191">
          <w:marLeft w:val="640"/>
          <w:marRight w:val="0"/>
          <w:marTop w:val="0"/>
          <w:marBottom w:val="0"/>
          <w:divBdr>
            <w:top w:val="none" w:sz="0" w:space="0" w:color="auto"/>
            <w:left w:val="none" w:sz="0" w:space="0" w:color="auto"/>
            <w:bottom w:val="none" w:sz="0" w:space="0" w:color="auto"/>
            <w:right w:val="none" w:sz="0" w:space="0" w:color="auto"/>
          </w:divBdr>
        </w:div>
        <w:div w:id="353730512">
          <w:marLeft w:val="640"/>
          <w:marRight w:val="0"/>
          <w:marTop w:val="0"/>
          <w:marBottom w:val="0"/>
          <w:divBdr>
            <w:top w:val="none" w:sz="0" w:space="0" w:color="auto"/>
            <w:left w:val="none" w:sz="0" w:space="0" w:color="auto"/>
            <w:bottom w:val="none" w:sz="0" w:space="0" w:color="auto"/>
            <w:right w:val="none" w:sz="0" w:space="0" w:color="auto"/>
          </w:divBdr>
        </w:div>
        <w:div w:id="859928152">
          <w:marLeft w:val="640"/>
          <w:marRight w:val="0"/>
          <w:marTop w:val="0"/>
          <w:marBottom w:val="0"/>
          <w:divBdr>
            <w:top w:val="none" w:sz="0" w:space="0" w:color="auto"/>
            <w:left w:val="none" w:sz="0" w:space="0" w:color="auto"/>
            <w:bottom w:val="none" w:sz="0" w:space="0" w:color="auto"/>
            <w:right w:val="none" w:sz="0" w:space="0" w:color="auto"/>
          </w:divBdr>
        </w:div>
        <w:div w:id="1836988813">
          <w:marLeft w:val="640"/>
          <w:marRight w:val="0"/>
          <w:marTop w:val="0"/>
          <w:marBottom w:val="0"/>
          <w:divBdr>
            <w:top w:val="none" w:sz="0" w:space="0" w:color="auto"/>
            <w:left w:val="none" w:sz="0" w:space="0" w:color="auto"/>
            <w:bottom w:val="none" w:sz="0" w:space="0" w:color="auto"/>
            <w:right w:val="none" w:sz="0" w:space="0" w:color="auto"/>
          </w:divBdr>
        </w:div>
        <w:div w:id="1658463057">
          <w:marLeft w:val="640"/>
          <w:marRight w:val="0"/>
          <w:marTop w:val="0"/>
          <w:marBottom w:val="0"/>
          <w:divBdr>
            <w:top w:val="none" w:sz="0" w:space="0" w:color="auto"/>
            <w:left w:val="none" w:sz="0" w:space="0" w:color="auto"/>
            <w:bottom w:val="none" w:sz="0" w:space="0" w:color="auto"/>
            <w:right w:val="none" w:sz="0" w:space="0" w:color="auto"/>
          </w:divBdr>
        </w:div>
        <w:div w:id="1154417875">
          <w:marLeft w:val="640"/>
          <w:marRight w:val="0"/>
          <w:marTop w:val="0"/>
          <w:marBottom w:val="0"/>
          <w:divBdr>
            <w:top w:val="none" w:sz="0" w:space="0" w:color="auto"/>
            <w:left w:val="none" w:sz="0" w:space="0" w:color="auto"/>
            <w:bottom w:val="none" w:sz="0" w:space="0" w:color="auto"/>
            <w:right w:val="none" w:sz="0" w:space="0" w:color="auto"/>
          </w:divBdr>
        </w:div>
        <w:div w:id="1867600345">
          <w:marLeft w:val="640"/>
          <w:marRight w:val="0"/>
          <w:marTop w:val="0"/>
          <w:marBottom w:val="0"/>
          <w:divBdr>
            <w:top w:val="none" w:sz="0" w:space="0" w:color="auto"/>
            <w:left w:val="none" w:sz="0" w:space="0" w:color="auto"/>
            <w:bottom w:val="none" w:sz="0" w:space="0" w:color="auto"/>
            <w:right w:val="none" w:sz="0" w:space="0" w:color="auto"/>
          </w:divBdr>
        </w:div>
        <w:div w:id="452943187">
          <w:marLeft w:val="640"/>
          <w:marRight w:val="0"/>
          <w:marTop w:val="0"/>
          <w:marBottom w:val="0"/>
          <w:divBdr>
            <w:top w:val="none" w:sz="0" w:space="0" w:color="auto"/>
            <w:left w:val="none" w:sz="0" w:space="0" w:color="auto"/>
            <w:bottom w:val="none" w:sz="0" w:space="0" w:color="auto"/>
            <w:right w:val="none" w:sz="0" w:space="0" w:color="auto"/>
          </w:divBdr>
        </w:div>
        <w:div w:id="2032295677">
          <w:marLeft w:val="640"/>
          <w:marRight w:val="0"/>
          <w:marTop w:val="0"/>
          <w:marBottom w:val="0"/>
          <w:divBdr>
            <w:top w:val="none" w:sz="0" w:space="0" w:color="auto"/>
            <w:left w:val="none" w:sz="0" w:space="0" w:color="auto"/>
            <w:bottom w:val="none" w:sz="0" w:space="0" w:color="auto"/>
            <w:right w:val="none" w:sz="0" w:space="0" w:color="auto"/>
          </w:divBdr>
        </w:div>
        <w:div w:id="768426088">
          <w:marLeft w:val="640"/>
          <w:marRight w:val="0"/>
          <w:marTop w:val="0"/>
          <w:marBottom w:val="0"/>
          <w:divBdr>
            <w:top w:val="none" w:sz="0" w:space="0" w:color="auto"/>
            <w:left w:val="none" w:sz="0" w:space="0" w:color="auto"/>
            <w:bottom w:val="none" w:sz="0" w:space="0" w:color="auto"/>
            <w:right w:val="none" w:sz="0" w:space="0" w:color="auto"/>
          </w:divBdr>
        </w:div>
        <w:div w:id="1303577609">
          <w:marLeft w:val="640"/>
          <w:marRight w:val="0"/>
          <w:marTop w:val="0"/>
          <w:marBottom w:val="0"/>
          <w:divBdr>
            <w:top w:val="none" w:sz="0" w:space="0" w:color="auto"/>
            <w:left w:val="none" w:sz="0" w:space="0" w:color="auto"/>
            <w:bottom w:val="none" w:sz="0" w:space="0" w:color="auto"/>
            <w:right w:val="none" w:sz="0" w:space="0" w:color="auto"/>
          </w:divBdr>
        </w:div>
        <w:div w:id="1325204504">
          <w:marLeft w:val="640"/>
          <w:marRight w:val="0"/>
          <w:marTop w:val="0"/>
          <w:marBottom w:val="0"/>
          <w:divBdr>
            <w:top w:val="none" w:sz="0" w:space="0" w:color="auto"/>
            <w:left w:val="none" w:sz="0" w:space="0" w:color="auto"/>
            <w:bottom w:val="none" w:sz="0" w:space="0" w:color="auto"/>
            <w:right w:val="none" w:sz="0" w:space="0" w:color="auto"/>
          </w:divBdr>
        </w:div>
        <w:div w:id="1978147567">
          <w:marLeft w:val="640"/>
          <w:marRight w:val="0"/>
          <w:marTop w:val="0"/>
          <w:marBottom w:val="0"/>
          <w:divBdr>
            <w:top w:val="none" w:sz="0" w:space="0" w:color="auto"/>
            <w:left w:val="none" w:sz="0" w:space="0" w:color="auto"/>
            <w:bottom w:val="none" w:sz="0" w:space="0" w:color="auto"/>
            <w:right w:val="none" w:sz="0" w:space="0" w:color="auto"/>
          </w:divBdr>
        </w:div>
        <w:div w:id="664822627">
          <w:marLeft w:val="640"/>
          <w:marRight w:val="0"/>
          <w:marTop w:val="0"/>
          <w:marBottom w:val="0"/>
          <w:divBdr>
            <w:top w:val="none" w:sz="0" w:space="0" w:color="auto"/>
            <w:left w:val="none" w:sz="0" w:space="0" w:color="auto"/>
            <w:bottom w:val="none" w:sz="0" w:space="0" w:color="auto"/>
            <w:right w:val="none" w:sz="0" w:space="0" w:color="auto"/>
          </w:divBdr>
        </w:div>
        <w:div w:id="275453760">
          <w:marLeft w:val="640"/>
          <w:marRight w:val="0"/>
          <w:marTop w:val="0"/>
          <w:marBottom w:val="0"/>
          <w:divBdr>
            <w:top w:val="none" w:sz="0" w:space="0" w:color="auto"/>
            <w:left w:val="none" w:sz="0" w:space="0" w:color="auto"/>
            <w:bottom w:val="none" w:sz="0" w:space="0" w:color="auto"/>
            <w:right w:val="none" w:sz="0" w:space="0" w:color="auto"/>
          </w:divBdr>
        </w:div>
        <w:div w:id="1717467785">
          <w:marLeft w:val="640"/>
          <w:marRight w:val="0"/>
          <w:marTop w:val="0"/>
          <w:marBottom w:val="0"/>
          <w:divBdr>
            <w:top w:val="none" w:sz="0" w:space="0" w:color="auto"/>
            <w:left w:val="none" w:sz="0" w:space="0" w:color="auto"/>
            <w:bottom w:val="none" w:sz="0" w:space="0" w:color="auto"/>
            <w:right w:val="none" w:sz="0" w:space="0" w:color="auto"/>
          </w:divBdr>
        </w:div>
        <w:div w:id="2032412335">
          <w:marLeft w:val="640"/>
          <w:marRight w:val="0"/>
          <w:marTop w:val="0"/>
          <w:marBottom w:val="0"/>
          <w:divBdr>
            <w:top w:val="none" w:sz="0" w:space="0" w:color="auto"/>
            <w:left w:val="none" w:sz="0" w:space="0" w:color="auto"/>
            <w:bottom w:val="none" w:sz="0" w:space="0" w:color="auto"/>
            <w:right w:val="none" w:sz="0" w:space="0" w:color="auto"/>
          </w:divBdr>
        </w:div>
        <w:div w:id="1446388620">
          <w:marLeft w:val="640"/>
          <w:marRight w:val="0"/>
          <w:marTop w:val="0"/>
          <w:marBottom w:val="0"/>
          <w:divBdr>
            <w:top w:val="none" w:sz="0" w:space="0" w:color="auto"/>
            <w:left w:val="none" w:sz="0" w:space="0" w:color="auto"/>
            <w:bottom w:val="none" w:sz="0" w:space="0" w:color="auto"/>
            <w:right w:val="none" w:sz="0" w:space="0" w:color="auto"/>
          </w:divBdr>
        </w:div>
        <w:div w:id="533884051">
          <w:marLeft w:val="640"/>
          <w:marRight w:val="0"/>
          <w:marTop w:val="0"/>
          <w:marBottom w:val="0"/>
          <w:divBdr>
            <w:top w:val="none" w:sz="0" w:space="0" w:color="auto"/>
            <w:left w:val="none" w:sz="0" w:space="0" w:color="auto"/>
            <w:bottom w:val="none" w:sz="0" w:space="0" w:color="auto"/>
            <w:right w:val="none" w:sz="0" w:space="0" w:color="auto"/>
          </w:divBdr>
        </w:div>
        <w:div w:id="1508711388">
          <w:marLeft w:val="640"/>
          <w:marRight w:val="0"/>
          <w:marTop w:val="0"/>
          <w:marBottom w:val="0"/>
          <w:divBdr>
            <w:top w:val="none" w:sz="0" w:space="0" w:color="auto"/>
            <w:left w:val="none" w:sz="0" w:space="0" w:color="auto"/>
            <w:bottom w:val="none" w:sz="0" w:space="0" w:color="auto"/>
            <w:right w:val="none" w:sz="0" w:space="0" w:color="auto"/>
          </w:divBdr>
        </w:div>
        <w:div w:id="1041369459">
          <w:marLeft w:val="640"/>
          <w:marRight w:val="0"/>
          <w:marTop w:val="0"/>
          <w:marBottom w:val="0"/>
          <w:divBdr>
            <w:top w:val="none" w:sz="0" w:space="0" w:color="auto"/>
            <w:left w:val="none" w:sz="0" w:space="0" w:color="auto"/>
            <w:bottom w:val="none" w:sz="0" w:space="0" w:color="auto"/>
            <w:right w:val="none" w:sz="0" w:space="0" w:color="auto"/>
          </w:divBdr>
        </w:div>
        <w:div w:id="1739596159">
          <w:marLeft w:val="640"/>
          <w:marRight w:val="0"/>
          <w:marTop w:val="0"/>
          <w:marBottom w:val="0"/>
          <w:divBdr>
            <w:top w:val="none" w:sz="0" w:space="0" w:color="auto"/>
            <w:left w:val="none" w:sz="0" w:space="0" w:color="auto"/>
            <w:bottom w:val="none" w:sz="0" w:space="0" w:color="auto"/>
            <w:right w:val="none" w:sz="0" w:space="0" w:color="auto"/>
          </w:divBdr>
        </w:div>
        <w:div w:id="537089088">
          <w:marLeft w:val="640"/>
          <w:marRight w:val="0"/>
          <w:marTop w:val="0"/>
          <w:marBottom w:val="0"/>
          <w:divBdr>
            <w:top w:val="none" w:sz="0" w:space="0" w:color="auto"/>
            <w:left w:val="none" w:sz="0" w:space="0" w:color="auto"/>
            <w:bottom w:val="none" w:sz="0" w:space="0" w:color="auto"/>
            <w:right w:val="none" w:sz="0" w:space="0" w:color="auto"/>
          </w:divBdr>
        </w:div>
        <w:div w:id="2049723042">
          <w:marLeft w:val="640"/>
          <w:marRight w:val="0"/>
          <w:marTop w:val="0"/>
          <w:marBottom w:val="0"/>
          <w:divBdr>
            <w:top w:val="none" w:sz="0" w:space="0" w:color="auto"/>
            <w:left w:val="none" w:sz="0" w:space="0" w:color="auto"/>
            <w:bottom w:val="none" w:sz="0" w:space="0" w:color="auto"/>
            <w:right w:val="none" w:sz="0" w:space="0" w:color="auto"/>
          </w:divBdr>
        </w:div>
        <w:div w:id="316501099">
          <w:marLeft w:val="640"/>
          <w:marRight w:val="0"/>
          <w:marTop w:val="0"/>
          <w:marBottom w:val="0"/>
          <w:divBdr>
            <w:top w:val="none" w:sz="0" w:space="0" w:color="auto"/>
            <w:left w:val="none" w:sz="0" w:space="0" w:color="auto"/>
            <w:bottom w:val="none" w:sz="0" w:space="0" w:color="auto"/>
            <w:right w:val="none" w:sz="0" w:space="0" w:color="auto"/>
          </w:divBdr>
        </w:div>
        <w:div w:id="95099554">
          <w:marLeft w:val="640"/>
          <w:marRight w:val="0"/>
          <w:marTop w:val="0"/>
          <w:marBottom w:val="0"/>
          <w:divBdr>
            <w:top w:val="none" w:sz="0" w:space="0" w:color="auto"/>
            <w:left w:val="none" w:sz="0" w:space="0" w:color="auto"/>
            <w:bottom w:val="none" w:sz="0" w:space="0" w:color="auto"/>
            <w:right w:val="none" w:sz="0" w:space="0" w:color="auto"/>
          </w:divBdr>
        </w:div>
      </w:divsChild>
    </w:div>
    <w:div w:id="1266689739">
      <w:bodyDiv w:val="1"/>
      <w:marLeft w:val="0"/>
      <w:marRight w:val="0"/>
      <w:marTop w:val="0"/>
      <w:marBottom w:val="0"/>
      <w:divBdr>
        <w:top w:val="none" w:sz="0" w:space="0" w:color="auto"/>
        <w:left w:val="none" w:sz="0" w:space="0" w:color="auto"/>
        <w:bottom w:val="none" w:sz="0" w:space="0" w:color="auto"/>
        <w:right w:val="none" w:sz="0" w:space="0" w:color="auto"/>
      </w:divBdr>
      <w:divsChild>
        <w:div w:id="1314212394">
          <w:marLeft w:val="640"/>
          <w:marRight w:val="0"/>
          <w:marTop w:val="0"/>
          <w:marBottom w:val="0"/>
          <w:divBdr>
            <w:top w:val="none" w:sz="0" w:space="0" w:color="auto"/>
            <w:left w:val="none" w:sz="0" w:space="0" w:color="auto"/>
            <w:bottom w:val="none" w:sz="0" w:space="0" w:color="auto"/>
            <w:right w:val="none" w:sz="0" w:space="0" w:color="auto"/>
          </w:divBdr>
        </w:div>
        <w:div w:id="1447234851">
          <w:marLeft w:val="640"/>
          <w:marRight w:val="0"/>
          <w:marTop w:val="0"/>
          <w:marBottom w:val="0"/>
          <w:divBdr>
            <w:top w:val="none" w:sz="0" w:space="0" w:color="auto"/>
            <w:left w:val="none" w:sz="0" w:space="0" w:color="auto"/>
            <w:bottom w:val="none" w:sz="0" w:space="0" w:color="auto"/>
            <w:right w:val="none" w:sz="0" w:space="0" w:color="auto"/>
          </w:divBdr>
        </w:div>
        <w:div w:id="1351907147">
          <w:marLeft w:val="640"/>
          <w:marRight w:val="0"/>
          <w:marTop w:val="0"/>
          <w:marBottom w:val="0"/>
          <w:divBdr>
            <w:top w:val="none" w:sz="0" w:space="0" w:color="auto"/>
            <w:left w:val="none" w:sz="0" w:space="0" w:color="auto"/>
            <w:bottom w:val="none" w:sz="0" w:space="0" w:color="auto"/>
            <w:right w:val="none" w:sz="0" w:space="0" w:color="auto"/>
          </w:divBdr>
        </w:div>
        <w:div w:id="1970092293">
          <w:marLeft w:val="640"/>
          <w:marRight w:val="0"/>
          <w:marTop w:val="0"/>
          <w:marBottom w:val="0"/>
          <w:divBdr>
            <w:top w:val="none" w:sz="0" w:space="0" w:color="auto"/>
            <w:left w:val="none" w:sz="0" w:space="0" w:color="auto"/>
            <w:bottom w:val="none" w:sz="0" w:space="0" w:color="auto"/>
            <w:right w:val="none" w:sz="0" w:space="0" w:color="auto"/>
          </w:divBdr>
        </w:div>
        <w:div w:id="824518158">
          <w:marLeft w:val="640"/>
          <w:marRight w:val="0"/>
          <w:marTop w:val="0"/>
          <w:marBottom w:val="0"/>
          <w:divBdr>
            <w:top w:val="none" w:sz="0" w:space="0" w:color="auto"/>
            <w:left w:val="none" w:sz="0" w:space="0" w:color="auto"/>
            <w:bottom w:val="none" w:sz="0" w:space="0" w:color="auto"/>
            <w:right w:val="none" w:sz="0" w:space="0" w:color="auto"/>
          </w:divBdr>
        </w:div>
        <w:div w:id="1641156435">
          <w:marLeft w:val="640"/>
          <w:marRight w:val="0"/>
          <w:marTop w:val="0"/>
          <w:marBottom w:val="0"/>
          <w:divBdr>
            <w:top w:val="none" w:sz="0" w:space="0" w:color="auto"/>
            <w:left w:val="none" w:sz="0" w:space="0" w:color="auto"/>
            <w:bottom w:val="none" w:sz="0" w:space="0" w:color="auto"/>
            <w:right w:val="none" w:sz="0" w:space="0" w:color="auto"/>
          </w:divBdr>
        </w:div>
        <w:div w:id="1756390402">
          <w:marLeft w:val="640"/>
          <w:marRight w:val="0"/>
          <w:marTop w:val="0"/>
          <w:marBottom w:val="0"/>
          <w:divBdr>
            <w:top w:val="none" w:sz="0" w:space="0" w:color="auto"/>
            <w:left w:val="none" w:sz="0" w:space="0" w:color="auto"/>
            <w:bottom w:val="none" w:sz="0" w:space="0" w:color="auto"/>
            <w:right w:val="none" w:sz="0" w:space="0" w:color="auto"/>
          </w:divBdr>
        </w:div>
        <w:div w:id="2126196566">
          <w:marLeft w:val="640"/>
          <w:marRight w:val="0"/>
          <w:marTop w:val="0"/>
          <w:marBottom w:val="0"/>
          <w:divBdr>
            <w:top w:val="none" w:sz="0" w:space="0" w:color="auto"/>
            <w:left w:val="none" w:sz="0" w:space="0" w:color="auto"/>
            <w:bottom w:val="none" w:sz="0" w:space="0" w:color="auto"/>
            <w:right w:val="none" w:sz="0" w:space="0" w:color="auto"/>
          </w:divBdr>
        </w:div>
        <w:div w:id="1860311754">
          <w:marLeft w:val="640"/>
          <w:marRight w:val="0"/>
          <w:marTop w:val="0"/>
          <w:marBottom w:val="0"/>
          <w:divBdr>
            <w:top w:val="none" w:sz="0" w:space="0" w:color="auto"/>
            <w:left w:val="none" w:sz="0" w:space="0" w:color="auto"/>
            <w:bottom w:val="none" w:sz="0" w:space="0" w:color="auto"/>
            <w:right w:val="none" w:sz="0" w:space="0" w:color="auto"/>
          </w:divBdr>
        </w:div>
        <w:div w:id="1256209462">
          <w:marLeft w:val="640"/>
          <w:marRight w:val="0"/>
          <w:marTop w:val="0"/>
          <w:marBottom w:val="0"/>
          <w:divBdr>
            <w:top w:val="none" w:sz="0" w:space="0" w:color="auto"/>
            <w:left w:val="none" w:sz="0" w:space="0" w:color="auto"/>
            <w:bottom w:val="none" w:sz="0" w:space="0" w:color="auto"/>
            <w:right w:val="none" w:sz="0" w:space="0" w:color="auto"/>
          </w:divBdr>
        </w:div>
        <w:div w:id="2112817738">
          <w:marLeft w:val="640"/>
          <w:marRight w:val="0"/>
          <w:marTop w:val="0"/>
          <w:marBottom w:val="0"/>
          <w:divBdr>
            <w:top w:val="none" w:sz="0" w:space="0" w:color="auto"/>
            <w:left w:val="none" w:sz="0" w:space="0" w:color="auto"/>
            <w:bottom w:val="none" w:sz="0" w:space="0" w:color="auto"/>
            <w:right w:val="none" w:sz="0" w:space="0" w:color="auto"/>
          </w:divBdr>
        </w:div>
        <w:div w:id="2060661919">
          <w:marLeft w:val="640"/>
          <w:marRight w:val="0"/>
          <w:marTop w:val="0"/>
          <w:marBottom w:val="0"/>
          <w:divBdr>
            <w:top w:val="none" w:sz="0" w:space="0" w:color="auto"/>
            <w:left w:val="none" w:sz="0" w:space="0" w:color="auto"/>
            <w:bottom w:val="none" w:sz="0" w:space="0" w:color="auto"/>
            <w:right w:val="none" w:sz="0" w:space="0" w:color="auto"/>
          </w:divBdr>
        </w:div>
        <w:div w:id="1993287632">
          <w:marLeft w:val="640"/>
          <w:marRight w:val="0"/>
          <w:marTop w:val="0"/>
          <w:marBottom w:val="0"/>
          <w:divBdr>
            <w:top w:val="none" w:sz="0" w:space="0" w:color="auto"/>
            <w:left w:val="none" w:sz="0" w:space="0" w:color="auto"/>
            <w:bottom w:val="none" w:sz="0" w:space="0" w:color="auto"/>
            <w:right w:val="none" w:sz="0" w:space="0" w:color="auto"/>
          </w:divBdr>
        </w:div>
        <w:div w:id="75715671">
          <w:marLeft w:val="640"/>
          <w:marRight w:val="0"/>
          <w:marTop w:val="0"/>
          <w:marBottom w:val="0"/>
          <w:divBdr>
            <w:top w:val="none" w:sz="0" w:space="0" w:color="auto"/>
            <w:left w:val="none" w:sz="0" w:space="0" w:color="auto"/>
            <w:bottom w:val="none" w:sz="0" w:space="0" w:color="auto"/>
            <w:right w:val="none" w:sz="0" w:space="0" w:color="auto"/>
          </w:divBdr>
        </w:div>
        <w:div w:id="1183204859">
          <w:marLeft w:val="640"/>
          <w:marRight w:val="0"/>
          <w:marTop w:val="0"/>
          <w:marBottom w:val="0"/>
          <w:divBdr>
            <w:top w:val="none" w:sz="0" w:space="0" w:color="auto"/>
            <w:left w:val="none" w:sz="0" w:space="0" w:color="auto"/>
            <w:bottom w:val="none" w:sz="0" w:space="0" w:color="auto"/>
            <w:right w:val="none" w:sz="0" w:space="0" w:color="auto"/>
          </w:divBdr>
        </w:div>
        <w:div w:id="376392025">
          <w:marLeft w:val="640"/>
          <w:marRight w:val="0"/>
          <w:marTop w:val="0"/>
          <w:marBottom w:val="0"/>
          <w:divBdr>
            <w:top w:val="none" w:sz="0" w:space="0" w:color="auto"/>
            <w:left w:val="none" w:sz="0" w:space="0" w:color="auto"/>
            <w:bottom w:val="none" w:sz="0" w:space="0" w:color="auto"/>
            <w:right w:val="none" w:sz="0" w:space="0" w:color="auto"/>
          </w:divBdr>
        </w:div>
        <w:div w:id="1871065208">
          <w:marLeft w:val="640"/>
          <w:marRight w:val="0"/>
          <w:marTop w:val="0"/>
          <w:marBottom w:val="0"/>
          <w:divBdr>
            <w:top w:val="none" w:sz="0" w:space="0" w:color="auto"/>
            <w:left w:val="none" w:sz="0" w:space="0" w:color="auto"/>
            <w:bottom w:val="none" w:sz="0" w:space="0" w:color="auto"/>
            <w:right w:val="none" w:sz="0" w:space="0" w:color="auto"/>
          </w:divBdr>
        </w:div>
        <w:div w:id="44839028">
          <w:marLeft w:val="640"/>
          <w:marRight w:val="0"/>
          <w:marTop w:val="0"/>
          <w:marBottom w:val="0"/>
          <w:divBdr>
            <w:top w:val="none" w:sz="0" w:space="0" w:color="auto"/>
            <w:left w:val="none" w:sz="0" w:space="0" w:color="auto"/>
            <w:bottom w:val="none" w:sz="0" w:space="0" w:color="auto"/>
            <w:right w:val="none" w:sz="0" w:space="0" w:color="auto"/>
          </w:divBdr>
        </w:div>
        <w:div w:id="488130623">
          <w:marLeft w:val="640"/>
          <w:marRight w:val="0"/>
          <w:marTop w:val="0"/>
          <w:marBottom w:val="0"/>
          <w:divBdr>
            <w:top w:val="none" w:sz="0" w:space="0" w:color="auto"/>
            <w:left w:val="none" w:sz="0" w:space="0" w:color="auto"/>
            <w:bottom w:val="none" w:sz="0" w:space="0" w:color="auto"/>
            <w:right w:val="none" w:sz="0" w:space="0" w:color="auto"/>
          </w:divBdr>
        </w:div>
        <w:div w:id="665550184">
          <w:marLeft w:val="640"/>
          <w:marRight w:val="0"/>
          <w:marTop w:val="0"/>
          <w:marBottom w:val="0"/>
          <w:divBdr>
            <w:top w:val="none" w:sz="0" w:space="0" w:color="auto"/>
            <w:left w:val="none" w:sz="0" w:space="0" w:color="auto"/>
            <w:bottom w:val="none" w:sz="0" w:space="0" w:color="auto"/>
            <w:right w:val="none" w:sz="0" w:space="0" w:color="auto"/>
          </w:divBdr>
        </w:div>
        <w:div w:id="499347694">
          <w:marLeft w:val="640"/>
          <w:marRight w:val="0"/>
          <w:marTop w:val="0"/>
          <w:marBottom w:val="0"/>
          <w:divBdr>
            <w:top w:val="none" w:sz="0" w:space="0" w:color="auto"/>
            <w:left w:val="none" w:sz="0" w:space="0" w:color="auto"/>
            <w:bottom w:val="none" w:sz="0" w:space="0" w:color="auto"/>
            <w:right w:val="none" w:sz="0" w:space="0" w:color="auto"/>
          </w:divBdr>
        </w:div>
        <w:div w:id="40908020">
          <w:marLeft w:val="640"/>
          <w:marRight w:val="0"/>
          <w:marTop w:val="0"/>
          <w:marBottom w:val="0"/>
          <w:divBdr>
            <w:top w:val="none" w:sz="0" w:space="0" w:color="auto"/>
            <w:left w:val="none" w:sz="0" w:space="0" w:color="auto"/>
            <w:bottom w:val="none" w:sz="0" w:space="0" w:color="auto"/>
            <w:right w:val="none" w:sz="0" w:space="0" w:color="auto"/>
          </w:divBdr>
        </w:div>
        <w:div w:id="1168598069">
          <w:marLeft w:val="640"/>
          <w:marRight w:val="0"/>
          <w:marTop w:val="0"/>
          <w:marBottom w:val="0"/>
          <w:divBdr>
            <w:top w:val="none" w:sz="0" w:space="0" w:color="auto"/>
            <w:left w:val="none" w:sz="0" w:space="0" w:color="auto"/>
            <w:bottom w:val="none" w:sz="0" w:space="0" w:color="auto"/>
            <w:right w:val="none" w:sz="0" w:space="0" w:color="auto"/>
          </w:divBdr>
        </w:div>
        <w:div w:id="470754229">
          <w:marLeft w:val="640"/>
          <w:marRight w:val="0"/>
          <w:marTop w:val="0"/>
          <w:marBottom w:val="0"/>
          <w:divBdr>
            <w:top w:val="none" w:sz="0" w:space="0" w:color="auto"/>
            <w:left w:val="none" w:sz="0" w:space="0" w:color="auto"/>
            <w:bottom w:val="none" w:sz="0" w:space="0" w:color="auto"/>
            <w:right w:val="none" w:sz="0" w:space="0" w:color="auto"/>
          </w:divBdr>
        </w:div>
        <w:div w:id="992871428">
          <w:marLeft w:val="640"/>
          <w:marRight w:val="0"/>
          <w:marTop w:val="0"/>
          <w:marBottom w:val="0"/>
          <w:divBdr>
            <w:top w:val="none" w:sz="0" w:space="0" w:color="auto"/>
            <w:left w:val="none" w:sz="0" w:space="0" w:color="auto"/>
            <w:bottom w:val="none" w:sz="0" w:space="0" w:color="auto"/>
            <w:right w:val="none" w:sz="0" w:space="0" w:color="auto"/>
          </w:divBdr>
        </w:div>
      </w:divsChild>
    </w:div>
    <w:div w:id="1266965323">
      <w:bodyDiv w:val="1"/>
      <w:marLeft w:val="0"/>
      <w:marRight w:val="0"/>
      <w:marTop w:val="0"/>
      <w:marBottom w:val="0"/>
      <w:divBdr>
        <w:top w:val="none" w:sz="0" w:space="0" w:color="auto"/>
        <w:left w:val="none" w:sz="0" w:space="0" w:color="auto"/>
        <w:bottom w:val="none" w:sz="0" w:space="0" w:color="auto"/>
        <w:right w:val="none" w:sz="0" w:space="0" w:color="auto"/>
      </w:divBdr>
      <w:divsChild>
        <w:div w:id="1771587139">
          <w:marLeft w:val="640"/>
          <w:marRight w:val="0"/>
          <w:marTop w:val="0"/>
          <w:marBottom w:val="0"/>
          <w:divBdr>
            <w:top w:val="none" w:sz="0" w:space="0" w:color="auto"/>
            <w:left w:val="none" w:sz="0" w:space="0" w:color="auto"/>
            <w:bottom w:val="none" w:sz="0" w:space="0" w:color="auto"/>
            <w:right w:val="none" w:sz="0" w:space="0" w:color="auto"/>
          </w:divBdr>
        </w:div>
        <w:div w:id="150830211">
          <w:marLeft w:val="640"/>
          <w:marRight w:val="0"/>
          <w:marTop w:val="0"/>
          <w:marBottom w:val="0"/>
          <w:divBdr>
            <w:top w:val="none" w:sz="0" w:space="0" w:color="auto"/>
            <w:left w:val="none" w:sz="0" w:space="0" w:color="auto"/>
            <w:bottom w:val="none" w:sz="0" w:space="0" w:color="auto"/>
            <w:right w:val="none" w:sz="0" w:space="0" w:color="auto"/>
          </w:divBdr>
        </w:div>
        <w:div w:id="1912957916">
          <w:marLeft w:val="640"/>
          <w:marRight w:val="0"/>
          <w:marTop w:val="0"/>
          <w:marBottom w:val="0"/>
          <w:divBdr>
            <w:top w:val="none" w:sz="0" w:space="0" w:color="auto"/>
            <w:left w:val="none" w:sz="0" w:space="0" w:color="auto"/>
            <w:bottom w:val="none" w:sz="0" w:space="0" w:color="auto"/>
            <w:right w:val="none" w:sz="0" w:space="0" w:color="auto"/>
          </w:divBdr>
        </w:div>
        <w:div w:id="1259605921">
          <w:marLeft w:val="640"/>
          <w:marRight w:val="0"/>
          <w:marTop w:val="0"/>
          <w:marBottom w:val="0"/>
          <w:divBdr>
            <w:top w:val="none" w:sz="0" w:space="0" w:color="auto"/>
            <w:left w:val="none" w:sz="0" w:space="0" w:color="auto"/>
            <w:bottom w:val="none" w:sz="0" w:space="0" w:color="auto"/>
            <w:right w:val="none" w:sz="0" w:space="0" w:color="auto"/>
          </w:divBdr>
        </w:div>
        <w:div w:id="1805194090">
          <w:marLeft w:val="640"/>
          <w:marRight w:val="0"/>
          <w:marTop w:val="0"/>
          <w:marBottom w:val="0"/>
          <w:divBdr>
            <w:top w:val="none" w:sz="0" w:space="0" w:color="auto"/>
            <w:left w:val="none" w:sz="0" w:space="0" w:color="auto"/>
            <w:bottom w:val="none" w:sz="0" w:space="0" w:color="auto"/>
            <w:right w:val="none" w:sz="0" w:space="0" w:color="auto"/>
          </w:divBdr>
        </w:div>
        <w:div w:id="691416790">
          <w:marLeft w:val="640"/>
          <w:marRight w:val="0"/>
          <w:marTop w:val="0"/>
          <w:marBottom w:val="0"/>
          <w:divBdr>
            <w:top w:val="none" w:sz="0" w:space="0" w:color="auto"/>
            <w:left w:val="none" w:sz="0" w:space="0" w:color="auto"/>
            <w:bottom w:val="none" w:sz="0" w:space="0" w:color="auto"/>
            <w:right w:val="none" w:sz="0" w:space="0" w:color="auto"/>
          </w:divBdr>
        </w:div>
        <w:div w:id="490025505">
          <w:marLeft w:val="640"/>
          <w:marRight w:val="0"/>
          <w:marTop w:val="0"/>
          <w:marBottom w:val="0"/>
          <w:divBdr>
            <w:top w:val="none" w:sz="0" w:space="0" w:color="auto"/>
            <w:left w:val="none" w:sz="0" w:space="0" w:color="auto"/>
            <w:bottom w:val="none" w:sz="0" w:space="0" w:color="auto"/>
            <w:right w:val="none" w:sz="0" w:space="0" w:color="auto"/>
          </w:divBdr>
        </w:div>
        <w:div w:id="586620301">
          <w:marLeft w:val="640"/>
          <w:marRight w:val="0"/>
          <w:marTop w:val="0"/>
          <w:marBottom w:val="0"/>
          <w:divBdr>
            <w:top w:val="none" w:sz="0" w:space="0" w:color="auto"/>
            <w:left w:val="none" w:sz="0" w:space="0" w:color="auto"/>
            <w:bottom w:val="none" w:sz="0" w:space="0" w:color="auto"/>
            <w:right w:val="none" w:sz="0" w:space="0" w:color="auto"/>
          </w:divBdr>
        </w:div>
        <w:div w:id="1468934540">
          <w:marLeft w:val="640"/>
          <w:marRight w:val="0"/>
          <w:marTop w:val="0"/>
          <w:marBottom w:val="0"/>
          <w:divBdr>
            <w:top w:val="none" w:sz="0" w:space="0" w:color="auto"/>
            <w:left w:val="none" w:sz="0" w:space="0" w:color="auto"/>
            <w:bottom w:val="none" w:sz="0" w:space="0" w:color="auto"/>
            <w:right w:val="none" w:sz="0" w:space="0" w:color="auto"/>
          </w:divBdr>
        </w:div>
        <w:div w:id="1172336456">
          <w:marLeft w:val="640"/>
          <w:marRight w:val="0"/>
          <w:marTop w:val="0"/>
          <w:marBottom w:val="0"/>
          <w:divBdr>
            <w:top w:val="none" w:sz="0" w:space="0" w:color="auto"/>
            <w:left w:val="none" w:sz="0" w:space="0" w:color="auto"/>
            <w:bottom w:val="none" w:sz="0" w:space="0" w:color="auto"/>
            <w:right w:val="none" w:sz="0" w:space="0" w:color="auto"/>
          </w:divBdr>
        </w:div>
        <w:div w:id="1425300081">
          <w:marLeft w:val="640"/>
          <w:marRight w:val="0"/>
          <w:marTop w:val="0"/>
          <w:marBottom w:val="0"/>
          <w:divBdr>
            <w:top w:val="none" w:sz="0" w:space="0" w:color="auto"/>
            <w:left w:val="none" w:sz="0" w:space="0" w:color="auto"/>
            <w:bottom w:val="none" w:sz="0" w:space="0" w:color="auto"/>
            <w:right w:val="none" w:sz="0" w:space="0" w:color="auto"/>
          </w:divBdr>
        </w:div>
        <w:div w:id="643775089">
          <w:marLeft w:val="640"/>
          <w:marRight w:val="0"/>
          <w:marTop w:val="0"/>
          <w:marBottom w:val="0"/>
          <w:divBdr>
            <w:top w:val="none" w:sz="0" w:space="0" w:color="auto"/>
            <w:left w:val="none" w:sz="0" w:space="0" w:color="auto"/>
            <w:bottom w:val="none" w:sz="0" w:space="0" w:color="auto"/>
            <w:right w:val="none" w:sz="0" w:space="0" w:color="auto"/>
          </w:divBdr>
        </w:div>
        <w:div w:id="1793556039">
          <w:marLeft w:val="640"/>
          <w:marRight w:val="0"/>
          <w:marTop w:val="0"/>
          <w:marBottom w:val="0"/>
          <w:divBdr>
            <w:top w:val="none" w:sz="0" w:space="0" w:color="auto"/>
            <w:left w:val="none" w:sz="0" w:space="0" w:color="auto"/>
            <w:bottom w:val="none" w:sz="0" w:space="0" w:color="auto"/>
            <w:right w:val="none" w:sz="0" w:space="0" w:color="auto"/>
          </w:divBdr>
        </w:div>
        <w:div w:id="1027753320">
          <w:marLeft w:val="640"/>
          <w:marRight w:val="0"/>
          <w:marTop w:val="0"/>
          <w:marBottom w:val="0"/>
          <w:divBdr>
            <w:top w:val="none" w:sz="0" w:space="0" w:color="auto"/>
            <w:left w:val="none" w:sz="0" w:space="0" w:color="auto"/>
            <w:bottom w:val="none" w:sz="0" w:space="0" w:color="auto"/>
            <w:right w:val="none" w:sz="0" w:space="0" w:color="auto"/>
          </w:divBdr>
        </w:div>
        <w:div w:id="15155609">
          <w:marLeft w:val="640"/>
          <w:marRight w:val="0"/>
          <w:marTop w:val="0"/>
          <w:marBottom w:val="0"/>
          <w:divBdr>
            <w:top w:val="none" w:sz="0" w:space="0" w:color="auto"/>
            <w:left w:val="none" w:sz="0" w:space="0" w:color="auto"/>
            <w:bottom w:val="none" w:sz="0" w:space="0" w:color="auto"/>
            <w:right w:val="none" w:sz="0" w:space="0" w:color="auto"/>
          </w:divBdr>
        </w:div>
        <w:div w:id="1041057445">
          <w:marLeft w:val="640"/>
          <w:marRight w:val="0"/>
          <w:marTop w:val="0"/>
          <w:marBottom w:val="0"/>
          <w:divBdr>
            <w:top w:val="none" w:sz="0" w:space="0" w:color="auto"/>
            <w:left w:val="none" w:sz="0" w:space="0" w:color="auto"/>
            <w:bottom w:val="none" w:sz="0" w:space="0" w:color="auto"/>
            <w:right w:val="none" w:sz="0" w:space="0" w:color="auto"/>
          </w:divBdr>
        </w:div>
        <w:div w:id="738138828">
          <w:marLeft w:val="640"/>
          <w:marRight w:val="0"/>
          <w:marTop w:val="0"/>
          <w:marBottom w:val="0"/>
          <w:divBdr>
            <w:top w:val="none" w:sz="0" w:space="0" w:color="auto"/>
            <w:left w:val="none" w:sz="0" w:space="0" w:color="auto"/>
            <w:bottom w:val="none" w:sz="0" w:space="0" w:color="auto"/>
            <w:right w:val="none" w:sz="0" w:space="0" w:color="auto"/>
          </w:divBdr>
        </w:div>
        <w:div w:id="1269005515">
          <w:marLeft w:val="640"/>
          <w:marRight w:val="0"/>
          <w:marTop w:val="0"/>
          <w:marBottom w:val="0"/>
          <w:divBdr>
            <w:top w:val="none" w:sz="0" w:space="0" w:color="auto"/>
            <w:left w:val="none" w:sz="0" w:space="0" w:color="auto"/>
            <w:bottom w:val="none" w:sz="0" w:space="0" w:color="auto"/>
            <w:right w:val="none" w:sz="0" w:space="0" w:color="auto"/>
          </w:divBdr>
        </w:div>
        <w:div w:id="772211341">
          <w:marLeft w:val="640"/>
          <w:marRight w:val="0"/>
          <w:marTop w:val="0"/>
          <w:marBottom w:val="0"/>
          <w:divBdr>
            <w:top w:val="none" w:sz="0" w:space="0" w:color="auto"/>
            <w:left w:val="none" w:sz="0" w:space="0" w:color="auto"/>
            <w:bottom w:val="none" w:sz="0" w:space="0" w:color="auto"/>
            <w:right w:val="none" w:sz="0" w:space="0" w:color="auto"/>
          </w:divBdr>
        </w:div>
        <w:div w:id="114905310">
          <w:marLeft w:val="640"/>
          <w:marRight w:val="0"/>
          <w:marTop w:val="0"/>
          <w:marBottom w:val="0"/>
          <w:divBdr>
            <w:top w:val="none" w:sz="0" w:space="0" w:color="auto"/>
            <w:left w:val="none" w:sz="0" w:space="0" w:color="auto"/>
            <w:bottom w:val="none" w:sz="0" w:space="0" w:color="auto"/>
            <w:right w:val="none" w:sz="0" w:space="0" w:color="auto"/>
          </w:divBdr>
        </w:div>
        <w:div w:id="1275938554">
          <w:marLeft w:val="640"/>
          <w:marRight w:val="0"/>
          <w:marTop w:val="0"/>
          <w:marBottom w:val="0"/>
          <w:divBdr>
            <w:top w:val="none" w:sz="0" w:space="0" w:color="auto"/>
            <w:left w:val="none" w:sz="0" w:space="0" w:color="auto"/>
            <w:bottom w:val="none" w:sz="0" w:space="0" w:color="auto"/>
            <w:right w:val="none" w:sz="0" w:space="0" w:color="auto"/>
          </w:divBdr>
        </w:div>
        <w:div w:id="1859544114">
          <w:marLeft w:val="640"/>
          <w:marRight w:val="0"/>
          <w:marTop w:val="0"/>
          <w:marBottom w:val="0"/>
          <w:divBdr>
            <w:top w:val="none" w:sz="0" w:space="0" w:color="auto"/>
            <w:left w:val="none" w:sz="0" w:space="0" w:color="auto"/>
            <w:bottom w:val="none" w:sz="0" w:space="0" w:color="auto"/>
            <w:right w:val="none" w:sz="0" w:space="0" w:color="auto"/>
          </w:divBdr>
        </w:div>
        <w:div w:id="1304240597">
          <w:marLeft w:val="640"/>
          <w:marRight w:val="0"/>
          <w:marTop w:val="0"/>
          <w:marBottom w:val="0"/>
          <w:divBdr>
            <w:top w:val="none" w:sz="0" w:space="0" w:color="auto"/>
            <w:left w:val="none" w:sz="0" w:space="0" w:color="auto"/>
            <w:bottom w:val="none" w:sz="0" w:space="0" w:color="auto"/>
            <w:right w:val="none" w:sz="0" w:space="0" w:color="auto"/>
          </w:divBdr>
        </w:div>
        <w:div w:id="1786146890">
          <w:marLeft w:val="640"/>
          <w:marRight w:val="0"/>
          <w:marTop w:val="0"/>
          <w:marBottom w:val="0"/>
          <w:divBdr>
            <w:top w:val="none" w:sz="0" w:space="0" w:color="auto"/>
            <w:left w:val="none" w:sz="0" w:space="0" w:color="auto"/>
            <w:bottom w:val="none" w:sz="0" w:space="0" w:color="auto"/>
            <w:right w:val="none" w:sz="0" w:space="0" w:color="auto"/>
          </w:divBdr>
        </w:div>
        <w:div w:id="1914008139">
          <w:marLeft w:val="640"/>
          <w:marRight w:val="0"/>
          <w:marTop w:val="0"/>
          <w:marBottom w:val="0"/>
          <w:divBdr>
            <w:top w:val="none" w:sz="0" w:space="0" w:color="auto"/>
            <w:left w:val="none" w:sz="0" w:space="0" w:color="auto"/>
            <w:bottom w:val="none" w:sz="0" w:space="0" w:color="auto"/>
            <w:right w:val="none" w:sz="0" w:space="0" w:color="auto"/>
          </w:divBdr>
        </w:div>
        <w:div w:id="1652517543">
          <w:marLeft w:val="640"/>
          <w:marRight w:val="0"/>
          <w:marTop w:val="0"/>
          <w:marBottom w:val="0"/>
          <w:divBdr>
            <w:top w:val="none" w:sz="0" w:space="0" w:color="auto"/>
            <w:left w:val="none" w:sz="0" w:space="0" w:color="auto"/>
            <w:bottom w:val="none" w:sz="0" w:space="0" w:color="auto"/>
            <w:right w:val="none" w:sz="0" w:space="0" w:color="auto"/>
          </w:divBdr>
        </w:div>
        <w:div w:id="1989893308">
          <w:marLeft w:val="640"/>
          <w:marRight w:val="0"/>
          <w:marTop w:val="0"/>
          <w:marBottom w:val="0"/>
          <w:divBdr>
            <w:top w:val="none" w:sz="0" w:space="0" w:color="auto"/>
            <w:left w:val="none" w:sz="0" w:space="0" w:color="auto"/>
            <w:bottom w:val="none" w:sz="0" w:space="0" w:color="auto"/>
            <w:right w:val="none" w:sz="0" w:space="0" w:color="auto"/>
          </w:divBdr>
        </w:div>
        <w:div w:id="1048997449">
          <w:marLeft w:val="640"/>
          <w:marRight w:val="0"/>
          <w:marTop w:val="0"/>
          <w:marBottom w:val="0"/>
          <w:divBdr>
            <w:top w:val="none" w:sz="0" w:space="0" w:color="auto"/>
            <w:left w:val="none" w:sz="0" w:space="0" w:color="auto"/>
            <w:bottom w:val="none" w:sz="0" w:space="0" w:color="auto"/>
            <w:right w:val="none" w:sz="0" w:space="0" w:color="auto"/>
          </w:divBdr>
        </w:div>
        <w:div w:id="1342315194">
          <w:marLeft w:val="640"/>
          <w:marRight w:val="0"/>
          <w:marTop w:val="0"/>
          <w:marBottom w:val="0"/>
          <w:divBdr>
            <w:top w:val="none" w:sz="0" w:space="0" w:color="auto"/>
            <w:left w:val="none" w:sz="0" w:space="0" w:color="auto"/>
            <w:bottom w:val="none" w:sz="0" w:space="0" w:color="auto"/>
            <w:right w:val="none" w:sz="0" w:space="0" w:color="auto"/>
          </w:divBdr>
        </w:div>
        <w:div w:id="1314405577">
          <w:marLeft w:val="640"/>
          <w:marRight w:val="0"/>
          <w:marTop w:val="0"/>
          <w:marBottom w:val="0"/>
          <w:divBdr>
            <w:top w:val="none" w:sz="0" w:space="0" w:color="auto"/>
            <w:left w:val="none" w:sz="0" w:space="0" w:color="auto"/>
            <w:bottom w:val="none" w:sz="0" w:space="0" w:color="auto"/>
            <w:right w:val="none" w:sz="0" w:space="0" w:color="auto"/>
          </w:divBdr>
        </w:div>
        <w:div w:id="99421488">
          <w:marLeft w:val="640"/>
          <w:marRight w:val="0"/>
          <w:marTop w:val="0"/>
          <w:marBottom w:val="0"/>
          <w:divBdr>
            <w:top w:val="none" w:sz="0" w:space="0" w:color="auto"/>
            <w:left w:val="none" w:sz="0" w:space="0" w:color="auto"/>
            <w:bottom w:val="none" w:sz="0" w:space="0" w:color="auto"/>
            <w:right w:val="none" w:sz="0" w:space="0" w:color="auto"/>
          </w:divBdr>
        </w:div>
        <w:div w:id="1265920961">
          <w:marLeft w:val="640"/>
          <w:marRight w:val="0"/>
          <w:marTop w:val="0"/>
          <w:marBottom w:val="0"/>
          <w:divBdr>
            <w:top w:val="none" w:sz="0" w:space="0" w:color="auto"/>
            <w:left w:val="none" w:sz="0" w:space="0" w:color="auto"/>
            <w:bottom w:val="none" w:sz="0" w:space="0" w:color="auto"/>
            <w:right w:val="none" w:sz="0" w:space="0" w:color="auto"/>
          </w:divBdr>
        </w:div>
        <w:div w:id="2038240341">
          <w:marLeft w:val="640"/>
          <w:marRight w:val="0"/>
          <w:marTop w:val="0"/>
          <w:marBottom w:val="0"/>
          <w:divBdr>
            <w:top w:val="none" w:sz="0" w:space="0" w:color="auto"/>
            <w:left w:val="none" w:sz="0" w:space="0" w:color="auto"/>
            <w:bottom w:val="none" w:sz="0" w:space="0" w:color="auto"/>
            <w:right w:val="none" w:sz="0" w:space="0" w:color="auto"/>
          </w:divBdr>
        </w:div>
        <w:div w:id="1272083859">
          <w:marLeft w:val="640"/>
          <w:marRight w:val="0"/>
          <w:marTop w:val="0"/>
          <w:marBottom w:val="0"/>
          <w:divBdr>
            <w:top w:val="none" w:sz="0" w:space="0" w:color="auto"/>
            <w:left w:val="none" w:sz="0" w:space="0" w:color="auto"/>
            <w:bottom w:val="none" w:sz="0" w:space="0" w:color="auto"/>
            <w:right w:val="none" w:sz="0" w:space="0" w:color="auto"/>
          </w:divBdr>
        </w:div>
        <w:div w:id="1568227166">
          <w:marLeft w:val="640"/>
          <w:marRight w:val="0"/>
          <w:marTop w:val="0"/>
          <w:marBottom w:val="0"/>
          <w:divBdr>
            <w:top w:val="none" w:sz="0" w:space="0" w:color="auto"/>
            <w:left w:val="none" w:sz="0" w:space="0" w:color="auto"/>
            <w:bottom w:val="none" w:sz="0" w:space="0" w:color="auto"/>
            <w:right w:val="none" w:sz="0" w:space="0" w:color="auto"/>
          </w:divBdr>
        </w:div>
        <w:div w:id="937060551">
          <w:marLeft w:val="640"/>
          <w:marRight w:val="0"/>
          <w:marTop w:val="0"/>
          <w:marBottom w:val="0"/>
          <w:divBdr>
            <w:top w:val="none" w:sz="0" w:space="0" w:color="auto"/>
            <w:left w:val="none" w:sz="0" w:space="0" w:color="auto"/>
            <w:bottom w:val="none" w:sz="0" w:space="0" w:color="auto"/>
            <w:right w:val="none" w:sz="0" w:space="0" w:color="auto"/>
          </w:divBdr>
        </w:div>
        <w:div w:id="1192457201">
          <w:marLeft w:val="640"/>
          <w:marRight w:val="0"/>
          <w:marTop w:val="0"/>
          <w:marBottom w:val="0"/>
          <w:divBdr>
            <w:top w:val="none" w:sz="0" w:space="0" w:color="auto"/>
            <w:left w:val="none" w:sz="0" w:space="0" w:color="auto"/>
            <w:bottom w:val="none" w:sz="0" w:space="0" w:color="auto"/>
            <w:right w:val="none" w:sz="0" w:space="0" w:color="auto"/>
          </w:divBdr>
        </w:div>
        <w:div w:id="1794977831">
          <w:marLeft w:val="640"/>
          <w:marRight w:val="0"/>
          <w:marTop w:val="0"/>
          <w:marBottom w:val="0"/>
          <w:divBdr>
            <w:top w:val="none" w:sz="0" w:space="0" w:color="auto"/>
            <w:left w:val="none" w:sz="0" w:space="0" w:color="auto"/>
            <w:bottom w:val="none" w:sz="0" w:space="0" w:color="auto"/>
            <w:right w:val="none" w:sz="0" w:space="0" w:color="auto"/>
          </w:divBdr>
        </w:div>
        <w:div w:id="818888767">
          <w:marLeft w:val="640"/>
          <w:marRight w:val="0"/>
          <w:marTop w:val="0"/>
          <w:marBottom w:val="0"/>
          <w:divBdr>
            <w:top w:val="none" w:sz="0" w:space="0" w:color="auto"/>
            <w:left w:val="none" w:sz="0" w:space="0" w:color="auto"/>
            <w:bottom w:val="none" w:sz="0" w:space="0" w:color="auto"/>
            <w:right w:val="none" w:sz="0" w:space="0" w:color="auto"/>
          </w:divBdr>
        </w:div>
        <w:div w:id="1949048083">
          <w:marLeft w:val="640"/>
          <w:marRight w:val="0"/>
          <w:marTop w:val="0"/>
          <w:marBottom w:val="0"/>
          <w:divBdr>
            <w:top w:val="none" w:sz="0" w:space="0" w:color="auto"/>
            <w:left w:val="none" w:sz="0" w:space="0" w:color="auto"/>
            <w:bottom w:val="none" w:sz="0" w:space="0" w:color="auto"/>
            <w:right w:val="none" w:sz="0" w:space="0" w:color="auto"/>
          </w:divBdr>
        </w:div>
      </w:divsChild>
    </w:div>
    <w:div w:id="1286960755">
      <w:bodyDiv w:val="1"/>
      <w:marLeft w:val="0"/>
      <w:marRight w:val="0"/>
      <w:marTop w:val="0"/>
      <w:marBottom w:val="0"/>
      <w:divBdr>
        <w:top w:val="none" w:sz="0" w:space="0" w:color="auto"/>
        <w:left w:val="none" w:sz="0" w:space="0" w:color="auto"/>
        <w:bottom w:val="none" w:sz="0" w:space="0" w:color="auto"/>
        <w:right w:val="none" w:sz="0" w:space="0" w:color="auto"/>
      </w:divBdr>
      <w:divsChild>
        <w:div w:id="266618835">
          <w:marLeft w:val="640"/>
          <w:marRight w:val="0"/>
          <w:marTop w:val="0"/>
          <w:marBottom w:val="0"/>
          <w:divBdr>
            <w:top w:val="none" w:sz="0" w:space="0" w:color="auto"/>
            <w:left w:val="none" w:sz="0" w:space="0" w:color="auto"/>
            <w:bottom w:val="none" w:sz="0" w:space="0" w:color="auto"/>
            <w:right w:val="none" w:sz="0" w:space="0" w:color="auto"/>
          </w:divBdr>
        </w:div>
        <w:div w:id="2037464624">
          <w:marLeft w:val="640"/>
          <w:marRight w:val="0"/>
          <w:marTop w:val="0"/>
          <w:marBottom w:val="0"/>
          <w:divBdr>
            <w:top w:val="none" w:sz="0" w:space="0" w:color="auto"/>
            <w:left w:val="none" w:sz="0" w:space="0" w:color="auto"/>
            <w:bottom w:val="none" w:sz="0" w:space="0" w:color="auto"/>
            <w:right w:val="none" w:sz="0" w:space="0" w:color="auto"/>
          </w:divBdr>
        </w:div>
        <w:div w:id="1509174913">
          <w:marLeft w:val="640"/>
          <w:marRight w:val="0"/>
          <w:marTop w:val="0"/>
          <w:marBottom w:val="0"/>
          <w:divBdr>
            <w:top w:val="none" w:sz="0" w:space="0" w:color="auto"/>
            <w:left w:val="none" w:sz="0" w:space="0" w:color="auto"/>
            <w:bottom w:val="none" w:sz="0" w:space="0" w:color="auto"/>
            <w:right w:val="none" w:sz="0" w:space="0" w:color="auto"/>
          </w:divBdr>
        </w:div>
        <w:div w:id="852718899">
          <w:marLeft w:val="640"/>
          <w:marRight w:val="0"/>
          <w:marTop w:val="0"/>
          <w:marBottom w:val="0"/>
          <w:divBdr>
            <w:top w:val="none" w:sz="0" w:space="0" w:color="auto"/>
            <w:left w:val="none" w:sz="0" w:space="0" w:color="auto"/>
            <w:bottom w:val="none" w:sz="0" w:space="0" w:color="auto"/>
            <w:right w:val="none" w:sz="0" w:space="0" w:color="auto"/>
          </w:divBdr>
        </w:div>
        <w:div w:id="2116828276">
          <w:marLeft w:val="640"/>
          <w:marRight w:val="0"/>
          <w:marTop w:val="0"/>
          <w:marBottom w:val="0"/>
          <w:divBdr>
            <w:top w:val="none" w:sz="0" w:space="0" w:color="auto"/>
            <w:left w:val="none" w:sz="0" w:space="0" w:color="auto"/>
            <w:bottom w:val="none" w:sz="0" w:space="0" w:color="auto"/>
            <w:right w:val="none" w:sz="0" w:space="0" w:color="auto"/>
          </w:divBdr>
        </w:div>
        <w:div w:id="1563246900">
          <w:marLeft w:val="640"/>
          <w:marRight w:val="0"/>
          <w:marTop w:val="0"/>
          <w:marBottom w:val="0"/>
          <w:divBdr>
            <w:top w:val="none" w:sz="0" w:space="0" w:color="auto"/>
            <w:left w:val="none" w:sz="0" w:space="0" w:color="auto"/>
            <w:bottom w:val="none" w:sz="0" w:space="0" w:color="auto"/>
            <w:right w:val="none" w:sz="0" w:space="0" w:color="auto"/>
          </w:divBdr>
        </w:div>
        <w:div w:id="1964343193">
          <w:marLeft w:val="640"/>
          <w:marRight w:val="0"/>
          <w:marTop w:val="0"/>
          <w:marBottom w:val="0"/>
          <w:divBdr>
            <w:top w:val="none" w:sz="0" w:space="0" w:color="auto"/>
            <w:left w:val="none" w:sz="0" w:space="0" w:color="auto"/>
            <w:bottom w:val="none" w:sz="0" w:space="0" w:color="auto"/>
            <w:right w:val="none" w:sz="0" w:space="0" w:color="auto"/>
          </w:divBdr>
        </w:div>
        <w:div w:id="452286663">
          <w:marLeft w:val="640"/>
          <w:marRight w:val="0"/>
          <w:marTop w:val="0"/>
          <w:marBottom w:val="0"/>
          <w:divBdr>
            <w:top w:val="none" w:sz="0" w:space="0" w:color="auto"/>
            <w:left w:val="none" w:sz="0" w:space="0" w:color="auto"/>
            <w:bottom w:val="none" w:sz="0" w:space="0" w:color="auto"/>
            <w:right w:val="none" w:sz="0" w:space="0" w:color="auto"/>
          </w:divBdr>
        </w:div>
        <w:div w:id="1726639270">
          <w:marLeft w:val="640"/>
          <w:marRight w:val="0"/>
          <w:marTop w:val="0"/>
          <w:marBottom w:val="0"/>
          <w:divBdr>
            <w:top w:val="none" w:sz="0" w:space="0" w:color="auto"/>
            <w:left w:val="none" w:sz="0" w:space="0" w:color="auto"/>
            <w:bottom w:val="none" w:sz="0" w:space="0" w:color="auto"/>
            <w:right w:val="none" w:sz="0" w:space="0" w:color="auto"/>
          </w:divBdr>
        </w:div>
        <w:div w:id="2027516621">
          <w:marLeft w:val="640"/>
          <w:marRight w:val="0"/>
          <w:marTop w:val="0"/>
          <w:marBottom w:val="0"/>
          <w:divBdr>
            <w:top w:val="none" w:sz="0" w:space="0" w:color="auto"/>
            <w:left w:val="none" w:sz="0" w:space="0" w:color="auto"/>
            <w:bottom w:val="none" w:sz="0" w:space="0" w:color="auto"/>
            <w:right w:val="none" w:sz="0" w:space="0" w:color="auto"/>
          </w:divBdr>
        </w:div>
        <w:div w:id="73861250">
          <w:marLeft w:val="640"/>
          <w:marRight w:val="0"/>
          <w:marTop w:val="0"/>
          <w:marBottom w:val="0"/>
          <w:divBdr>
            <w:top w:val="none" w:sz="0" w:space="0" w:color="auto"/>
            <w:left w:val="none" w:sz="0" w:space="0" w:color="auto"/>
            <w:bottom w:val="none" w:sz="0" w:space="0" w:color="auto"/>
            <w:right w:val="none" w:sz="0" w:space="0" w:color="auto"/>
          </w:divBdr>
        </w:div>
        <w:div w:id="298346421">
          <w:marLeft w:val="640"/>
          <w:marRight w:val="0"/>
          <w:marTop w:val="0"/>
          <w:marBottom w:val="0"/>
          <w:divBdr>
            <w:top w:val="none" w:sz="0" w:space="0" w:color="auto"/>
            <w:left w:val="none" w:sz="0" w:space="0" w:color="auto"/>
            <w:bottom w:val="none" w:sz="0" w:space="0" w:color="auto"/>
            <w:right w:val="none" w:sz="0" w:space="0" w:color="auto"/>
          </w:divBdr>
        </w:div>
        <w:div w:id="1948273831">
          <w:marLeft w:val="640"/>
          <w:marRight w:val="0"/>
          <w:marTop w:val="0"/>
          <w:marBottom w:val="0"/>
          <w:divBdr>
            <w:top w:val="none" w:sz="0" w:space="0" w:color="auto"/>
            <w:left w:val="none" w:sz="0" w:space="0" w:color="auto"/>
            <w:bottom w:val="none" w:sz="0" w:space="0" w:color="auto"/>
            <w:right w:val="none" w:sz="0" w:space="0" w:color="auto"/>
          </w:divBdr>
        </w:div>
        <w:div w:id="749892755">
          <w:marLeft w:val="640"/>
          <w:marRight w:val="0"/>
          <w:marTop w:val="0"/>
          <w:marBottom w:val="0"/>
          <w:divBdr>
            <w:top w:val="none" w:sz="0" w:space="0" w:color="auto"/>
            <w:left w:val="none" w:sz="0" w:space="0" w:color="auto"/>
            <w:bottom w:val="none" w:sz="0" w:space="0" w:color="auto"/>
            <w:right w:val="none" w:sz="0" w:space="0" w:color="auto"/>
          </w:divBdr>
        </w:div>
        <w:div w:id="696274582">
          <w:marLeft w:val="640"/>
          <w:marRight w:val="0"/>
          <w:marTop w:val="0"/>
          <w:marBottom w:val="0"/>
          <w:divBdr>
            <w:top w:val="none" w:sz="0" w:space="0" w:color="auto"/>
            <w:left w:val="none" w:sz="0" w:space="0" w:color="auto"/>
            <w:bottom w:val="none" w:sz="0" w:space="0" w:color="auto"/>
            <w:right w:val="none" w:sz="0" w:space="0" w:color="auto"/>
          </w:divBdr>
        </w:div>
        <w:div w:id="32536255">
          <w:marLeft w:val="640"/>
          <w:marRight w:val="0"/>
          <w:marTop w:val="0"/>
          <w:marBottom w:val="0"/>
          <w:divBdr>
            <w:top w:val="none" w:sz="0" w:space="0" w:color="auto"/>
            <w:left w:val="none" w:sz="0" w:space="0" w:color="auto"/>
            <w:bottom w:val="none" w:sz="0" w:space="0" w:color="auto"/>
            <w:right w:val="none" w:sz="0" w:space="0" w:color="auto"/>
          </w:divBdr>
        </w:div>
        <w:div w:id="1921480183">
          <w:marLeft w:val="640"/>
          <w:marRight w:val="0"/>
          <w:marTop w:val="0"/>
          <w:marBottom w:val="0"/>
          <w:divBdr>
            <w:top w:val="none" w:sz="0" w:space="0" w:color="auto"/>
            <w:left w:val="none" w:sz="0" w:space="0" w:color="auto"/>
            <w:bottom w:val="none" w:sz="0" w:space="0" w:color="auto"/>
            <w:right w:val="none" w:sz="0" w:space="0" w:color="auto"/>
          </w:divBdr>
        </w:div>
        <w:div w:id="523716990">
          <w:marLeft w:val="640"/>
          <w:marRight w:val="0"/>
          <w:marTop w:val="0"/>
          <w:marBottom w:val="0"/>
          <w:divBdr>
            <w:top w:val="none" w:sz="0" w:space="0" w:color="auto"/>
            <w:left w:val="none" w:sz="0" w:space="0" w:color="auto"/>
            <w:bottom w:val="none" w:sz="0" w:space="0" w:color="auto"/>
            <w:right w:val="none" w:sz="0" w:space="0" w:color="auto"/>
          </w:divBdr>
        </w:div>
        <w:div w:id="1644627218">
          <w:marLeft w:val="640"/>
          <w:marRight w:val="0"/>
          <w:marTop w:val="0"/>
          <w:marBottom w:val="0"/>
          <w:divBdr>
            <w:top w:val="none" w:sz="0" w:space="0" w:color="auto"/>
            <w:left w:val="none" w:sz="0" w:space="0" w:color="auto"/>
            <w:bottom w:val="none" w:sz="0" w:space="0" w:color="auto"/>
            <w:right w:val="none" w:sz="0" w:space="0" w:color="auto"/>
          </w:divBdr>
        </w:div>
        <w:div w:id="50691475">
          <w:marLeft w:val="640"/>
          <w:marRight w:val="0"/>
          <w:marTop w:val="0"/>
          <w:marBottom w:val="0"/>
          <w:divBdr>
            <w:top w:val="none" w:sz="0" w:space="0" w:color="auto"/>
            <w:left w:val="none" w:sz="0" w:space="0" w:color="auto"/>
            <w:bottom w:val="none" w:sz="0" w:space="0" w:color="auto"/>
            <w:right w:val="none" w:sz="0" w:space="0" w:color="auto"/>
          </w:divBdr>
        </w:div>
        <w:div w:id="277033713">
          <w:marLeft w:val="640"/>
          <w:marRight w:val="0"/>
          <w:marTop w:val="0"/>
          <w:marBottom w:val="0"/>
          <w:divBdr>
            <w:top w:val="none" w:sz="0" w:space="0" w:color="auto"/>
            <w:left w:val="none" w:sz="0" w:space="0" w:color="auto"/>
            <w:bottom w:val="none" w:sz="0" w:space="0" w:color="auto"/>
            <w:right w:val="none" w:sz="0" w:space="0" w:color="auto"/>
          </w:divBdr>
        </w:div>
        <w:div w:id="1171142794">
          <w:marLeft w:val="640"/>
          <w:marRight w:val="0"/>
          <w:marTop w:val="0"/>
          <w:marBottom w:val="0"/>
          <w:divBdr>
            <w:top w:val="none" w:sz="0" w:space="0" w:color="auto"/>
            <w:left w:val="none" w:sz="0" w:space="0" w:color="auto"/>
            <w:bottom w:val="none" w:sz="0" w:space="0" w:color="auto"/>
            <w:right w:val="none" w:sz="0" w:space="0" w:color="auto"/>
          </w:divBdr>
        </w:div>
        <w:div w:id="446200093">
          <w:marLeft w:val="640"/>
          <w:marRight w:val="0"/>
          <w:marTop w:val="0"/>
          <w:marBottom w:val="0"/>
          <w:divBdr>
            <w:top w:val="none" w:sz="0" w:space="0" w:color="auto"/>
            <w:left w:val="none" w:sz="0" w:space="0" w:color="auto"/>
            <w:bottom w:val="none" w:sz="0" w:space="0" w:color="auto"/>
            <w:right w:val="none" w:sz="0" w:space="0" w:color="auto"/>
          </w:divBdr>
        </w:div>
        <w:div w:id="1624843110">
          <w:marLeft w:val="640"/>
          <w:marRight w:val="0"/>
          <w:marTop w:val="0"/>
          <w:marBottom w:val="0"/>
          <w:divBdr>
            <w:top w:val="none" w:sz="0" w:space="0" w:color="auto"/>
            <w:left w:val="none" w:sz="0" w:space="0" w:color="auto"/>
            <w:bottom w:val="none" w:sz="0" w:space="0" w:color="auto"/>
            <w:right w:val="none" w:sz="0" w:space="0" w:color="auto"/>
          </w:divBdr>
        </w:div>
        <w:div w:id="727220038">
          <w:marLeft w:val="640"/>
          <w:marRight w:val="0"/>
          <w:marTop w:val="0"/>
          <w:marBottom w:val="0"/>
          <w:divBdr>
            <w:top w:val="none" w:sz="0" w:space="0" w:color="auto"/>
            <w:left w:val="none" w:sz="0" w:space="0" w:color="auto"/>
            <w:bottom w:val="none" w:sz="0" w:space="0" w:color="auto"/>
            <w:right w:val="none" w:sz="0" w:space="0" w:color="auto"/>
          </w:divBdr>
        </w:div>
        <w:div w:id="141890236">
          <w:marLeft w:val="640"/>
          <w:marRight w:val="0"/>
          <w:marTop w:val="0"/>
          <w:marBottom w:val="0"/>
          <w:divBdr>
            <w:top w:val="none" w:sz="0" w:space="0" w:color="auto"/>
            <w:left w:val="none" w:sz="0" w:space="0" w:color="auto"/>
            <w:bottom w:val="none" w:sz="0" w:space="0" w:color="auto"/>
            <w:right w:val="none" w:sz="0" w:space="0" w:color="auto"/>
          </w:divBdr>
        </w:div>
        <w:div w:id="1210410093">
          <w:marLeft w:val="640"/>
          <w:marRight w:val="0"/>
          <w:marTop w:val="0"/>
          <w:marBottom w:val="0"/>
          <w:divBdr>
            <w:top w:val="none" w:sz="0" w:space="0" w:color="auto"/>
            <w:left w:val="none" w:sz="0" w:space="0" w:color="auto"/>
            <w:bottom w:val="none" w:sz="0" w:space="0" w:color="auto"/>
            <w:right w:val="none" w:sz="0" w:space="0" w:color="auto"/>
          </w:divBdr>
        </w:div>
        <w:div w:id="1876385314">
          <w:marLeft w:val="640"/>
          <w:marRight w:val="0"/>
          <w:marTop w:val="0"/>
          <w:marBottom w:val="0"/>
          <w:divBdr>
            <w:top w:val="none" w:sz="0" w:space="0" w:color="auto"/>
            <w:left w:val="none" w:sz="0" w:space="0" w:color="auto"/>
            <w:bottom w:val="none" w:sz="0" w:space="0" w:color="auto"/>
            <w:right w:val="none" w:sz="0" w:space="0" w:color="auto"/>
          </w:divBdr>
        </w:div>
        <w:div w:id="850686173">
          <w:marLeft w:val="640"/>
          <w:marRight w:val="0"/>
          <w:marTop w:val="0"/>
          <w:marBottom w:val="0"/>
          <w:divBdr>
            <w:top w:val="none" w:sz="0" w:space="0" w:color="auto"/>
            <w:left w:val="none" w:sz="0" w:space="0" w:color="auto"/>
            <w:bottom w:val="none" w:sz="0" w:space="0" w:color="auto"/>
            <w:right w:val="none" w:sz="0" w:space="0" w:color="auto"/>
          </w:divBdr>
        </w:div>
        <w:div w:id="1835678672">
          <w:marLeft w:val="640"/>
          <w:marRight w:val="0"/>
          <w:marTop w:val="0"/>
          <w:marBottom w:val="0"/>
          <w:divBdr>
            <w:top w:val="none" w:sz="0" w:space="0" w:color="auto"/>
            <w:left w:val="none" w:sz="0" w:space="0" w:color="auto"/>
            <w:bottom w:val="none" w:sz="0" w:space="0" w:color="auto"/>
            <w:right w:val="none" w:sz="0" w:space="0" w:color="auto"/>
          </w:divBdr>
        </w:div>
        <w:div w:id="1289386387">
          <w:marLeft w:val="640"/>
          <w:marRight w:val="0"/>
          <w:marTop w:val="0"/>
          <w:marBottom w:val="0"/>
          <w:divBdr>
            <w:top w:val="none" w:sz="0" w:space="0" w:color="auto"/>
            <w:left w:val="none" w:sz="0" w:space="0" w:color="auto"/>
            <w:bottom w:val="none" w:sz="0" w:space="0" w:color="auto"/>
            <w:right w:val="none" w:sz="0" w:space="0" w:color="auto"/>
          </w:divBdr>
        </w:div>
        <w:div w:id="1103960990">
          <w:marLeft w:val="640"/>
          <w:marRight w:val="0"/>
          <w:marTop w:val="0"/>
          <w:marBottom w:val="0"/>
          <w:divBdr>
            <w:top w:val="none" w:sz="0" w:space="0" w:color="auto"/>
            <w:left w:val="none" w:sz="0" w:space="0" w:color="auto"/>
            <w:bottom w:val="none" w:sz="0" w:space="0" w:color="auto"/>
            <w:right w:val="none" w:sz="0" w:space="0" w:color="auto"/>
          </w:divBdr>
        </w:div>
        <w:div w:id="1753500995">
          <w:marLeft w:val="640"/>
          <w:marRight w:val="0"/>
          <w:marTop w:val="0"/>
          <w:marBottom w:val="0"/>
          <w:divBdr>
            <w:top w:val="none" w:sz="0" w:space="0" w:color="auto"/>
            <w:left w:val="none" w:sz="0" w:space="0" w:color="auto"/>
            <w:bottom w:val="none" w:sz="0" w:space="0" w:color="auto"/>
            <w:right w:val="none" w:sz="0" w:space="0" w:color="auto"/>
          </w:divBdr>
        </w:div>
        <w:div w:id="1260603734">
          <w:marLeft w:val="640"/>
          <w:marRight w:val="0"/>
          <w:marTop w:val="0"/>
          <w:marBottom w:val="0"/>
          <w:divBdr>
            <w:top w:val="none" w:sz="0" w:space="0" w:color="auto"/>
            <w:left w:val="none" w:sz="0" w:space="0" w:color="auto"/>
            <w:bottom w:val="none" w:sz="0" w:space="0" w:color="auto"/>
            <w:right w:val="none" w:sz="0" w:space="0" w:color="auto"/>
          </w:divBdr>
        </w:div>
        <w:div w:id="66458406">
          <w:marLeft w:val="640"/>
          <w:marRight w:val="0"/>
          <w:marTop w:val="0"/>
          <w:marBottom w:val="0"/>
          <w:divBdr>
            <w:top w:val="none" w:sz="0" w:space="0" w:color="auto"/>
            <w:left w:val="none" w:sz="0" w:space="0" w:color="auto"/>
            <w:bottom w:val="none" w:sz="0" w:space="0" w:color="auto"/>
            <w:right w:val="none" w:sz="0" w:space="0" w:color="auto"/>
          </w:divBdr>
        </w:div>
        <w:div w:id="717313838">
          <w:marLeft w:val="640"/>
          <w:marRight w:val="0"/>
          <w:marTop w:val="0"/>
          <w:marBottom w:val="0"/>
          <w:divBdr>
            <w:top w:val="none" w:sz="0" w:space="0" w:color="auto"/>
            <w:left w:val="none" w:sz="0" w:space="0" w:color="auto"/>
            <w:bottom w:val="none" w:sz="0" w:space="0" w:color="auto"/>
            <w:right w:val="none" w:sz="0" w:space="0" w:color="auto"/>
          </w:divBdr>
        </w:div>
        <w:div w:id="923999586">
          <w:marLeft w:val="640"/>
          <w:marRight w:val="0"/>
          <w:marTop w:val="0"/>
          <w:marBottom w:val="0"/>
          <w:divBdr>
            <w:top w:val="none" w:sz="0" w:space="0" w:color="auto"/>
            <w:left w:val="none" w:sz="0" w:space="0" w:color="auto"/>
            <w:bottom w:val="none" w:sz="0" w:space="0" w:color="auto"/>
            <w:right w:val="none" w:sz="0" w:space="0" w:color="auto"/>
          </w:divBdr>
        </w:div>
        <w:div w:id="2131512885">
          <w:marLeft w:val="640"/>
          <w:marRight w:val="0"/>
          <w:marTop w:val="0"/>
          <w:marBottom w:val="0"/>
          <w:divBdr>
            <w:top w:val="none" w:sz="0" w:space="0" w:color="auto"/>
            <w:left w:val="none" w:sz="0" w:space="0" w:color="auto"/>
            <w:bottom w:val="none" w:sz="0" w:space="0" w:color="auto"/>
            <w:right w:val="none" w:sz="0" w:space="0" w:color="auto"/>
          </w:divBdr>
        </w:div>
        <w:div w:id="1955363006">
          <w:marLeft w:val="640"/>
          <w:marRight w:val="0"/>
          <w:marTop w:val="0"/>
          <w:marBottom w:val="0"/>
          <w:divBdr>
            <w:top w:val="none" w:sz="0" w:space="0" w:color="auto"/>
            <w:left w:val="none" w:sz="0" w:space="0" w:color="auto"/>
            <w:bottom w:val="none" w:sz="0" w:space="0" w:color="auto"/>
            <w:right w:val="none" w:sz="0" w:space="0" w:color="auto"/>
          </w:divBdr>
        </w:div>
        <w:div w:id="122509288">
          <w:marLeft w:val="640"/>
          <w:marRight w:val="0"/>
          <w:marTop w:val="0"/>
          <w:marBottom w:val="0"/>
          <w:divBdr>
            <w:top w:val="none" w:sz="0" w:space="0" w:color="auto"/>
            <w:left w:val="none" w:sz="0" w:space="0" w:color="auto"/>
            <w:bottom w:val="none" w:sz="0" w:space="0" w:color="auto"/>
            <w:right w:val="none" w:sz="0" w:space="0" w:color="auto"/>
          </w:divBdr>
        </w:div>
        <w:div w:id="1523938718">
          <w:marLeft w:val="640"/>
          <w:marRight w:val="0"/>
          <w:marTop w:val="0"/>
          <w:marBottom w:val="0"/>
          <w:divBdr>
            <w:top w:val="none" w:sz="0" w:space="0" w:color="auto"/>
            <w:left w:val="none" w:sz="0" w:space="0" w:color="auto"/>
            <w:bottom w:val="none" w:sz="0" w:space="0" w:color="auto"/>
            <w:right w:val="none" w:sz="0" w:space="0" w:color="auto"/>
          </w:divBdr>
        </w:div>
        <w:div w:id="155919416">
          <w:marLeft w:val="640"/>
          <w:marRight w:val="0"/>
          <w:marTop w:val="0"/>
          <w:marBottom w:val="0"/>
          <w:divBdr>
            <w:top w:val="none" w:sz="0" w:space="0" w:color="auto"/>
            <w:left w:val="none" w:sz="0" w:space="0" w:color="auto"/>
            <w:bottom w:val="none" w:sz="0" w:space="0" w:color="auto"/>
            <w:right w:val="none" w:sz="0" w:space="0" w:color="auto"/>
          </w:divBdr>
        </w:div>
        <w:div w:id="1949971225">
          <w:marLeft w:val="640"/>
          <w:marRight w:val="0"/>
          <w:marTop w:val="0"/>
          <w:marBottom w:val="0"/>
          <w:divBdr>
            <w:top w:val="none" w:sz="0" w:space="0" w:color="auto"/>
            <w:left w:val="none" w:sz="0" w:space="0" w:color="auto"/>
            <w:bottom w:val="none" w:sz="0" w:space="0" w:color="auto"/>
            <w:right w:val="none" w:sz="0" w:space="0" w:color="auto"/>
          </w:divBdr>
        </w:div>
        <w:div w:id="1248228372">
          <w:marLeft w:val="640"/>
          <w:marRight w:val="0"/>
          <w:marTop w:val="0"/>
          <w:marBottom w:val="0"/>
          <w:divBdr>
            <w:top w:val="none" w:sz="0" w:space="0" w:color="auto"/>
            <w:left w:val="none" w:sz="0" w:space="0" w:color="auto"/>
            <w:bottom w:val="none" w:sz="0" w:space="0" w:color="auto"/>
            <w:right w:val="none" w:sz="0" w:space="0" w:color="auto"/>
          </w:divBdr>
        </w:div>
        <w:div w:id="829563285">
          <w:marLeft w:val="640"/>
          <w:marRight w:val="0"/>
          <w:marTop w:val="0"/>
          <w:marBottom w:val="0"/>
          <w:divBdr>
            <w:top w:val="none" w:sz="0" w:space="0" w:color="auto"/>
            <w:left w:val="none" w:sz="0" w:space="0" w:color="auto"/>
            <w:bottom w:val="none" w:sz="0" w:space="0" w:color="auto"/>
            <w:right w:val="none" w:sz="0" w:space="0" w:color="auto"/>
          </w:divBdr>
        </w:div>
        <w:div w:id="540703741">
          <w:marLeft w:val="640"/>
          <w:marRight w:val="0"/>
          <w:marTop w:val="0"/>
          <w:marBottom w:val="0"/>
          <w:divBdr>
            <w:top w:val="none" w:sz="0" w:space="0" w:color="auto"/>
            <w:left w:val="none" w:sz="0" w:space="0" w:color="auto"/>
            <w:bottom w:val="none" w:sz="0" w:space="0" w:color="auto"/>
            <w:right w:val="none" w:sz="0" w:space="0" w:color="auto"/>
          </w:divBdr>
        </w:div>
        <w:div w:id="1139421621">
          <w:marLeft w:val="640"/>
          <w:marRight w:val="0"/>
          <w:marTop w:val="0"/>
          <w:marBottom w:val="0"/>
          <w:divBdr>
            <w:top w:val="none" w:sz="0" w:space="0" w:color="auto"/>
            <w:left w:val="none" w:sz="0" w:space="0" w:color="auto"/>
            <w:bottom w:val="none" w:sz="0" w:space="0" w:color="auto"/>
            <w:right w:val="none" w:sz="0" w:space="0" w:color="auto"/>
          </w:divBdr>
        </w:div>
        <w:div w:id="1666781278">
          <w:marLeft w:val="640"/>
          <w:marRight w:val="0"/>
          <w:marTop w:val="0"/>
          <w:marBottom w:val="0"/>
          <w:divBdr>
            <w:top w:val="none" w:sz="0" w:space="0" w:color="auto"/>
            <w:left w:val="none" w:sz="0" w:space="0" w:color="auto"/>
            <w:bottom w:val="none" w:sz="0" w:space="0" w:color="auto"/>
            <w:right w:val="none" w:sz="0" w:space="0" w:color="auto"/>
          </w:divBdr>
        </w:div>
        <w:div w:id="687407243">
          <w:marLeft w:val="640"/>
          <w:marRight w:val="0"/>
          <w:marTop w:val="0"/>
          <w:marBottom w:val="0"/>
          <w:divBdr>
            <w:top w:val="none" w:sz="0" w:space="0" w:color="auto"/>
            <w:left w:val="none" w:sz="0" w:space="0" w:color="auto"/>
            <w:bottom w:val="none" w:sz="0" w:space="0" w:color="auto"/>
            <w:right w:val="none" w:sz="0" w:space="0" w:color="auto"/>
          </w:divBdr>
        </w:div>
        <w:div w:id="757406616">
          <w:marLeft w:val="640"/>
          <w:marRight w:val="0"/>
          <w:marTop w:val="0"/>
          <w:marBottom w:val="0"/>
          <w:divBdr>
            <w:top w:val="none" w:sz="0" w:space="0" w:color="auto"/>
            <w:left w:val="none" w:sz="0" w:space="0" w:color="auto"/>
            <w:bottom w:val="none" w:sz="0" w:space="0" w:color="auto"/>
            <w:right w:val="none" w:sz="0" w:space="0" w:color="auto"/>
          </w:divBdr>
        </w:div>
        <w:div w:id="1219246318">
          <w:marLeft w:val="640"/>
          <w:marRight w:val="0"/>
          <w:marTop w:val="0"/>
          <w:marBottom w:val="0"/>
          <w:divBdr>
            <w:top w:val="none" w:sz="0" w:space="0" w:color="auto"/>
            <w:left w:val="none" w:sz="0" w:space="0" w:color="auto"/>
            <w:bottom w:val="none" w:sz="0" w:space="0" w:color="auto"/>
            <w:right w:val="none" w:sz="0" w:space="0" w:color="auto"/>
          </w:divBdr>
        </w:div>
      </w:divsChild>
    </w:div>
    <w:div w:id="1321737126">
      <w:bodyDiv w:val="1"/>
      <w:marLeft w:val="0"/>
      <w:marRight w:val="0"/>
      <w:marTop w:val="0"/>
      <w:marBottom w:val="0"/>
      <w:divBdr>
        <w:top w:val="none" w:sz="0" w:space="0" w:color="auto"/>
        <w:left w:val="none" w:sz="0" w:space="0" w:color="auto"/>
        <w:bottom w:val="none" w:sz="0" w:space="0" w:color="auto"/>
        <w:right w:val="none" w:sz="0" w:space="0" w:color="auto"/>
      </w:divBdr>
      <w:divsChild>
        <w:div w:id="1175222000">
          <w:marLeft w:val="640"/>
          <w:marRight w:val="0"/>
          <w:marTop w:val="0"/>
          <w:marBottom w:val="0"/>
          <w:divBdr>
            <w:top w:val="none" w:sz="0" w:space="0" w:color="auto"/>
            <w:left w:val="none" w:sz="0" w:space="0" w:color="auto"/>
            <w:bottom w:val="none" w:sz="0" w:space="0" w:color="auto"/>
            <w:right w:val="none" w:sz="0" w:space="0" w:color="auto"/>
          </w:divBdr>
        </w:div>
        <w:div w:id="51395783">
          <w:marLeft w:val="640"/>
          <w:marRight w:val="0"/>
          <w:marTop w:val="0"/>
          <w:marBottom w:val="0"/>
          <w:divBdr>
            <w:top w:val="none" w:sz="0" w:space="0" w:color="auto"/>
            <w:left w:val="none" w:sz="0" w:space="0" w:color="auto"/>
            <w:bottom w:val="none" w:sz="0" w:space="0" w:color="auto"/>
            <w:right w:val="none" w:sz="0" w:space="0" w:color="auto"/>
          </w:divBdr>
        </w:div>
        <w:div w:id="306210139">
          <w:marLeft w:val="640"/>
          <w:marRight w:val="0"/>
          <w:marTop w:val="0"/>
          <w:marBottom w:val="0"/>
          <w:divBdr>
            <w:top w:val="none" w:sz="0" w:space="0" w:color="auto"/>
            <w:left w:val="none" w:sz="0" w:space="0" w:color="auto"/>
            <w:bottom w:val="none" w:sz="0" w:space="0" w:color="auto"/>
            <w:right w:val="none" w:sz="0" w:space="0" w:color="auto"/>
          </w:divBdr>
        </w:div>
        <w:div w:id="1201822731">
          <w:marLeft w:val="640"/>
          <w:marRight w:val="0"/>
          <w:marTop w:val="0"/>
          <w:marBottom w:val="0"/>
          <w:divBdr>
            <w:top w:val="none" w:sz="0" w:space="0" w:color="auto"/>
            <w:left w:val="none" w:sz="0" w:space="0" w:color="auto"/>
            <w:bottom w:val="none" w:sz="0" w:space="0" w:color="auto"/>
            <w:right w:val="none" w:sz="0" w:space="0" w:color="auto"/>
          </w:divBdr>
        </w:div>
        <w:div w:id="1521122688">
          <w:marLeft w:val="640"/>
          <w:marRight w:val="0"/>
          <w:marTop w:val="0"/>
          <w:marBottom w:val="0"/>
          <w:divBdr>
            <w:top w:val="none" w:sz="0" w:space="0" w:color="auto"/>
            <w:left w:val="none" w:sz="0" w:space="0" w:color="auto"/>
            <w:bottom w:val="none" w:sz="0" w:space="0" w:color="auto"/>
            <w:right w:val="none" w:sz="0" w:space="0" w:color="auto"/>
          </w:divBdr>
        </w:div>
        <w:div w:id="56361895">
          <w:marLeft w:val="640"/>
          <w:marRight w:val="0"/>
          <w:marTop w:val="0"/>
          <w:marBottom w:val="0"/>
          <w:divBdr>
            <w:top w:val="none" w:sz="0" w:space="0" w:color="auto"/>
            <w:left w:val="none" w:sz="0" w:space="0" w:color="auto"/>
            <w:bottom w:val="none" w:sz="0" w:space="0" w:color="auto"/>
            <w:right w:val="none" w:sz="0" w:space="0" w:color="auto"/>
          </w:divBdr>
        </w:div>
        <w:div w:id="2027101234">
          <w:marLeft w:val="640"/>
          <w:marRight w:val="0"/>
          <w:marTop w:val="0"/>
          <w:marBottom w:val="0"/>
          <w:divBdr>
            <w:top w:val="none" w:sz="0" w:space="0" w:color="auto"/>
            <w:left w:val="none" w:sz="0" w:space="0" w:color="auto"/>
            <w:bottom w:val="none" w:sz="0" w:space="0" w:color="auto"/>
            <w:right w:val="none" w:sz="0" w:space="0" w:color="auto"/>
          </w:divBdr>
        </w:div>
        <w:div w:id="1344939149">
          <w:marLeft w:val="640"/>
          <w:marRight w:val="0"/>
          <w:marTop w:val="0"/>
          <w:marBottom w:val="0"/>
          <w:divBdr>
            <w:top w:val="none" w:sz="0" w:space="0" w:color="auto"/>
            <w:left w:val="none" w:sz="0" w:space="0" w:color="auto"/>
            <w:bottom w:val="none" w:sz="0" w:space="0" w:color="auto"/>
            <w:right w:val="none" w:sz="0" w:space="0" w:color="auto"/>
          </w:divBdr>
        </w:div>
        <w:div w:id="2127653998">
          <w:marLeft w:val="640"/>
          <w:marRight w:val="0"/>
          <w:marTop w:val="0"/>
          <w:marBottom w:val="0"/>
          <w:divBdr>
            <w:top w:val="none" w:sz="0" w:space="0" w:color="auto"/>
            <w:left w:val="none" w:sz="0" w:space="0" w:color="auto"/>
            <w:bottom w:val="none" w:sz="0" w:space="0" w:color="auto"/>
            <w:right w:val="none" w:sz="0" w:space="0" w:color="auto"/>
          </w:divBdr>
        </w:div>
        <w:div w:id="153765691">
          <w:marLeft w:val="640"/>
          <w:marRight w:val="0"/>
          <w:marTop w:val="0"/>
          <w:marBottom w:val="0"/>
          <w:divBdr>
            <w:top w:val="none" w:sz="0" w:space="0" w:color="auto"/>
            <w:left w:val="none" w:sz="0" w:space="0" w:color="auto"/>
            <w:bottom w:val="none" w:sz="0" w:space="0" w:color="auto"/>
            <w:right w:val="none" w:sz="0" w:space="0" w:color="auto"/>
          </w:divBdr>
        </w:div>
        <w:div w:id="976911961">
          <w:marLeft w:val="640"/>
          <w:marRight w:val="0"/>
          <w:marTop w:val="0"/>
          <w:marBottom w:val="0"/>
          <w:divBdr>
            <w:top w:val="none" w:sz="0" w:space="0" w:color="auto"/>
            <w:left w:val="none" w:sz="0" w:space="0" w:color="auto"/>
            <w:bottom w:val="none" w:sz="0" w:space="0" w:color="auto"/>
            <w:right w:val="none" w:sz="0" w:space="0" w:color="auto"/>
          </w:divBdr>
        </w:div>
        <w:div w:id="202786559">
          <w:marLeft w:val="640"/>
          <w:marRight w:val="0"/>
          <w:marTop w:val="0"/>
          <w:marBottom w:val="0"/>
          <w:divBdr>
            <w:top w:val="none" w:sz="0" w:space="0" w:color="auto"/>
            <w:left w:val="none" w:sz="0" w:space="0" w:color="auto"/>
            <w:bottom w:val="none" w:sz="0" w:space="0" w:color="auto"/>
            <w:right w:val="none" w:sz="0" w:space="0" w:color="auto"/>
          </w:divBdr>
        </w:div>
        <w:div w:id="690381379">
          <w:marLeft w:val="640"/>
          <w:marRight w:val="0"/>
          <w:marTop w:val="0"/>
          <w:marBottom w:val="0"/>
          <w:divBdr>
            <w:top w:val="none" w:sz="0" w:space="0" w:color="auto"/>
            <w:left w:val="none" w:sz="0" w:space="0" w:color="auto"/>
            <w:bottom w:val="none" w:sz="0" w:space="0" w:color="auto"/>
            <w:right w:val="none" w:sz="0" w:space="0" w:color="auto"/>
          </w:divBdr>
        </w:div>
        <w:div w:id="577128672">
          <w:marLeft w:val="640"/>
          <w:marRight w:val="0"/>
          <w:marTop w:val="0"/>
          <w:marBottom w:val="0"/>
          <w:divBdr>
            <w:top w:val="none" w:sz="0" w:space="0" w:color="auto"/>
            <w:left w:val="none" w:sz="0" w:space="0" w:color="auto"/>
            <w:bottom w:val="none" w:sz="0" w:space="0" w:color="auto"/>
            <w:right w:val="none" w:sz="0" w:space="0" w:color="auto"/>
          </w:divBdr>
        </w:div>
        <w:div w:id="1938445221">
          <w:marLeft w:val="640"/>
          <w:marRight w:val="0"/>
          <w:marTop w:val="0"/>
          <w:marBottom w:val="0"/>
          <w:divBdr>
            <w:top w:val="none" w:sz="0" w:space="0" w:color="auto"/>
            <w:left w:val="none" w:sz="0" w:space="0" w:color="auto"/>
            <w:bottom w:val="none" w:sz="0" w:space="0" w:color="auto"/>
            <w:right w:val="none" w:sz="0" w:space="0" w:color="auto"/>
          </w:divBdr>
        </w:div>
        <w:div w:id="1313099058">
          <w:marLeft w:val="640"/>
          <w:marRight w:val="0"/>
          <w:marTop w:val="0"/>
          <w:marBottom w:val="0"/>
          <w:divBdr>
            <w:top w:val="none" w:sz="0" w:space="0" w:color="auto"/>
            <w:left w:val="none" w:sz="0" w:space="0" w:color="auto"/>
            <w:bottom w:val="none" w:sz="0" w:space="0" w:color="auto"/>
            <w:right w:val="none" w:sz="0" w:space="0" w:color="auto"/>
          </w:divBdr>
        </w:div>
        <w:div w:id="1933276915">
          <w:marLeft w:val="640"/>
          <w:marRight w:val="0"/>
          <w:marTop w:val="0"/>
          <w:marBottom w:val="0"/>
          <w:divBdr>
            <w:top w:val="none" w:sz="0" w:space="0" w:color="auto"/>
            <w:left w:val="none" w:sz="0" w:space="0" w:color="auto"/>
            <w:bottom w:val="none" w:sz="0" w:space="0" w:color="auto"/>
            <w:right w:val="none" w:sz="0" w:space="0" w:color="auto"/>
          </w:divBdr>
        </w:div>
        <w:div w:id="1304963989">
          <w:marLeft w:val="640"/>
          <w:marRight w:val="0"/>
          <w:marTop w:val="0"/>
          <w:marBottom w:val="0"/>
          <w:divBdr>
            <w:top w:val="none" w:sz="0" w:space="0" w:color="auto"/>
            <w:left w:val="none" w:sz="0" w:space="0" w:color="auto"/>
            <w:bottom w:val="none" w:sz="0" w:space="0" w:color="auto"/>
            <w:right w:val="none" w:sz="0" w:space="0" w:color="auto"/>
          </w:divBdr>
        </w:div>
        <w:div w:id="2037466450">
          <w:marLeft w:val="640"/>
          <w:marRight w:val="0"/>
          <w:marTop w:val="0"/>
          <w:marBottom w:val="0"/>
          <w:divBdr>
            <w:top w:val="none" w:sz="0" w:space="0" w:color="auto"/>
            <w:left w:val="none" w:sz="0" w:space="0" w:color="auto"/>
            <w:bottom w:val="none" w:sz="0" w:space="0" w:color="auto"/>
            <w:right w:val="none" w:sz="0" w:space="0" w:color="auto"/>
          </w:divBdr>
        </w:div>
        <w:div w:id="819342403">
          <w:marLeft w:val="640"/>
          <w:marRight w:val="0"/>
          <w:marTop w:val="0"/>
          <w:marBottom w:val="0"/>
          <w:divBdr>
            <w:top w:val="none" w:sz="0" w:space="0" w:color="auto"/>
            <w:left w:val="none" w:sz="0" w:space="0" w:color="auto"/>
            <w:bottom w:val="none" w:sz="0" w:space="0" w:color="auto"/>
            <w:right w:val="none" w:sz="0" w:space="0" w:color="auto"/>
          </w:divBdr>
        </w:div>
        <w:div w:id="757409825">
          <w:marLeft w:val="640"/>
          <w:marRight w:val="0"/>
          <w:marTop w:val="0"/>
          <w:marBottom w:val="0"/>
          <w:divBdr>
            <w:top w:val="none" w:sz="0" w:space="0" w:color="auto"/>
            <w:left w:val="none" w:sz="0" w:space="0" w:color="auto"/>
            <w:bottom w:val="none" w:sz="0" w:space="0" w:color="auto"/>
            <w:right w:val="none" w:sz="0" w:space="0" w:color="auto"/>
          </w:divBdr>
        </w:div>
        <w:div w:id="935940747">
          <w:marLeft w:val="640"/>
          <w:marRight w:val="0"/>
          <w:marTop w:val="0"/>
          <w:marBottom w:val="0"/>
          <w:divBdr>
            <w:top w:val="none" w:sz="0" w:space="0" w:color="auto"/>
            <w:left w:val="none" w:sz="0" w:space="0" w:color="auto"/>
            <w:bottom w:val="none" w:sz="0" w:space="0" w:color="auto"/>
            <w:right w:val="none" w:sz="0" w:space="0" w:color="auto"/>
          </w:divBdr>
        </w:div>
        <w:div w:id="477039584">
          <w:marLeft w:val="640"/>
          <w:marRight w:val="0"/>
          <w:marTop w:val="0"/>
          <w:marBottom w:val="0"/>
          <w:divBdr>
            <w:top w:val="none" w:sz="0" w:space="0" w:color="auto"/>
            <w:left w:val="none" w:sz="0" w:space="0" w:color="auto"/>
            <w:bottom w:val="none" w:sz="0" w:space="0" w:color="auto"/>
            <w:right w:val="none" w:sz="0" w:space="0" w:color="auto"/>
          </w:divBdr>
        </w:div>
        <w:div w:id="2048290782">
          <w:marLeft w:val="640"/>
          <w:marRight w:val="0"/>
          <w:marTop w:val="0"/>
          <w:marBottom w:val="0"/>
          <w:divBdr>
            <w:top w:val="none" w:sz="0" w:space="0" w:color="auto"/>
            <w:left w:val="none" w:sz="0" w:space="0" w:color="auto"/>
            <w:bottom w:val="none" w:sz="0" w:space="0" w:color="auto"/>
            <w:right w:val="none" w:sz="0" w:space="0" w:color="auto"/>
          </w:divBdr>
        </w:div>
        <w:div w:id="440494085">
          <w:marLeft w:val="640"/>
          <w:marRight w:val="0"/>
          <w:marTop w:val="0"/>
          <w:marBottom w:val="0"/>
          <w:divBdr>
            <w:top w:val="none" w:sz="0" w:space="0" w:color="auto"/>
            <w:left w:val="none" w:sz="0" w:space="0" w:color="auto"/>
            <w:bottom w:val="none" w:sz="0" w:space="0" w:color="auto"/>
            <w:right w:val="none" w:sz="0" w:space="0" w:color="auto"/>
          </w:divBdr>
        </w:div>
        <w:div w:id="1527135323">
          <w:marLeft w:val="640"/>
          <w:marRight w:val="0"/>
          <w:marTop w:val="0"/>
          <w:marBottom w:val="0"/>
          <w:divBdr>
            <w:top w:val="none" w:sz="0" w:space="0" w:color="auto"/>
            <w:left w:val="none" w:sz="0" w:space="0" w:color="auto"/>
            <w:bottom w:val="none" w:sz="0" w:space="0" w:color="auto"/>
            <w:right w:val="none" w:sz="0" w:space="0" w:color="auto"/>
          </w:divBdr>
        </w:div>
        <w:div w:id="691342433">
          <w:marLeft w:val="640"/>
          <w:marRight w:val="0"/>
          <w:marTop w:val="0"/>
          <w:marBottom w:val="0"/>
          <w:divBdr>
            <w:top w:val="none" w:sz="0" w:space="0" w:color="auto"/>
            <w:left w:val="none" w:sz="0" w:space="0" w:color="auto"/>
            <w:bottom w:val="none" w:sz="0" w:space="0" w:color="auto"/>
            <w:right w:val="none" w:sz="0" w:space="0" w:color="auto"/>
          </w:divBdr>
        </w:div>
        <w:div w:id="1814250898">
          <w:marLeft w:val="640"/>
          <w:marRight w:val="0"/>
          <w:marTop w:val="0"/>
          <w:marBottom w:val="0"/>
          <w:divBdr>
            <w:top w:val="none" w:sz="0" w:space="0" w:color="auto"/>
            <w:left w:val="none" w:sz="0" w:space="0" w:color="auto"/>
            <w:bottom w:val="none" w:sz="0" w:space="0" w:color="auto"/>
            <w:right w:val="none" w:sz="0" w:space="0" w:color="auto"/>
          </w:divBdr>
        </w:div>
        <w:div w:id="1188981491">
          <w:marLeft w:val="640"/>
          <w:marRight w:val="0"/>
          <w:marTop w:val="0"/>
          <w:marBottom w:val="0"/>
          <w:divBdr>
            <w:top w:val="none" w:sz="0" w:space="0" w:color="auto"/>
            <w:left w:val="none" w:sz="0" w:space="0" w:color="auto"/>
            <w:bottom w:val="none" w:sz="0" w:space="0" w:color="auto"/>
            <w:right w:val="none" w:sz="0" w:space="0" w:color="auto"/>
          </w:divBdr>
        </w:div>
        <w:div w:id="774786475">
          <w:marLeft w:val="640"/>
          <w:marRight w:val="0"/>
          <w:marTop w:val="0"/>
          <w:marBottom w:val="0"/>
          <w:divBdr>
            <w:top w:val="none" w:sz="0" w:space="0" w:color="auto"/>
            <w:left w:val="none" w:sz="0" w:space="0" w:color="auto"/>
            <w:bottom w:val="none" w:sz="0" w:space="0" w:color="auto"/>
            <w:right w:val="none" w:sz="0" w:space="0" w:color="auto"/>
          </w:divBdr>
        </w:div>
        <w:div w:id="638270933">
          <w:marLeft w:val="640"/>
          <w:marRight w:val="0"/>
          <w:marTop w:val="0"/>
          <w:marBottom w:val="0"/>
          <w:divBdr>
            <w:top w:val="none" w:sz="0" w:space="0" w:color="auto"/>
            <w:left w:val="none" w:sz="0" w:space="0" w:color="auto"/>
            <w:bottom w:val="none" w:sz="0" w:space="0" w:color="auto"/>
            <w:right w:val="none" w:sz="0" w:space="0" w:color="auto"/>
          </w:divBdr>
        </w:div>
        <w:div w:id="1346514545">
          <w:marLeft w:val="640"/>
          <w:marRight w:val="0"/>
          <w:marTop w:val="0"/>
          <w:marBottom w:val="0"/>
          <w:divBdr>
            <w:top w:val="none" w:sz="0" w:space="0" w:color="auto"/>
            <w:left w:val="none" w:sz="0" w:space="0" w:color="auto"/>
            <w:bottom w:val="none" w:sz="0" w:space="0" w:color="auto"/>
            <w:right w:val="none" w:sz="0" w:space="0" w:color="auto"/>
          </w:divBdr>
        </w:div>
        <w:div w:id="915558525">
          <w:marLeft w:val="640"/>
          <w:marRight w:val="0"/>
          <w:marTop w:val="0"/>
          <w:marBottom w:val="0"/>
          <w:divBdr>
            <w:top w:val="none" w:sz="0" w:space="0" w:color="auto"/>
            <w:left w:val="none" w:sz="0" w:space="0" w:color="auto"/>
            <w:bottom w:val="none" w:sz="0" w:space="0" w:color="auto"/>
            <w:right w:val="none" w:sz="0" w:space="0" w:color="auto"/>
          </w:divBdr>
        </w:div>
        <w:div w:id="745538114">
          <w:marLeft w:val="640"/>
          <w:marRight w:val="0"/>
          <w:marTop w:val="0"/>
          <w:marBottom w:val="0"/>
          <w:divBdr>
            <w:top w:val="none" w:sz="0" w:space="0" w:color="auto"/>
            <w:left w:val="none" w:sz="0" w:space="0" w:color="auto"/>
            <w:bottom w:val="none" w:sz="0" w:space="0" w:color="auto"/>
            <w:right w:val="none" w:sz="0" w:space="0" w:color="auto"/>
          </w:divBdr>
        </w:div>
        <w:div w:id="917711695">
          <w:marLeft w:val="640"/>
          <w:marRight w:val="0"/>
          <w:marTop w:val="0"/>
          <w:marBottom w:val="0"/>
          <w:divBdr>
            <w:top w:val="none" w:sz="0" w:space="0" w:color="auto"/>
            <w:left w:val="none" w:sz="0" w:space="0" w:color="auto"/>
            <w:bottom w:val="none" w:sz="0" w:space="0" w:color="auto"/>
            <w:right w:val="none" w:sz="0" w:space="0" w:color="auto"/>
          </w:divBdr>
        </w:div>
        <w:div w:id="692799979">
          <w:marLeft w:val="640"/>
          <w:marRight w:val="0"/>
          <w:marTop w:val="0"/>
          <w:marBottom w:val="0"/>
          <w:divBdr>
            <w:top w:val="none" w:sz="0" w:space="0" w:color="auto"/>
            <w:left w:val="none" w:sz="0" w:space="0" w:color="auto"/>
            <w:bottom w:val="none" w:sz="0" w:space="0" w:color="auto"/>
            <w:right w:val="none" w:sz="0" w:space="0" w:color="auto"/>
          </w:divBdr>
        </w:div>
        <w:div w:id="992682059">
          <w:marLeft w:val="640"/>
          <w:marRight w:val="0"/>
          <w:marTop w:val="0"/>
          <w:marBottom w:val="0"/>
          <w:divBdr>
            <w:top w:val="none" w:sz="0" w:space="0" w:color="auto"/>
            <w:left w:val="none" w:sz="0" w:space="0" w:color="auto"/>
            <w:bottom w:val="none" w:sz="0" w:space="0" w:color="auto"/>
            <w:right w:val="none" w:sz="0" w:space="0" w:color="auto"/>
          </w:divBdr>
        </w:div>
        <w:div w:id="1263880380">
          <w:marLeft w:val="640"/>
          <w:marRight w:val="0"/>
          <w:marTop w:val="0"/>
          <w:marBottom w:val="0"/>
          <w:divBdr>
            <w:top w:val="none" w:sz="0" w:space="0" w:color="auto"/>
            <w:left w:val="none" w:sz="0" w:space="0" w:color="auto"/>
            <w:bottom w:val="none" w:sz="0" w:space="0" w:color="auto"/>
            <w:right w:val="none" w:sz="0" w:space="0" w:color="auto"/>
          </w:divBdr>
        </w:div>
        <w:div w:id="1161700993">
          <w:marLeft w:val="640"/>
          <w:marRight w:val="0"/>
          <w:marTop w:val="0"/>
          <w:marBottom w:val="0"/>
          <w:divBdr>
            <w:top w:val="none" w:sz="0" w:space="0" w:color="auto"/>
            <w:left w:val="none" w:sz="0" w:space="0" w:color="auto"/>
            <w:bottom w:val="none" w:sz="0" w:space="0" w:color="auto"/>
            <w:right w:val="none" w:sz="0" w:space="0" w:color="auto"/>
          </w:divBdr>
        </w:div>
        <w:div w:id="2053142962">
          <w:marLeft w:val="640"/>
          <w:marRight w:val="0"/>
          <w:marTop w:val="0"/>
          <w:marBottom w:val="0"/>
          <w:divBdr>
            <w:top w:val="none" w:sz="0" w:space="0" w:color="auto"/>
            <w:left w:val="none" w:sz="0" w:space="0" w:color="auto"/>
            <w:bottom w:val="none" w:sz="0" w:space="0" w:color="auto"/>
            <w:right w:val="none" w:sz="0" w:space="0" w:color="auto"/>
          </w:divBdr>
        </w:div>
        <w:div w:id="1216115669">
          <w:marLeft w:val="640"/>
          <w:marRight w:val="0"/>
          <w:marTop w:val="0"/>
          <w:marBottom w:val="0"/>
          <w:divBdr>
            <w:top w:val="none" w:sz="0" w:space="0" w:color="auto"/>
            <w:left w:val="none" w:sz="0" w:space="0" w:color="auto"/>
            <w:bottom w:val="none" w:sz="0" w:space="0" w:color="auto"/>
            <w:right w:val="none" w:sz="0" w:space="0" w:color="auto"/>
          </w:divBdr>
        </w:div>
        <w:div w:id="1301809868">
          <w:marLeft w:val="640"/>
          <w:marRight w:val="0"/>
          <w:marTop w:val="0"/>
          <w:marBottom w:val="0"/>
          <w:divBdr>
            <w:top w:val="none" w:sz="0" w:space="0" w:color="auto"/>
            <w:left w:val="none" w:sz="0" w:space="0" w:color="auto"/>
            <w:bottom w:val="none" w:sz="0" w:space="0" w:color="auto"/>
            <w:right w:val="none" w:sz="0" w:space="0" w:color="auto"/>
          </w:divBdr>
        </w:div>
        <w:div w:id="77022840">
          <w:marLeft w:val="640"/>
          <w:marRight w:val="0"/>
          <w:marTop w:val="0"/>
          <w:marBottom w:val="0"/>
          <w:divBdr>
            <w:top w:val="none" w:sz="0" w:space="0" w:color="auto"/>
            <w:left w:val="none" w:sz="0" w:space="0" w:color="auto"/>
            <w:bottom w:val="none" w:sz="0" w:space="0" w:color="auto"/>
            <w:right w:val="none" w:sz="0" w:space="0" w:color="auto"/>
          </w:divBdr>
        </w:div>
      </w:divsChild>
    </w:div>
    <w:div w:id="1327703783">
      <w:bodyDiv w:val="1"/>
      <w:marLeft w:val="0"/>
      <w:marRight w:val="0"/>
      <w:marTop w:val="0"/>
      <w:marBottom w:val="0"/>
      <w:divBdr>
        <w:top w:val="none" w:sz="0" w:space="0" w:color="auto"/>
        <w:left w:val="none" w:sz="0" w:space="0" w:color="auto"/>
        <w:bottom w:val="none" w:sz="0" w:space="0" w:color="auto"/>
        <w:right w:val="none" w:sz="0" w:space="0" w:color="auto"/>
      </w:divBdr>
      <w:divsChild>
        <w:div w:id="1849828392">
          <w:marLeft w:val="640"/>
          <w:marRight w:val="0"/>
          <w:marTop w:val="0"/>
          <w:marBottom w:val="0"/>
          <w:divBdr>
            <w:top w:val="none" w:sz="0" w:space="0" w:color="auto"/>
            <w:left w:val="none" w:sz="0" w:space="0" w:color="auto"/>
            <w:bottom w:val="none" w:sz="0" w:space="0" w:color="auto"/>
            <w:right w:val="none" w:sz="0" w:space="0" w:color="auto"/>
          </w:divBdr>
        </w:div>
        <w:div w:id="977222716">
          <w:marLeft w:val="640"/>
          <w:marRight w:val="0"/>
          <w:marTop w:val="0"/>
          <w:marBottom w:val="0"/>
          <w:divBdr>
            <w:top w:val="none" w:sz="0" w:space="0" w:color="auto"/>
            <w:left w:val="none" w:sz="0" w:space="0" w:color="auto"/>
            <w:bottom w:val="none" w:sz="0" w:space="0" w:color="auto"/>
            <w:right w:val="none" w:sz="0" w:space="0" w:color="auto"/>
          </w:divBdr>
        </w:div>
        <w:div w:id="596209668">
          <w:marLeft w:val="640"/>
          <w:marRight w:val="0"/>
          <w:marTop w:val="0"/>
          <w:marBottom w:val="0"/>
          <w:divBdr>
            <w:top w:val="none" w:sz="0" w:space="0" w:color="auto"/>
            <w:left w:val="none" w:sz="0" w:space="0" w:color="auto"/>
            <w:bottom w:val="none" w:sz="0" w:space="0" w:color="auto"/>
            <w:right w:val="none" w:sz="0" w:space="0" w:color="auto"/>
          </w:divBdr>
        </w:div>
        <w:div w:id="1696156144">
          <w:marLeft w:val="640"/>
          <w:marRight w:val="0"/>
          <w:marTop w:val="0"/>
          <w:marBottom w:val="0"/>
          <w:divBdr>
            <w:top w:val="none" w:sz="0" w:space="0" w:color="auto"/>
            <w:left w:val="none" w:sz="0" w:space="0" w:color="auto"/>
            <w:bottom w:val="none" w:sz="0" w:space="0" w:color="auto"/>
            <w:right w:val="none" w:sz="0" w:space="0" w:color="auto"/>
          </w:divBdr>
        </w:div>
        <w:div w:id="2080246459">
          <w:marLeft w:val="640"/>
          <w:marRight w:val="0"/>
          <w:marTop w:val="0"/>
          <w:marBottom w:val="0"/>
          <w:divBdr>
            <w:top w:val="none" w:sz="0" w:space="0" w:color="auto"/>
            <w:left w:val="none" w:sz="0" w:space="0" w:color="auto"/>
            <w:bottom w:val="none" w:sz="0" w:space="0" w:color="auto"/>
            <w:right w:val="none" w:sz="0" w:space="0" w:color="auto"/>
          </w:divBdr>
        </w:div>
        <w:div w:id="933317906">
          <w:marLeft w:val="640"/>
          <w:marRight w:val="0"/>
          <w:marTop w:val="0"/>
          <w:marBottom w:val="0"/>
          <w:divBdr>
            <w:top w:val="none" w:sz="0" w:space="0" w:color="auto"/>
            <w:left w:val="none" w:sz="0" w:space="0" w:color="auto"/>
            <w:bottom w:val="none" w:sz="0" w:space="0" w:color="auto"/>
            <w:right w:val="none" w:sz="0" w:space="0" w:color="auto"/>
          </w:divBdr>
        </w:div>
        <w:div w:id="907152245">
          <w:marLeft w:val="640"/>
          <w:marRight w:val="0"/>
          <w:marTop w:val="0"/>
          <w:marBottom w:val="0"/>
          <w:divBdr>
            <w:top w:val="none" w:sz="0" w:space="0" w:color="auto"/>
            <w:left w:val="none" w:sz="0" w:space="0" w:color="auto"/>
            <w:bottom w:val="none" w:sz="0" w:space="0" w:color="auto"/>
            <w:right w:val="none" w:sz="0" w:space="0" w:color="auto"/>
          </w:divBdr>
        </w:div>
        <w:div w:id="1951232021">
          <w:marLeft w:val="640"/>
          <w:marRight w:val="0"/>
          <w:marTop w:val="0"/>
          <w:marBottom w:val="0"/>
          <w:divBdr>
            <w:top w:val="none" w:sz="0" w:space="0" w:color="auto"/>
            <w:left w:val="none" w:sz="0" w:space="0" w:color="auto"/>
            <w:bottom w:val="none" w:sz="0" w:space="0" w:color="auto"/>
            <w:right w:val="none" w:sz="0" w:space="0" w:color="auto"/>
          </w:divBdr>
        </w:div>
        <w:div w:id="1150561613">
          <w:marLeft w:val="640"/>
          <w:marRight w:val="0"/>
          <w:marTop w:val="0"/>
          <w:marBottom w:val="0"/>
          <w:divBdr>
            <w:top w:val="none" w:sz="0" w:space="0" w:color="auto"/>
            <w:left w:val="none" w:sz="0" w:space="0" w:color="auto"/>
            <w:bottom w:val="none" w:sz="0" w:space="0" w:color="auto"/>
            <w:right w:val="none" w:sz="0" w:space="0" w:color="auto"/>
          </w:divBdr>
        </w:div>
        <w:div w:id="1986160088">
          <w:marLeft w:val="640"/>
          <w:marRight w:val="0"/>
          <w:marTop w:val="0"/>
          <w:marBottom w:val="0"/>
          <w:divBdr>
            <w:top w:val="none" w:sz="0" w:space="0" w:color="auto"/>
            <w:left w:val="none" w:sz="0" w:space="0" w:color="auto"/>
            <w:bottom w:val="none" w:sz="0" w:space="0" w:color="auto"/>
            <w:right w:val="none" w:sz="0" w:space="0" w:color="auto"/>
          </w:divBdr>
        </w:div>
        <w:div w:id="342125509">
          <w:marLeft w:val="640"/>
          <w:marRight w:val="0"/>
          <w:marTop w:val="0"/>
          <w:marBottom w:val="0"/>
          <w:divBdr>
            <w:top w:val="none" w:sz="0" w:space="0" w:color="auto"/>
            <w:left w:val="none" w:sz="0" w:space="0" w:color="auto"/>
            <w:bottom w:val="none" w:sz="0" w:space="0" w:color="auto"/>
            <w:right w:val="none" w:sz="0" w:space="0" w:color="auto"/>
          </w:divBdr>
        </w:div>
        <w:div w:id="1724525696">
          <w:marLeft w:val="640"/>
          <w:marRight w:val="0"/>
          <w:marTop w:val="0"/>
          <w:marBottom w:val="0"/>
          <w:divBdr>
            <w:top w:val="none" w:sz="0" w:space="0" w:color="auto"/>
            <w:left w:val="none" w:sz="0" w:space="0" w:color="auto"/>
            <w:bottom w:val="none" w:sz="0" w:space="0" w:color="auto"/>
            <w:right w:val="none" w:sz="0" w:space="0" w:color="auto"/>
          </w:divBdr>
        </w:div>
        <w:div w:id="1572034705">
          <w:marLeft w:val="640"/>
          <w:marRight w:val="0"/>
          <w:marTop w:val="0"/>
          <w:marBottom w:val="0"/>
          <w:divBdr>
            <w:top w:val="none" w:sz="0" w:space="0" w:color="auto"/>
            <w:left w:val="none" w:sz="0" w:space="0" w:color="auto"/>
            <w:bottom w:val="none" w:sz="0" w:space="0" w:color="auto"/>
            <w:right w:val="none" w:sz="0" w:space="0" w:color="auto"/>
          </w:divBdr>
        </w:div>
        <w:div w:id="1437753490">
          <w:marLeft w:val="640"/>
          <w:marRight w:val="0"/>
          <w:marTop w:val="0"/>
          <w:marBottom w:val="0"/>
          <w:divBdr>
            <w:top w:val="none" w:sz="0" w:space="0" w:color="auto"/>
            <w:left w:val="none" w:sz="0" w:space="0" w:color="auto"/>
            <w:bottom w:val="none" w:sz="0" w:space="0" w:color="auto"/>
            <w:right w:val="none" w:sz="0" w:space="0" w:color="auto"/>
          </w:divBdr>
        </w:div>
        <w:div w:id="1527252539">
          <w:marLeft w:val="640"/>
          <w:marRight w:val="0"/>
          <w:marTop w:val="0"/>
          <w:marBottom w:val="0"/>
          <w:divBdr>
            <w:top w:val="none" w:sz="0" w:space="0" w:color="auto"/>
            <w:left w:val="none" w:sz="0" w:space="0" w:color="auto"/>
            <w:bottom w:val="none" w:sz="0" w:space="0" w:color="auto"/>
            <w:right w:val="none" w:sz="0" w:space="0" w:color="auto"/>
          </w:divBdr>
        </w:div>
        <w:div w:id="2131778104">
          <w:marLeft w:val="640"/>
          <w:marRight w:val="0"/>
          <w:marTop w:val="0"/>
          <w:marBottom w:val="0"/>
          <w:divBdr>
            <w:top w:val="none" w:sz="0" w:space="0" w:color="auto"/>
            <w:left w:val="none" w:sz="0" w:space="0" w:color="auto"/>
            <w:bottom w:val="none" w:sz="0" w:space="0" w:color="auto"/>
            <w:right w:val="none" w:sz="0" w:space="0" w:color="auto"/>
          </w:divBdr>
        </w:div>
        <w:div w:id="1880775747">
          <w:marLeft w:val="640"/>
          <w:marRight w:val="0"/>
          <w:marTop w:val="0"/>
          <w:marBottom w:val="0"/>
          <w:divBdr>
            <w:top w:val="none" w:sz="0" w:space="0" w:color="auto"/>
            <w:left w:val="none" w:sz="0" w:space="0" w:color="auto"/>
            <w:bottom w:val="none" w:sz="0" w:space="0" w:color="auto"/>
            <w:right w:val="none" w:sz="0" w:space="0" w:color="auto"/>
          </w:divBdr>
        </w:div>
        <w:div w:id="535505257">
          <w:marLeft w:val="640"/>
          <w:marRight w:val="0"/>
          <w:marTop w:val="0"/>
          <w:marBottom w:val="0"/>
          <w:divBdr>
            <w:top w:val="none" w:sz="0" w:space="0" w:color="auto"/>
            <w:left w:val="none" w:sz="0" w:space="0" w:color="auto"/>
            <w:bottom w:val="none" w:sz="0" w:space="0" w:color="auto"/>
            <w:right w:val="none" w:sz="0" w:space="0" w:color="auto"/>
          </w:divBdr>
        </w:div>
        <w:div w:id="299506465">
          <w:marLeft w:val="640"/>
          <w:marRight w:val="0"/>
          <w:marTop w:val="0"/>
          <w:marBottom w:val="0"/>
          <w:divBdr>
            <w:top w:val="none" w:sz="0" w:space="0" w:color="auto"/>
            <w:left w:val="none" w:sz="0" w:space="0" w:color="auto"/>
            <w:bottom w:val="none" w:sz="0" w:space="0" w:color="auto"/>
            <w:right w:val="none" w:sz="0" w:space="0" w:color="auto"/>
          </w:divBdr>
        </w:div>
        <w:div w:id="186527563">
          <w:marLeft w:val="640"/>
          <w:marRight w:val="0"/>
          <w:marTop w:val="0"/>
          <w:marBottom w:val="0"/>
          <w:divBdr>
            <w:top w:val="none" w:sz="0" w:space="0" w:color="auto"/>
            <w:left w:val="none" w:sz="0" w:space="0" w:color="auto"/>
            <w:bottom w:val="none" w:sz="0" w:space="0" w:color="auto"/>
            <w:right w:val="none" w:sz="0" w:space="0" w:color="auto"/>
          </w:divBdr>
        </w:div>
        <w:div w:id="107506401">
          <w:marLeft w:val="640"/>
          <w:marRight w:val="0"/>
          <w:marTop w:val="0"/>
          <w:marBottom w:val="0"/>
          <w:divBdr>
            <w:top w:val="none" w:sz="0" w:space="0" w:color="auto"/>
            <w:left w:val="none" w:sz="0" w:space="0" w:color="auto"/>
            <w:bottom w:val="none" w:sz="0" w:space="0" w:color="auto"/>
            <w:right w:val="none" w:sz="0" w:space="0" w:color="auto"/>
          </w:divBdr>
        </w:div>
        <w:div w:id="1142424568">
          <w:marLeft w:val="640"/>
          <w:marRight w:val="0"/>
          <w:marTop w:val="0"/>
          <w:marBottom w:val="0"/>
          <w:divBdr>
            <w:top w:val="none" w:sz="0" w:space="0" w:color="auto"/>
            <w:left w:val="none" w:sz="0" w:space="0" w:color="auto"/>
            <w:bottom w:val="none" w:sz="0" w:space="0" w:color="auto"/>
            <w:right w:val="none" w:sz="0" w:space="0" w:color="auto"/>
          </w:divBdr>
        </w:div>
        <w:div w:id="1282346875">
          <w:marLeft w:val="640"/>
          <w:marRight w:val="0"/>
          <w:marTop w:val="0"/>
          <w:marBottom w:val="0"/>
          <w:divBdr>
            <w:top w:val="none" w:sz="0" w:space="0" w:color="auto"/>
            <w:left w:val="none" w:sz="0" w:space="0" w:color="auto"/>
            <w:bottom w:val="none" w:sz="0" w:space="0" w:color="auto"/>
            <w:right w:val="none" w:sz="0" w:space="0" w:color="auto"/>
          </w:divBdr>
        </w:div>
        <w:div w:id="1286079794">
          <w:marLeft w:val="640"/>
          <w:marRight w:val="0"/>
          <w:marTop w:val="0"/>
          <w:marBottom w:val="0"/>
          <w:divBdr>
            <w:top w:val="none" w:sz="0" w:space="0" w:color="auto"/>
            <w:left w:val="none" w:sz="0" w:space="0" w:color="auto"/>
            <w:bottom w:val="none" w:sz="0" w:space="0" w:color="auto"/>
            <w:right w:val="none" w:sz="0" w:space="0" w:color="auto"/>
          </w:divBdr>
        </w:div>
        <w:div w:id="116292182">
          <w:marLeft w:val="640"/>
          <w:marRight w:val="0"/>
          <w:marTop w:val="0"/>
          <w:marBottom w:val="0"/>
          <w:divBdr>
            <w:top w:val="none" w:sz="0" w:space="0" w:color="auto"/>
            <w:left w:val="none" w:sz="0" w:space="0" w:color="auto"/>
            <w:bottom w:val="none" w:sz="0" w:space="0" w:color="auto"/>
            <w:right w:val="none" w:sz="0" w:space="0" w:color="auto"/>
          </w:divBdr>
        </w:div>
        <w:div w:id="1952663068">
          <w:marLeft w:val="640"/>
          <w:marRight w:val="0"/>
          <w:marTop w:val="0"/>
          <w:marBottom w:val="0"/>
          <w:divBdr>
            <w:top w:val="none" w:sz="0" w:space="0" w:color="auto"/>
            <w:left w:val="none" w:sz="0" w:space="0" w:color="auto"/>
            <w:bottom w:val="none" w:sz="0" w:space="0" w:color="auto"/>
            <w:right w:val="none" w:sz="0" w:space="0" w:color="auto"/>
          </w:divBdr>
        </w:div>
        <w:div w:id="1043409453">
          <w:marLeft w:val="640"/>
          <w:marRight w:val="0"/>
          <w:marTop w:val="0"/>
          <w:marBottom w:val="0"/>
          <w:divBdr>
            <w:top w:val="none" w:sz="0" w:space="0" w:color="auto"/>
            <w:left w:val="none" w:sz="0" w:space="0" w:color="auto"/>
            <w:bottom w:val="none" w:sz="0" w:space="0" w:color="auto"/>
            <w:right w:val="none" w:sz="0" w:space="0" w:color="auto"/>
          </w:divBdr>
        </w:div>
        <w:div w:id="1304241127">
          <w:marLeft w:val="640"/>
          <w:marRight w:val="0"/>
          <w:marTop w:val="0"/>
          <w:marBottom w:val="0"/>
          <w:divBdr>
            <w:top w:val="none" w:sz="0" w:space="0" w:color="auto"/>
            <w:left w:val="none" w:sz="0" w:space="0" w:color="auto"/>
            <w:bottom w:val="none" w:sz="0" w:space="0" w:color="auto"/>
            <w:right w:val="none" w:sz="0" w:space="0" w:color="auto"/>
          </w:divBdr>
        </w:div>
        <w:div w:id="383414162">
          <w:marLeft w:val="640"/>
          <w:marRight w:val="0"/>
          <w:marTop w:val="0"/>
          <w:marBottom w:val="0"/>
          <w:divBdr>
            <w:top w:val="none" w:sz="0" w:space="0" w:color="auto"/>
            <w:left w:val="none" w:sz="0" w:space="0" w:color="auto"/>
            <w:bottom w:val="none" w:sz="0" w:space="0" w:color="auto"/>
            <w:right w:val="none" w:sz="0" w:space="0" w:color="auto"/>
          </w:divBdr>
        </w:div>
        <w:div w:id="1882353008">
          <w:marLeft w:val="640"/>
          <w:marRight w:val="0"/>
          <w:marTop w:val="0"/>
          <w:marBottom w:val="0"/>
          <w:divBdr>
            <w:top w:val="none" w:sz="0" w:space="0" w:color="auto"/>
            <w:left w:val="none" w:sz="0" w:space="0" w:color="auto"/>
            <w:bottom w:val="none" w:sz="0" w:space="0" w:color="auto"/>
            <w:right w:val="none" w:sz="0" w:space="0" w:color="auto"/>
          </w:divBdr>
        </w:div>
        <w:div w:id="49883313">
          <w:marLeft w:val="640"/>
          <w:marRight w:val="0"/>
          <w:marTop w:val="0"/>
          <w:marBottom w:val="0"/>
          <w:divBdr>
            <w:top w:val="none" w:sz="0" w:space="0" w:color="auto"/>
            <w:left w:val="none" w:sz="0" w:space="0" w:color="auto"/>
            <w:bottom w:val="none" w:sz="0" w:space="0" w:color="auto"/>
            <w:right w:val="none" w:sz="0" w:space="0" w:color="auto"/>
          </w:divBdr>
        </w:div>
        <w:div w:id="1055547032">
          <w:marLeft w:val="640"/>
          <w:marRight w:val="0"/>
          <w:marTop w:val="0"/>
          <w:marBottom w:val="0"/>
          <w:divBdr>
            <w:top w:val="none" w:sz="0" w:space="0" w:color="auto"/>
            <w:left w:val="none" w:sz="0" w:space="0" w:color="auto"/>
            <w:bottom w:val="none" w:sz="0" w:space="0" w:color="auto"/>
            <w:right w:val="none" w:sz="0" w:space="0" w:color="auto"/>
          </w:divBdr>
        </w:div>
        <w:div w:id="1388381661">
          <w:marLeft w:val="640"/>
          <w:marRight w:val="0"/>
          <w:marTop w:val="0"/>
          <w:marBottom w:val="0"/>
          <w:divBdr>
            <w:top w:val="none" w:sz="0" w:space="0" w:color="auto"/>
            <w:left w:val="none" w:sz="0" w:space="0" w:color="auto"/>
            <w:bottom w:val="none" w:sz="0" w:space="0" w:color="auto"/>
            <w:right w:val="none" w:sz="0" w:space="0" w:color="auto"/>
          </w:divBdr>
        </w:div>
        <w:div w:id="447939179">
          <w:marLeft w:val="640"/>
          <w:marRight w:val="0"/>
          <w:marTop w:val="0"/>
          <w:marBottom w:val="0"/>
          <w:divBdr>
            <w:top w:val="none" w:sz="0" w:space="0" w:color="auto"/>
            <w:left w:val="none" w:sz="0" w:space="0" w:color="auto"/>
            <w:bottom w:val="none" w:sz="0" w:space="0" w:color="auto"/>
            <w:right w:val="none" w:sz="0" w:space="0" w:color="auto"/>
          </w:divBdr>
        </w:div>
        <w:div w:id="935792130">
          <w:marLeft w:val="640"/>
          <w:marRight w:val="0"/>
          <w:marTop w:val="0"/>
          <w:marBottom w:val="0"/>
          <w:divBdr>
            <w:top w:val="none" w:sz="0" w:space="0" w:color="auto"/>
            <w:left w:val="none" w:sz="0" w:space="0" w:color="auto"/>
            <w:bottom w:val="none" w:sz="0" w:space="0" w:color="auto"/>
            <w:right w:val="none" w:sz="0" w:space="0" w:color="auto"/>
          </w:divBdr>
        </w:div>
        <w:div w:id="1653944429">
          <w:marLeft w:val="640"/>
          <w:marRight w:val="0"/>
          <w:marTop w:val="0"/>
          <w:marBottom w:val="0"/>
          <w:divBdr>
            <w:top w:val="none" w:sz="0" w:space="0" w:color="auto"/>
            <w:left w:val="none" w:sz="0" w:space="0" w:color="auto"/>
            <w:bottom w:val="none" w:sz="0" w:space="0" w:color="auto"/>
            <w:right w:val="none" w:sz="0" w:space="0" w:color="auto"/>
          </w:divBdr>
        </w:div>
        <w:div w:id="1541743944">
          <w:marLeft w:val="640"/>
          <w:marRight w:val="0"/>
          <w:marTop w:val="0"/>
          <w:marBottom w:val="0"/>
          <w:divBdr>
            <w:top w:val="none" w:sz="0" w:space="0" w:color="auto"/>
            <w:left w:val="none" w:sz="0" w:space="0" w:color="auto"/>
            <w:bottom w:val="none" w:sz="0" w:space="0" w:color="auto"/>
            <w:right w:val="none" w:sz="0" w:space="0" w:color="auto"/>
          </w:divBdr>
        </w:div>
        <w:div w:id="2121950093">
          <w:marLeft w:val="640"/>
          <w:marRight w:val="0"/>
          <w:marTop w:val="0"/>
          <w:marBottom w:val="0"/>
          <w:divBdr>
            <w:top w:val="none" w:sz="0" w:space="0" w:color="auto"/>
            <w:left w:val="none" w:sz="0" w:space="0" w:color="auto"/>
            <w:bottom w:val="none" w:sz="0" w:space="0" w:color="auto"/>
            <w:right w:val="none" w:sz="0" w:space="0" w:color="auto"/>
          </w:divBdr>
        </w:div>
        <w:div w:id="580605842">
          <w:marLeft w:val="640"/>
          <w:marRight w:val="0"/>
          <w:marTop w:val="0"/>
          <w:marBottom w:val="0"/>
          <w:divBdr>
            <w:top w:val="none" w:sz="0" w:space="0" w:color="auto"/>
            <w:left w:val="none" w:sz="0" w:space="0" w:color="auto"/>
            <w:bottom w:val="none" w:sz="0" w:space="0" w:color="auto"/>
            <w:right w:val="none" w:sz="0" w:space="0" w:color="auto"/>
          </w:divBdr>
        </w:div>
        <w:div w:id="104468127">
          <w:marLeft w:val="640"/>
          <w:marRight w:val="0"/>
          <w:marTop w:val="0"/>
          <w:marBottom w:val="0"/>
          <w:divBdr>
            <w:top w:val="none" w:sz="0" w:space="0" w:color="auto"/>
            <w:left w:val="none" w:sz="0" w:space="0" w:color="auto"/>
            <w:bottom w:val="none" w:sz="0" w:space="0" w:color="auto"/>
            <w:right w:val="none" w:sz="0" w:space="0" w:color="auto"/>
          </w:divBdr>
        </w:div>
        <w:div w:id="1911697234">
          <w:marLeft w:val="640"/>
          <w:marRight w:val="0"/>
          <w:marTop w:val="0"/>
          <w:marBottom w:val="0"/>
          <w:divBdr>
            <w:top w:val="none" w:sz="0" w:space="0" w:color="auto"/>
            <w:left w:val="none" w:sz="0" w:space="0" w:color="auto"/>
            <w:bottom w:val="none" w:sz="0" w:space="0" w:color="auto"/>
            <w:right w:val="none" w:sz="0" w:space="0" w:color="auto"/>
          </w:divBdr>
        </w:div>
        <w:div w:id="1556357485">
          <w:marLeft w:val="640"/>
          <w:marRight w:val="0"/>
          <w:marTop w:val="0"/>
          <w:marBottom w:val="0"/>
          <w:divBdr>
            <w:top w:val="none" w:sz="0" w:space="0" w:color="auto"/>
            <w:left w:val="none" w:sz="0" w:space="0" w:color="auto"/>
            <w:bottom w:val="none" w:sz="0" w:space="0" w:color="auto"/>
            <w:right w:val="none" w:sz="0" w:space="0" w:color="auto"/>
          </w:divBdr>
        </w:div>
        <w:div w:id="1043216201">
          <w:marLeft w:val="640"/>
          <w:marRight w:val="0"/>
          <w:marTop w:val="0"/>
          <w:marBottom w:val="0"/>
          <w:divBdr>
            <w:top w:val="none" w:sz="0" w:space="0" w:color="auto"/>
            <w:left w:val="none" w:sz="0" w:space="0" w:color="auto"/>
            <w:bottom w:val="none" w:sz="0" w:space="0" w:color="auto"/>
            <w:right w:val="none" w:sz="0" w:space="0" w:color="auto"/>
          </w:divBdr>
        </w:div>
      </w:divsChild>
    </w:div>
    <w:div w:id="1334064081">
      <w:bodyDiv w:val="1"/>
      <w:marLeft w:val="0"/>
      <w:marRight w:val="0"/>
      <w:marTop w:val="0"/>
      <w:marBottom w:val="0"/>
      <w:divBdr>
        <w:top w:val="none" w:sz="0" w:space="0" w:color="auto"/>
        <w:left w:val="none" w:sz="0" w:space="0" w:color="auto"/>
        <w:bottom w:val="none" w:sz="0" w:space="0" w:color="auto"/>
        <w:right w:val="none" w:sz="0" w:space="0" w:color="auto"/>
      </w:divBdr>
      <w:divsChild>
        <w:div w:id="411776753">
          <w:marLeft w:val="640"/>
          <w:marRight w:val="0"/>
          <w:marTop w:val="0"/>
          <w:marBottom w:val="0"/>
          <w:divBdr>
            <w:top w:val="none" w:sz="0" w:space="0" w:color="auto"/>
            <w:left w:val="none" w:sz="0" w:space="0" w:color="auto"/>
            <w:bottom w:val="none" w:sz="0" w:space="0" w:color="auto"/>
            <w:right w:val="none" w:sz="0" w:space="0" w:color="auto"/>
          </w:divBdr>
        </w:div>
        <w:div w:id="1514493506">
          <w:marLeft w:val="640"/>
          <w:marRight w:val="0"/>
          <w:marTop w:val="0"/>
          <w:marBottom w:val="0"/>
          <w:divBdr>
            <w:top w:val="none" w:sz="0" w:space="0" w:color="auto"/>
            <w:left w:val="none" w:sz="0" w:space="0" w:color="auto"/>
            <w:bottom w:val="none" w:sz="0" w:space="0" w:color="auto"/>
            <w:right w:val="none" w:sz="0" w:space="0" w:color="auto"/>
          </w:divBdr>
        </w:div>
        <w:div w:id="1121269858">
          <w:marLeft w:val="640"/>
          <w:marRight w:val="0"/>
          <w:marTop w:val="0"/>
          <w:marBottom w:val="0"/>
          <w:divBdr>
            <w:top w:val="none" w:sz="0" w:space="0" w:color="auto"/>
            <w:left w:val="none" w:sz="0" w:space="0" w:color="auto"/>
            <w:bottom w:val="none" w:sz="0" w:space="0" w:color="auto"/>
            <w:right w:val="none" w:sz="0" w:space="0" w:color="auto"/>
          </w:divBdr>
        </w:div>
        <w:div w:id="50930331">
          <w:marLeft w:val="640"/>
          <w:marRight w:val="0"/>
          <w:marTop w:val="0"/>
          <w:marBottom w:val="0"/>
          <w:divBdr>
            <w:top w:val="none" w:sz="0" w:space="0" w:color="auto"/>
            <w:left w:val="none" w:sz="0" w:space="0" w:color="auto"/>
            <w:bottom w:val="none" w:sz="0" w:space="0" w:color="auto"/>
            <w:right w:val="none" w:sz="0" w:space="0" w:color="auto"/>
          </w:divBdr>
        </w:div>
        <w:div w:id="829445618">
          <w:marLeft w:val="640"/>
          <w:marRight w:val="0"/>
          <w:marTop w:val="0"/>
          <w:marBottom w:val="0"/>
          <w:divBdr>
            <w:top w:val="none" w:sz="0" w:space="0" w:color="auto"/>
            <w:left w:val="none" w:sz="0" w:space="0" w:color="auto"/>
            <w:bottom w:val="none" w:sz="0" w:space="0" w:color="auto"/>
            <w:right w:val="none" w:sz="0" w:space="0" w:color="auto"/>
          </w:divBdr>
        </w:div>
        <w:div w:id="702749398">
          <w:marLeft w:val="640"/>
          <w:marRight w:val="0"/>
          <w:marTop w:val="0"/>
          <w:marBottom w:val="0"/>
          <w:divBdr>
            <w:top w:val="none" w:sz="0" w:space="0" w:color="auto"/>
            <w:left w:val="none" w:sz="0" w:space="0" w:color="auto"/>
            <w:bottom w:val="none" w:sz="0" w:space="0" w:color="auto"/>
            <w:right w:val="none" w:sz="0" w:space="0" w:color="auto"/>
          </w:divBdr>
        </w:div>
        <w:div w:id="1919830406">
          <w:marLeft w:val="640"/>
          <w:marRight w:val="0"/>
          <w:marTop w:val="0"/>
          <w:marBottom w:val="0"/>
          <w:divBdr>
            <w:top w:val="none" w:sz="0" w:space="0" w:color="auto"/>
            <w:left w:val="none" w:sz="0" w:space="0" w:color="auto"/>
            <w:bottom w:val="none" w:sz="0" w:space="0" w:color="auto"/>
            <w:right w:val="none" w:sz="0" w:space="0" w:color="auto"/>
          </w:divBdr>
        </w:div>
        <w:div w:id="1517305593">
          <w:marLeft w:val="640"/>
          <w:marRight w:val="0"/>
          <w:marTop w:val="0"/>
          <w:marBottom w:val="0"/>
          <w:divBdr>
            <w:top w:val="none" w:sz="0" w:space="0" w:color="auto"/>
            <w:left w:val="none" w:sz="0" w:space="0" w:color="auto"/>
            <w:bottom w:val="none" w:sz="0" w:space="0" w:color="auto"/>
            <w:right w:val="none" w:sz="0" w:space="0" w:color="auto"/>
          </w:divBdr>
        </w:div>
        <w:div w:id="1465463968">
          <w:marLeft w:val="640"/>
          <w:marRight w:val="0"/>
          <w:marTop w:val="0"/>
          <w:marBottom w:val="0"/>
          <w:divBdr>
            <w:top w:val="none" w:sz="0" w:space="0" w:color="auto"/>
            <w:left w:val="none" w:sz="0" w:space="0" w:color="auto"/>
            <w:bottom w:val="none" w:sz="0" w:space="0" w:color="auto"/>
            <w:right w:val="none" w:sz="0" w:space="0" w:color="auto"/>
          </w:divBdr>
        </w:div>
        <w:div w:id="405810985">
          <w:marLeft w:val="640"/>
          <w:marRight w:val="0"/>
          <w:marTop w:val="0"/>
          <w:marBottom w:val="0"/>
          <w:divBdr>
            <w:top w:val="none" w:sz="0" w:space="0" w:color="auto"/>
            <w:left w:val="none" w:sz="0" w:space="0" w:color="auto"/>
            <w:bottom w:val="none" w:sz="0" w:space="0" w:color="auto"/>
            <w:right w:val="none" w:sz="0" w:space="0" w:color="auto"/>
          </w:divBdr>
        </w:div>
        <w:div w:id="2030787460">
          <w:marLeft w:val="640"/>
          <w:marRight w:val="0"/>
          <w:marTop w:val="0"/>
          <w:marBottom w:val="0"/>
          <w:divBdr>
            <w:top w:val="none" w:sz="0" w:space="0" w:color="auto"/>
            <w:left w:val="none" w:sz="0" w:space="0" w:color="auto"/>
            <w:bottom w:val="none" w:sz="0" w:space="0" w:color="auto"/>
            <w:right w:val="none" w:sz="0" w:space="0" w:color="auto"/>
          </w:divBdr>
        </w:div>
        <w:div w:id="2065331961">
          <w:marLeft w:val="640"/>
          <w:marRight w:val="0"/>
          <w:marTop w:val="0"/>
          <w:marBottom w:val="0"/>
          <w:divBdr>
            <w:top w:val="none" w:sz="0" w:space="0" w:color="auto"/>
            <w:left w:val="none" w:sz="0" w:space="0" w:color="auto"/>
            <w:bottom w:val="none" w:sz="0" w:space="0" w:color="auto"/>
            <w:right w:val="none" w:sz="0" w:space="0" w:color="auto"/>
          </w:divBdr>
        </w:div>
        <w:div w:id="1952784497">
          <w:marLeft w:val="640"/>
          <w:marRight w:val="0"/>
          <w:marTop w:val="0"/>
          <w:marBottom w:val="0"/>
          <w:divBdr>
            <w:top w:val="none" w:sz="0" w:space="0" w:color="auto"/>
            <w:left w:val="none" w:sz="0" w:space="0" w:color="auto"/>
            <w:bottom w:val="none" w:sz="0" w:space="0" w:color="auto"/>
            <w:right w:val="none" w:sz="0" w:space="0" w:color="auto"/>
          </w:divBdr>
        </w:div>
        <w:div w:id="524949890">
          <w:marLeft w:val="640"/>
          <w:marRight w:val="0"/>
          <w:marTop w:val="0"/>
          <w:marBottom w:val="0"/>
          <w:divBdr>
            <w:top w:val="none" w:sz="0" w:space="0" w:color="auto"/>
            <w:left w:val="none" w:sz="0" w:space="0" w:color="auto"/>
            <w:bottom w:val="none" w:sz="0" w:space="0" w:color="auto"/>
            <w:right w:val="none" w:sz="0" w:space="0" w:color="auto"/>
          </w:divBdr>
        </w:div>
        <w:div w:id="1800145288">
          <w:marLeft w:val="640"/>
          <w:marRight w:val="0"/>
          <w:marTop w:val="0"/>
          <w:marBottom w:val="0"/>
          <w:divBdr>
            <w:top w:val="none" w:sz="0" w:space="0" w:color="auto"/>
            <w:left w:val="none" w:sz="0" w:space="0" w:color="auto"/>
            <w:bottom w:val="none" w:sz="0" w:space="0" w:color="auto"/>
            <w:right w:val="none" w:sz="0" w:space="0" w:color="auto"/>
          </w:divBdr>
        </w:div>
        <w:div w:id="284892437">
          <w:marLeft w:val="640"/>
          <w:marRight w:val="0"/>
          <w:marTop w:val="0"/>
          <w:marBottom w:val="0"/>
          <w:divBdr>
            <w:top w:val="none" w:sz="0" w:space="0" w:color="auto"/>
            <w:left w:val="none" w:sz="0" w:space="0" w:color="auto"/>
            <w:bottom w:val="none" w:sz="0" w:space="0" w:color="auto"/>
            <w:right w:val="none" w:sz="0" w:space="0" w:color="auto"/>
          </w:divBdr>
        </w:div>
        <w:div w:id="1802452525">
          <w:marLeft w:val="640"/>
          <w:marRight w:val="0"/>
          <w:marTop w:val="0"/>
          <w:marBottom w:val="0"/>
          <w:divBdr>
            <w:top w:val="none" w:sz="0" w:space="0" w:color="auto"/>
            <w:left w:val="none" w:sz="0" w:space="0" w:color="auto"/>
            <w:bottom w:val="none" w:sz="0" w:space="0" w:color="auto"/>
            <w:right w:val="none" w:sz="0" w:space="0" w:color="auto"/>
          </w:divBdr>
        </w:div>
        <w:div w:id="959455578">
          <w:marLeft w:val="640"/>
          <w:marRight w:val="0"/>
          <w:marTop w:val="0"/>
          <w:marBottom w:val="0"/>
          <w:divBdr>
            <w:top w:val="none" w:sz="0" w:space="0" w:color="auto"/>
            <w:left w:val="none" w:sz="0" w:space="0" w:color="auto"/>
            <w:bottom w:val="none" w:sz="0" w:space="0" w:color="auto"/>
            <w:right w:val="none" w:sz="0" w:space="0" w:color="auto"/>
          </w:divBdr>
        </w:div>
        <w:div w:id="440420441">
          <w:marLeft w:val="640"/>
          <w:marRight w:val="0"/>
          <w:marTop w:val="0"/>
          <w:marBottom w:val="0"/>
          <w:divBdr>
            <w:top w:val="none" w:sz="0" w:space="0" w:color="auto"/>
            <w:left w:val="none" w:sz="0" w:space="0" w:color="auto"/>
            <w:bottom w:val="none" w:sz="0" w:space="0" w:color="auto"/>
            <w:right w:val="none" w:sz="0" w:space="0" w:color="auto"/>
          </w:divBdr>
        </w:div>
        <w:div w:id="2001305272">
          <w:marLeft w:val="640"/>
          <w:marRight w:val="0"/>
          <w:marTop w:val="0"/>
          <w:marBottom w:val="0"/>
          <w:divBdr>
            <w:top w:val="none" w:sz="0" w:space="0" w:color="auto"/>
            <w:left w:val="none" w:sz="0" w:space="0" w:color="auto"/>
            <w:bottom w:val="none" w:sz="0" w:space="0" w:color="auto"/>
            <w:right w:val="none" w:sz="0" w:space="0" w:color="auto"/>
          </w:divBdr>
        </w:div>
        <w:div w:id="703554280">
          <w:marLeft w:val="640"/>
          <w:marRight w:val="0"/>
          <w:marTop w:val="0"/>
          <w:marBottom w:val="0"/>
          <w:divBdr>
            <w:top w:val="none" w:sz="0" w:space="0" w:color="auto"/>
            <w:left w:val="none" w:sz="0" w:space="0" w:color="auto"/>
            <w:bottom w:val="none" w:sz="0" w:space="0" w:color="auto"/>
            <w:right w:val="none" w:sz="0" w:space="0" w:color="auto"/>
          </w:divBdr>
        </w:div>
        <w:div w:id="475607686">
          <w:marLeft w:val="640"/>
          <w:marRight w:val="0"/>
          <w:marTop w:val="0"/>
          <w:marBottom w:val="0"/>
          <w:divBdr>
            <w:top w:val="none" w:sz="0" w:space="0" w:color="auto"/>
            <w:left w:val="none" w:sz="0" w:space="0" w:color="auto"/>
            <w:bottom w:val="none" w:sz="0" w:space="0" w:color="auto"/>
            <w:right w:val="none" w:sz="0" w:space="0" w:color="auto"/>
          </w:divBdr>
        </w:div>
        <w:div w:id="1471247678">
          <w:marLeft w:val="640"/>
          <w:marRight w:val="0"/>
          <w:marTop w:val="0"/>
          <w:marBottom w:val="0"/>
          <w:divBdr>
            <w:top w:val="none" w:sz="0" w:space="0" w:color="auto"/>
            <w:left w:val="none" w:sz="0" w:space="0" w:color="auto"/>
            <w:bottom w:val="none" w:sz="0" w:space="0" w:color="auto"/>
            <w:right w:val="none" w:sz="0" w:space="0" w:color="auto"/>
          </w:divBdr>
        </w:div>
        <w:div w:id="1818640830">
          <w:marLeft w:val="640"/>
          <w:marRight w:val="0"/>
          <w:marTop w:val="0"/>
          <w:marBottom w:val="0"/>
          <w:divBdr>
            <w:top w:val="none" w:sz="0" w:space="0" w:color="auto"/>
            <w:left w:val="none" w:sz="0" w:space="0" w:color="auto"/>
            <w:bottom w:val="none" w:sz="0" w:space="0" w:color="auto"/>
            <w:right w:val="none" w:sz="0" w:space="0" w:color="auto"/>
          </w:divBdr>
        </w:div>
        <w:div w:id="529026781">
          <w:marLeft w:val="640"/>
          <w:marRight w:val="0"/>
          <w:marTop w:val="0"/>
          <w:marBottom w:val="0"/>
          <w:divBdr>
            <w:top w:val="none" w:sz="0" w:space="0" w:color="auto"/>
            <w:left w:val="none" w:sz="0" w:space="0" w:color="auto"/>
            <w:bottom w:val="none" w:sz="0" w:space="0" w:color="auto"/>
            <w:right w:val="none" w:sz="0" w:space="0" w:color="auto"/>
          </w:divBdr>
        </w:div>
        <w:div w:id="1557742556">
          <w:marLeft w:val="640"/>
          <w:marRight w:val="0"/>
          <w:marTop w:val="0"/>
          <w:marBottom w:val="0"/>
          <w:divBdr>
            <w:top w:val="none" w:sz="0" w:space="0" w:color="auto"/>
            <w:left w:val="none" w:sz="0" w:space="0" w:color="auto"/>
            <w:bottom w:val="none" w:sz="0" w:space="0" w:color="auto"/>
            <w:right w:val="none" w:sz="0" w:space="0" w:color="auto"/>
          </w:divBdr>
        </w:div>
        <w:div w:id="315382619">
          <w:marLeft w:val="640"/>
          <w:marRight w:val="0"/>
          <w:marTop w:val="0"/>
          <w:marBottom w:val="0"/>
          <w:divBdr>
            <w:top w:val="none" w:sz="0" w:space="0" w:color="auto"/>
            <w:left w:val="none" w:sz="0" w:space="0" w:color="auto"/>
            <w:bottom w:val="none" w:sz="0" w:space="0" w:color="auto"/>
            <w:right w:val="none" w:sz="0" w:space="0" w:color="auto"/>
          </w:divBdr>
        </w:div>
        <w:div w:id="287394711">
          <w:marLeft w:val="640"/>
          <w:marRight w:val="0"/>
          <w:marTop w:val="0"/>
          <w:marBottom w:val="0"/>
          <w:divBdr>
            <w:top w:val="none" w:sz="0" w:space="0" w:color="auto"/>
            <w:left w:val="none" w:sz="0" w:space="0" w:color="auto"/>
            <w:bottom w:val="none" w:sz="0" w:space="0" w:color="auto"/>
            <w:right w:val="none" w:sz="0" w:space="0" w:color="auto"/>
          </w:divBdr>
        </w:div>
        <w:div w:id="916668054">
          <w:marLeft w:val="640"/>
          <w:marRight w:val="0"/>
          <w:marTop w:val="0"/>
          <w:marBottom w:val="0"/>
          <w:divBdr>
            <w:top w:val="none" w:sz="0" w:space="0" w:color="auto"/>
            <w:left w:val="none" w:sz="0" w:space="0" w:color="auto"/>
            <w:bottom w:val="none" w:sz="0" w:space="0" w:color="auto"/>
            <w:right w:val="none" w:sz="0" w:space="0" w:color="auto"/>
          </w:divBdr>
        </w:div>
        <w:div w:id="36588611">
          <w:marLeft w:val="640"/>
          <w:marRight w:val="0"/>
          <w:marTop w:val="0"/>
          <w:marBottom w:val="0"/>
          <w:divBdr>
            <w:top w:val="none" w:sz="0" w:space="0" w:color="auto"/>
            <w:left w:val="none" w:sz="0" w:space="0" w:color="auto"/>
            <w:bottom w:val="none" w:sz="0" w:space="0" w:color="auto"/>
            <w:right w:val="none" w:sz="0" w:space="0" w:color="auto"/>
          </w:divBdr>
        </w:div>
        <w:div w:id="1006786307">
          <w:marLeft w:val="640"/>
          <w:marRight w:val="0"/>
          <w:marTop w:val="0"/>
          <w:marBottom w:val="0"/>
          <w:divBdr>
            <w:top w:val="none" w:sz="0" w:space="0" w:color="auto"/>
            <w:left w:val="none" w:sz="0" w:space="0" w:color="auto"/>
            <w:bottom w:val="none" w:sz="0" w:space="0" w:color="auto"/>
            <w:right w:val="none" w:sz="0" w:space="0" w:color="auto"/>
          </w:divBdr>
        </w:div>
        <w:div w:id="471404220">
          <w:marLeft w:val="640"/>
          <w:marRight w:val="0"/>
          <w:marTop w:val="0"/>
          <w:marBottom w:val="0"/>
          <w:divBdr>
            <w:top w:val="none" w:sz="0" w:space="0" w:color="auto"/>
            <w:left w:val="none" w:sz="0" w:space="0" w:color="auto"/>
            <w:bottom w:val="none" w:sz="0" w:space="0" w:color="auto"/>
            <w:right w:val="none" w:sz="0" w:space="0" w:color="auto"/>
          </w:divBdr>
        </w:div>
        <w:div w:id="356657808">
          <w:marLeft w:val="640"/>
          <w:marRight w:val="0"/>
          <w:marTop w:val="0"/>
          <w:marBottom w:val="0"/>
          <w:divBdr>
            <w:top w:val="none" w:sz="0" w:space="0" w:color="auto"/>
            <w:left w:val="none" w:sz="0" w:space="0" w:color="auto"/>
            <w:bottom w:val="none" w:sz="0" w:space="0" w:color="auto"/>
            <w:right w:val="none" w:sz="0" w:space="0" w:color="auto"/>
          </w:divBdr>
        </w:div>
        <w:div w:id="2100901259">
          <w:marLeft w:val="640"/>
          <w:marRight w:val="0"/>
          <w:marTop w:val="0"/>
          <w:marBottom w:val="0"/>
          <w:divBdr>
            <w:top w:val="none" w:sz="0" w:space="0" w:color="auto"/>
            <w:left w:val="none" w:sz="0" w:space="0" w:color="auto"/>
            <w:bottom w:val="none" w:sz="0" w:space="0" w:color="auto"/>
            <w:right w:val="none" w:sz="0" w:space="0" w:color="auto"/>
          </w:divBdr>
        </w:div>
        <w:div w:id="869144207">
          <w:marLeft w:val="640"/>
          <w:marRight w:val="0"/>
          <w:marTop w:val="0"/>
          <w:marBottom w:val="0"/>
          <w:divBdr>
            <w:top w:val="none" w:sz="0" w:space="0" w:color="auto"/>
            <w:left w:val="none" w:sz="0" w:space="0" w:color="auto"/>
            <w:bottom w:val="none" w:sz="0" w:space="0" w:color="auto"/>
            <w:right w:val="none" w:sz="0" w:space="0" w:color="auto"/>
          </w:divBdr>
        </w:div>
        <w:div w:id="218904758">
          <w:marLeft w:val="640"/>
          <w:marRight w:val="0"/>
          <w:marTop w:val="0"/>
          <w:marBottom w:val="0"/>
          <w:divBdr>
            <w:top w:val="none" w:sz="0" w:space="0" w:color="auto"/>
            <w:left w:val="none" w:sz="0" w:space="0" w:color="auto"/>
            <w:bottom w:val="none" w:sz="0" w:space="0" w:color="auto"/>
            <w:right w:val="none" w:sz="0" w:space="0" w:color="auto"/>
          </w:divBdr>
        </w:div>
        <w:div w:id="1617328806">
          <w:marLeft w:val="640"/>
          <w:marRight w:val="0"/>
          <w:marTop w:val="0"/>
          <w:marBottom w:val="0"/>
          <w:divBdr>
            <w:top w:val="none" w:sz="0" w:space="0" w:color="auto"/>
            <w:left w:val="none" w:sz="0" w:space="0" w:color="auto"/>
            <w:bottom w:val="none" w:sz="0" w:space="0" w:color="auto"/>
            <w:right w:val="none" w:sz="0" w:space="0" w:color="auto"/>
          </w:divBdr>
        </w:div>
        <w:div w:id="869414761">
          <w:marLeft w:val="640"/>
          <w:marRight w:val="0"/>
          <w:marTop w:val="0"/>
          <w:marBottom w:val="0"/>
          <w:divBdr>
            <w:top w:val="none" w:sz="0" w:space="0" w:color="auto"/>
            <w:left w:val="none" w:sz="0" w:space="0" w:color="auto"/>
            <w:bottom w:val="none" w:sz="0" w:space="0" w:color="auto"/>
            <w:right w:val="none" w:sz="0" w:space="0" w:color="auto"/>
          </w:divBdr>
        </w:div>
        <w:div w:id="437061996">
          <w:marLeft w:val="640"/>
          <w:marRight w:val="0"/>
          <w:marTop w:val="0"/>
          <w:marBottom w:val="0"/>
          <w:divBdr>
            <w:top w:val="none" w:sz="0" w:space="0" w:color="auto"/>
            <w:left w:val="none" w:sz="0" w:space="0" w:color="auto"/>
            <w:bottom w:val="none" w:sz="0" w:space="0" w:color="auto"/>
            <w:right w:val="none" w:sz="0" w:space="0" w:color="auto"/>
          </w:divBdr>
        </w:div>
        <w:div w:id="1795170557">
          <w:marLeft w:val="640"/>
          <w:marRight w:val="0"/>
          <w:marTop w:val="0"/>
          <w:marBottom w:val="0"/>
          <w:divBdr>
            <w:top w:val="none" w:sz="0" w:space="0" w:color="auto"/>
            <w:left w:val="none" w:sz="0" w:space="0" w:color="auto"/>
            <w:bottom w:val="none" w:sz="0" w:space="0" w:color="auto"/>
            <w:right w:val="none" w:sz="0" w:space="0" w:color="auto"/>
          </w:divBdr>
        </w:div>
        <w:div w:id="229578192">
          <w:marLeft w:val="640"/>
          <w:marRight w:val="0"/>
          <w:marTop w:val="0"/>
          <w:marBottom w:val="0"/>
          <w:divBdr>
            <w:top w:val="none" w:sz="0" w:space="0" w:color="auto"/>
            <w:left w:val="none" w:sz="0" w:space="0" w:color="auto"/>
            <w:bottom w:val="none" w:sz="0" w:space="0" w:color="auto"/>
            <w:right w:val="none" w:sz="0" w:space="0" w:color="auto"/>
          </w:divBdr>
        </w:div>
        <w:div w:id="1876497522">
          <w:marLeft w:val="640"/>
          <w:marRight w:val="0"/>
          <w:marTop w:val="0"/>
          <w:marBottom w:val="0"/>
          <w:divBdr>
            <w:top w:val="none" w:sz="0" w:space="0" w:color="auto"/>
            <w:left w:val="none" w:sz="0" w:space="0" w:color="auto"/>
            <w:bottom w:val="none" w:sz="0" w:space="0" w:color="auto"/>
            <w:right w:val="none" w:sz="0" w:space="0" w:color="auto"/>
          </w:divBdr>
        </w:div>
        <w:div w:id="2047682946">
          <w:marLeft w:val="640"/>
          <w:marRight w:val="0"/>
          <w:marTop w:val="0"/>
          <w:marBottom w:val="0"/>
          <w:divBdr>
            <w:top w:val="none" w:sz="0" w:space="0" w:color="auto"/>
            <w:left w:val="none" w:sz="0" w:space="0" w:color="auto"/>
            <w:bottom w:val="none" w:sz="0" w:space="0" w:color="auto"/>
            <w:right w:val="none" w:sz="0" w:space="0" w:color="auto"/>
          </w:divBdr>
        </w:div>
        <w:div w:id="1366443063">
          <w:marLeft w:val="640"/>
          <w:marRight w:val="0"/>
          <w:marTop w:val="0"/>
          <w:marBottom w:val="0"/>
          <w:divBdr>
            <w:top w:val="none" w:sz="0" w:space="0" w:color="auto"/>
            <w:left w:val="none" w:sz="0" w:space="0" w:color="auto"/>
            <w:bottom w:val="none" w:sz="0" w:space="0" w:color="auto"/>
            <w:right w:val="none" w:sz="0" w:space="0" w:color="auto"/>
          </w:divBdr>
        </w:div>
        <w:div w:id="1842968257">
          <w:marLeft w:val="640"/>
          <w:marRight w:val="0"/>
          <w:marTop w:val="0"/>
          <w:marBottom w:val="0"/>
          <w:divBdr>
            <w:top w:val="none" w:sz="0" w:space="0" w:color="auto"/>
            <w:left w:val="none" w:sz="0" w:space="0" w:color="auto"/>
            <w:bottom w:val="none" w:sz="0" w:space="0" w:color="auto"/>
            <w:right w:val="none" w:sz="0" w:space="0" w:color="auto"/>
          </w:divBdr>
        </w:div>
        <w:div w:id="1818643565">
          <w:marLeft w:val="640"/>
          <w:marRight w:val="0"/>
          <w:marTop w:val="0"/>
          <w:marBottom w:val="0"/>
          <w:divBdr>
            <w:top w:val="none" w:sz="0" w:space="0" w:color="auto"/>
            <w:left w:val="none" w:sz="0" w:space="0" w:color="auto"/>
            <w:bottom w:val="none" w:sz="0" w:space="0" w:color="auto"/>
            <w:right w:val="none" w:sz="0" w:space="0" w:color="auto"/>
          </w:divBdr>
        </w:div>
        <w:div w:id="951325335">
          <w:marLeft w:val="640"/>
          <w:marRight w:val="0"/>
          <w:marTop w:val="0"/>
          <w:marBottom w:val="0"/>
          <w:divBdr>
            <w:top w:val="none" w:sz="0" w:space="0" w:color="auto"/>
            <w:left w:val="none" w:sz="0" w:space="0" w:color="auto"/>
            <w:bottom w:val="none" w:sz="0" w:space="0" w:color="auto"/>
            <w:right w:val="none" w:sz="0" w:space="0" w:color="auto"/>
          </w:divBdr>
        </w:div>
        <w:div w:id="173616759">
          <w:marLeft w:val="640"/>
          <w:marRight w:val="0"/>
          <w:marTop w:val="0"/>
          <w:marBottom w:val="0"/>
          <w:divBdr>
            <w:top w:val="none" w:sz="0" w:space="0" w:color="auto"/>
            <w:left w:val="none" w:sz="0" w:space="0" w:color="auto"/>
            <w:bottom w:val="none" w:sz="0" w:space="0" w:color="auto"/>
            <w:right w:val="none" w:sz="0" w:space="0" w:color="auto"/>
          </w:divBdr>
        </w:div>
        <w:div w:id="685132847">
          <w:marLeft w:val="640"/>
          <w:marRight w:val="0"/>
          <w:marTop w:val="0"/>
          <w:marBottom w:val="0"/>
          <w:divBdr>
            <w:top w:val="none" w:sz="0" w:space="0" w:color="auto"/>
            <w:left w:val="none" w:sz="0" w:space="0" w:color="auto"/>
            <w:bottom w:val="none" w:sz="0" w:space="0" w:color="auto"/>
            <w:right w:val="none" w:sz="0" w:space="0" w:color="auto"/>
          </w:divBdr>
        </w:div>
        <w:div w:id="471143446">
          <w:marLeft w:val="640"/>
          <w:marRight w:val="0"/>
          <w:marTop w:val="0"/>
          <w:marBottom w:val="0"/>
          <w:divBdr>
            <w:top w:val="none" w:sz="0" w:space="0" w:color="auto"/>
            <w:left w:val="none" w:sz="0" w:space="0" w:color="auto"/>
            <w:bottom w:val="none" w:sz="0" w:space="0" w:color="auto"/>
            <w:right w:val="none" w:sz="0" w:space="0" w:color="auto"/>
          </w:divBdr>
        </w:div>
      </w:divsChild>
    </w:div>
    <w:div w:id="1336030390">
      <w:bodyDiv w:val="1"/>
      <w:marLeft w:val="0"/>
      <w:marRight w:val="0"/>
      <w:marTop w:val="0"/>
      <w:marBottom w:val="0"/>
      <w:divBdr>
        <w:top w:val="none" w:sz="0" w:space="0" w:color="auto"/>
        <w:left w:val="none" w:sz="0" w:space="0" w:color="auto"/>
        <w:bottom w:val="none" w:sz="0" w:space="0" w:color="auto"/>
        <w:right w:val="none" w:sz="0" w:space="0" w:color="auto"/>
      </w:divBdr>
      <w:divsChild>
        <w:div w:id="526601009">
          <w:marLeft w:val="640"/>
          <w:marRight w:val="0"/>
          <w:marTop w:val="0"/>
          <w:marBottom w:val="0"/>
          <w:divBdr>
            <w:top w:val="none" w:sz="0" w:space="0" w:color="auto"/>
            <w:left w:val="none" w:sz="0" w:space="0" w:color="auto"/>
            <w:bottom w:val="none" w:sz="0" w:space="0" w:color="auto"/>
            <w:right w:val="none" w:sz="0" w:space="0" w:color="auto"/>
          </w:divBdr>
        </w:div>
        <w:div w:id="423502188">
          <w:marLeft w:val="640"/>
          <w:marRight w:val="0"/>
          <w:marTop w:val="0"/>
          <w:marBottom w:val="0"/>
          <w:divBdr>
            <w:top w:val="none" w:sz="0" w:space="0" w:color="auto"/>
            <w:left w:val="none" w:sz="0" w:space="0" w:color="auto"/>
            <w:bottom w:val="none" w:sz="0" w:space="0" w:color="auto"/>
            <w:right w:val="none" w:sz="0" w:space="0" w:color="auto"/>
          </w:divBdr>
        </w:div>
        <w:div w:id="1915817173">
          <w:marLeft w:val="640"/>
          <w:marRight w:val="0"/>
          <w:marTop w:val="0"/>
          <w:marBottom w:val="0"/>
          <w:divBdr>
            <w:top w:val="none" w:sz="0" w:space="0" w:color="auto"/>
            <w:left w:val="none" w:sz="0" w:space="0" w:color="auto"/>
            <w:bottom w:val="none" w:sz="0" w:space="0" w:color="auto"/>
            <w:right w:val="none" w:sz="0" w:space="0" w:color="auto"/>
          </w:divBdr>
        </w:div>
        <w:div w:id="2136943626">
          <w:marLeft w:val="640"/>
          <w:marRight w:val="0"/>
          <w:marTop w:val="0"/>
          <w:marBottom w:val="0"/>
          <w:divBdr>
            <w:top w:val="none" w:sz="0" w:space="0" w:color="auto"/>
            <w:left w:val="none" w:sz="0" w:space="0" w:color="auto"/>
            <w:bottom w:val="none" w:sz="0" w:space="0" w:color="auto"/>
            <w:right w:val="none" w:sz="0" w:space="0" w:color="auto"/>
          </w:divBdr>
        </w:div>
        <w:div w:id="757751170">
          <w:marLeft w:val="640"/>
          <w:marRight w:val="0"/>
          <w:marTop w:val="0"/>
          <w:marBottom w:val="0"/>
          <w:divBdr>
            <w:top w:val="none" w:sz="0" w:space="0" w:color="auto"/>
            <w:left w:val="none" w:sz="0" w:space="0" w:color="auto"/>
            <w:bottom w:val="none" w:sz="0" w:space="0" w:color="auto"/>
            <w:right w:val="none" w:sz="0" w:space="0" w:color="auto"/>
          </w:divBdr>
        </w:div>
        <w:div w:id="412244650">
          <w:marLeft w:val="640"/>
          <w:marRight w:val="0"/>
          <w:marTop w:val="0"/>
          <w:marBottom w:val="0"/>
          <w:divBdr>
            <w:top w:val="none" w:sz="0" w:space="0" w:color="auto"/>
            <w:left w:val="none" w:sz="0" w:space="0" w:color="auto"/>
            <w:bottom w:val="none" w:sz="0" w:space="0" w:color="auto"/>
            <w:right w:val="none" w:sz="0" w:space="0" w:color="auto"/>
          </w:divBdr>
        </w:div>
        <w:div w:id="404184034">
          <w:marLeft w:val="640"/>
          <w:marRight w:val="0"/>
          <w:marTop w:val="0"/>
          <w:marBottom w:val="0"/>
          <w:divBdr>
            <w:top w:val="none" w:sz="0" w:space="0" w:color="auto"/>
            <w:left w:val="none" w:sz="0" w:space="0" w:color="auto"/>
            <w:bottom w:val="none" w:sz="0" w:space="0" w:color="auto"/>
            <w:right w:val="none" w:sz="0" w:space="0" w:color="auto"/>
          </w:divBdr>
        </w:div>
        <w:div w:id="1944336744">
          <w:marLeft w:val="640"/>
          <w:marRight w:val="0"/>
          <w:marTop w:val="0"/>
          <w:marBottom w:val="0"/>
          <w:divBdr>
            <w:top w:val="none" w:sz="0" w:space="0" w:color="auto"/>
            <w:left w:val="none" w:sz="0" w:space="0" w:color="auto"/>
            <w:bottom w:val="none" w:sz="0" w:space="0" w:color="auto"/>
            <w:right w:val="none" w:sz="0" w:space="0" w:color="auto"/>
          </w:divBdr>
        </w:div>
        <w:div w:id="1620601624">
          <w:marLeft w:val="640"/>
          <w:marRight w:val="0"/>
          <w:marTop w:val="0"/>
          <w:marBottom w:val="0"/>
          <w:divBdr>
            <w:top w:val="none" w:sz="0" w:space="0" w:color="auto"/>
            <w:left w:val="none" w:sz="0" w:space="0" w:color="auto"/>
            <w:bottom w:val="none" w:sz="0" w:space="0" w:color="auto"/>
            <w:right w:val="none" w:sz="0" w:space="0" w:color="auto"/>
          </w:divBdr>
        </w:div>
        <w:div w:id="766510747">
          <w:marLeft w:val="640"/>
          <w:marRight w:val="0"/>
          <w:marTop w:val="0"/>
          <w:marBottom w:val="0"/>
          <w:divBdr>
            <w:top w:val="none" w:sz="0" w:space="0" w:color="auto"/>
            <w:left w:val="none" w:sz="0" w:space="0" w:color="auto"/>
            <w:bottom w:val="none" w:sz="0" w:space="0" w:color="auto"/>
            <w:right w:val="none" w:sz="0" w:space="0" w:color="auto"/>
          </w:divBdr>
        </w:div>
        <w:div w:id="916940237">
          <w:marLeft w:val="640"/>
          <w:marRight w:val="0"/>
          <w:marTop w:val="0"/>
          <w:marBottom w:val="0"/>
          <w:divBdr>
            <w:top w:val="none" w:sz="0" w:space="0" w:color="auto"/>
            <w:left w:val="none" w:sz="0" w:space="0" w:color="auto"/>
            <w:bottom w:val="none" w:sz="0" w:space="0" w:color="auto"/>
            <w:right w:val="none" w:sz="0" w:space="0" w:color="auto"/>
          </w:divBdr>
        </w:div>
        <w:div w:id="461578571">
          <w:marLeft w:val="640"/>
          <w:marRight w:val="0"/>
          <w:marTop w:val="0"/>
          <w:marBottom w:val="0"/>
          <w:divBdr>
            <w:top w:val="none" w:sz="0" w:space="0" w:color="auto"/>
            <w:left w:val="none" w:sz="0" w:space="0" w:color="auto"/>
            <w:bottom w:val="none" w:sz="0" w:space="0" w:color="auto"/>
            <w:right w:val="none" w:sz="0" w:space="0" w:color="auto"/>
          </w:divBdr>
        </w:div>
        <w:div w:id="1505238864">
          <w:marLeft w:val="640"/>
          <w:marRight w:val="0"/>
          <w:marTop w:val="0"/>
          <w:marBottom w:val="0"/>
          <w:divBdr>
            <w:top w:val="none" w:sz="0" w:space="0" w:color="auto"/>
            <w:left w:val="none" w:sz="0" w:space="0" w:color="auto"/>
            <w:bottom w:val="none" w:sz="0" w:space="0" w:color="auto"/>
            <w:right w:val="none" w:sz="0" w:space="0" w:color="auto"/>
          </w:divBdr>
        </w:div>
        <w:div w:id="239951873">
          <w:marLeft w:val="640"/>
          <w:marRight w:val="0"/>
          <w:marTop w:val="0"/>
          <w:marBottom w:val="0"/>
          <w:divBdr>
            <w:top w:val="none" w:sz="0" w:space="0" w:color="auto"/>
            <w:left w:val="none" w:sz="0" w:space="0" w:color="auto"/>
            <w:bottom w:val="none" w:sz="0" w:space="0" w:color="auto"/>
            <w:right w:val="none" w:sz="0" w:space="0" w:color="auto"/>
          </w:divBdr>
        </w:div>
        <w:div w:id="567420339">
          <w:marLeft w:val="640"/>
          <w:marRight w:val="0"/>
          <w:marTop w:val="0"/>
          <w:marBottom w:val="0"/>
          <w:divBdr>
            <w:top w:val="none" w:sz="0" w:space="0" w:color="auto"/>
            <w:left w:val="none" w:sz="0" w:space="0" w:color="auto"/>
            <w:bottom w:val="none" w:sz="0" w:space="0" w:color="auto"/>
            <w:right w:val="none" w:sz="0" w:space="0" w:color="auto"/>
          </w:divBdr>
        </w:div>
        <w:div w:id="454755844">
          <w:marLeft w:val="640"/>
          <w:marRight w:val="0"/>
          <w:marTop w:val="0"/>
          <w:marBottom w:val="0"/>
          <w:divBdr>
            <w:top w:val="none" w:sz="0" w:space="0" w:color="auto"/>
            <w:left w:val="none" w:sz="0" w:space="0" w:color="auto"/>
            <w:bottom w:val="none" w:sz="0" w:space="0" w:color="auto"/>
            <w:right w:val="none" w:sz="0" w:space="0" w:color="auto"/>
          </w:divBdr>
        </w:div>
        <w:div w:id="1925843457">
          <w:marLeft w:val="640"/>
          <w:marRight w:val="0"/>
          <w:marTop w:val="0"/>
          <w:marBottom w:val="0"/>
          <w:divBdr>
            <w:top w:val="none" w:sz="0" w:space="0" w:color="auto"/>
            <w:left w:val="none" w:sz="0" w:space="0" w:color="auto"/>
            <w:bottom w:val="none" w:sz="0" w:space="0" w:color="auto"/>
            <w:right w:val="none" w:sz="0" w:space="0" w:color="auto"/>
          </w:divBdr>
        </w:div>
        <w:div w:id="672219831">
          <w:marLeft w:val="640"/>
          <w:marRight w:val="0"/>
          <w:marTop w:val="0"/>
          <w:marBottom w:val="0"/>
          <w:divBdr>
            <w:top w:val="none" w:sz="0" w:space="0" w:color="auto"/>
            <w:left w:val="none" w:sz="0" w:space="0" w:color="auto"/>
            <w:bottom w:val="none" w:sz="0" w:space="0" w:color="auto"/>
            <w:right w:val="none" w:sz="0" w:space="0" w:color="auto"/>
          </w:divBdr>
        </w:div>
        <w:div w:id="1003316135">
          <w:marLeft w:val="640"/>
          <w:marRight w:val="0"/>
          <w:marTop w:val="0"/>
          <w:marBottom w:val="0"/>
          <w:divBdr>
            <w:top w:val="none" w:sz="0" w:space="0" w:color="auto"/>
            <w:left w:val="none" w:sz="0" w:space="0" w:color="auto"/>
            <w:bottom w:val="none" w:sz="0" w:space="0" w:color="auto"/>
            <w:right w:val="none" w:sz="0" w:space="0" w:color="auto"/>
          </w:divBdr>
        </w:div>
        <w:div w:id="934481210">
          <w:marLeft w:val="640"/>
          <w:marRight w:val="0"/>
          <w:marTop w:val="0"/>
          <w:marBottom w:val="0"/>
          <w:divBdr>
            <w:top w:val="none" w:sz="0" w:space="0" w:color="auto"/>
            <w:left w:val="none" w:sz="0" w:space="0" w:color="auto"/>
            <w:bottom w:val="none" w:sz="0" w:space="0" w:color="auto"/>
            <w:right w:val="none" w:sz="0" w:space="0" w:color="auto"/>
          </w:divBdr>
        </w:div>
        <w:div w:id="70658060">
          <w:marLeft w:val="640"/>
          <w:marRight w:val="0"/>
          <w:marTop w:val="0"/>
          <w:marBottom w:val="0"/>
          <w:divBdr>
            <w:top w:val="none" w:sz="0" w:space="0" w:color="auto"/>
            <w:left w:val="none" w:sz="0" w:space="0" w:color="auto"/>
            <w:bottom w:val="none" w:sz="0" w:space="0" w:color="auto"/>
            <w:right w:val="none" w:sz="0" w:space="0" w:color="auto"/>
          </w:divBdr>
        </w:div>
        <w:div w:id="659576388">
          <w:marLeft w:val="640"/>
          <w:marRight w:val="0"/>
          <w:marTop w:val="0"/>
          <w:marBottom w:val="0"/>
          <w:divBdr>
            <w:top w:val="none" w:sz="0" w:space="0" w:color="auto"/>
            <w:left w:val="none" w:sz="0" w:space="0" w:color="auto"/>
            <w:bottom w:val="none" w:sz="0" w:space="0" w:color="auto"/>
            <w:right w:val="none" w:sz="0" w:space="0" w:color="auto"/>
          </w:divBdr>
        </w:div>
        <w:div w:id="351614445">
          <w:marLeft w:val="640"/>
          <w:marRight w:val="0"/>
          <w:marTop w:val="0"/>
          <w:marBottom w:val="0"/>
          <w:divBdr>
            <w:top w:val="none" w:sz="0" w:space="0" w:color="auto"/>
            <w:left w:val="none" w:sz="0" w:space="0" w:color="auto"/>
            <w:bottom w:val="none" w:sz="0" w:space="0" w:color="auto"/>
            <w:right w:val="none" w:sz="0" w:space="0" w:color="auto"/>
          </w:divBdr>
        </w:div>
        <w:div w:id="1641223481">
          <w:marLeft w:val="640"/>
          <w:marRight w:val="0"/>
          <w:marTop w:val="0"/>
          <w:marBottom w:val="0"/>
          <w:divBdr>
            <w:top w:val="none" w:sz="0" w:space="0" w:color="auto"/>
            <w:left w:val="none" w:sz="0" w:space="0" w:color="auto"/>
            <w:bottom w:val="none" w:sz="0" w:space="0" w:color="auto"/>
            <w:right w:val="none" w:sz="0" w:space="0" w:color="auto"/>
          </w:divBdr>
        </w:div>
        <w:div w:id="318852307">
          <w:marLeft w:val="640"/>
          <w:marRight w:val="0"/>
          <w:marTop w:val="0"/>
          <w:marBottom w:val="0"/>
          <w:divBdr>
            <w:top w:val="none" w:sz="0" w:space="0" w:color="auto"/>
            <w:left w:val="none" w:sz="0" w:space="0" w:color="auto"/>
            <w:bottom w:val="none" w:sz="0" w:space="0" w:color="auto"/>
            <w:right w:val="none" w:sz="0" w:space="0" w:color="auto"/>
          </w:divBdr>
        </w:div>
        <w:div w:id="1831940896">
          <w:marLeft w:val="640"/>
          <w:marRight w:val="0"/>
          <w:marTop w:val="0"/>
          <w:marBottom w:val="0"/>
          <w:divBdr>
            <w:top w:val="none" w:sz="0" w:space="0" w:color="auto"/>
            <w:left w:val="none" w:sz="0" w:space="0" w:color="auto"/>
            <w:bottom w:val="none" w:sz="0" w:space="0" w:color="auto"/>
            <w:right w:val="none" w:sz="0" w:space="0" w:color="auto"/>
          </w:divBdr>
        </w:div>
        <w:div w:id="1931423438">
          <w:marLeft w:val="640"/>
          <w:marRight w:val="0"/>
          <w:marTop w:val="0"/>
          <w:marBottom w:val="0"/>
          <w:divBdr>
            <w:top w:val="none" w:sz="0" w:space="0" w:color="auto"/>
            <w:left w:val="none" w:sz="0" w:space="0" w:color="auto"/>
            <w:bottom w:val="none" w:sz="0" w:space="0" w:color="auto"/>
            <w:right w:val="none" w:sz="0" w:space="0" w:color="auto"/>
          </w:divBdr>
        </w:div>
        <w:div w:id="685596628">
          <w:marLeft w:val="640"/>
          <w:marRight w:val="0"/>
          <w:marTop w:val="0"/>
          <w:marBottom w:val="0"/>
          <w:divBdr>
            <w:top w:val="none" w:sz="0" w:space="0" w:color="auto"/>
            <w:left w:val="none" w:sz="0" w:space="0" w:color="auto"/>
            <w:bottom w:val="none" w:sz="0" w:space="0" w:color="auto"/>
            <w:right w:val="none" w:sz="0" w:space="0" w:color="auto"/>
          </w:divBdr>
        </w:div>
        <w:div w:id="1545407902">
          <w:marLeft w:val="640"/>
          <w:marRight w:val="0"/>
          <w:marTop w:val="0"/>
          <w:marBottom w:val="0"/>
          <w:divBdr>
            <w:top w:val="none" w:sz="0" w:space="0" w:color="auto"/>
            <w:left w:val="none" w:sz="0" w:space="0" w:color="auto"/>
            <w:bottom w:val="none" w:sz="0" w:space="0" w:color="auto"/>
            <w:right w:val="none" w:sz="0" w:space="0" w:color="auto"/>
          </w:divBdr>
        </w:div>
        <w:div w:id="1369988924">
          <w:marLeft w:val="640"/>
          <w:marRight w:val="0"/>
          <w:marTop w:val="0"/>
          <w:marBottom w:val="0"/>
          <w:divBdr>
            <w:top w:val="none" w:sz="0" w:space="0" w:color="auto"/>
            <w:left w:val="none" w:sz="0" w:space="0" w:color="auto"/>
            <w:bottom w:val="none" w:sz="0" w:space="0" w:color="auto"/>
            <w:right w:val="none" w:sz="0" w:space="0" w:color="auto"/>
          </w:divBdr>
        </w:div>
        <w:div w:id="84305147">
          <w:marLeft w:val="640"/>
          <w:marRight w:val="0"/>
          <w:marTop w:val="0"/>
          <w:marBottom w:val="0"/>
          <w:divBdr>
            <w:top w:val="none" w:sz="0" w:space="0" w:color="auto"/>
            <w:left w:val="none" w:sz="0" w:space="0" w:color="auto"/>
            <w:bottom w:val="none" w:sz="0" w:space="0" w:color="auto"/>
            <w:right w:val="none" w:sz="0" w:space="0" w:color="auto"/>
          </w:divBdr>
        </w:div>
        <w:div w:id="2071682536">
          <w:marLeft w:val="640"/>
          <w:marRight w:val="0"/>
          <w:marTop w:val="0"/>
          <w:marBottom w:val="0"/>
          <w:divBdr>
            <w:top w:val="none" w:sz="0" w:space="0" w:color="auto"/>
            <w:left w:val="none" w:sz="0" w:space="0" w:color="auto"/>
            <w:bottom w:val="none" w:sz="0" w:space="0" w:color="auto"/>
            <w:right w:val="none" w:sz="0" w:space="0" w:color="auto"/>
          </w:divBdr>
        </w:div>
        <w:div w:id="1636176912">
          <w:marLeft w:val="640"/>
          <w:marRight w:val="0"/>
          <w:marTop w:val="0"/>
          <w:marBottom w:val="0"/>
          <w:divBdr>
            <w:top w:val="none" w:sz="0" w:space="0" w:color="auto"/>
            <w:left w:val="none" w:sz="0" w:space="0" w:color="auto"/>
            <w:bottom w:val="none" w:sz="0" w:space="0" w:color="auto"/>
            <w:right w:val="none" w:sz="0" w:space="0" w:color="auto"/>
          </w:divBdr>
        </w:div>
        <w:div w:id="1375613862">
          <w:marLeft w:val="640"/>
          <w:marRight w:val="0"/>
          <w:marTop w:val="0"/>
          <w:marBottom w:val="0"/>
          <w:divBdr>
            <w:top w:val="none" w:sz="0" w:space="0" w:color="auto"/>
            <w:left w:val="none" w:sz="0" w:space="0" w:color="auto"/>
            <w:bottom w:val="none" w:sz="0" w:space="0" w:color="auto"/>
            <w:right w:val="none" w:sz="0" w:space="0" w:color="auto"/>
          </w:divBdr>
        </w:div>
        <w:div w:id="2031568751">
          <w:marLeft w:val="640"/>
          <w:marRight w:val="0"/>
          <w:marTop w:val="0"/>
          <w:marBottom w:val="0"/>
          <w:divBdr>
            <w:top w:val="none" w:sz="0" w:space="0" w:color="auto"/>
            <w:left w:val="none" w:sz="0" w:space="0" w:color="auto"/>
            <w:bottom w:val="none" w:sz="0" w:space="0" w:color="auto"/>
            <w:right w:val="none" w:sz="0" w:space="0" w:color="auto"/>
          </w:divBdr>
        </w:div>
        <w:div w:id="840435789">
          <w:marLeft w:val="640"/>
          <w:marRight w:val="0"/>
          <w:marTop w:val="0"/>
          <w:marBottom w:val="0"/>
          <w:divBdr>
            <w:top w:val="none" w:sz="0" w:space="0" w:color="auto"/>
            <w:left w:val="none" w:sz="0" w:space="0" w:color="auto"/>
            <w:bottom w:val="none" w:sz="0" w:space="0" w:color="auto"/>
            <w:right w:val="none" w:sz="0" w:space="0" w:color="auto"/>
          </w:divBdr>
        </w:div>
        <w:div w:id="1894122599">
          <w:marLeft w:val="640"/>
          <w:marRight w:val="0"/>
          <w:marTop w:val="0"/>
          <w:marBottom w:val="0"/>
          <w:divBdr>
            <w:top w:val="none" w:sz="0" w:space="0" w:color="auto"/>
            <w:left w:val="none" w:sz="0" w:space="0" w:color="auto"/>
            <w:bottom w:val="none" w:sz="0" w:space="0" w:color="auto"/>
            <w:right w:val="none" w:sz="0" w:space="0" w:color="auto"/>
          </w:divBdr>
        </w:div>
        <w:div w:id="1188518308">
          <w:marLeft w:val="640"/>
          <w:marRight w:val="0"/>
          <w:marTop w:val="0"/>
          <w:marBottom w:val="0"/>
          <w:divBdr>
            <w:top w:val="none" w:sz="0" w:space="0" w:color="auto"/>
            <w:left w:val="none" w:sz="0" w:space="0" w:color="auto"/>
            <w:bottom w:val="none" w:sz="0" w:space="0" w:color="auto"/>
            <w:right w:val="none" w:sz="0" w:space="0" w:color="auto"/>
          </w:divBdr>
        </w:div>
        <w:div w:id="1705399822">
          <w:marLeft w:val="640"/>
          <w:marRight w:val="0"/>
          <w:marTop w:val="0"/>
          <w:marBottom w:val="0"/>
          <w:divBdr>
            <w:top w:val="none" w:sz="0" w:space="0" w:color="auto"/>
            <w:left w:val="none" w:sz="0" w:space="0" w:color="auto"/>
            <w:bottom w:val="none" w:sz="0" w:space="0" w:color="auto"/>
            <w:right w:val="none" w:sz="0" w:space="0" w:color="auto"/>
          </w:divBdr>
        </w:div>
        <w:div w:id="1232810562">
          <w:marLeft w:val="640"/>
          <w:marRight w:val="0"/>
          <w:marTop w:val="0"/>
          <w:marBottom w:val="0"/>
          <w:divBdr>
            <w:top w:val="none" w:sz="0" w:space="0" w:color="auto"/>
            <w:left w:val="none" w:sz="0" w:space="0" w:color="auto"/>
            <w:bottom w:val="none" w:sz="0" w:space="0" w:color="auto"/>
            <w:right w:val="none" w:sz="0" w:space="0" w:color="auto"/>
          </w:divBdr>
        </w:div>
        <w:div w:id="1463884907">
          <w:marLeft w:val="640"/>
          <w:marRight w:val="0"/>
          <w:marTop w:val="0"/>
          <w:marBottom w:val="0"/>
          <w:divBdr>
            <w:top w:val="none" w:sz="0" w:space="0" w:color="auto"/>
            <w:left w:val="none" w:sz="0" w:space="0" w:color="auto"/>
            <w:bottom w:val="none" w:sz="0" w:space="0" w:color="auto"/>
            <w:right w:val="none" w:sz="0" w:space="0" w:color="auto"/>
          </w:divBdr>
        </w:div>
        <w:div w:id="1872455695">
          <w:marLeft w:val="640"/>
          <w:marRight w:val="0"/>
          <w:marTop w:val="0"/>
          <w:marBottom w:val="0"/>
          <w:divBdr>
            <w:top w:val="none" w:sz="0" w:space="0" w:color="auto"/>
            <w:left w:val="none" w:sz="0" w:space="0" w:color="auto"/>
            <w:bottom w:val="none" w:sz="0" w:space="0" w:color="auto"/>
            <w:right w:val="none" w:sz="0" w:space="0" w:color="auto"/>
          </w:divBdr>
        </w:div>
        <w:div w:id="1491168827">
          <w:marLeft w:val="640"/>
          <w:marRight w:val="0"/>
          <w:marTop w:val="0"/>
          <w:marBottom w:val="0"/>
          <w:divBdr>
            <w:top w:val="none" w:sz="0" w:space="0" w:color="auto"/>
            <w:left w:val="none" w:sz="0" w:space="0" w:color="auto"/>
            <w:bottom w:val="none" w:sz="0" w:space="0" w:color="auto"/>
            <w:right w:val="none" w:sz="0" w:space="0" w:color="auto"/>
          </w:divBdr>
        </w:div>
        <w:div w:id="1604418450">
          <w:marLeft w:val="640"/>
          <w:marRight w:val="0"/>
          <w:marTop w:val="0"/>
          <w:marBottom w:val="0"/>
          <w:divBdr>
            <w:top w:val="none" w:sz="0" w:space="0" w:color="auto"/>
            <w:left w:val="none" w:sz="0" w:space="0" w:color="auto"/>
            <w:bottom w:val="none" w:sz="0" w:space="0" w:color="auto"/>
            <w:right w:val="none" w:sz="0" w:space="0" w:color="auto"/>
          </w:divBdr>
        </w:div>
      </w:divsChild>
    </w:div>
    <w:div w:id="1348798127">
      <w:bodyDiv w:val="1"/>
      <w:marLeft w:val="0"/>
      <w:marRight w:val="0"/>
      <w:marTop w:val="0"/>
      <w:marBottom w:val="0"/>
      <w:divBdr>
        <w:top w:val="none" w:sz="0" w:space="0" w:color="auto"/>
        <w:left w:val="none" w:sz="0" w:space="0" w:color="auto"/>
        <w:bottom w:val="none" w:sz="0" w:space="0" w:color="auto"/>
        <w:right w:val="none" w:sz="0" w:space="0" w:color="auto"/>
      </w:divBdr>
      <w:divsChild>
        <w:div w:id="38744783">
          <w:marLeft w:val="640"/>
          <w:marRight w:val="0"/>
          <w:marTop w:val="0"/>
          <w:marBottom w:val="0"/>
          <w:divBdr>
            <w:top w:val="none" w:sz="0" w:space="0" w:color="auto"/>
            <w:left w:val="none" w:sz="0" w:space="0" w:color="auto"/>
            <w:bottom w:val="none" w:sz="0" w:space="0" w:color="auto"/>
            <w:right w:val="none" w:sz="0" w:space="0" w:color="auto"/>
          </w:divBdr>
        </w:div>
        <w:div w:id="677539837">
          <w:marLeft w:val="640"/>
          <w:marRight w:val="0"/>
          <w:marTop w:val="0"/>
          <w:marBottom w:val="0"/>
          <w:divBdr>
            <w:top w:val="none" w:sz="0" w:space="0" w:color="auto"/>
            <w:left w:val="none" w:sz="0" w:space="0" w:color="auto"/>
            <w:bottom w:val="none" w:sz="0" w:space="0" w:color="auto"/>
            <w:right w:val="none" w:sz="0" w:space="0" w:color="auto"/>
          </w:divBdr>
        </w:div>
        <w:div w:id="174348722">
          <w:marLeft w:val="640"/>
          <w:marRight w:val="0"/>
          <w:marTop w:val="0"/>
          <w:marBottom w:val="0"/>
          <w:divBdr>
            <w:top w:val="none" w:sz="0" w:space="0" w:color="auto"/>
            <w:left w:val="none" w:sz="0" w:space="0" w:color="auto"/>
            <w:bottom w:val="none" w:sz="0" w:space="0" w:color="auto"/>
            <w:right w:val="none" w:sz="0" w:space="0" w:color="auto"/>
          </w:divBdr>
        </w:div>
        <w:div w:id="1725714860">
          <w:marLeft w:val="640"/>
          <w:marRight w:val="0"/>
          <w:marTop w:val="0"/>
          <w:marBottom w:val="0"/>
          <w:divBdr>
            <w:top w:val="none" w:sz="0" w:space="0" w:color="auto"/>
            <w:left w:val="none" w:sz="0" w:space="0" w:color="auto"/>
            <w:bottom w:val="none" w:sz="0" w:space="0" w:color="auto"/>
            <w:right w:val="none" w:sz="0" w:space="0" w:color="auto"/>
          </w:divBdr>
        </w:div>
        <w:div w:id="1535847695">
          <w:marLeft w:val="640"/>
          <w:marRight w:val="0"/>
          <w:marTop w:val="0"/>
          <w:marBottom w:val="0"/>
          <w:divBdr>
            <w:top w:val="none" w:sz="0" w:space="0" w:color="auto"/>
            <w:left w:val="none" w:sz="0" w:space="0" w:color="auto"/>
            <w:bottom w:val="none" w:sz="0" w:space="0" w:color="auto"/>
            <w:right w:val="none" w:sz="0" w:space="0" w:color="auto"/>
          </w:divBdr>
        </w:div>
        <w:div w:id="650670051">
          <w:marLeft w:val="640"/>
          <w:marRight w:val="0"/>
          <w:marTop w:val="0"/>
          <w:marBottom w:val="0"/>
          <w:divBdr>
            <w:top w:val="none" w:sz="0" w:space="0" w:color="auto"/>
            <w:left w:val="none" w:sz="0" w:space="0" w:color="auto"/>
            <w:bottom w:val="none" w:sz="0" w:space="0" w:color="auto"/>
            <w:right w:val="none" w:sz="0" w:space="0" w:color="auto"/>
          </w:divBdr>
        </w:div>
        <w:div w:id="602033434">
          <w:marLeft w:val="640"/>
          <w:marRight w:val="0"/>
          <w:marTop w:val="0"/>
          <w:marBottom w:val="0"/>
          <w:divBdr>
            <w:top w:val="none" w:sz="0" w:space="0" w:color="auto"/>
            <w:left w:val="none" w:sz="0" w:space="0" w:color="auto"/>
            <w:bottom w:val="none" w:sz="0" w:space="0" w:color="auto"/>
            <w:right w:val="none" w:sz="0" w:space="0" w:color="auto"/>
          </w:divBdr>
        </w:div>
        <w:div w:id="1518230509">
          <w:marLeft w:val="640"/>
          <w:marRight w:val="0"/>
          <w:marTop w:val="0"/>
          <w:marBottom w:val="0"/>
          <w:divBdr>
            <w:top w:val="none" w:sz="0" w:space="0" w:color="auto"/>
            <w:left w:val="none" w:sz="0" w:space="0" w:color="auto"/>
            <w:bottom w:val="none" w:sz="0" w:space="0" w:color="auto"/>
            <w:right w:val="none" w:sz="0" w:space="0" w:color="auto"/>
          </w:divBdr>
        </w:div>
        <w:div w:id="1520042499">
          <w:marLeft w:val="640"/>
          <w:marRight w:val="0"/>
          <w:marTop w:val="0"/>
          <w:marBottom w:val="0"/>
          <w:divBdr>
            <w:top w:val="none" w:sz="0" w:space="0" w:color="auto"/>
            <w:left w:val="none" w:sz="0" w:space="0" w:color="auto"/>
            <w:bottom w:val="none" w:sz="0" w:space="0" w:color="auto"/>
            <w:right w:val="none" w:sz="0" w:space="0" w:color="auto"/>
          </w:divBdr>
        </w:div>
        <w:div w:id="1387411923">
          <w:marLeft w:val="640"/>
          <w:marRight w:val="0"/>
          <w:marTop w:val="0"/>
          <w:marBottom w:val="0"/>
          <w:divBdr>
            <w:top w:val="none" w:sz="0" w:space="0" w:color="auto"/>
            <w:left w:val="none" w:sz="0" w:space="0" w:color="auto"/>
            <w:bottom w:val="none" w:sz="0" w:space="0" w:color="auto"/>
            <w:right w:val="none" w:sz="0" w:space="0" w:color="auto"/>
          </w:divBdr>
        </w:div>
        <w:div w:id="1957636245">
          <w:marLeft w:val="640"/>
          <w:marRight w:val="0"/>
          <w:marTop w:val="0"/>
          <w:marBottom w:val="0"/>
          <w:divBdr>
            <w:top w:val="none" w:sz="0" w:space="0" w:color="auto"/>
            <w:left w:val="none" w:sz="0" w:space="0" w:color="auto"/>
            <w:bottom w:val="none" w:sz="0" w:space="0" w:color="auto"/>
            <w:right w:val="none" w:sz="0" w:space="0" w:color="auto"/>
          </w:divBdr>
        </w:div>
        <w:div w:id="1533150706">
          <w:marLeft w:val="640"/>
          <w:marRight w:val="0"/>
          <w:marTop w:val="0"/>
          <w:marBottom w:val="0"/>
          <w:divBdr>
            <w:top w:val="none" w:sz="0" w:space="0" w:color="auto"/>
            <w:left w:val="none" w:sz="0" w:space="0" w:color="auto"/>
            <w:bottom w:val="none" w:sz="0" w:space="0" w:color="auto"/>
            <w:right w:val="none" w:sz="0" w:space="0" w:color="auto"/>
          </w:divBdr>
        </w:div>
        <w:div w:id="1411073614">
          <w:marLeft w:val="640"/>
          <w:marRight w:val="0"/>
          <w:marTop w:val="0"/>
          <w:marBottom w:val="0"/>
          <w:divBdr>
            <w:top w:val="none" w:sz="0" w:space="0" w:color="auto"/>
            <w:left w:val="none" w:sz="0" w:space="0" w:color="auto"/>
            <w:bottom w:val="none" w:sz="0" w:space="0" w:color="auto"/>
            <w:right w:val="none" w:sz="0" w:space="0" w:color="auto"/>
          </w:divBdr>
        </w:div>
        <w:div w:id="1423650191">
          <w:marLeft w:val="640"/>
          <w:marRight w:val="0"/>
          <w:marTop w:val="0"/>
          <w:marBottom w:val="0"/>
          <w:divBdr>
            <w:top w:val="none" w:sz="0" w:space="0" w:color="auto"/>
            <w:left w:val="none" w:sz="0" w:space="0" w:color="auto"/>
            <w:bottom w:val="none" w:sz="0" w:space="0" w:color="auto"/>
            <w:right w:val="none" w:sz="0" w:space="0" w:color="auto"/>
          </w:divBdr>
        </w:div>
        <w:div w:id="672611270">
          <w:marLeft w:val="640"/>
          <w:marRight w:val="0"/>
          <w:marTop w:val="0"/>
          <w:marBottom w:val="0"/>
          <w:divBdr>
            <w:top w:val="none" w:sz="0" w:space="0" w:color="auto"/>
            <w:left w:val="none" w:sz="0" w:space="0" w:color="auto"/>
            <w:bottom w:val="none" w:sz="0" w:space="0" w:color="auto"/>
            <w:right w:val="none" w:sz="0" w:space="0" w:color="auto"/>
          </w:divBdr>
        </w:div>
        <w:div w:id="828519092">
          <w:marLeft w:val="640"/>
          <w:marRight w:val="0"/>
          <w:marTop w:val="0"/>
          <w:marBottom w:val="0"/>
          <w:divBdr>
            <w:top w:val="none" w:sz="0" w:space="0" w:color="auto"/>
            <w:left w:val="none" w:sz="0" w:space="0" w:color="auto"/>
            <w:bottom w:val="none" w:sz="0" w:space="0" w:color="auto"/>
            <w:right w:val="none" w:sz="0" w:space="0" w:color="auto"/>
          </w:divBdr>
        </w:div>
        <w:div w:id="931469437">
          <w:marLeft w:val="640"/>
          <w:marRight w:val="0"/>
          <w:marTop w:val="0"/>
          <w:marBottom w:val="0"/>
          <w:divBdr>
            <w:top w:val="none" w:sz="0" w:space="0" w:color="auto"/>
            <w:left w:val="none" w:sz="0" w:space="0" w:color="auto"/>
            <w:bottom w:val="none" w:sz="0" w:space="0" w:color="auto"/>
            <w:right w:val="none" w:sz="0" w:space="0" w:color="auto"/>
          </w:divBdr>
        </w:div>
        <w:div w:id="349643862">
          <w:marLeft w:val="640"/>
          <w:marRight w:val="0"/>
          <w:marTop w:val="0"/>
          <w:marBottom w:val="0"/>
          <w:divBdr>
            <w:top w:val="none" w:sz="0" w:space="0" w:color="auto"/>
            <w:left w:val="none" w:sz="0" w:space="0" w:color="auto"/>
            <w:bottom w:val="none" w:sz="0" w:space="0" w:color="auto"/>
            <w:right w:val="none" w:sz="0" w:space="0" w:color="auto"/>
          </w:divBdr>
        </w:div>
        <w:div w:id="966618591">
          <w:marLeft w:val="640"/>
          <w:marRight w:val="0"/>
          <w:marTop w:val="0"/>
          <w:marBottom w:val="0"/>
          <w:divBdr>
            <w:top w:val="none" w:sz="0" w:space="0" w:color="auto"/>
            <w:left w:val="none" w:sz="0" w:space="0" w:color="auto"/>
            <w:bottom w:val="none" w:sz="0" w:space="0" w:color="auto"/>
            <w:right w:val="none" w:sz="0" w:space="0" w:color="auto"/>
          </w:divBdr>
        </w:div>
        <w:div w:id="1740397196">
          <w:marLeft w:val="640"/>
          <w:marRight w:val="0"/>
          <w:marTop w:val="0"/>
          <w:marBottom w:val="0"/>
          <w:divBdr>
            <w:top w:val="none" w:sz="0" w:space="0" w:color="auto"/>
            <w:left w:val="none" w:sz="0" w:space="0" w:color="auto"/>
            <w:bottom w:val="none" w:sz="0" w:space="0" w:color="auto"/>
            <w:right w:val="none" w:sz="0" w:space="0" w:color="auto"/>
          </w:divBdr>
        </w:div>
        <w:div w:id="890387106">
          <w:marLeft w:val="640"/>
          <w:marRight w:val="0"/>
          <w:marTop w:val="0"/>
          <w:marBottom w:val="0"/>
          <w:divBdr>
            <w:top w:val="none" w:sz="0" w:space="0" w:color="auto"/>
            <w:left w:val="none" w:sz="0" w:space="0" w:color="auto"/>
            <w:bottom w:val="none" w:sz="0" w:space="0" w:color="auto"/>
            <w:right w:val="none" w:sz="0" w:space="0" w:color="auto"/>
          </w:divBdr>
        </w:div>
        <w:div w:id="1398626612">
          <w:marLeft w:val="640"/>
          <w:marRight w:val="0"/>
          <w:marTop w:val="0"/>
          <w:marBottom w:val="0"/>
          <w:divBdr>
            <w:top w:val="none" w:sz="0" w:space="0" w:color="auto"/>
            <w:left w:val="none" w:sz="0" w:space="0" w:color="auto"/>
            <w:bottom w:val="none" w:sz="0" w:space="0" w:color="auto"/>
            <w:right w:val="none" w:sz="0" w:space="0" w:color="auto"/>
          </w:divBdr>
        </w:div>
        <w:div w:id="800339846">
          <w:marLeft w:val="640"/>
          <w:marRight w:val="0"/>
          <w:marTop w:val="0"/>
          <w:marBottom w:val="0"/>
          <w:divBdr>
            <w:top w:val="none" w:sz="0" w:space="0" w:color="auto"/>
            <w:left w:val="none" w:sz="0" w:space="0" w:color="auto"/>
            <w:bottom w:val="none" w:sz="0" w:space="0" w:color="auto"/>
            <w:right w:val="none" w:sz="0" w:space="0" w:color="auto"/>
          </w:divBdr>
        </w:div>
        <w:div w:id="150684906">
          <w:marLeft w:val="640"/>
          <w:marRight w:val="0"/>
          <w:marTop w:val="0"/>
          <w:marBottom w:val="0"/>
          <w:divBdr>
            <w:top w:val="none" w:sz="0" w:space="0" w:color="auto"/>
            <w:left w:val="none" w:sz="0" w:space="0" w:color="auto"/>
            <w:bottom w:val="none" w:sz="0" w:space="0" w:color="auto"/>
            <w:right w:val="none" w:sz="0" w:space="0" w:color="auto"/>
          </w:divBdr>
        </w:div>
        <w:div w:id="161434784">
          <w:marLeft w:val="640"/>
          <w:marRight w:val="0"/>
          <w:marTop w:val="0"/>
          <w:marBottom w:val="0"/>
          <w:divBdr>
            <w:top w:val="none" w:sz="0" w:space="0" w:color="auto"/>
            <w:left w:val="none" w:sz="0" w:space="0" w:color="auto"/>
            <w:bottom w:val="none" w:sz="0" w:space="0" w:color="auto"/>
            <w:right w:val="none" w:sz="0" w:space="0" w:color="auto"/>
          </w:divBdr>
        </w:div>
        <w:div w:id="2047102525">
          <w:marLeft w:val="640"/>
          <w:marRight w:val="0"/>
          <w:marTop w:val="0"/>
          <w:marBottom w:val="0"/>
          <w:divBdr>
            <w:top w:val="none" w:sz="0" w:space="0" w:color="auto"/>
            <w:left w:val="none" w:sz="0" w:space="0" w:color="auto"/>
            <w:bottom w:val="none" w:sz="0" w:space="0" w:color="auto"/>
            <w:right w:val="none" w:sz="0" w:space="0" w:color="auto"/>
          </w:divBdr>
        </w:div>
        <w:div w:id="1470900684">
          <w:marLeft w:val="640"/>
          <w:marRight w:val="0"/>
          <w:marTop w:val="0"/>
          <w:marBottom w:val="0"/>
          <w:divBdr>
            <w:top w:val="none" w:sz="0" w:space="0" w:color="auto"/>
            <w:left w:val="none" w:sz="0" w:space="0" w:color="auto"/>
            <w:bottom w:val="none" w:sz="0" w:space="0" w:color="auto"/>
            <w:right w:val="none" w:sz="0" w:space="0" w:color="auto"/>
          </w:divBdr>
        </w:div>
        <w:div w:id="367993963">
          <w:marLeft w:val="640"/>
          <w:marRight w:val="0"/>
          <w:marTop w:val="0"/>
          <w:marBottom w:val="0"/>
          <w:divBdr>
            <w:top w:val="none" w:sz="0" w:space="0" w:color="auto"/>
            <w:left w:val="none" w:sz="0" w:space="0" w:color="auto"/>
            <w:bottom w:val="none" w:sz="0" w:space="0" w:color="auto"/>
            <w:right w:val="none" w:sz="0" w:space="0" w:color="auto"/>
          </w:divBdr>
        </w:div>
        <w:div w:id="2013291189">
          <w:marLeft w:val="640"/>
          <w:marRight w:val="0"/>
          <w:marTop w:val="0"/>
          <w:marBottom w:val="0"/>
          <w:divBdr>
            <w:top w:val="none" w:sz="0" w:space="0" w:color="auto"/>
            <w:left w:val="none" w:sz="0" w:space="0" w:color="auto"/>
            <w:bottom w:val="none" w:sz="0" w:space="0" w:color="auto"/>
            <w:right w:val="none" w:sz="0" w:space="0" w:color="auto"/>
          </w:divBdr>
        </w:div>
        <w:div w:id="739399839">
          <w:marLeft w:val="640"/>
          <w:marRight w:val="0"/>
          <w:marTop w:val="0"/>
          <w:marBottom w:val="0"/>
          <w:divBdr>
            <w:top w:val="none" w:sz="0" w:space="0" w:color="auto"/>
            <w:left w:val="none" w:sz="0" w:space="0" w:color="auto"/>
            <w:bottom w:val="none" w:sz="0" w:space="0" w:color="auto"/>
            <w:right w:val="none" w:sz="0" w:space="0" w:color="auto"/>
          </w:divBdr>
        </w:div>
        <w:div w:id="376593161">
          <w:marLeft w:val="640"/>
          <w:marRight w:val="0"/>
          <w:marTop w:val="0"/>
          <w:marBottom w:val="0"/>
          <w:divBdr>
            <w:top w:val="none" w:sz="0" w:space="0" w:color="auto"/>
            <w:left w:val="none" w:sz="0" w:space="0" w:color="auto"/>
            <w:bottom w:val="none" w:sz="0" w:space="0" w:color="auto"/>
            <w:right w:val="none" w:sz="0" w:space="0" w:color="auto"/>
          </w:divBdr>
        </w:div>
        <w:div w:id="1162233452">
          <w:marLeft w:val="640"/>
          <w:marRight w:val="0"/>
          <w:marTop w:val="0"/>
          <w:marBottom w:val="0"/>
          <w:divBdr>
            <w:top w:val="none" w:sz="0" w:space="0" w:color="auto"/>
            <w:left w:val="none" w:sz="0" w:space="0" w:color="auto"/>
            <w:bottom w:val="none" w:sz="0" w:space="0" w:color="auto"/>
            <w:right w:val="none" w:sz="0" w:space="0" w:color="auto"/>
          </w:divBdr>
        </w:div>
        <w:div w:id="199514727">
          <w:marLeft w:val="640"/>
          <w:marRight w:val="0"/>
          <w:marTop w:val="0"/>
          <w:marBottom w:val="0"/>
          <w:divBdr>
            <w:top w:val="none" w:sz="0" w:space="0" w:color="auto"/>
            <w:left w:val="none" w:sz="0" w:space="0" w:color="auto"/>
            <w:bottom w:val="none" w:sz="0" w:space="0" w:color="auto"/>
            <w:right w:val="none" w:sz="0" w:space="0" w:color="auto"/>
          </w:divBdr>
        </w:div>
        <w:div w:id="297881673">
          <w:marLeft w:val="640"/>
          <w:marRight w:val="0"/>
          <w:marTop w:val="0"/>
          <w:marBottom w:val="0"/>
          <w:divBdr>
            <w:top w:val="none" w:sz="0" w:space="0" w:color="auto"/>
            <w:left w:val="none" w:sz="0" w:space="0" w:color="auto"/>
            <w:bottom w:val="none" w:sz="0" w:space="0" w:color="auto"/>
            <w:right w:val="none" w:sz="0" w:space="0" w:color="auto"/>
          </w:divBdr>
        </w:div>
        <w:div w:id="604389507">
          <w:marLeft w:val="640"/>
          <w:marRight w:val="0"/>
          <w:marTop w:val="0"/>
          <w:marBottom w:val="0"/>
          <w:divBdr>
            <w:top w:val="none" w:sz="0" w:space="0" w:color="auto"/>
            <w:left w:val="none" w:sz="0" w:space="0" w:color="auto"/>
            <w:bottom w:val="none" w:sz="0" w:space="0" w:color="auto"/>
            <w:right w:val="none" w:sz="0" w:space="0" w:color="auto"/>
          </w:divBdr>
        </w:div>
        <w:div w:id="695229165">
          <w:marLeft w:val="640"/>
          <w:marRight w:val="0"/>
          <w:marTop w:val="0"/>
          <w:marBottom w:val="0"/>
          <w:divBdr>
            <w:top w:val="none" w:sz="0" w:space="0" w:color="auto"/>
            <w:left w:val="none" w:sz="0" w:space="0" w:color="auto"/>
            <w:bottom w:val="none" w:sz="0" w:space="0" w:color="auto"/>
            <w:right w:val="none" w:sz="0" w:space="0" w:color="auto"/>
          </w:divBdr>
        </w:div>
        <w:div w:id="273638086">
          <w:marLeft w:val="640"/>
          <w:marRight w:val="0"/>
          <w:marTop w:val="0"/>
          <w:marBottom w:val="0"/>
          <w:divBdr>
            <w:top w:val="none" w:sz="0" w:space="0" w:color="auto"/>
            <w:left w:val="none" w:sz="0" w:space="0" w:color="auto"/>
            <w:bottom w:val="none" w:sz="0" w:space="0" w:color="auto"/>
            <w:right w:val="none" w:sz="0" w:space="0" w:color="auto"/>
          </w:divBdr>
        </w:div>
        <w:div w:id="2068257455">
          <w:marLeft w:val="640"/>
          <w:marRight w:val="0"/>
          <w:marTop w:val="0"/>
          <w:marBottom w:val="0"/>
          <w:divBdr>
            <w:top w:val="none" w:sz="0" w:space="0" w:color="auto"/>
            <w:left w:val="none" w:sz="0" w:space="0" w:color="auto"/>
            <w:bottom w:val="none" w:sz="0" w:space="0" w:color="auto"/>
            <w:right w:val="none" w:sz="0" w:space="0" w:color="auto"/>
          </w:divBdr>
        </w:div>
        <w:div w:id="85074038">
          <w:marLeft w:val="640"/>
          <w:marRight w:val="0"/>
          <w:marTop w:val="0"/>
          <w:marBottom w:val="0"/>
          <w:divBdr>
            <w:top w:val="none" w:sz="0" w:space="0" w:color="auto"/>
            <w:left w:val="none" w:sz="0" w:space="0" w:color="auto"/>
            <w:bottom w:val="none" w:sz="0" w:space="0" w:color="auto"/>
            <w:right w:val="none" w:sz="0" w:space="0" w:color="auto"/>
          </w:divBdr>
        </w:div>
        <w:div w:id="270553015">
          <w:marLeft w:val="640"/>
          <w:marRight w:val="0"/>
          <w:marTop w:val="0"/>
          <w:marBottom w:val="0"/>
          <w:divBdr>
            <w:top w:val="none" w:sz="0" w:space="0" w:color="auto"/>
            <w:left w:val="none" w:sz="0" w:space="0" w:color="auto"/>
            <w:bottom w:val="none" w:sz="0" w:space="0" w:color="auto"/>
            <w:right w:val="none" w:sz="0" w:space="0" w:color="auto"/>
          </w:divBdr>
        </w:div>
        <w:div w:id="12072392">
          <w:marLeft w:val="640"/>
          <w:marRight w:val="0"/>
          <w:marTop w:val="0"/>
          <w:marBottom w:val="0"/>
          <w:divBdr>
            <w:top w:val="none" w:sz="0" w:space="0" w:color="auto"/>
            <w:left w:val="none" w:sz="0" w:space="0" w:color="auto"/>
            <w:bottom w:val="none" w:sz="0" w:space="0" w:color="auto"/>
            <w:right w:val="none" w:sz="0" w:space="0" w:color="auto"/>
          </w:divBdr>
        </w:div>
        <w:div w:id="1113288808">
          <w:marLeft w:val="640"/>
          <w:marRight w:val="0"/>
          <w:marTop w:val="0"/>
          <w:marBottom w:val="0"/>
          <w:divBdr>
            <w:top w:val="none" w:sz="0" w:space="0" w:color="auto"/>
            <w:left w:val="none" w:sz="0" w:space="0" w:color="auto"/>
            <w:bottom w:val="none" w:sz="0" w:space="0" w:color="auto"/>
            <w:right w:val="none" w:sz="0" w:space="0" w:color="auto"/>
          </w:divBdr>
        </w:div>
        <w:div w:id="1096294539">
          <w:marLeft w:val="640"/>
          <w:marRight w:val="0"/>
          <w:marTop w:val="0"/>
          <w:marBottom w:val="0"/>
          <w:divBdr>
            <w:top w:val="none" w:sz="0" w:space="0" w:color="auto"/>
            <w:left w:val="none" w:sz="0" w:space="0" w:color="auto"/>
            <w:bottom w:val="none" w:sz="0" w:space="0" w:color="auto"/>
            <w:right w:val="none" w:sz="0" w:space="0" w:color="auto"/>
          </w:divBdr>
        </w:div>
        <w:div w:id="1453598233">
          <w:marLeft w:val="640"/>
          <w:marRight w:val="0"/>
          <w:marTop w:val="0"/>
          <w:marBottom w:val="0"/>
          <w:divBdr>
            <w:top w:val="none" w:sz="0" w:space="0" w:color="auto"/>
            <w:left w:val="none" w:sz="0" w:space="0" w:color="auto"/>
            <w:bottom w:val="none" w:sz="0" w:space="0" w:color="auto"/>
            <w:right w:val="none" w:sz="0" w:space="0" w:color="auto"/>
          </w:divBdr>
        </w:div>
        <w:div w:id="1953705672">
          <w:marLeft w:val="640"/>
          <w:marRight w:val="0"/>
          <w:marTop w:val="0"/>
          <w:marBottom w:val="0"/>
          <w:divBdr>
            <w:top w:val="none" w:sz="0" w:space="0" w:color="auto"/>
            <w:left w:val="none" w:sz="0" w:space="0" w:color="auto"/>
            <w:bottom w:val="none" w:sz="0" w:space="0" w:color="auto"/>
            <w:right w:val="none" w:sz="0" w:space="0" w:color="auto"/>
          </w:divBdr>
        </w:div>
        <w:div w:id="1792437657">
          <w:marLeft w:val="640"/>
          <w:marRight w:val="0"/>
          <w:marTop w:val="0"/>
          <w:marBottom w:val="0"/>
          <w:divBdr>
            <w:top w:val="none" w:sz="0" w:space="0" w:color="auto"/>
            <w:left w:val="none" w:sz="0" w:space="0" w:color="auto"/>
            <w:bottom w:val="none" w:sz="0" w:space="0" w:color="auto"/>
            <w:right w:val="none" w:sz="0" w:space="0" w:color="auto"/>
          </w:divBdr>
        </w:div>
        <w:div w:id="1022782170">
          <w:marLeft w:val="640"/>
          <w:marRight w:val="0"/>
          <w:marTop w:val="0"/>
          <w:marBottom w:val="0"/>
          <w:divBdr>
            <w:top w:val="none" w:sz="0" w:space="0" w:color="auto"/>
            <w:left w:val="none" w:sz="0" w:space="0" w:color="auto"/>
            <w:bottom w:val="none" w:sz="0" w:space="0" w:color="auto"/>
            <w:right w:val="none" w:sz="0" w:space="0" w:color="auto"/>
          </w:divBdr>
        </w:div>
        <w:div w:id="234896379">
          <w:marLeft w:val="640"/>
          <w:marRight w:val="0"/>
          <w:marTop w:val="0"/>
          <w:marBottom w:val="0"/>
          <w:divBdr>
            <w:top w:val="none" w:sz="0" w:space="0" w:color="auto"/>
            <w:left w:val="none" w:sz="0" w:space="0" w:color="auto"/>
            <w:bottom w:val="none" w:sz="0" w:space="0" w:color="auto"/>
            <w:right w:val="none" w:sz="0" w:space="0" w:color="auto"/>
          </w:divBdr>
        </w:div>
        <w:div w:id="1097213129">
          <w:marLeft w:val="640"/>
          <w:marRight w:val="0"/>
          <w:marTop w:val="0"/>
          <w:marBottom w:val="0"/>
          <w:divBdr>
            <w:top w:val="none" w:sz="0" w:space="0" w:color="auto"/>
            <w:left w:val="none" w:sz="0" w:space="0" w:color="auto"/>
            <w:bottom w:val="none" w:sz="0" w:space="0" w:color="auto"/>
            <w:right w:val="none" w:sz="0" w:space="0" w:color="auto"/>
          </w:divBdr>
        </w:div>
        <w:div w:id="1775632761">
          <w:marLeft w:val="640"/>
          <w:marRight w:val="0"/>
          <w:marTop w:val="0"/>
          <w:marBottom w:val="0"/>
          <w:divBdr>
            <w:top w:val="none" w:sz="0" w:space="0" w:color="auto"/>
            <w:left w:val="none" w:sz="0" w:space="0" w:color="auto"/>
            <w:bottom w:val="none" w:sz="0" w:space="0" w:color="auto"/>
            <w:right w:val="none" w:sz="0" w:space="0" w:color="auto"/>
          </w:divBdr>
        </w:div>
        <w:div w:id="1612586392">
          <w:marLeft w:val="640"/>
          <w:marRight w:val="0"/>
          <w:marTop w:val="0"/>
          <w:marBottom w:val="0"/>
          <w:divBdr>
            <w:top w:val="none" w:sz="0" w:space="0" w:color="auto"/>
            <w:left w:val="none" w:sz="0" w:space="0" w:color="auto"/>
            <w:bottom w:val="none" w:sz="0" w:space="0" w:color="auto"/>
            <w:right w:val="none" w:sz="0" w:space="0" w:color="auto"/>
          </w:divBdr>
        </w:div>
      </w:divsChild>
    </w:div>
    <w:div w:id="1350716685">
      <w:bodyDiv w:val="1"/>
      <w:marLeft w:val="0"/>
      <w:marRight w:val="0"/>
      <w:marTop w:val="0"/>
      <w:marBottom w:val="0"/>
      <w:divBdr>
        <w:top w:val="none" w:sz="0" w:space="0" w:color="auto"/>
        <w:left w:val="none" w:sz="0" w:space="0" w:color="auto"/>
        <w:bottom w:val="none" w:sz="0" w:space="0" w:color="auto"/>
        <w:right w:val="none" w:sz="0" w:space="0" w:color="auto"/>
      </w:divBdr>
      <w:divsChild>
        <w:div w:id="1379207897">
          <w:marLeft w:val="640"/>
          <w:marRight w:val="0"/>
          <w:marTop w:val="0"/>
          <w:marBottom w:val="0"/>
          <w:divBdr>
            <w:top w:val="none" w:sz="0" w:space="0" w:color="auto"/>
            <w:left w:val="none" w:sz="0" w:space="0" w:color="auto"/>
            <w:bottom w:val="none" w:sz="0" w:space="0" w:color="auto"/>
            <w:right w:val="none" w:sz="0" w:space="0" w:color="auto"/>
          </w:divBdr>
        </w:div>
        <w:div w:id="1086462915">
          <w:marLeft w:val="640"/>
          <w:marRight w:val="0"/>
          <w:marTop w:val="0"/>
          <w:marBottom w:val="0"/>
          <w:divBdr>
            <w:top w:val="none" w:sz="0" w:space="0" w:color="auto"/>
            <w:left w:val="none" w:sz="0" w:space="0" w:color="auto"/>
            <w:bottom w:val="none" w:sz="0" w:space="0" w:color="auto"/>
            <w:right w:val="none" w:sz="0" w:space="0" w:color="auto"/>
          </w:divBdr>
        </w:div>
        <w:div w:id="501089278">
          <w:marLeft w:val="640"/>
          <w:marRight w:val="0"/>
          <w:marTop w:val="0"/>
          <w:marBottom w:val="0"/>
          <w:divBdr>
            <w:top w:val="none" w:sz="0" w:space="0" w:color="auto"/>
            <w:left w:val="none" w:sz="0" w:space="0" w:color="auto"/>
            <w:bottom w:val="none" w:sz="0" w:space="0" w:color="auto"/>
            <w:right w:val="none" w:sz="0" w:space="0" w:color="auto"/>
          </w:divBdr>
        </w:div>
        <w:div w:id="1973751817">
          <w:marLeft w:val="640"/>
          <w:marRight w:val="0"/>
          <w:marTop w:val="0"/>
          <w:marBottom w:val="0"/>
          <w:divBdr>
            <w:top w:val="none" w:sz="0" w:space="0" w:color="auto"/>
            <w:left w:val="none" w:sz="0" w:space="0" w:color="auto"/>
            <w:bottom w:val="none" w:sz="0" w:space="0" w:color="auto"/>
            <w:right w:val="none" w:sz="0" w:space="0" w:color="auto"/>
          </w:divBdr>
        </w:div>
        <w:div w:id="1728331614">
          <w:marLeft w:val="640"/>
          <w:marRight w:val="0"/>
          <w:marTop w:val="0"/>
          <w:marBottom w:val="0"/>
          <w:divBdr>
            <w:top w:val="none" w:sz="0" w:space="0" w:color="auto"/>
            <w:left w:val="none" w:sz="0" w:space="0" w:color="auto"/>
            <w:bottom w:val="none" w:sz="0" w:space="0" w:color="auto"/>
            <w:right w:val="none" w:sz="0" w:space="0" w:color="auto"/>
          </w:divBdr>
        </w:div>
        <w:div w:id="1539858478">
          <w:marLeft w:val="640"/>
          <w:marRight w:val="0"/>
          <w:marTop w:val="0"/>
          <w:marBottom w:val="0"/>
          <w:divBdr>
            <w:top w:val="none" w:sz="0" w:space="0" w:color="auto"/>
            <w:left w:val="none" w:sz="0" w:space="0" w:color="auto"/>
            <w:bottom w:val="none" w:sz="0" w:space="0" w:color="auto"/>
            <w:right w:val="none" w:sz="0" w:space="0" w:color="auto"/>
          </w:divBdr>
        </w:div>
        <w:div w:id="468130599">
          <w:marLeft w:val="640"/>
          <w:marRight w:val="0"/>
          <w:marTop w:val="0"/>
          <w:marBottom w:val="0"/>
          <w:divBdr>
            <w:top w:val="none" w:sz="0" w:space="0" w:color="auto"/>
            <w:left w:val="none" w:sz="0" w:space="0" w:color="auto"/>
            <w:bottom w:val="none" w:sz="0" w:space="0" w:color="auto"/>
            <w:right w:val="none" w:sz="0" w:space="0" w:color="auto"/>
          </w:divBdr>
        </w:div>
        <w:div w:id="1368094890">
          <w:marLeft w:val="640"/>
          <w:marRight w:val="0"/>
          <w:marTop w:val="0"/>
          <w:marBottom w:val="0"/>
          <w:divBdr>
            <w:top w:val="none" w:sz="0" w:space="0" w:color="auto"/>
            <w:left w:val="none" w:sz="0" w:space="0" w:color="auto"/>
            <w:bottom w:val="none" w:sz="0" w:space="0" w:color="auto"/>
            <w:right w:val="none" w:sz="0" w:space="0" w:color="auto"/>
          </w:divBdr>
        </w:div>
        <w:div w:id="1856453555">
          <w:marLeft w:val="640"/>
          <w:marRight w:val="0"/>
          <w:marTop w:val="0"/>
          <w:marBottom w:val="0"/>
          <w:divBdr>
            <w:top w:val="none" w:sz="0" w:space="0" w:color="auto"/>
            <w:left w:val="none" w:sz="0" w:space="0" w:color="auto"/>
            <w:bottom w:val="none" w:sz="0" w:space="0" w:color="auto"/>
            <w:right w:val="none" w:sz="0" w:space="0" w:color="auto"/>
          </w:divBdr>
        </w:div>
        <w:div w:id="1129395568">
          <w:marLeft w:val="640"/>
          <w:marRight w:val="0"/>
          <w:marTop w:val="0"/>
          <w:marBottom w:val="0"/>
          <w:divBdr>
            <w:top w:val="none" w:sz="0" w:space="0" w:color="auto"/>
            <w:left w:val="none" w:sz="0" w:space="0" w:color="auto"/>
            <w:bottom w:val="none" w:sz="0" w:space="0" w:color="auto"/>
            <w:right w:val="none" w:sz="0" w:space="0" w:color="auto"/>
          </w:divBdr>
        </w:div>
        <w:div w:id="682708139">
          <w:marLeft w:val="640"/>
          <w:marRight w:val="0"/>
          <w:marTop w:val="0"/>
          <w:marBottom w:val="0"/>
          <w:divBdr>
            <w:top w:val="none" w:sz="0" w:space="0" w:color="auto"/>
            <w:left w:val="none" w:sz="0" w:space="0" w:color="auto"/>
            <w:bottom w:val="none" w:sz="0" w:space="0" w:color="auto"/>
            <w:right w:val="none" w:sz="0" w:space="0" w:color="auto"/>
          </w:divBdr>
        </w:div>
        <w:div w:id="610743084">
          <w:marLeft w:val="640"/>
          <w:marRight w:val="0"/>
          <w:marTop w:val="0"/>
          <w:marBottom w:val="0"/>
          <w:divBdr>
            <w:top w:val="none" w:sz="0" w:space="0" w:color="auto"/>
            <w:left w:val="none" w:sz="0" w:space="0" w:color="auto"/>
            <w:bottom w:val="none" w:sz="0" w:space="0" w:color="auto"/>
            <w:right w:val="none" w:sz="0" w:space="0" w:color="auto"/>
          </w:divBdr>
        </w:div>
        <w:div w:id="1154642868">
          <w:marLeft w:val="640"/>
          <w:marRight w:val="0"/>
          <w:marTop w:val="0"/>
          <w:marBottom w:val="0"/>
          <w:divBdr>
            <w:top w:val="none" w:sz="0" w:space="0" w:color="auto"/>
            <w:left w:val="none" w:sz="0" w:space="0" w:color="auto"/>
            <w:bottom w:val="none" w:sz="0" w:space="0" w:color="auto"/>
            <w:right w:val="none" w:sz="0" w:space="0" w:color="auto"/>
          </w:divBdr>
        </w:div>
        <w:div w:id="1217352485">
          <w:marLeft w:val="640"/>
          <w:marRight w:val="0"/>
          <w:marTop w:val="0"/>
          <w:marBottom w:val="0"/>
          <w:divBdr>
            <w:top w:val="none" w:sz="0" w:space="0" w:color="auto"/>
            <w:left w:val="none" w:sz="0" w:space="0" w:color="auto"/>
            <w:bottom w:val="none" w:sz="0" w:space="0" w:color="auto"/>
            <w:right w:val="none" w:sz="0" w:space="0" w:color="auto"/>
          </w:divBdr>
        </w:div>
        <w:div w:id="1202131193">
          <w:marLeft w:val="640"/>
          <w:marRight w:val="0"/>
          <w:marTop w:val="0"/>
          <w:marBottom w:val="0"/>
          <w:divBdr>
            <w:top w:val="none" w:sz="0" w:space="0" w:color="auto"/>
            <w:left w:val="none" w:sz="0" w:space="0" w:color="auto"/>
            <w:bottom w:val="none" w:sz="0" w:space="0" w:color="auto"/>
            <w:right w:val="none" w:sz="0" w:space="0" w:color="auto"/>
          </w:divBdr>
        </w:div>
        <w:div w:id="1644699990">
          <w:marLeft w:val="640"/>
          <w:marRight w:val="0"/>
          <w:marTop w:val="0"/>
          <w:marBottom w:val="0"/>
          <w:divBdr>
            <w:top w:val="none" w:sz="0" w:space="0" w:color="auto"/>
            <w:left w:val="none" w:sz="0" w:space="0" w:color="auto"/>
            <w:bottom w:val="none" w:sz="0" w:space="0" w:color="auto"/>
            <w:right w:val="none" w:sz="0" w:space="0" w:color="auto"/>
          </w:divBdr>
        </w:div>
        <w:div w:id="1829780648">
          <w:marLeft w:val="640"/>
          <w:marRight w:val="0"/>
          <w:marTop w:val="0"/>
          <w:marBottom w:val="0"/>
          <w:divBdr>
            <w:top w:val="none" w:sz="0" w:space="0" w:color="auto"/>
            <w:left w:val="none" w:sz="0" w:space="0" w:color="auto"/>
            <w:bottom w:val="none" w:sz="0" w:space="0" w:color="auto"/>
            <w:right w:val="none" w:sz="0" w:space="0" w:color="auto"/>
          </w:divBdr>
        </w:div>
        <w:div w:id="821892500">
          <w:marLeft w:val="640"/>
          <w:marRight w:val="0"/>
          <w:marTop w:val="0"/>
          <w:marBottom w:val="0"/>
          <w:divBdr>
            <w:top w:val="none" w:sz="0" w:space="0" w:color="auto"/>
            <w:left w:val="none" w:sz="0" w:space="0" w:color="auto"/>
            <w:bottom w:val="none" w:sz="0" w:space="0" w:color="auto"/>
            <w:right w:val="none" w:sz="0" w:space="0" w:color="auto"/>
          </w:divBdr>
        </w:div>
        <w:div w:id="2136559493">
          <w:marLeft w:val="640"/>
          <w:marRight w:val="0"/>
          <w:marTop w:val="0"/>
          <w:marBottom w:val="0"/>
          <w:divBdr>
            <w:top w:val="none" w:sz="0" w:space="0" w:color="auto"/>
            <w:left w:val="none" w:sz="0" w:space="0" w:color="auto"/>
            <w:bottom w:val="none" w:sz="0" w:space="0" w:color="auto"/>
            <w:right w:val="none" w:sz="0" w:space="0" w:color="auto"/>
          </w:divBdr>
        </w:div>
        <w:div w:id="1958175939">
          <w:marLeft w:val="640"/>
          <w:marRight w:val="0"/>
          <w:marTop w:val="0"/>
          <w:marBottom w:val="0"/>
          <w:divBdr>
            <w:top w:val="none" w:sz="0" w:space="0" w:color="auto"/>
            <w:left w:val="none" w:sz="0" w:space="0" w:color="auto"/>
            <w:bottom w:val="none" w:sz="0" w:space="0" w:color="auto"/>
            <w:right w:val="none" w:sz="0" w:space="0" w:color="auto"/>
          </w:divBdr>
        </w:div>
        <w:div w:id="834757680">
          <w:marLeft w:val="640"/>
          <w:marRight w:val="0"/>
          <w:marTop w:val="0"/>
          <w:marBottom w:val="0"/>
          <w:divBdr>
            <w:top w:val="none" w:sz="0" w:space="0" w:color="auto"/>
            <w:left w:val="none" w:sz="0" w:space="0" w:color="auto"/>
            <w:bottom w:val="none" w:sz="0" w:space="0" w:color="auto"/>
            <w:right w:val="none" w:sz="0" w:space="0" w:color="auto"/>
          </w:divBdr>
        </w:div>
        <w:div w:id="490560112">
          <w:marLeft w:val="640"/>
          <w:marRight w:val="0"/>
          <w:marTop w:val="0"/>
          <w:marBottom w:val="0"/>
          <w:divBdr>
            <w:top w:val="none" w:sz="0" w:space="0" w:color="auto"/>
            <w:left w:val="none" w:sz="0" w:space="0" w:color="auto"/>
            <w:bottom w:val="none" w:sz="0" w:space="0" w:color="auto"/>
            <w:right w:val="none" w:sz="0" w:space="0" w:color="auto"/>
          </w:divBdr>
        </w:div>
        <w:div w:id="1884054223">
          <w:marLeft w:val="640"/>
          <w:marRight w:val="0"/>
          <w:marTop w:val="0"/>
          <w:marBottom w:val="0"/>
          <w:divBdr>
            <w:top w:val="none" w:sz="0" w:space="0" w:color="auto"/>
            <w:left w:val="none" w:sz="0" w:space="0" w:color="auto"/>
            <w:bottom w:val="none" w:sz="0" w:space="0" w:color="auto"/>
            <w:right w:val="none" w:sz="0" w:space="0" w:color="auto"/>
          </w:divBdr>
        </w:div>
        <w:div w:id="46615380">
          <w:marLeft w:val="640"/>
          <w:marRight w:val="0"/>
          <w:marTop w:val="0"/>
          <w:marBottom w:val="0"/>
          <w:divBdr>
            <w:top w:val="none" w:sz="0" w:space="0" w:color="auto"/>
            <w:left w:val="none" w:sz="0" w:space="0" w:color="auto"/>
            <w:bottom w:val="none" w:sz="0" w:space="0" w:color="auto"/>
            <w:right w:val="none" w:sz="0" w:space="0" w:color="auto"/>
          </w:divBdr>
        </w:div>
        <w:div w:id="668142240">
          <w:marLeft w:val="640"/>
          <w:marRight w:val="0"/>
          <w:marTop w:val="0"/>
          <w:marBottom w:val="0"/>
          <w:divBdr>
            <w:top w:val="none" w:sz="0" w:space="0" w:color="auto"/>
            <w:left w:val="none" w:sz="0" w:space="0" w:color="auto"/>
            <w:bottom w:val="none" w:sz="0" w:space="0" w:color="auto"/>
            <w:right w:val="none" w:sz="0" w:space="0" w:color="auto"/>
          </w:divBdr>
        </w:div>
        <w:div w:id="1520702338">
          <w:marLeft w:val="640"/>
          <w:marRight w:val="0"/>
          <w:marTop w:val="0"/>
          <w:marBottom w:val="0"/>
          <w:divBdr>
            <w:top w:val="none" w:sz="0" w:space="0" w:color="auto"/>
            <w:left w:val="none" w:sz="0" w:space="0" w:color="auto"/>
            <w:bottom w:val="none" w:sz="0" w:space="0" w:color="auto"/>
            <w:right w:val="none" w:sz="0" w:space="0" w:color="auto"/>
          </w:divBdr>
        </w:div>
        <w:div w:id="1485707458">
          <w:marLeft w:val="640"/>
          <w:marRight w:val="0"/>
          <w:marTop w:val="0"/>
          <w:marBottom w:val="0"/>
          <w:divBdr>
            <w:top w:val="none" w:sz="0" w:space="0" w:color="auto"/>
            <w:left w:val="none" w:sz="0" w:space="0" w:color="auto"/>
            <w:bottom w:val="none" w:sz="0" w:space="0" w:color="auto"/>
            <w:right w:val="none" w:sz="0" w:space="0" w:color="auto"/>
          </w:divBdr>
        </w:div>
        <w:div w:id="1632322250">
          <w:marLeft w:val="640"/>
          <w:marRight w:val="0"/>
          <w:marTop w:val="0"/>
          <w:marBottom w:val="0"/>
          <w:divBdr>
            <w:top w:val="none" w:sz="0" w:space="0" w:color="auto"/>
            <w:left w:val="none" w:sz="0" w:space="0" w:color="auto"/>
            <w:bottom w:val="none" w:sz="0" w:space="0" w:color="auto"/>
            <w:right w:val="none" w:sz="0" w:space="0" w:color="auto"/>
          </w:divBdr>
        </w:div>
        <w:div w:id="1103845055">
          <w:marLeft w:val="640"/>
          <w:marRight w:val="0"/>
          <w:marTop w:val="0"/>
          <w:marBottom w:val="0"/>
          <w:divBdr>
            <w:top w:val="none" w:sz="0" w:space="0" w:color="auto"/>
            <w:left w:val="none" w:sz="0" w:space="0" w:color="auto"/>
            <w:bottom w:val="none" w:sz="0" w:space="0" w:color="auto"/>
            <w:right w:val="none" w:sz="0" w:space="0" w:color="auto"/>
          </w:divBdr>
        </w:div>
        <w:div w:id="874394321">
          <w:marLeft w:val="640"/>
          <w:marRight w:val="0"/>
          <w:marTop w:val="0"/>
          <w:marBottom w:val="0"/>
          <w:divBdr>
            <w:top w:val="none" w:sz="0" w:space="0" w:color="auto"/>
            <w:left w:val="none" w:sz="0" w:space="0" w:color="auto"/>
            <w:bottom w:val="none" w:sz="0" w:space="0" w:color="auto"/>
            <w:right w:val="none" w:sz="0" w:space="0" w:color="auto"/>
          </w:divBdr>
        </w:div>
        <w:div w:id="1636789889">
          <w:marLeft w:val="640"/>
          <w:marRight w:val="0"/>
          <w:marTop w:val="0"/>
          <w:marBottom w:val="0"/>
          <w:divBdr>
            <w:top w:val="none" w:sz="0" w:space="0" w:color="auto"/>
            <w:left w:val="none" w:sz="0" w:space="0" w:color="auto"/>
            <w:bottom w:val="none" w:sz="0" w:space="0" w:color="auto"/>
            <w:right w:val="none" w:sz="0" w:space="0" w:color="auto"/>
          </w:divBdr>
        </w:div>
        <w:div w:id="1944067303">
          <w:marLeft w:val="640"/>
          <w:marRight w:val="0"/>
          <w:marTop w:val="0"/>
          <w:marBottom w:val="0"/>
          <w:divBdr>
            <w:top w:val="none" w:sz="0" w:space="0" w:color="auto"/>
            <w:left w:val="none" w:sz="0" w:space="0" w:color="auto"/>
            <w:bottom w:val="none" w:sz="0" w:space="0" w:color="auto"/>
            <w:right w:val="none" w:sz="0" w:space="0" w:color="auto"/>
          </w:divBdr>
        </w:div>
        <w:div w:id="1555577805">
          <w:marLeft w:val="640"/>
          <w:marRight w:val="0"/>
          <w:marTop w:val="0"/>
          <w:marBottom w:val="0"/>
          <w:divBdr>
            <w:top w:val="none" w:sz="0" w:space="0" w:color="auto"/>
            <w:left w:val="none" w:sz="0" w:space="0" w:color="auto"/>
            <w:bottom w:val="none" w:sz="0" w:space="0" w:color="auto"/>
            <w:right w:val="none" w:sz="0" w:space="0" w:color="auto"/>
          </w:divBdr>
        </w:div>
        <w:div w:id="273557855">
          <w:marLeft w:val="640"/>
          <w:marRight w:val="0"/>
          <w:marTop w:val="0"/>
          <w:marBottom w:val="0"/>
          <w:divBdr>
            <w:top w:val="none" w:sz="0" w:space="0" w:color="auto"/>
            <w:left w:val="none" w:sz="0" w:space="0" w:color="auto"/>
            <w:bottom w:val="none" w:sz="0" w:space="0" w:color="auto"/>
            <w:right w:val="none" w:sz="0" w:space="0" w:color="auto"/>
          </w:divBdr>
        </w:div>
        <w:div w:id="1628049205">
          <w:marLeft w:val="640"/>
          <w:marRight w:val="0"/>
          <w:marTop w:val="0"/>
          <w:marBottom w:val="0"/>
          <w:divBdr>
            <w:top w:val="none" w:sz="0" w:space="0" w:color="auto"/>
            <w:left w:val="none" w:sz="0" w:space="0" w:color="auto"/>
            <w:bottom w:val="none" w:sz="0" w:space="0" w:color="auto"/>
            <w:right w:val="none" w:sz="0" w:space="0" w:color="auto"/>
          </w:divBdr>
        </w:div>
        <w:div w:id="624234823">
          <w:marLeft w:val="640"/>
          <w:marRight w:val="0"/>
          <w:marTop w:val="0"/>
          <w:marBottom w:val="0"/>
          <w:divBdr>
            <w:top w:val="none" w:sz="0" w:space="0" w:color="auto"/>
            <w:left w:val="none" w:sz="0" w:space="0" w:color="auto"/>
            <w:bottom w:val="none" w:sz="0" w:space="0" w:color="auto"/>
            <w:right w:val="none" w:sz="0" w:space="0" w:color="auto"/>
          </w:divBdr>
        </w:div>
        <w:div w:id="823542807">
          <w:marLeft w:val="640"/>
          <w:marRight w:val="0"/>
          <w:marTop w:val="0"/>
          <w:marBottom w:val="0"/>
          <w:divBdr>
            <w:top w:val="none" w:sz="0" w:space="0" w:color="auto"/>
            <w:left w:val="none" w:sz="0" w:space="0" w:color="auto"/>
            <w:bottom w:val="none" w:sz="0" w:space="0" w:color="auto"/>
            <w:right w:val="none" w:sz="0" w:space="0" w:color="auto"/>
          </w:divBdr>
        </w:div>
        <w:div w:id="226385676">
          <w:marLeft w:val="640"/>
          <w:marRight w:val="0"/>
          <w:marTop w:val="0"/>
          <w:marBottom w:val="0"/>
          <w:divBdr>
            <w:top w:val="none" w:sz="0" w:space="0" w:color="auto"/>
            <w:left w:val="none" w:sz="0" w:space="0" w:color="auto"/>
            <w:bottom w:val="none" w:sz="0" w:space="0" w:color="auto"/>
            <w:right w:val="none" w:sz="0" w:space="0" w:color="auto"/>
          </w:divBdr>
        </w:div>
        <w:div w:id="1072654055">
          <w:marLeft w:val="640"/>
          <w:marRight w:val="0"/>
          <w:marTop w:val="0"/>
          <w:marBottom w:val="0"/>
          <w:divBdr>
            <w:top w:val="none" w:sz="0" w:space="0" w:color="auto"/>
            <w:left w:val="none" w:sz="0" w:space="0" w:color="auto"/>
            <w:bottom w:val="none" w:sz="0" w:space="0" w:color="auto"/>
            <w:right w:val="none" w:sz="0" w:space="0" w:color="auto"/>
          </w:divBdr>
        </w:div>
        <w:div w:id="884605553">
          <w:marLeft w:val="640"/>
          <w:marRight w:val="0"/>
          <w:marTop w:val="0"/>
          <w:marBottom w:val="0"/>
          <w:divBdr>
            <w:top w:val="none" w:sz="0" w:space="0" w:color="auto"/>
            <w:left w:val="none" w:sz="0" w:space="0" w:color="auto"/>
            <w:bottom w:val="none" w:sz="0" w:space="0" w:color="auto"/>
            <w:right w:val="none" w:sz="0" w:space="0" w:color="auto"/>
          </w:divBdr>
        </w:div>
        <w:div w:id="1991906393">
          <w:marLeft w:val="640"/>
          <w:marRight w:val="0"/>
          <w:marTop w:val="0"/>
          <w:marBottom w:val="0"/>
          <w:divBdr>
            <w:top w:val="none" w:sz="0" w:space="0" w:color="auto"/>
            <w:left w:val="none" w:sz="0" w:space="0" w:color="auto"/>
            <w:bottom w:val="none" w:sz="0" w:space="0" w:color="auto"/>
            <w:right w:val="none" w:sz="0" w:space="0" w:color="auto"/>
          </w:divBdr>
        </w:div>
        <w:div w:id="873885821">
          <w:marLeft w:val="640"/>
          <w:marRight w:val="0"/>
          <w:marTop w:val="0"/>
          <w:marBottom w:val="0"/>
          <w:divBdr>
            <w:top w:val="none" w:sz="0" w:space="0" w:color="auto"/>
            <w:left w:val="none" w:sz="0" w:space="0" w:color="auto"/>
            <w:bottom w:val="none" w:sz="0" w:space="0" w:color="auto"/>
            <w:right w:val="none" w:sz="0" w:space="0" w:color="auto"/>
          </w:divBdr>
        </w:div>
        <w:div w:id="1858226346">
          <w:marLeft w:val="640"/>
          <w:marRight w:val="0"/>
          <w:marTop w:val="0"/>
          <w:marBottom w:val="0"/>
          <w:divBdr>
            <w:top w:val="none" w:sz="0" w:space="0" w:color="auto"/>
            <w:left w:val="none" w:sz="0" w:space="0" w:color="auto"/>
            <w:bottom w:val="none" w:sz="0" w:space="0" w:color="auto"/>
            <w:right w:val="none" w:sz="0" w:space="0" w:color="auto"/>
          </w:divBdr>
        </w:div>
        <w:div w:id="665598125">
          <w:marLeft w:val="640"/>
          <w:marRight w:val="0"/>
          <w:marTop w:val="0"/>
          <w:marBottom w:val="0"/>
          <w:divBdr>
            <w:top w:val="none" w:sz="0" w:space="0" w:color="auto"/>
            <w:left w:val="none" w:sz="0" w:space="0" w:color="auto"/>
            <w:bottom w:val="none" w:sz="0" w:space="0" w:color="auto"/>
            <w:right w:val="none" w:sz="0" w:space="0" w:color="auto"/>
          </w:divBdr>
        </w:div>
        <w:div w:id="194197052">
          <w:marLeft w:val="640"/>
          <w:marRight w:val="0"/>
          <w:marTop w:val="0"/>
          <w:marBottom w:val="0"/>
          <w:divBdr>
            <w:top w:val="none" w:sz="0" w:space="0" w:color="auto"/>
            <w:left w:val="none" w:sz="0" w:space="0" w:color="auto"/>
            <w:bottom w:val="none" w:sz="0" w:space="0" w:color="auto"/>
            <w:right w:val="none" w:sz="0" w:space="0" w:color="auto"/>
          </w:divBdr>
        </w:div>
        <w:div w:id="2013100282">
          <w:marLeft w:val="640"/>
          <w:marRight w:val="0"/>
          <w:marTop w:val="0"/>
          <w:marBottom w:val="0"/>
          <w:divBdr>
            <w:top w:val="none" w:sz="0" w:space="0" w:color="auto"/>
            <w:left w:val="none" w:sz="0" w:space="0" w:color="auto"/>
            <w:bottom w:val="none" w:sz="0" w:space="0" w:color="auto"/>
            <w:right w:val="none" w:sz="0" w:space="0" w:color="auto"/>
          </w:divBdr>
        </w:div>
        <w:div w:id="120419619">
          <w:marLeft w:val="640"/>
          <w:marRight w:val="0"/>
          <w:marTop w:val="0"/>
          <w:marBottom w:val="0"/>
          <w:divBdr>
            <w:top w:val="none" w:sz="0" w:space="0" w:color="auto"/>
            <w:left w:val="none" w:sz="0" w:space="0" w:color="auto"/>
            <w:bottom w:val="none" w:sz="0" w:space="0" w:color="auto"/>
            <w:right w:val="none" w:sz="0" w:space="0" w:color="auto"/>
          </w:divBdr>
        </w:div>
        <w:div w:id="32004844">
          <w:marLeft w:val="640"/>
          <w:marRight w:val="0"/>
          <w:marTop w:val="0"/>
          <w:marBottom w:val="0"/>
          <w:divBdr>
            <w:top w:val="none" w:sz="0" w:space="0" w:color="auto"/>
            <w:left w:val="none" w:sz="0" w:space="0" w:color="auto"/>
            <w:bottom w:val="none" w:sz="0" w:space="0" w:color="auto"/>
            <w:right w:val="none" w:sz="0" w:space="0" w:color="auto"/>
          </w:divBdr>
        </w:div>
        <w:div w:id="1141733404">
          <w:marLeft w:val="640"/>
          <w:marRight w:val="0"/>
          <w:marTop w:val="0"/>
          <w:marBottom w:val="0"/>
          <w:divBdr>
            <w:top w:val="none" w:sz="0" w:space="0" w:color="auto"/>
            <w:left w:val="none" w:sz="0" w:space="0" w:color="auto"/>
            <w:bottom w:val="none" w:sz="0" w:space="0" w:color="auto"/>
            <w:right w:val="none" w:sz="0" w:space="0" w:color="auto"/>
          </w:divBdr>
        </w:div>
        <w:div w:id="100876262">
          <w:marLeft w:val="640"/>
          <w:marRight w:val="0"/>
          <w:marTop w:val="0"/>
          <w:marBottom w:val="0"/>
          <w:divBdr>
            <w:top w:val="none" w:sz="0" w:space="0" w:color="auto"/>
            <w:left w:val="none" w:sz="0" w:space="0" w:color="auto"/>
            <w:bottom w:val="none" w:sz="0" w:space="0" w:color="auto"/>
            <w:right w:val="none" w:sz="0" w:space="0" w:color="auto"/>
          </w:divBdr>
        </w:div>
        <w:div w:id="1667200724">
          <w:marLeft w:val="640"/>
          <w:marRight w:val="0"/>
          <w:marTop w:val="0"/>
          <w:marBottom w:val="0"/>
          <w:divBdr>
            <w:top w:val="none" w:sz="0" w:space="0" w:color="auto"/>
            <w:left w:val="none" w:sz="0" w:space="0" w:color="auto"/>
            <w:bottom w:val="none" w:sz="0" w:space="0" w:color="auto"/>
            <w:right w:val="none" w:sz="0" w:space="0" w:color="auto"/>
          </w:divBdr>
        </w:div>
        <w:div w:id="140466571">
          <w:marLeft w:val="640"/>
          <w:marRight w:val="0"/>
          <w:marTop w:val="0"/>
          <w:marBottom w:val="0"/>
          <w:divBdr>
            <w:top w:val="none" w:sz="0" w:space="0" w:color="auto"/>
            <w:left w:val="none" w:sz="0" w:space="0" w:color="auto"/>
            <w:bottom w:val="none" w:sz="0" w:space="0" w:color="auto"/>
            <w:right w:val="none" w:sz="0" w:space="0" w:color="auto"/>
          </w:divBdr>
        </w:div>
        <w:div w:id="395512051">
          <w:marLeft w:val="640"/>
          <w:marRight w:val="0"/>
          <w:marTop w:val="0"/>
          <w:marBottom w:val="0"/>
          <w:divBdr>
            <w:top w:val="none" w:sz="0" w:space="0" w:color="auto"/>
            <w:left w:val="none" w:sz="0" w:space="0" w:color="auto"/>
            <w:bottom w:val="none" w:sz="0" w:space="0" w:color="auto"/>
            <w:right w:val="none" w:sz="0" w:space="0" w:color="auto"/>
          </w:divBdr>
        </w:div>
      </w:divsChild>
    </w:div>
    <w:div w:id="1389455843">
      <w:bodyDiv w:val="1"/>
      <w:marLeft w:val="0"/>
      <w:marRight w:val="0"/>
      <w:marTop w:val="0"/>
      <w:marBottom w:val="0"/>
      <w:divBdr>
        <w:top w:val="none" w:sz="0" w:space="0" w:color="auto"/>
        <w:left w:val="none" w:sz="0" w:space="0" w:color="auto"/>
        <w:bottom w:val="none" w:sz="0" w:space="0" w:color="auto"/>
        <w:right w:val="none" w:sz="0" w:space="0" w:color="auto"/>
      </w:divBdr>
      <w:divsChild>
        <w:div w:id="331880046">
          <w:marLeft w:val="640"/>
          <w:marRight w:val="0"/>
          <w:marTop w:val="0"/>
          <w:marBottom w:val="0"/>
          <w:divBdr>
            <w:top w:val="none" w:sz="0" w:space="0" w:color="auto"/>
            <w:left w:val="none" w:sz="0" w:space="0" w:color="auto"/>
            <w:bottom w:val="none" w:sz="0" w:space="0" w:color="auto"/>
            <w:right w:val="none" w:sz="0" w:space="0" w:color="auto"/>
          </w:divBdr>
        </w:div>
        <w:div w:id="2094037301">
          <w:marLeft w:val="640"/>
          <w:marRight w:val="0"/>
          <w:marTop w:val="0"/>
          <w:marBottom w:val="0"/>
          <w:divBdr>
            <w:top w:val="none" w:sz="0" w:space="0" w:color="auto"/>
            <w:left w:val="none" w:sz="0" w:space="0" w:color="auto"/>
            <w:bottom w:val="none" w:sz="0" w:space="0" w:color="auto"/>
            <w:right w:val="none" w:sz="0" w:space="0" w:color="auto"/>
          </w:divBdr>
        </w:div>
        <w:div w:id="766270003">
          <w:marLeft w:val="640"/>
          <w:marRight w:val="0"/>
          <w:marTop w:val="0"/>
          <w:marBottom w:val="0"/>
          <w:divBdr>
            <w:top w:val="none" w:sz="0" w:space="0" w:color="auto"/>
            <w:left w:val="none" w:sz="0" w:space="0" w:color="auto"/>
            <w:bottom w:val="none" w:sz="0" w:space="0" w:color="auto"/>
            <w:right w:val="none" w:sz="0" w:space="0" w:color="auto"/>
          </w:divBdr>
        </w:div>
        <w:div w:id="1471901006">
          <w:marLeft w:val="640"/>
          <w:marRight w:val="0"/>
          <w:marTop w:val="0"/>
          <w:marBottom w:val="0"/>
          <w:divBdr>
            <w:top w:val="none" w:sz="0" w:space="0" w:color="auto"/>
            <w:left w:val="none" w:sz="0" w:space="0" w:color="auto"/>
            <w:bottom w:val="none" w:sz="0" w:space="0" w:color="auto"/>
            <w:right w:val="none" w:sz="0" w:space="0" w:color="auto"/>
          </w:divBdr>
        </w:div>
        <w:div w:id="996149305">
          <w:marLeft w:val="640"/>
          <w:marRight w:val="0"/>
          <w:marTop w:val="0"/>
          <w:marBottom w:val="0"/>
          <w:divBdr>
            <w:top w:val="none" w:sz="0" w:space="0" w:color="auto"/>
            <w:left w:val="none" w:sz="0" w:space="0" w:color="auto"/>
            <w:bottom w:val="none" w:sz="0" w:space="0" w:color="auto"/>
            <w:right w:val="none" w:sz="0" w:space="0" w:color="auto"/>
          </w:divBdr>
        </w:div>
        <w:div w:id="1750887544">
          <w:marLeft w:val="640"/>
          <w:marRight w:val="0"/>
          <w:marTop w:val="0"/>
          <w:marBottom w:val="0"/>
          <w:divBdr>
            <w:top w:val="none" w:sz="0" w:space="0" w:color="auto"/>
            <w:left w:val="none" w:sz="0" w:space="0" w:color="auto"/>
            <w:bottom w:val="none" w:sz="0" w:space="0" w:color="auto"/>
            <w:right w:val="none" w:sz="0" w:space="0" w:color="auto"/>
          </w:divBdr>
        </w:div>
        <w:div w:id="1170871944">
          <w:marLeft w:val="640"/>
          <w:marRight w:val="0"/>
          <w:marTop w:val="0"/>
          <w:marBottom w:val="0"/>
          <w:divBdr>
            <w:top w:val="none" w:sz="0" w:space="0" w:color="auto"/>
            <w:left w:val="none" w:sz="0" w:space="0" w:color="auto"/>
            <w:bottom w:val="none" w:sz="0" w:space="0" w:color="auto"/>
            <w:right w:val="none" w:sz="0" w:space="0" w:color="auto"/>
          </w:divBdr>
        </w:div>
        <w:div w:id="1271232241">
          <w:marLeft w:val="640"/>
          <w:marRight w:val="0"/>
          <w:marTop w:val="0"/>
          <w:marBottom w:val="0"/>
          <w:divBdr>
            <w:top w:val="none" w:sz="0" w:space="0" w:color="auto"/>
            <w:left w:val="none" w:sz="0" w:space="0" w:color="auto"/>
            <w:bottom w:val="none" w:sz="0" w:space="0" w:color="auto"/>
            <w:right w:val="none" w:sz="0" w:space="0" w:color="auto"/>
          </w:divBdr>
        </w:div>
        <w:div w:id="771895322">
          <w:marLeft w:val="640"/>
          <w:marRight w:val="0"/>
          <w:marTop w:val="0"/>
          <w:marBottom w:val="0"/>
          <w:divBdr>
            <w:top w:val="none" w:sz="0" w:space="0" w:color="auto"/>
            <w:left w:val="none" w:sz="0" w:space="0" w:color="auto"/>
            <w:bottom w:val="none" w:sz="0" w:space="0" w:color="auto"/>
            <w:right w:val="none" w:sz="0" w:space="0" w:color="auto"/>
          </w:divBdr>
        </w:div>
        <w:div w:id="997421954">
          <w:marLeft w:val="640"/>
          <w:marRight w:val="0"/>
          <w:marTop w:val="0"/>
          <w:marBottom w:val="0"/>
          <w:divBdr>
            <w:top w:val="none" w:sz="0" w:space="0" w:color="auto"/>
            <w:left w:val="none" w:sz="0" w:space="0" w:color="auto"/>
            <w:bottom w:val="none" w:sz="0" w:space="0" w:color="auto"/>
            <w:right w:val="none" w:sz="0" w:space="0" w:color="auto"/>
          </w:divBdr>
        </w:div>
        <w:div w:id="1436055023">
          <w:marLeft w:val="640"/>
          <w:marRight w:val="0"/>
          <w:marTop w:val="0"/>
          <w:marBottom w:val="0"/>
          <w:divBdr>
            <w:top w:val="none" w:sz="0" w:space="0" w:color="auto"/>
            <w:left w:val="none" w:sz="0" w:space="0" w:color="auto"/>
            <w:bottom w:val="none" w:sz="0" w:space="0" w:color="auto"/>
            <w:right w:val="none" w:sz="0" w:space="0" w:color="auto"/>
          </w:divBdr>
        </w:div>
        <w:div w:id="204954017">
          <w:marLeft w:val="640"/>
          <w:marRight w:val="0"/>
          <w:marTop w:val="0"/>
          <w:marBottom w:val="0"/>
          <w:divBdr>
            <w:top w:val="none" w:sz="0" w:space="0" w:color="auto"/>
            <w:left w:val="none" w:sz="0" w:space="0" w:color="auto"/>
            <w:bottom w:val="none" w:sz="0" w:space="0" w:color="auto"/>
            <w:right w:val="none" w:sz="0" w:space="0" w:color="auto"/>
          </w:divBdr>
        </w:div>
        <w:div w:id="1683169077">
          <w:marLeft w:val="640"/>
          <w:marRight w:val="0"/>
          <w:marTop w:val="0"/>
          <w:marBottom w:val="0"/>
          <w:divBdr>
            <w:top w:val="none" w:sz="0" w:space="0" w:color="auto"/>
            <w:left w:val="none" w:sz="0" w:space="0" w:color="auto"/>
            <w:bottom w:val="none" w:sz="0" w:space="0" w:color="auto"/>
            <w:right w:val="none" w:sz="0" w:space="0" w:color="auto"/>
          </w:divBdr>
        </w:div>
        <w:div w:id="62917565">
          <w:marLeft w:val="640"/>
          <w:marRight w:val="0"/>
          <w:marTop w:val="0"/>
          <w:marBottom w:val="0"/>
          <w:divBdr>
            <w:top w:val="none" w:sz="0" w:space="0" w:color="auto"/>
            <w:left w:val="none" w:sz="0" w:space="0" w:color="auto"/>
            <w:bottom w:val="none" w:sz="0" w:space="0" w:color="auto"/>
            <w:right w:val="none" w:sz="0" w:space="0" w:color="auto"/>
          </w:divBdr>
        </w:div>
        <w:div w:id="1243178030">
          <w:marLeft w:val="640"/>
          <w:marRight w:val="0"/>
          <w:marTop w:val="0"/>
          <w:marBottom w:val="0"/>
          <w:divBdr>
            <w:top w:val="none" w:sz="0" w:space="0" w:color="auto"/>
            <w:left w:val="none" w:sz="0" w:space="0" w:color="auto"/>
            <w:bottom w:val="none" w:sz="0" w:space="0" w:color="auto"/>
            <w:right w:val="none" w:sz="0" w:space="0" w:color="auto"/>
          </w:divBdr>
        </w:div>
        <w:div w:id="2139032011">
          <w:marLeft w:val="640"/>
          <w:marRight w:val="0"/>
          <w:marTop w:val="0"/>
          <w:marBottom w:val="0"/>
          <w:divBdr>
            <w:top w:val="none" w:sz="0" w:space="0" w:color="auto"/>
            <w:left w:val="none" w:sz="0" w:space="0" w:color="auto"/>
            <w:bottom w:val="none" w:sz="0" w:space="0" w:color="auto"/>
            <w:right w:val="none" w:sz="0" w:space="0" w:color="auto"/>
          </w:divBdr>
        </w:div>
        <w:div w:id="1499425614">
          <w:marLeft w:val="640"/>
          <w:marRight w:val="0"/>
          <w:marTop w:val="0"/>
          <w:marBottom w:val="0"/>
          <w:divBdr>
            <w:top w:val="none" w:sz="0" w:space="0" w:color="auto"/>
            <w:left w:val="none" w:sz="0" w:space="0" w:color="auto"/>
            <w:bottom w:val="none" w:sz="0" w:space="0" w:color="auto"/>
            <w:right w:val="none" w:sz="0" w:space="0" w:color="auto"/>
          </w:divBdr>
        </w:div>
        <w:div w:id="350301029">
          <w:marLeft w:val="640"/>
          <w:marRight w:val="0"/>
          <w:marTop w:val="0"/>
          <w:marBottom w:val="0"/>
          <w:divBdr>
            <w:top w:val="none" w:sz="0" w:space="0" w:color="auto"/>
            <w:left w:val="none" w:sz="0" w:space="0" w:color="auto"/>
            <w:bottom w:val="none" w:sz="0" w:space="0" w:color="auto"/>
            <w:right w:val="none" w:sz="0" w:space="0" w:color="auto"/>
          </w:divBdr>
        </w:div>
        <w:div w:id="390159327">
          <w:marLeft w:val="640"/>
          <w:marRight w:val="0"/>
          <w:marTop w:val="0"/>
          <w:marBottom w:val="0"/>
          <w:divBdr>
            <w:top w:val="none" w:sz="0" w:space="0" w:color="auto"/>
            <w:left w:val="none" w:sz="0" w:space="0" w:color="auto"/>
            <w:bottom w:val="none" w:sz="0" w:space="0" w:color="auto"/>
            <w:right w:val="none" w:sz="0" w:space="0" w:color="auto"/>
          </w:divBdr>
        </w:div>
        <w:div w:id="1284656788">
          <w:marLeft w:val="640"/>
          <w:marRight w:val="0"/>
          <w:marTop w:val="0"/>
          <w:marBottom w:val="0"/>
          <w:divBdr>
            <w:top w:val="none" w:sz="0" w:space="0" w:color="auto"/>
            <w:left w:val="none" w:sz="0" w:space="0" w:color="auto"/>
            <w:bottom w:val="none" w:sz="0" w:space="0" w:color="auto"/>
            <w:right w:val="none" w:sz="0" w:space="0" w:color="auto"/>
          </w:divBdr>
        </w:div>
        <w:div w:id="127164872">
          <w:marLeft w:val="640"/>
          <w:marRight w:val="0"/>
          <w:marTop w:val="0"/>
          <w:marBottom w:val="0"/>
          <w:divBdr>
            <w:top w:val="none" w:sz="0" w:space="0" w:color="auto"/>
            <w:left w:val="none" w:sz="0" w:space="0" w:color="auto"/>
            <w:bottom w:val="none" w:sz="0" w:space="0" w:color="auto"/>
            <w:right w:val="none" w:sz="0" w:space="0" w:color="auto"/>
          </w:divBdr>
        </w:div>
        <w:div w:id="1263611699">
          <w:marLeft w:val="640"/>
          <w:marRight w:val="0"/>
          <w:marTop w:val="0"/>
          <w:marBottom w:val="0"/>
          <w:divBdr>
            <w:top w:val="none" w:sz="0" w:space="0" w:color="auto"/>
            <w:left w:val="none" w:sz="0" w:space="0" w:color="auto"/>
            <w:bottom w:val="none" w:sz="0" w:space="0" w:color="auto"/>
            <w:right w:val="none" w:sz="0" w:space="0" w:color="auto"/>
          </w:divBdr>
        </w:div>
        <w:div w:id="630481434">
          <w:marLeft w:val="640"/>
          <w:marRight w:val="0"/>
          <w:marTop w:val="0"/>
          <w:marBottom w:val="0"/>
          <w:divBdr>
            <w:top w:val="none" w:sz="0" w:space="0" w:color="auto"/>
            <w:left w:val="none" w:sz="0" w:space="0" w:color="auto"/>
            <w:bottom w:val="none" w:sz="0" w:space="0" w:color="auto"/>
            <w:right w:val="none" w:sz="0" w:space="0" w:color="auto"/>
          </w:divBdr>
        </w:div>
        <w:div w:id="1128429358">
          <w:marLeft w:val="640"/>
          <w:marRight w:val="0"/>
          <w:marTop w:val="0"/>
          <w:marBottom w:val="0"/>
          <w:divBdr>
            <w:top w:val="none" w:sz="0" w:space="0" w:color="auto"/>
            <w:left w:val="none" w:sz="0" w:space="0" w:color="auto"/>
            <w:bottom w:val="none" w:sz="0" w:space="0" w:color="auto"/>
            <w:right w:val="none" w:sz="0" w:space="0" w:color="auto"/>
          </w:divBdr>
        </w:div>
        <w:div w:id="829757445">
          <w:marLeft w:val="640"/>
          <w:marRight w:val="0"/>
          <w:marTop w:val="0"/>
          <w:marBottom w:val="0"/>
          <w:divBdr>
            <w:top w:val="none" w:sz="0" w:space="0" w:color="auto"/>
            <w:left w:val="none" w:sz="0" w:space="0" w:color="auto"/>
            <w:bottom w:val="none" w:sz="0" w:space="0" w:color="auto"/>
            <w:right w:val="none" w:sz="0" w:space="0" w:color="auto"/>
          </w:divBdr>
        </w:div>
        <w:div w:id="1916551797">
          <w:marLeft w:val="640"/>
          <w:marRight w:val="0"/>
          <w:marTop w:val="0"/>
          <w:marBottom w:val="0"/>
          <w:divBdr>
            <w:top w:val="none" w:sz="0" w:space="0" w:color="auto"/>
            <w:left w:val="none" w:sz="0" w:space="0" w:color="auto"/>
            <w:bottom w:val="none" w:sz="0" w:space="0" w:color="auto"/>
            <w:right w:val="none" w:sz="0" w:space="0" w:color="auto"/>
          </w:divBdr>
        </w:div>
        <w:div w:id="992218904">
          <w:marLeft w:val="640"/>
          <w:marRight w:val="0"/>
          <w:marTop w:val="0"/>
          <w:marBottom w:val="0"/>
          <w:divBdr>
            <w:top w:val="none" w:sz="0" w:space="0" w:color="auto"/>
            <w:left w:val="none" w:sz="0" w:space="0" w:color="auto"/>
            <w:bottom w:val="none" w:sz="0" w:space="0" w:color="auto"/>
            <w:right w:val="none" w:sz="0" w:space="0" w:color="auto"/>
          </w:divBdr>
        </w:div>
        <w:div w:id="1603955463">
          <w:marLeft w:val="640"/>
          <w:marRight w:val="0"/>
          <w:marTop w:val="0"/>
          <w:marBottom w:val="0"/>
          <w:divBdr>
            <w:top w:val="none" w:sz="0" w:space="0" w:color="auto"/>
            <w:left w:val="none" w:sz="0" w:space="0" w:color="auto"/>
            <w:bottom w:val="none" w:sz="0" w:space="0" w:color="auto"/>
            <w:right w:val="none" w:sz="0" w:space="0" w:color="auto"/>
          </w:divBdr>
        </w:div>
        <w:div w:id="200217692">
          <w:marLeft w:val="640"/>
          <w:marRight w:val="0"/>
          <w:marTop w:val="0"/>
          <w:marBottom w:val="0"/>
          <w:divBdr>
            <w:top w:val="none" w:sz="0" w:space="0" w:color="auto"/>
            <w:left w:val="none" w:sz="0" w:space="0" w:color="auto"/>
            <w:bottom w:val="none" w:sz="0" w:space="0" w:color="auto"/>
            <w:right w:val="none" w:sz="0" w:space="0" w:color="auto"/>
          </w:divBdr>
        </w:div>
        <w:div w:id="104422596">
          <w:marLeft w:val="640"/>
          <w:marRight w:val="0"/>
          <w:marTop w:val="0"/>
          <w:marBottom w:val="0"/>
          <w:divBdr>
            <w:top w:val="none" w:sz="0" w:space="0" w:color="auto"/>
            <w:left w:val="none" w:sz="0" w:space="0" w:color="auto"/>
            <w:bottom w:val="none" w:sz="0" w:space="0" w:color="auto"/>
            <w:right w:val="none" w:sz="0" w:space="0" w:color="auto"/>
          </w:divBdr>
        </w:div>
        <w:div w:id="2023626781">
          <w:marLeft w:val="640"/>
          <w:marRight w:val="0"/>
          <w:marTop w:val="0"/>
          <w:marBottom w:val="0"/>
          <w:divBdr>
            <w:top w:val="none" w:sz="0" w:space="0" w:color="auto"/>
            <w:left w:val="none" w:sz="0" w:space="0" w:color="auto"/>
            <w:bottom w:val="none" w:sz="0" w:space="0" w:color="auto"/>
            <w:right w:val="none" w:sz="0" w:space="0" w:color="auto"/>
          </w:divBdr>
        </w:div>
        <w:div w:id="413940867">
          <w:marLeft w:val="640"/>
          <w:marRight w:val="0"/>
          <w:marTop w:val="0"/>
          <w:marBottom w:val="0"/>
          <w:divBdr>
            <w:top w:val="none" w:sz="0" w:space="0" w:color="auto"/>
            <w:left w:val="none" w:sz="0" w:space="0" w:color="auto"/>
            <w:bottom w:val="none" w:sz="0" w:space="0" w:color="auto"/>
            <w:right w:val="none" w:sz="0" w:space="0" w:color="auto"/>
          </w:divBdr>
        </w:div>
        <w:div w:id="748188659">
          <w:marLeft w:val="640"/>
          <w:marRight w:val="0"/>
          <w:marTop w:val="0"/>
          <w:marBottom w:val="0"/>
          <w:divBdr>
            <w:top w:val="none" w:sz="0" w:space="0" w:color="auto"/>
            <w:left w:val="none" w:sz="0" w:space="0" w:color="auto"/>
            <w:bottom w:val="none" w:sz="0" w:space="0" w:color="auto"/>
            <w:right w:val="none" w:sz="0" w:space="0" w:color="auto"/>
          </w:divBdr>
        </w:div>
        <w:div w:id="277224997">
          <w:marLeft w:val="640"/>
          <w:marRight w:val="0"/>
          <w:marTop w:val="0"/>
          <w:marBottom w:val="0"/>
          <w:divBdr>
            <w:top w:val="none" w:sz="0" w:space="0" w:color="auto"/>
            <w:left w:val="none" w:sz="0" w:space="0" w:color="auto"/>
            <w:bottom w:val="none" w:sz="0" w:space="0" w:color="auto"/>
            <w:right w:val="none" w:sz="0" w:space="0" w:color="auto"/>
          </w:divBdr>
        </w:div>
        <w:div w:id="411632230">
          <w:marLeft w:val="640"/>
          <w:marRight w:val="0"/>
          <w:marTop w:val="0"/>
          <w:marBottom w:val="0"/>
          <w:divBdr>
            <w:top w:val="none" w:sz="0" w:space="0" w:color="auto"/>
            <w:left w:val="none" w:sz="0" w:space="0" w:color="auto"/>
            <w:bottom w:val="none" w:sz="0" w:space="0" w:color="auto"/>
            <w:right w:val="none" w:sz="0" w:space="0" w:color="auto"/>
          </w:divBdr>
        </w:div>
        <w:div w:id="1771781429">
          <w:marLeft w:val="640"/>
          <w:marRight w:val="0"/>
          <w:marTop w:val="0"/>
          <w:marBottom w:val="0"/>
          <w:divBdr>
            <w:top w:val="none" w:sz="0" w:space="0" w:color="auto"/>
            <w:left w:val="none" w:sz="0" w:space="0" w:color="auto"/>
            <w:bottom w:val="none" w:sz="0" w:space="0" w:color="auto"/>
            <w:right w:val="none" w:sz="0" w:space="0" w:color="auto"/>
          </w:divBdr>
        </w:div>
        <w:div w:id="1170481262">
          <w:marLeft w:val="640"/>
          <w:marRight w:val="0"/>
          <w:marTop w:val="0"/>
          <w:marBottom w:val="0"/>
          <w:divBdr>
            <w:top w:val="none" w:sz="0" w:space="0" w:color="auto"/>
            <w:left w:val="none" w:sz="0" w:space="0" w:color="auto"/>
            <w:bottom w:val="none" w:sz="0" w:space="0" w:color="auto"/>
            <w:right w:val="none" w:sz="0" w:space="0" w:color="auto"/>
          </w:divBdr>
        </w:div>
        <w:div w:id="122968120">
          <w:marLeft w:val="640"/>
          <w:marRight w:val="0"/>
          <w:marTop w:val="0"/>
          <w:marBottom w:val="0"/>
          <w:divBdr>
            <w:top w:val="none" w:sz="0" w:space="0" w:color="auto"/>
            <w:left w:val="none" w:sz="0" w:space="0" w:color="auto"/>
            <w:bottom w:val="none" w:sz="0" w:space="0" w:color="auto"/>
            <w:right w:val="none" w:sz="0" w:space="0" w:color="auto"/>
          </w:divBdr>
        </w:div>
        <w:div w:id="1454595529">
          <w:marLeft w:val="640"/>
          <w:marRight w:val="0"/>
          <w:marTop w:val="0"/>
          <w:marBottom w:val="0"/>
          <w:divBdr>
            <w:top w:val="none" w:sz="0" w:space="0" w:color="auto"/>
            <w:left w:val="none" w:sz="0" w:space="0" w:color="auto"/>
            <w:bottom w:val="none" w:sz="0" w:space="0" w:color="auto"/>
            <w:right w:val="none" w:sz="0" w:space="0" w:color="auto"/>
          </w:divBdr>
        </w:div>
        <w:div w:id="752553605">
          <w:marLeft w:val="640"/>
          <w:marRight w:val="0"/>
          <w:marTop w:val="0"/>
          <w:marBottom w:val="0"/>
          <w:divBdr>
            <w:top w:val="none" w:sz="0" w:space="0" w:color="auto"/>
            <w:left w:val="none" w:sz="0" w:space="0" w:color="auto"/>
            <w:bottom w:val="none" w:sz="0" w:space="0" w:color="auto"/>
            <w:right w:val="none" w:sz="0" w:space="0" w:color="auto"/>
          </w:divBdr>
        </w:div>
        <w:div w:id="1765108515">
          <w:marLeft w:val="640"/>
          <w:marRight w:val="0"/>
          <w:marTop w:val="0"/>
          <w:marBottom w:val="0"/>
          <w:divBdr>
            <w:top w:val="none" w:sz="0" w:space="0" w:color="auto"/>
            <w:left w:val="none" w:sz="0" w:space="0" w:color="auto"/>
            <w:bottom w:val="none" w:sz="0" w:space="0" w:color="auto"/>
            <w:right w:val="none" w:sz="0" w:space="0" w:color="auto"/>
          </w:divBdr>
        </w:div>
        <w:div w:id="1377511601">
          <w:marLeft w:val="640"/>
          <w:marRight w:val="0"/>
          <w:marTop w:val="0"/>
          <w:marBottom w:val="0"/>
          <w:divBdr>
            <w:top w:val="none" w:sz="0" w:space="0" w:color="auto"/>
            <w:left w:val="none" w:sz="0" w:space="0" w:color="auto"/>
            <w:bottom w:val="none" w:sz="0" w:space="0" w:color="auto"/>
            <w:right w:val="none" w:sz="0" w:space="0" w:color="auto"/>
          </w:divBdr>
        </w:div>
        <w:div w:id="1424257887">
          <w:marLeft w:val="640"/>
          <w:marRight w:val="0"/>
          <w:marTop w:val="0"/>
          <w:marBottom w:val="0"/>
          <w:divBdr>
            <w:top w:val="none" w:sz="0" w:space="0" w:color="auto"/>
            <w:left w:val="none" w:sz="0" w:space="0" w:color="auto"/>
            <w:bottom w:val="none" w:sz="0" w:space="0" w:color="auto"/>
            <w:right w:val="none" w:sz="0" w:space="0" w:color="auto"/>
          </w:divBdr>
        </w:div>
        <w:div w:id="1337616294">
          <w:marLeft w:val="640"/>
          <w:marRight w:val="0"/>
          <w:marTop w:val="0"/>
          <w:marBottom w:val="0"/>
          <w:divBdr>
            <w:top w:val="none" w:sz="0" w:space="0" w:color="auto"/>
            <w:left w:val="none" w:sz="0" w:space="0" w:color="auto"/>
            <w:bottom w:val="none" w:sz="0" w:space="0" w:color="auto"/>
            <w:right w:val="none" w:sz="0" w:space="0" w:color="auto"/>
          </w:divBdr>
        </w:div>
        <w:div w:id="188841327">
          <w:marLeft w:val="640"/>
          <w:marRight w:val="0"/>
          <w:marTop w:val="0"/>
          <w:marBottom w:val="0"/>
          <w:divBdr>
            <w:top w:val="none" w:sz="0" w:space="0" w:color="auto"/>
            <w:left w:val="none" w:sz="0" w:space="0" w:color="auto"/>
            <w:bottom w:val="none" w:sz="0" w:space="0" w:color="auto"/>
            <w:right w:val="none" w:sz="0" w:space="0" w:color="auto"/>
          </w:divBdr>
        </w:div>
        <w:div w:id="1485123455">
          <w:marLeft w:val="640"/>
          <w:marRight w:val="0"/>
          <w:marTop w:val="0"/>
          <w:marBottom w:val="0"/>
          <w:divBdr>
            <w:top w:val="none" w:sz="0" w:space="0" w:color="auto"/>
            <w:left w:val="none" w:sz="0" w:space="0" w:color="auto"/>
            <w:bottom w:val="none" w:sz="0" w:space="0" w:color="auto"/>
            <w:right w:val="none" w:sz="0" w:space="0" w:color="auto"/>
          </w:divBdr>
        </w:div>
        <w:div w:id="1898319499">
          <w:marLeft w:val="640"/>
          <w:marRight w:val="0"/>
          <w:marTop w:val="0"/>
          <w:marBottom w:val="0"/>
          <w:divBdr>
            <w:top w:val="none" w:sz="0" w:space="0" w:color="auto"/>
            <w:left w:val="none" w:sz="0" w:space="0" w:color="auto"/>
            <w:bottom w:val="none" w:sz="0" w:space="0" w:color="auto"/>
            <w:right w:val="none" w:sz="0" w:space="0" w:color="auto"/>
          </w:divBdr>
        </w:div>
        <w:div w:id="1411611095">
          <w:marLeft w:val="640"/>
          <w:marRight w:val="0"/>
          <w:marTop w:val="0"/>
          <w:marBottom w:val="0"/>
          <w:divBdr>
            <w:top w:val="none" w:sz="0" w:space="0" w:color="auto"/>
            <w:left w:val="none" w:sz="0" w:space="0" w:color="auto"/>
            <w:bottom w:val="none" w:sz="0" w:space="0" w:color="auto"/>
            <w:right w:val="none" w:sz="0" w:space="0" w:color="auto"/>
          </w:divBdr>
        </w:div>
        <w:div w:id="725179480">
          <w:marLeft w:val="640"/>
          <w:marRight w:val="0"/>
          <w:marTop w:val="0"/>
          <w:marBottom w:val="0"/>
          <w:divBdr>
            <w:top w:val="none" w:sz="0" w:space="0" w:color="auto"/>
            <w:left w:val="none" w:sz="0" w:space="0" w:color="auto"/>
            <w:bottom w:val="none" w:sz="0" w:space="0" w:color="auto"/>
            <w:right w:val="none" w:sz="0" w:space="0" w:color="auto"/>
          </w:divBdr>
        </w:div>
        <w:div w:id="740372969">
          <w:marLeft w:val="640"/>
          <w:marRight w:val="0"/>
          <w:marTop w:val="0"/>
          <w:marBottom w:val="0"/>
          <w:divBdr>
            <w:top w:val="none" w:sz="0" w:space="0" w:color="auto"/>
            <w:left w:val="none" w:sz="0" w:space="0" w:color="auto"/>
            <w:bottom w:val="none" w:sz="0" w:space="0" w:color="auto"/>
            <w:right w:val="none" w:sz="0" w:space="0" w:color="auto"/>
          </w:divBdr>
        </w:div>
        <w:div w:id="576206237">
          <w:marLeft w:val="640"/>
          <w:marRight w:val="0"/>
          <w:marTop w:val="0"/>
          <w:marBottom w:val="0"/>
          <w:divBdr>
            <w:top w:val="none" w:sz="0" w:space="0" w:color="auto"/>
            <w:left w:val="none" w:sz="0" w:space="0" w:color="auto"/>
            <w:bottom w:val="none" w:sz="0" w:space="0" w:color="auto"/>
            <w:right w:val="none" w:sz="0" w:space="0" w:color="auto"/>
          </w:divBdr>
        </w:div>
        <w:div w:id="1009718521">
          <w:marLeft w:val="640"/>
          <w:marRight w:val="0"/>
          <w:marTop w:val="0"/>
          <w:marBottom w:val="0"/>
          <w:divBdr>
            <w:top w:val="none" w:sz="0" w:space="0" w:color="auto"/>
            <w:left w:val="none" w:sz="0" w:space="0" w:color="auto"/>
            <w:bottom w:val="none" w:sz="0" w:space="0" w:color="auto"/>
            <w:right w:val="none" w:sz="0" w:space="0" w:color="auto"/>
          </w:divBdr>
        </w:div>
        <w:div w:id="1328556755">
          <w:marLeft w:val="640"/>
          <w:marRight w:val="0"/>
          <w:marTop w:val="0"/>
          <w:marBottom w:val="0"/>
          <w:divBdr>
            <w:top w:val="none" w:sz="0" w:space="0" w:color="auto"/>
            <w:left w:val="none" w:sz="0" w:space="0" w:color="auto"/>
            <w:bottom w:val="none" w:sz="0" w:space="0" w:color="auto"/>
            <w:right w:val="none" w:sz="0" w:space="0" w:color="auto"/>
          </w:divBdr>
        </w:div>
      </w:divsChild>
    </w:div>
    <w:div w:id="1394350225">
      <w:bodyDiv w:val="1"/>
      <w:marLeft w:val="0"/>
      <w:marRight w:val="0"/>
      <w:marTop w:val="0"/>
      <w:marBottom w:val="0"/>
      <w:divBdr>
        <w:top w:val="none" w:sz="0" w:space="0" w:color="auto"/>
        <w:left w:val="none" w:sz="0" w:space="0" w:color="auto"/>
        <w:bottom w:val="none" w:sz="0" w:space="0" w:color="auto"/>
        <w:right w:val="none" w:sz="0" w:space="0" w:color="auto"/>
      </w:divBdr>
      <w:divsChild>
        <w:div w:id="375668598">
          <w:marLeft w:val="640"/>
          <w:marRight w:val="0"/>
          <w:marTop w:val="0"/>
          <w:marBottom w:val="0"/>
          <w:divBdr>
            <w:top w:val="none" w:sz="0" w:space="0" w:color="auto"/>
            <w:left w:val="none" w:sz="0" w:space="0" w:color="auto"/>
            <w:bottom w:val="none" w:sz="0" w:space="0" w:color="auto"/>
            <w:right w:val="none" w:sz="0" w:space="0" w:color="auto"/>
          </w:divBdr>
        </w:div>
        <w:div w:id="2024355190">
          <w:marLeft w:val="640"/>
          <w:marRight w:val="0"/>
          <w:marTop w:val="0"/>
          <w:marBottom w:val="0"/>
          <w:divBdr>
            <w:top w:val="none" w:sz="0" w:space="0" w:color="auto"/>
            <w:left w:val="none" w:sz="0" w:space="0" w:color="auto"/>
            <w:bottom w:val="none" w:sz="0" w:space="0" w:color="auto"/>
            <w:right w:val="none" w:sz="0" w:space="0" w:color="auto"/>
          </w:divBdr>
        </w:div>
        <w:div w:id="283970228">
          <w:marLeft w:val="640"/>
          <w:marRight w:val="0"/>
          <w:marTop w:val="0"/>
          <w:marBottom w:val="0"/>
          <w:divBdr>
            <w:top w:val="none" w:sz="0" w:space="0" w:color="auto"/>
            <w:left w:val="none" w:sz="0" w:space="0" w:color="auto"/>
            <w:bottom w:val="none" w:sz="0" w:space="0" w:color="auto"/>
            <w:right w:val="none" w:sz="0" w:space="0" w:color="auto"/>
          </w:divBdr>
        </w:div>
        <w:div w:id="1500803885">
          <w:marLeft w:val="640"/>
          <w:marRight w:val="0"/>
          <w:marTop w:val="0"/>
          <w:marBottom w:val="0"/>
          <w:divBdr>
            <w:top w:val="none" w:sz="0" w:space="0" w:color="auto"/>
            <w:left w:val="none" w:sz="0" w:space="0" w:color="auto"/>
            <w:bottom w:val="none" w:sz="0" w:space="0" w:color="auto"/>
            <w:right w:val="none" w:sz="0" w:space="0" w:color="auto"/>
          </w:divBdr>
        </w:div>
        <w:div w:id="1880774875">
          <w:marLeft w:val="640"/>
          <w:marRight w:val="0"/>
          <w:marTop w:val="0"/>
          <w:marBottom w:val="0"/>
          <w:divBdr>
            <w:top w:val="none" w:sz="0" w:space="0" w:color="auto"/>
            <w:left w:val="none" w:sz="0" w:space="0" w:color="auto"/>
            <w:bottom w:val="none" w:sz="0" w:space="0" w:color="auto"/>
            <w:right w:val="none" w:sz="0" w:space="0" w:color="auto"/>
          </w:divBdr>
        </w:div>
        <w:div w:id="453796119">
          <w:marLeft w:val="640"/>
          <w:marRight w:val="0"/>
          <w:marTop w:val="0"/>
          <w:marBottom w:val="0"/>
          <w:divBdr>
            <w:top w:val="none" w:sz="0" w:space="0" w:color="auto"/>
            <w:left w:val="none" w:sz="0" w:space="0" w:color="auto"/>
            <w:bottom w:val="none" w:sz="0" w:space="0" w:color="auto"/>
            <w:right w:val="none" w:sz="0" w:space="0" w:color="auto"/>
          </w:divBdr>
        </w:div>
        <w:div w:id="2138987527">
          <w:marLeft w:val="640"/>
          <w:marRight w:val="0"/>
          <w:marTop w:val="0"/>
          <w:marBottom w:val="0"/>
          <w:divBdr>
            <w:top w:val="none" w:sz="0" w:space="0" w:color="auto"/>
            <w:left w:val="none" w:sz="0" w:space="0" w:color="auto"/>
            <w:bottom w:val="none" w:sz="0" w:space="0" w:color="auto"/>
            <w:right w:val="none" w:sz="0" w:space="0" w:color="auto"/>
          </w:divBdr>
        </w:div>
        <w:div w:id="1793934278">
          <w:marLeft w:val="640"/>
          <w:marRight w:val="0"/>
          <w:marTop w:val="0"/>
          <w:marBottom w:val="0"/>
          <w:divBdr>
            <w:top w:val="none" w:sz="0" w:space="0" w:color="auto"/>
            <w:left w:val="none" w:sz="0" w:space="0" w:color="auto"/>
            <w:bottom w:val="none" w:sz="0" w:space="0" w:color="auto"/>
            <w:right w:val="none" w:sz="0" w:space="0" w:color="auto"/>
          </w:divBdr>
        </w:div>
        <w:div w:id="1294217293">
          <w:marLeft w:val="640"/>
          <w:marRight w:val="0"/>
          <w:marTop w:val="0"/>
          <w:marBottom w:val="0"/>
          <w:divBdr>
            <w:top w:val="none" w:sz="0" w:space="0" w:color="auto"/>
            <w:left w:val="none" w:sz="0" w:space="0" w:color="auto"/>
            <w:bottom w:val="none" w:sz="0" w:space="0" w:color="auto"/>
            <w:right w:val="none" w:sz="0" w:space="0" w:color="auto"/>
          </w:divBdr>
        </w:div>
        <w:div w:id="930627009">
          <w:marLeft w:val="640"/>
          <w:marRight w:val="0"/>
          <w:marTop w:val="0"/>
          <w:marBottom w:val="0"/>
          <w:divBdr>
            <w:top w:val="none" w:sz="0" w:space="0" w:color="auto"/>
            <w:left w:val="none" w:sz="0" w:space="0" w:color="auto"/>
            <w:bottom w:val="none" w:sz="0" w:space="0" w:color="auto"/>
            <w:right w:val="none" w:sz="0" w:space="0" w:color="auto"/>
          </w:divBdr>
        </w:div>
        <w:div w:id="1543127469">
          <w:marLeft w:val="640"/>
          <w:marRight w:val="0"/>
          <w:marTop w:val="0"/>
          <w:marBottom w:val="0"/>
          <w:divBdr>
            <w:top w:val="none" w:sz="0" w:space="0" w:color="auto"/>
            <w:left w:val="none" w:sz="0" w:space="0" w:color="auto"/>
            <w:bottom w:val="none" w:sz="0" w:space="0" w:color="auto"/>
            <w:right w:val="none" w:sz="0" w:space="0" w:color="auto"/>
          </w:divBdr>
        </w:div>
        <w:div w:id="1931504126">
          <w:marLeft w:val="640"/>
          <w:marRight w:val="0"/>
          <w:marTop w:val="0"/>
          <w:marBottom w:val="0"/>
          <w:divBdr>
            <w:top w:val="none" w:sz="0" w:space="0" w:color="auto"/>
            <w:left w:val="none" w:sz="0" w:space="0" w:color="auto"/>
            <w:bottom w:val="none" w:sz="0" w:space="0" w:color="auto"/>
            <w:right w:val="none" w:sz="0" w:space="0" w:color="auto"/>
          </w:divBdr>
        </w:div>
        <w:div w:id="212273939">
          <w:marLeft w:val="640"/>
          <w:marRight w:val="0"/>
          <w:marTop w:val="0"/>
          <w:marBottom w:val="0"/>
          <w:divBdr>
            <w:top w:val="none" w:sz="0" w:space="0" w:color="auto"/>
            <w:left w:val="none" w:sz="0" w:space="0" w:color="auto"/>
            <w:bottom w:val="none" w:sz="0" w:space="0" w:color="auto"/>
            <w:right w:val="none" w:sz="0" w:space="0" w:color="auto"/>
          </w:divBdr>
        </w:div>
        <w:div w:id="1334722148">
          <w:marLeft w:val="640"/>
          <w:marRight w:val="0"/>
          <w:marTop w:val="0"/>
          <w:marBottom w:val="0"/>
          <w:divBdr>
            <w:top w:val="none" w:sz="0" w:space="0" w:color="auto"/>
            <w:left w:val="none" w:sz="0" w:space="0" w:color="auto"/>
            <w:bottom w:val="none" w:sz="0" w:space="0" w:color="auto"/>
            <w:right w:val="none" w:sz="0" w:space="0" w:color="auto"/>
          </w:divBdr>
        </w:div>
        <w:div w:id="1967008200">
          <w:marLeft w:val="640"/>
          <w:marRight w:val="0"/>
          <w:marTop w:val="0"/>
          <w:marBottom w:val="0"/>
          <w:divBdr>
            <w:top w:val="none" w:sz="0" w:space="0" w:color="auto"/>
            <w:left w:val="none" w:sz="0" w:space="0" w:color="auto"/>
            <w:bottom w:val="none" w:sz="0" w:space="0" w:color="auto"/>
            <w:right w:val="none" w:sz="0" w:space="0" w:color="auto"/>
          </w:divBdr>
        </w:div>
        <w:div w:id="80612229">
          <w:marLeft w:val="640"/>
          <w:marRight w:val="0"/>
          <w:marTop w:val="0"/>
          <w:marBottom w:val="0"/>
          <w:divBdr>
            <w:top w:val="none" w:sz="0" w:space="0" w:color="auto"/>
            <w:left w:val="none" w:sz="0" w:space="0" w:color="auto"/>
            <w:bottom w:val="none" w:sz="0" w:space="0" w:color="auto"/>
            <w:right w:val="none" w:sz="0" w:space="0" w:color="auto"/>
          </w:divBdr>
        </w:div>
        <w:div w:id="631056381">
          <w:marLeft w:val="640"/>
          <w:marRight w:val="0"/>
          <w:marTop w:val="0"/>
          <w:marBottom w:val="0"/>
          <w:divBdr>
            <w:top w:val="none" w:sz="0" w:space="0" w:color="auto"/>
            <w:left w:val="none" w:sz="0" w:space="0" w:color="auto"/>
            <w:bottom w:val="none" w:sz="0" w:space="0" w:color="auto"/>
            <w:right w:val="none" w:sz="0" w:space="0" w:color="auto"/>
          </w:divBdr>
        </w:div>
        <w:div w:id="108667983">
          <w:marLeft w:val="640"/>
          <w:marRight w:val="0"/>
          <w:marTop w:val="0"/>
          <w:marBottom w:val="0"/>
          <w:divBdr>
            <w:top w:val="none" w:sz="0" w:space="0" w:color="auto"/>
            <w:left w:val="none" w:sz="0" w:space="0" w:color="auto"/>
            <w:bottom w:val="none" w:sz="0" w:space="0" w:color="auto"/>
            <w:right w:val="none" w:sz="0" w:space="0" w:color="auto"/>
          </w:divBdr>
        </w:div>
        <w:div w:id="1409646080">
          <w:marLeft w:val="640"/>
          <w:marRight w:val="0"/>
          <w:marTop w:val="0"/>
          <w:marBottom w:val="0"/>
          <w:divBdr>
            <w:top w:val="none" w:sz="0" w:space="0" w:color="auto"/>
            <w:left w:val="none" w:sz="0" w:space="0" w:color="auto"/>
            <w:bottom w:val="none" w:sz="0" w:space="0" w:color="auto"/>
            <w:right w:val="none" w:sz="0" w:space="0" w:color="auto"/>
          </w:divBdr>
        </w:div>
        <w:div w:id="870873671">
          <w:marLeft w:val="640"/>
          <w:marRight w:val="0"/>
          <w:marTop w:val="0"/>
          <w:marBottom w:val="0"/>
          <w:divBdr>
            <w:top w:val="none" w:sz="0" w:space="0" w:color="auto"/>
            <w:left w:val="none" w:sz="0" w:space="0" w:color="auto"/>
            <w:bottom w:val="none" w:sz="0" w:space="0" w:color="auto"/>
            <w:right w:val="none" w:sz="0" w:space="0" w:color="auto"/>
          </w:divBdr>
        </w:div>
        <w:div w:id="1470242400">
          <w:marLeft w:val="640"/>
          <w:marRight w:val="0"/>
          <w:marTop w:val="0"/>
          <w:marBottom w:val="0"/>
          <w:divBdr>
            <w:top w:val="none" w:sz="0" w:space="0" w:color="auto"/>
            <w:left w:val="none" w:sz="0" w:space="0" w:color="auto"/>
            <w:bottom w:val="none" w:sz="0" w:space="0" w:color="auto"/>
            <w:right w:val="none" w:sz="0" w:space="0" w:color="auto"/>
          </w:divBdr>
        </w:div>
      </w:divsChild>
    </w:div>
    <w:div w:id="1407874619">
      <w:bodyDiv w:val="1"/>
      <w:marLeft w:val="0"/>
      <w:marRight w:val="0"/>
      <w:marTop w:val="0"/>
      <w:marBottom w:val="0"/>
      <w:divBdr>
        <w:top w:val="none" w:sz="0" w:space="0" w:color="auto"/>
        <w:left w:val="none" w:sz="0" w:space="0" w:color="auto"/>
        <w:bottom w:val="none" w:sz="0" w:space="0" w:color="auto"/>
        <w:right w:val="none" w:sz="0" w:space="0" w:color="auto"/>
      </w:divBdr>
      <w:divsChild>
        <w:div w:id="2097437721">
          <w:marLeft w:val="640"/>
          <w:marRight w:val="0"/>
          <w:marTop w:val="0"/>
          <w:marBottom w:val="0"/>
          <w:divBdr>
            <w:top w:val="none" w:sz="0" w:space="0" w:color="auto"/>
            <w:left w:val="none" w:sz="0" w:space="0" w:color="auto"/>
            <w:bottom w:val="none" w:sz="0" w:space="0" w:color="auto"/>
            <w:right w:val="none" w:sz="0" w:space="0" w:color="auto"/>
          </w:divBdr>
        </w:div>
        <w:div w:id="1405377436">
          <w:marLeft w:val="640"/>
          <w:marRight w:val="0"/>
          <w:marTop w:val="0"/>
          <w:marBottom w:val="0"/>
          <w:divBdr>
            <w:top w:val="none" w:sz="0" w:space="0" w:color="auto"/>
            <w:left w:val="none" w:sz="0" w:space="0" w:color="auto"/>
            <w:bottom w:val="none" w:sz="0" w:space="0" w:color="auto"/>
            <w:right w:val="none" w:sz="0" w:space="0" w:color="auto"/>
          </w:divBdr>
        </w:div>
        <w:div w:id="1907764582">
          <w:marLeft w:val="640"/>
          <w:marRight w:val="0"/>
          <w:marTop w:val="0"/>
          <w:marBottom w:val="0"/>
          <w:divBdr>
            <w:top w:val="none" w:sz="0" w:space="0" w:color="auto"/>
            <w:left w:val="none" w:sz="0" w:space="0" w:color="auto"/>
            <w:bottom w:val="none" w:sz="0" w:space="0" w:color="auto"/>
            <w:right w:val="none" w:sz="0" w:space="0" w:color="auto"/>
          </w:divBdr>
        </w:div>
        <w:div w:id="587732169">
          <w:marLeft w:val="640"/>
          <w:marRight w:val="0"/>
          <w:marTop w:val="0"/>
          <w:marBottom w:val="0"/>
          <w:divBdr>
            <w:top w:val="none" w:sz="0" w:space="0" w:color="auto"/>
            <w:left w:val="none" w:sz="0" w:space="0" w:color="auto"/>
            <w:bottom w:val="none" w:sz="0" w:space="0" w:color="auto"/>
            <w:right w:val="none" w:sz="0" w:space="0" w:color="auto"/>
          </w:divBdr>
        </w:div>
        <w:div w:id="1282035681">
          <w:marLeft w:val="640"/>
          <w:marRight w:val="0"/>
          <w:marTop w:val="0"/>
          <w:marBottom w:val="0"/>
          <w:divBdr>
            <w:top w:val="none" w:sz="0" w:space="0" w:color="auto"/>
            <w:left w:val="none" w:sz="0" w:space="0" w:color="auto"/>
            <w:bottom w:val="none" w:sz="0" w:space="0" w:color="auto"/>
            <w:right w:val="none" w:sz="0" w:space="0" w:color="auto"/>
          </w:divBdr>
        </w:div>
        <w:div w:id="423041274">
          <w:marLeft w:val="640"/>
          <w:marRight w:val="0"/>
          <w:marTop w:val="0"/>
          <w:marBottom w:val="0"/>
          <w:divBdr>
            <w:top w:val="none" w:sz="0" w:space="0" w:color="auto"/>
            <w:left w:val="none" w:sz="0" w:space="0" w:color="auto"/>
            <w:bottom w:val="none" w:sz="0" w:space="0" w:color="auto"/>
            <w:right w:val="none" w:sz="0" w:space="0" w:color="auto"/>
          </w:divBdr>
        </w:div>
        <w:div w:id="2055034479">
          <w:marLeft w:val="640"/>
          <w:marRight w:val="0"/>
          <w:marTop w:val="0"/>
          <w:marBottom w:val="0"/>
          <w:divBdr>
            <w:top w:val="none" w:sz="0" w:space="0" w:color="auto"/>
            <w:left w:val="none" w:sz="0" w:space="0" w:color="auto"/>
            <w:bottom w:val="none" w:sz="0" w:space="0" w:color="auto"/>
            <w:right w:val="none" w:sz="0" w:space="0" w:color="auto"/>
          </w:divBdr>
        </w:div>
        <w:div w:id="71895433">
          <w:marLeft w:val="640"/>
          <w:marRight w:val="0"/>
          <w:marTop w:val="0"/>
          <w:marBottom w:val="0"/>
          <w:divBdr>
            <w:top w:val="none" w:sz="0" w:space="0" w:color="auto"/>
            <w:left w:val="none" w:sz="0" w:space="0" w:color="auto"/>
            <w:bottom w:val="none" w:sz="0" w:space="0" w:color="auto"/>
            <w:right w:val="none" w:sz="0" w:space="0" w:color="auto"/>
          </w:divBdr>
        </w:div>
        <w:div w:id="81535338">
          <w:marLeft w:val="640"/>
          <w:marRight w:val="0"/>
          <w:marTop w:val="0"/>
          <w:marBottom w:val="0"/>
          <w:divBdr>
            <w:top w:val="none" w:sz="0" w:space="0" w:color="auto"/>
            <w:left w:val="none" w:sz="0" w:space="0" w:color="auto"/>
            <w:bottom w:val="none" w:sz="0" w:space="0" w:color="auto"/>
            <w:right w:val="none" w:sz="0" w:space="0" w:color="auto"/>
          </w:divBdr>
        </w:div>
        <w:div w:id="1945261405">
          <w:marLeft w:val="640"/>
          <w:marRight w:val="0"/>
          <w:marTop w:val="0"/>
          <w:marBottom w:val="0"/>
          <w:divBdr>
            <w:top w:val="none" w:sz="0" w:space="0" w:color="auto"/>
            <w:left w:val="none" w:sz="0" w:space="0" w:color="auto"/>
            <w:bottom w:val="none" w:sz="0" w:space="0" w:color="auto"/>
            <w:right w:val="none" w:sz="0" w:space="0" w:color="auto"/>
          </w:divBdr>
        </w:div>
        <w:div w:id="918564011">
          <w:marLeft w:val="640"/>
          <w:marRight w:val="0"/>
          <w:marTop w:val="0"/>
          <w:marBottom w:val="0"/>
          <w:divBdr>
            <w:top w:val="none" w:sz="0" w:space="0" w:color="auto"/>
            <w:left w:val="none" w:sz="0" w:space="0" w:color="auto"/>
            <w:bottom w:val="none" w:sz="0" w:space="0" w:color="auto"/>
            <w:right w:val="none" w:sz="0" w:space="0" w:color="auto"/>
          </w:divBdr>
        </w:div>
        <w:div w:id="2107143534">
          <w:marLeft w:val="640"/>
          <w:marRight w:val="0"/>
          <w:marTop w:val="0"/>
          <w:marBottom w:val="0"/>
          <w:divBdr>
            <w:top w:val="none" w:sz="0" w:space="0" w:color="auto"/>
            <w:left w:val="none" w:sz="0" w:space="0" w:color="auto"/>
            <w:bottom w:val="none" w:sz="0" w:space="0" w:color="auto"/>
            <w:right w:val="none" w:sz="0" w:space="0" w:color="auto"/>
          </w:divBdr>
        </w:div>
        <w:div w:id="937252510">
          <w:marLeft w:val="640"/>
          <w:marRight w:val="0"/>
          <w:marTop w:val="0"/>
          <w:marBottom w:val="0"/>
          <w:divBdr>
            <w:top w:val="none" w:sz="0" w:space="0" w:color="auto"/>
            <w:left w:val="none" w:sz="0" w:space="0" w:color="auto"/>
            <w:bottom w:val="none" w:sz="0" w:space="0" w:color="auto"/>
            <w:right w:val="none" w:sz="0" w:space="0" w:color="auto"/>
          </w:divBdr>
        </w:div>
        <w:div w:id="201479394">
          <w:marLeft w:val="640"/>
          <w:marRight w:val="0"/>
          <w:marTop w:val="0"/>
          <w:marBottom w:val="0"/>
          <w:divBdr>
            <w:top w:val="none" w:sz="0" w:space="0" w:color="auto"/>
            <w:left w:val="none" w:sz="0" w:space="0" w:color="auto"/>
            <w:bottom w:val="none" w:sz="0" w:space="0" w:color="auto"/>
            <w:right w:val="none" w:sz="0" w:space="0" w:color="auto"/>
          </w:divBdr>
        </w:div>
        <w:div w:id="1962109913">
          <w:marLeft w:val="640"/>
          <w:marRight w:val="0"/>
          <w:marTop w:val="0"/>
          <w:marBottom w:val="0"/>
          <w:divBdr>
            <w:top w:val="none" w:sz="0" w:space="0" w:color="auto"/>
            <w:left w:val="none" w:sz="0" w:space="0" w:color="auto"/>
            <w:bottom w:val="none" w:sz="0" w:space="0" w:color="auto"/>
            <w:right w:val="none" w:sz="0" w:space="0" w:color="auto"/>
          </w:divBdr>
        </w:div>
        <w:div w:id="659381239">
          <w:marLeft w:val="640"/>
          <w:marRight w:val="0"/>
          <w:marTop w:val="0"/>
          <w:marBottom w:val="0"/>
          <w:divBdr>
            <w:top w:val="none" w:sz="0" w:space="0" w:color="auto"/>
            <w:left w:val="none" w:sz="0" w:space="0" w:color="auto"/>
            <w:bottom w:val="none" w:sz="0" w:space="0" w:color="auto"/>
            <w:right w:val="none" w:sz="0" w:space="0" w:color="auto"/>
          </w:divBdr>
        </w:div>
        <w:div w:id="916405323">
          <w:marLeft w:val="640"/>
          <w:marRight w:val="0"/>
          <w:marTop w:val="0"/>
          <w:marBottom w:val="0"/>
          <w:divBdr>
            <w:top w:val="none" w:sz="0" w:space="0" w:color="auto"/>
            <w:left w:val="none" w:sz="0" w:space="0" w:color="auto"/>
            <w:bottom w:val="none" w:sz="0" w:space="0" w:color="auto"/>
            <w:right w:val="none" w:sz="0" w:space="0" w:color="auto"/>
          </w:divBdr>
        </w:div>
        <w:div w:id="895434470">
          <w:marLeft w:val="640"/>
          <w:marRight w:val="0"/>
          <w:marTop w:val="0"/>
          <w:marBottom w:val="0"/>
          <w:divBdr>
            <w:top w:val="none" w:sz="0" w:space="0" w:color="auto"/>
            <w:left w:val="none" w:sz="0" w:space="0" w:color="auto"/>
            <w:bottom w:val="none" w:sz="0" w:space="0" w:color="auto"/>
            <w:right w:val="none" w:sz="0" w:space="0" w:color="auto"/>
          </w:divBdr>
        </w:div>
        <w:div w:id="231551706">
          <w:marLeft w:val="640"/>
          <w:marRight w:val="0"/>
          <w:marTop w:val="0"/>
          <w:marBottom w:val="0"/>
          <w:divBdr>
            <w:top w:val="none" w:sz="0" w:space="0" w:color="auto"/>
            <w:left w:val="none" w:sz="0" w:space="0" w:color="auto"/>
            <w:bottom w:val="none" w:sz="0" w:space="0" w:color="auto"/>
            <w:right w:val="none" w:sz="0" w:space="0" w:color="auto"/>
          </w:divBdr>
        </w:div>
        <w:div w:id="1049887511">
          <w:marLeft w:val="640"/>
          <w:marRight w:val="0"/>
          <w:marTop w:val="0"/>
          <w:marBottom w:val="0"/>
          <w:divBdr>
            <w:top w:val="none" w:sz="0" w:space="0" w:color="auto"/>
            <w:left w:val="none" w:sz="0" w:space="0" w:color="auto"/>
            <w:bottom w:val="none" w:sz="0" w:space="0" w:color="auto"/>
            <w:right w:val="none" w:sz="0" w:space="0" w:color="auto"/>
          </w:divBdr>
        </w:div>
        <w:div w:id="68843192">
          <w:marLeft w:val="640"/>
          <w:marRight w:val="0"/>
          <w:marTop w:val="0"/>
          <w:marBottom w:val="0"/>
          <w:divBdr>
            <w:top w:val="none" w:sz="0" w:space="0" w:color="auto"/>
            <w:left w:val="none" w:sz="0" w:space="0" w:color="auto"/>
            <w:bottom w:val="none" w:sz="0" w:space="0" w:color="auto"/>
            <w:right w:val="none" w:sz="0" w:space="0" w:color="auto"/>
          </w:divBdr>
        </w:div>
        <w:div w:id="37435117">
          <w:marLeft w:val="640"/>
          <w:marRight w:val="0"/>
          <w:marTop w:val="0"/>
          <w:marBottom w:val="0"/>
          <w:divBdr>
            <w:top w:val="none" w:sz="0" w:space="0" w:color="auto"/>
            <w:left w:val="none" w:sz="0" w:space="0" w:color="auto"/>
            <w:bottom w:val="none" w:sz="0" w:space="0" w:color="auto"/>
            <w:right w:val="none" w:sz="0" w:space="0" w:color="auto"/>
          </w:divBdr>
        </w:div>
        <w:div w:id="347217107">
          <w:marLeft w:val="640"/>
          <w:marRight w:val="0"/>
          <w:marTop w:val="0"/>
          <w:marBottom w:val="0"/>
          <w:divBdr>
            <w:top w:val="none" w:sz="0" w:space="0" w:color="auto"/>
            <w:left w:val="none" w:sz="0" w:space="0" w:color="auto"/>
            <w:bottom w:val="none" w:sz="0" w:space="0" w:color="auto"/>
            <w:right w:val="none" w:sz="0" w:space="0" w:color="auto"/>
          </w:divBdr>
        </w:div>
        <w:div w:id="480269077">
          <w:marLeft w:val="640"/>
          <w:marRight w:val="0"/>
          <w:marTop w:val="0"/>
          <w:marBottom w:val="0"/>
          <w:divBdr>
            <w:top w:val="none" w:sz="0" w:space="0" w:color="auto"/>
            <w:left w:val="none" w:sz="0" w:space="0" w:color="auto"/>
            <w:bottom w:val="none" w:sz="0" w:space="0" w:color="auto"/>
            <w:right w:val="none" w:sz="0" w:space="0" w:color="auto"/>
          </w:divBdr>
        </w:div>
        <w:div w:id="1639140876">
          <w:marLeft w:val="640"/>
          <w:marRight w:val="0"/>
          <w:marTop w:val="0"/>
          <w:marBottom w:val="0"/>
          <w:divBdr>
            <w:top w:val="none" w:sz="0" w:space="0" w:color="auto"/>
            <w:left w:val="none" w:sz="0" w:space="0" w:color="auto"/>
            <w:bottom w:val="none" w:sz="0" w:space="0" w:color="auto"/>
            <w:right w:val="none" w:sz="0" w:space="0" w:color="auto"/>
          </w:divBdr>
        </w:div>
        <w:div w:id="1538347617">
          <w:marLeft w:val="640"/>
          <w:marRight w:val="0"/>
          <w:marTop w:val="0"/>
          <w:marBottom w:val="0"/>
          <w:divBdr>
            <w:top w:val="none" w:sz="0" w:space="0" w:color="auto"/>
            <w:left w:val="none" w:sz="0" w:space="0" w:color="auto"/>
            <w:bottom w:val="none" w:sz="0" w:space="0" w:color="auto"/>
            <w:right w:val="none" w:sz="0" w:space="0" w:color="auto"/>
          </w:divBdr>
        </w:div>
        <w:div w:id="163906600">
          <w:marLeft w:val="640"/>
          <w:marRight w:val="0"/>
          <w:marTop w:val="0"/>
          <w:marBottom w:val="0"/>
          <w:divBdr>
            <w:top w:val="none" w:sz="0" w:space="0" w:color="auto"/>
            <w:left w:val="none" w:sz="0" w:space="0" w:color="auto"/>
            <w:bottom w:val="none" w:sz="0" w:space="0" w:color="auto"/>
            <w:right w:val="none" w:sz="0" w:space="0" w:color="auto"/>
          </w:divBdr>
        </w:div>
        <w:div w:id="165369655">
          <w:marLeft w:val="640"/>
          <w:marRight w:val="0"/>
          <w:marTop w:val="0"/>
          <w:marBottom w:val="0"/>
          <w:divBdr>
            <w:top w:val="none" w:sz="0" w:space="0" w:color="auto"/>
            <w:left w:val="none" w:sz="0" w:space="0" w:color="auto"/>
            <w:bottom w:val="none" w:sz="0" w:space="0" w:color="auto"/>
            <w:right w:val="none" w:sz="0" w:space="0" w:color="auto"/>
          </w:divBdr>
        </w:div>
        <w:div w:id="156264480">
          <w:marLeft w:val="640"/>
          <w:marRight w:val="0"/>
          <w:marTop w:val="0"/>
          <w:marBottom w:val="0"/>
          <w:divBdr>
            <w:top w:val="none" w:sz="0" w:space="0" w:color="auto"/>
            <w:left w:val="none" w:sz="0" w:space="0" w:color="auto"/>
            <w:bottom w:val="none" w:sz="0" w:space="0" w:color="auto"/>
            <w:right w:val="none" w:sz="0" w:space="0" w:color="auto"/>
          </w:divBdr>
        </w:div>
        <w:div w:id="1287194669">
          <w:marLeft w:val="640"/>
          <w:marRight w:val="0"/>
          <w:marTop w:val="0"/>
          <w:marBottom w:val="0"/>
          <w:divBdr>
            <w:top w:val="none" w:sz="0" w:space="0" w:color="auto"/>
            <w:left w:val="none" w:sz="0" w:space="0" w:color="auto"/>
            <w:bottom w:val="none" w:sz="0" w:space="0" w:color="auto"/>
            <w:right w:val="none" w:sz="0" w:space="0" w:color="auto"/>
          </w:divBdr>
        </w:div>
        <w:div w:id="218171855">
          <w:marLeft w:val="640"/>
          <w:marRight w:val="0"/>
          <w:marTop w:val="0"/>
          <w:marBottom w:val="0"/>
          <w:divBdr>
            <w:top w:val="none" w:sz="0" w:space="0" w:color="auto"/>
            <w:left w:val="none" w:sz="0" w:space="0" w:color="auto"/>
            <w:bottom w:val="none" w:sz="0" w:space="0" w:color="auto"/>
            <w:right w:val="none" w:sz="0" w:space="0" w:color="auto"/>
          </w:divBdr>
        </w:div>
        <w:div w:id="788400336">
          <w:marLeft w:val="640"/>
          <w:marRight w:val="0"/>
          <w:marTop w:val="0"/>
          <w:marBottom w:val="0"/>
          <w:divBdr>
            <w:top w:val="none" w:sz="0" w:space="0" w:color="auto"/>
            <w:left w:val="none" w:sz="0" w:space="0" w:color="auto"/>
            <w:bottom w:val="none" w:sz="0" w:space="0" w:color="auto"/>
            <w:right w:val="none" w:sz="0" w:space="0" w:color="auto"/>
          </w:divBdr>
        </w:div>
        <w:div w:id="1629311466">
          <w:marLeft w:val="640"/>
          <w:marRight w:val="0"/>
          <w:marTop w:val="0"/>
          <w:marBottom w:val="0"/>
          <w:divBdr>
            <w:top w:val="none" w:sz="0" w:space="0" w:color="auto"/>
            <w:left w:val="none" w:sz="0" w:space="0" w:color="auto"/>
            <w:bottom w:val="none" w:sz="0" w:space="0" w:color="auto"/>
            <w:right w:val="none" w:sz="0" w:space="0" w:color="auto"/>
          </w:divBdr>
        </w:div>
        <w:div w:id="310332852">
          <w:marLeft w:val="640"/>
          <w:marRight w:val="0"/>
          <w:marTop w:val="0"/>
          <w:marBottom w:val="0"/>
          <w:divBdr>
            <w:top w:val="none" w:sz="0" w:space="0" w:color="auto"/>
            <w:left w:val="none" w:sz="0" w:space="0" w:color="auto"/>
            <w:bottom w:val="none" w:sz="0" w:space="0" w:color="auto"/>
            <w:right w:val="none" w:sz="0" w:space="0" w:color="auto"/>
          </w:divBdr>
        </w:div>
        <w:div w:id="1604803126">
          <w:marLeft w:val="640"/>
          <w:marRight w:val="0"/>
          <w:marTop w:val="0"/>
          <w:marBottom w:val="0"/>
          <w:divBdr>
            <w:top w:val="none" w:sz="0" w:space="0" w:color="auto"/>
            <w:left w:val="none" w:sz="0" w:space="0" w:color="auto"/>
            <w:bottom w:val="none" w:sz="0" w:space="0" w:color="auto"/>
            <w:right w:val="none" w:sz="0" w:space="0" w:color="auto"/>
          </w:divBdr>
        </w:div>
        <w:div w:id="1526404633">
          <w:marLeft w:val="640"/>
          <w:marRight w:val="0"/>
          <w:marTop w:val="0"/>
          <w:marBottom w:val="0"/>
          <w:divBdr>
            <w:top w:val="none" w:sz="0" w:space="0" w:color="auto"/>
            <w:left w:val="none" w:sz="0" w:space="0" w:color="auto"/>
            <w:bottom w:val="none" w:sz="0" w:space="0" w:color="auto"/>
            <w:right w:val="none" w:sz="0" w:space="0" w:color="auto"/>
          </w:divBdr>
        </w:div>
        <w:div w:id="47414904">
          <w:marLeft w:val="640"/>
          <w:marRight w:val="0"/>
          <w:marTop w:val="0"/>
          <w:marBottom w:val="0"/>
          <w:divBdr>
            <w:top w:val="none" w:sz="0" w:space="0" w:color="auto"/>
            <w:left w:val="none" w:sz="0" w:space="0" w:color="auto"/>
            <w:bottom w:val="none" w:sz="0" w:space="0" w:color="auto"/>
            <w:right w:val="none" w:sz="0" w:space="0" w:color="auto"/>
          </w:divBdr>
        </w:div>
        <w:div w:id="845632796">
          <w:marLeft w:val="640"/>
          <w:marRight w:val="0"/>
          <w:marTop w:val="0"/>
          <w:marBottom w:val="0"/>
          <w:divBdr>
            <w:top w:val="none" w:sz="0" w:space="0" w:color="auto"/>
            <w:left w:val="none" w:sz="0" w:space="0" w:color="auto"/>
            <w:bottom w:val="none" w:sz="0" w:space="0" w:color="auto"/>
            <w:right w:val="none" w:sz="0" w:space="0" w:color="auto"/>
          </w:divBdr>
        </w:div>
        <w:div w:id="1616710163">
          <w:marLeft w:val="640"/>
          <w:marRight w:val="0"/>
          <w:marTop w:val="0"/>
          <w:marBottom w:val="0"/>
          <w:divBdr>
            <w:top w:val="none" w:sz="0" w:space="0" w:color="auto"/>
            <w:left w:val="none" w:sz="0" w:space="0" w:color="auto"/>
            <w:bottom w:val="none" w:sz="0" w:space="0" w:color="auto"/>
            <w:right w:val="none" w:sz="0" w:space="0" w:color="auto"/>
          </w:divBdr>
        </w:div>
        <w:div w:id="1469662683">
          <w:marLeft w:val="640"/>
          <w:marRight w:val="0"/>
          <w:marTop w:val="0"/>
          <w:marBottom w:val="0"/>
          <w:divBdr>
            <w:top w:val="none" w:sz="0" w:space="0" w:color="auto"/>
            <w:left w:val="none" w:sz="0" w:space="0" w:color="auto"/>
            <w:bottom w:val="none" w:sz="0" w:space="0" w:color="auto"/>
            <w:right w:val="none" w:sz="0" w:space="0" w:color="auto"/>
          </w:divBdr>
        </w:div>
        <w:div w:id="1211839727">
          <w:marLeft w:val="640"/>
          <w:marRight w:val="0"/>
          <w:marTop w:val="0"/>
          <w:marBottom w:val="0"/>
          <w:divBdr>
            <w:top w:val="none" w:sz="0" w:space="0" w:color="auto"/>
            <w:left w:val="none" w:sz="0" w:space="0" w:color="auto"/>
            <w:bottom w:val="none" w:sz="0" w:space="0" w:color="auto"/>
            <w:right w:val="none" w:sz="0" w:space="0" w:color="auto"/>
          </w:divBdr>
        </w:div>
        <w:div w:id="2007710240">
          <w:marLeft w:val="640"/>
          <w:marRight w:val="0"/>
          <w:marTop w:val="0"/>
          <w:marBottom w:val="0"/>
          <w:divBdr>
            <w:top w:val="none" w:sz="0" w:space="0" w:color="auto"/>
            <w:left w:val="none" w:sz="0" w:space="0" w:color="auto"/>
            <w:bottom w:val="none" w:sz="0" w:space="0" w:color="auto"/>
            <w:right w:val="none" w:sz="0" w:space="0" w:color="auto"/>
          </w:divBdr>
        </w:div>
        <w:div w:id="933435740">
          <w:marLeft w:val="640"/>
          <w:marRight w:val="0"/>
          <w:marTop w:val="0"/>
          <w:marBottom w:val="0"/>
          <w:divBdr>
            <w:top w:val="none" w:sz="0" w:space="0" w:color="auto"/>
            <w:left w:val="none" w:sz="0" w:space="0" w:color="auto"/>
            <w:bottom w:val="none" w:sz="0" w:space="0" w:color="auto"/>
            <w:right w:val="none" w:sz="0" w:space="0" w:color="auto"/>
          </w:divBdr>
        </w:div>
      </w:divsChild>
    </w:div>
    <w:div w:id="1413510494">
      <w:bodyDiv w:val="1"/>
      <w:marLeft w:val="0"/>
      <w:marRight w:val="0"/>
      <w:marTop w:val="0"/>
      <w:marBottom w:val="0"/>
      <w:divBdr>
        <w:top w:val="none" w:sz="0" w:space="0" w:color="auto"/>
        <w:left w:val="none" w:sz="0" w:space="0" w:color="auto"/>
        <w:bottom w:val="none" w:sz="0" w:space="0" w:color="auto"/>
        <w:right w:val="none" w:sz="0" w:space="0" w:color="auto"/>
      </w:divBdr>
      <w:divsChild>
        <w:div w:id="1587574673">
          <w:marLeft w:val="640"/>
          <w:marRight w:val="0"/>
          <w:marTop w:val="0"/>
          <w:marBottom w:val="0"/>
          <w:divBdr>
            <w:top w:val="none" w:sz="0" w:space="0" w:color="auto"/>
            <w:left w:val="none" w:sz="0" w:space="0" w:color="auto"/>
            <w:bottom w:val="none" w:sz="0" w:space="0" w:color="auto"/>
            <w:right w:val="none" w:sz="0" w:space="0" w:color="auto"/>
          </w:divBdr>
        </w:div>
        <w:div w:id="623268188">
          <w:marLeft w:val="640"/>
          <w:marRight w:val="0"/>
          <w:marTop w:val="0"/>
          <w:marBottom w:val="0"/>
          <w:divBdr>
            <w:top w:val="none" w:sz="0" w:space="0" w:color="auto"/>
            <w:left w:val="none" w:sz="0" w:space="0" w:color="auto"/>
            <w:bottom w:val="none" w:sz="0" w:space="0" w:color="auto"/>
            <w:right w:val="none" w:sz="0" w:space="0" w:color="auto"/>
          </w:divBdr>
        </w:div>
        <w:div w:id="1662390547">
          <w:marLeft w:val="640"/>
          <w:marRight w:val="0"/>
          <w:marTop w:val="0"/>
          <w:marBottom w:val="0"/>
          <w:divBdr>
            <w:top w:val="none" w:sz="0" w:space="0" w:color="auto"/>
            <w:left w:val="none" w:sz="0" w:space="0" w:color="auto"/>
            <w:bottom w:val="none" w:sz="0" w:space="0" w:color="auto"/>
            <w:right w:val="none" w:sz="0" w:space="0" w:color="auto"/>
          </w:divBdr>
        </w:div>
        <w:div w:id="1823692839">
          <w:marLeft w:val="640"/>
          <w:marRight w:val="0"/>
          <w:marTop w:val="0"/>
          <w:marBottom w:val="0"/>
          <w:divBdr>
            <w:top w:val="none" w:sz="0" w:space="0" w:color="auto"/>
            <w:left w:val="none" w:sz="0" w:space="0" w:color="auto"/>
            <w:bottom w:val="none" w:sz="0" w:space="0" w:color="auto"/>
            <w:right w:val="none" w:sz="0" w:space="0" w:color="auto"/>
          </w:divBdr>
        </w:div>
        <w:div w:id="1941060988">
          <w:marLeft w:val="640"/>
          <w:marRight w:val="0"/>
          <w:marTop w:val="0"/>
          <w:marBottom w:val="0"/>
          <w:divBdr>
            <w:top w:val="none" w:sz="0" w:space="0" w:color="auto"/>
            <w:left w:val="none" w:sz="0" w:space="0" w:color="auto"/>
            <w:bottom w:val="none" w:sz="0" w:space="0" w:color="auto"/>
            <w:right w:val="none" w:sz="0" w:space="0" w:color="auto"/>
          </w:divBdr>
        </w:div>
        <w:div w:id="701519393">
          <w:marLeft w:val="640"/>
          <w:marRight w:val="0"/>
          <w:marTop w:val="0"/>
          <w:marBottom w:val="0"/>
          <w:divBdr>
            <w:top w:val="none" w:sz="0" w:space="0" w:color="auto"/>
            <w:left w:val="none" w:sz="0" w:space="0" w:color="auto"/>
            <w:bottom w:val="none" w:sz="0" w:space="0" w:color="auto"/>
            <w:right w:val="none" w:sz="0" w:space="0" w:color="auto"/>
          </w:divBdr>
        </w:div>
        <w:div w:id="1436949254">
          <w:marLeft w:val="640"/>
          <w:marRight w:val="0"/>
          <w:marTop w:val="0"/>
          <w:marBottom w:val="0"/>
          <w:divBdr>
            <w:top w:val="none" w:sz="0" w:space="0" w:color="auto"/>
            <w:left w:val="none" w:sz="0" w:space="0" w:color="auto"/>
            <w:bottom w:val="none" w:sz="0" w:space="0" w:color="auto"/>
            <w:right w:val="none" w:sz="0" w:space="0" w:color="auto"/>
          </w:divBdr>
        </w:div>
        <w:div w:id="986544193">
          <w:marLeft w:val="640"/>
          <w:marRight w:val="0"/>
          <w:marTop w:val="0"/>
          <w:marBottom w:val="0"/>
          <w:divBdr>
            <w:top w:val="none" w:sz="0" w:space="0" w:color="auto"/>
            <w:left w:val="none" w:sz="0" w:space="0" w:color="auto"/>
            <w:bottom w:val="none" w:sz="0" w:space="0" w:color="auto"/>
            <w:right w:val="none" w:sz="0" w:space="0" w:color="auto"/>
          </w:divBdr>
        </w:div>
        <w:div w:id="665743231">
          <w:marLeft w:val="640"/>
          <w:marRight w:val="0"/>
          <w:marTop w:val="0"/>
          <w:marBottom w:val="0"/>
          <w:divBdr>
            <w:top w:val="none" w:sz="0" w:space="0" w:color="auto"/>
            <w:left w:val="none" w:sz="0" w:space="0" w:color="auto"/>
            <w:bottom w:val="none" w:sz="0" w:space="0" w:color="auto"/>
            <w:right w:val="none" w:sz="0" w:space="0" w:color="auto"/>
          </w:divBdr>
        </w:div>
        <w:div w:id="1240990968">
          <w:marLeft w:val="640"/>
          <w:marRight w:val="0"/>
          <w:marTop w:val="0"/>
          <w:marBottom w:val="0"/>
          <w:divBdr>
            <w:top w:val="none" w:sz="0" w:space="0" w:color="auto"/>
            <w:left w:val="none" w:sz="0" w:space="0" w:color="auto"/>
            <w:bottom w:val="none" w:sz="0" w:space="0" w:color="auto"/>
            <w:right w:val="none" w:sz="0" w:space="0" w:color="auto"/>
          </w:divBdr>
        </w:div>
        <w:div w:id="1351831581">
          <w:marLeft w:val="640"/>
          <w:marRight w:val="0"/>
          <w:marTop w:val="0"/>
          <w:marBottom w:val="0"/>
          <w:divBdr>
            <w:top w:val="none" w:sz="0" w:space="0" w:color="auto"/>
            <w:left w:val="none" w:sz="0" w:space="0" w:color="auto"/>
            <w:bottom w:val="none" w:sz="0" w:space="0" w:color="auto"/>
            <w:right w:val="none" w:sz="0" w:space="0" w:color="auto"/>
          </w:divBdr>
        </w:div>
        <w:div w:id="511455288">
          <w:marLeft w:val="640"/>
          <w:marRight w:val="0"/>
          <w:marTop w:val="0"/>
          <w:marBottom w:val="0"/>
          <w:divBdr>
            <w:top w:val="none" w:sz="0" w:space="0" w:color="auto"/>
            <w:left w:val="none" w:sz="0" w:space="0" w:color="auto"/>
            <w:bottom w:val="none" w:sz="0" w:space="0" w:color="auto"/>
            <w:right w:val="none" w:sz="0" w:space="0" w:color="auto"/>
          </w:divBdr>
        </w:div>
        <w:div w:id="2054231292">
          <w:marLeft w:val="640"/>
          <w:marRight w:val="0"/>
          <w:marTop w:val="0"/>
          <w:marBottom w:val="0"/>
          <w:divBdr>
            <w:top w:val="none" w:sz="0" w:space="0" w:color="auto"/>
            <w:left w:val="none" w:sz="0" w:space="0" w:color="auto"/>
            <w:bottom w:val="none" w:sz="0" w:space="0" w:color="auto"/>
            <w:right w:val="none" w:sz="0" w:space="0" w:color="auto"/>
          </w:divBdr>
        </w:div>
        <w:div w:id="1046370087">
          <w:marLeft w:val="640"/>
          <w:marRight w:val="0"/>
          <w:marTop w:val="0"/>
          <w:marBottom w:val="0"/>
          <w:divBdr>
            <w:top w:val="none" w:sz="0" w:space="0" w:color="auto"/>
            <w:left w:val="none" w:sz="0" w:space="0" w:color="auto"/>
            <w:bottom w:val="none" w:sz="0" w:space="0" w:color="auto"/>
            <w:right w:val="none" w:sz="0" w:space="0" w:color="auto"/>
          </w:divBdr>
        </w:div>
        <w:div w:id="576787925">
          <w:marLeft w:val="640"/>
          <w:marRight w:val="0"/>
          <w:marTop w:val="0"/>
          <w:marBottom w:val="0"/>
          <w:divBdr>
            <w:top w:val="none" w:sz="0" w:space="0" w:color="auto"/>
            <w:left w:val="none" w:sz="0" w:space="0" w:color="auto"/>
            <w:bottom w:val="none" w:sz="0" w:space="0" w:color="auto"/>
            <w:right w:val="none" w:sz="0" w:space="0" w:color="auto"/>
          </w:divBdr>
        </w:div>
        <w:div w:id="1110127094">
          <w:marLeft w:val="640"/>
          <w:marRight w:val="0"/>
          <w:marTop w:val="0"/>
          <w:marBottom w:val="0"/>
          <w:divBdr>
            <w:top w:val="none" w:sz="0" w:space="0" w:color="auto"/>
            <w:left w:val="none" w:sz="0" w:space="0" w:color="auto"/>
            <w:bottom w:val="none" w:sz="0" w:space="0" w:color="auto"/>
            <w:right w:val="none" w:sz="0" w:space="0" w:color="auto"/>
          </w:divBdr>
        </w:div>
        <w:div w:id="417406665">
          <w:marLeft w:val="640"/>
          <w:marRight w:val="0"/>
          <w:marTop w:val="0"/>
          <w:marBottom w:val="0"/>
          <w:divBdr>
            <w:top w:val="none" w:sz="0" w:space="0" w:color="auto"/>
            <w:left w:val="none" w:sz="0" w:space="0" w:color="auto"/>
            <w:bottom w:val="none" w:sz="0" w:space="0" w:color="auto"/>
            <w:right w:val="none" w:sz="0" w:space="0" w:color="auto"/>
          </w:divBdr>
        </w:div>
        <w:div w:id="858743098">
          <w:marLeft w:val="640"/>
          <w:marRight w:val="0"/>
          <w:marTop w:val="0"/>
          <w:marBottom w:val="0"/>
          <w:divBdr>
            <w:top w:val="none" w:sz="0" w:space="0" w:color="auto"/>
            <w:left w:val="none" w:sz="0" w:space="0" w:color="auto"/>
            <w:bottom w:val="none" w:sz="0" w:space="0" w:color="auto"/>
            <w:right w:val="none" w:sz="0" w:space="0" w:color="auto"/>
          </w:divBdr>
        </w:div>
        <w:div w:id="1963148299">
          <w:marLeft w:val="640"/>
          <w:marRight w:val="0"/>
          <w:marTop w:val="0"/>
          <w:marBottom w:val="0"/>
          <w:divBdr>
            <w:top w:val="none" w:sz="0" w:space="0" w:color="auto"/>
            <w:left w:val="none" w:sz="0" w:space="0" w:color="auto"/>
            <w:bottom w:val="none" w:sz="0" w:space="0" w:color="auto"/>
            <w:right w:val="none" w:sz="0" w:space="0" w:color="auto"/>
          </w:divBdr>
        </w:div>
        <w:div w:id="1724213300">
          <w:marLeft w:val="640"/>
          <w:marRight w:val="0"/>
          <w:marTop w:val="0"/>
          <w:marBottom w:val="0"/>
          <w:divBdr>
            <w:top w:val="none" w:sz="0" w:space="0" w:color="auto"/>
            <w:left w:val="none" w:sz="0" w:space="0" w:color="auto"/>
            <w:bottom w:val="none" w:sz="0" w:space="0" w:color="auto"/>
            <w:right w:val="none" w:sz="0" w:space="0" w:color="auto"/>
          </w:divBdr>
        </w:div>
        <w:div w:id="1334986917">
          <w:marLeft w:val="640"/>
          <w:marRight w:val="0"/>
          <w:marTop w:val="0"/>
          <w:marBottom w:val="0"/>
          <w:divBdr>
            <w:top w:val="none" w:sz="0" w:space="0" w:color="auto"/>
            <w:left w:val="none" w:sz="0" w:space="0" w:color="auto"/>
            <w:bottom w:val="none" w:sz="0" w:space="0" w:color="auto"/>
            <w:right w:val="none" w:sz="0" w:space="0" w:color="auto"/>
          </w:divBdr>
        </w:div>
        <w:div w:id="99418218">
          <w:marLeft w:val="640"/>
          <w:marRight w:val="0"/>
          <w:marTop w:val="0"/>
          <w:marBottom w:val="0"/>
          <w:divBdr>
            <w:top w:val="none" w:sz="0" w:space="0" w:color="auto"/>
            <w:left w:val="none" w:sz="0" w:space="0" w:color="auto"/>
            <w:bottom w:val="none" w:sz="0" w:space="0" w:color="auto"/>
            <w:right w:val="none" w:sz="0" w:space="0" w:color="auto"/>
          </w:divBdr>
        </w:div>
        <w:div w:id="323313690">
          <w:marLeft w:val="640"/>
          <w:marRight w:val="0"/>
          <w:marTop w:val="0"/>
          <w:marBottom w:val="0"/>
          <w:divBdr>
            <w:top w:val="none" w:sz="0" w:space="0" w:color="auto"/>
            <w:left w:val="none" w:sz="0" w:space="0" w:color="auto"/>
            <w:bottom w:val="none" w:sz="0" w:space="0" w:color="auto"/>
            <w:right w:val="none" w:sz="0" w:space="0" w:color="auto"/>
          </w:divBdr>
        </w:div>
        <w:div w:id="1413774749">
          <w:marLeft w:val="640"/>
          <w:marRight w:val="0"/>
          <w:marTop w:val="0"/>
          <w:marBottom w:val="0"/>
          <w:divBdr>
            <w:top w:val="none" w:sz="0" w:space="0" w:color="auto"/>
            <w:left w:val="none" w:sz="0" w:space="0" w:color="auto"/>
            <w:bottom w:val="none" w:sz="0" w:space="0" w:color="auto"/>
            <w:right w:val="none" w:sz="0" w:space="0" w:color="auto"/>
          </w:divBdr>
        </w:div>
        <w:div w:id="559481396">
          <w:marLeft w:val="640"/>
          <w:marRight w:val="0"/>
          <w:marTop w:val="0"/>
          <w:marBottom w:val="0"/>
          <w:divBdr>
            <w:top w:val="none" w:sz="0" w:space="0" w:color="auto"/>
            <w:left w:val="none" w:sz="0" w:space="0" w:color="auto"/>
            <w:bottom w:val="none" w:sz="0" w:space="0" w:color="auto"/>
            <w:right w:val="none" w:sz="0" w:space="0" w:color="auto"/>
          </w:divBdr>
        </w:div>
      </w:divsChild>
    </w:div>
    <w:div w:id="1415741208">
      <w:bodyDiv w:val="1"/>
      <w:marLeft w:val="0"/>
      <w:marRight w:val="0"/>
      <w:marTop w:val="0"/>
      <w:marBottom w:val="0"/>
      <w:divBdr>
        <w:top w:val="none" w:sz="0" w:space="0" w:color="auto"/>
        <w:left w:val="none" w:sz="0" w:space="0" w:color="auto"/>
        <w:bottom w:val="none" w:sz="0" w:space="0" w:color="auto"/>
        <w:right w:val="none" w:sz="0" w:space="0" w:color="auto"/>
      </w:divBdr>
      <w:divsChild>
        <w:div w:id="1254784046">
          <w:marLeft w:val="640"/>
          <w:marRight w:val="0"/>
          <w:marTop w:val="0"/>
          <w:marBottom w:val="0"/>
          <w:divBdr>
            <w:top w:val="none" w:sz="0" w:space="0" w:color="auto"/>
            <w:left w:val="none" w:sz="0" w:space="0" w:color="auto"/>
            <w:bottom w:val="none" w:sz="0" w:space="0" w:color="auto"/>
            <w:right w:val="none" w:sz="0" w:space="0" w:color="auto"/>
          </w:divBdr>
        </w:div>
        <w:div w:id="1667977948">
          <w:marLeft w:val="640"/>
          <w:marRight w:val="0"/>
          <w:marTop w:val="0"/>
          <w:marBottom w:val="0"/>
          <w:divBdr>
            <w:top w:val="none" w:sz="0" w:space="0" w:color="auto"/>
            <w:left w:val="none" w:sz="0" w:space="0" w:color="auto"/>
            <w:bottom w:val="none" w:sz="0" w:space="0" w:color="auto"/>
            <w:right w:val="none" w:sz="0" w:space="0" w:color="auto"/>
          </w:divBdr>
        </w:div>
        <w:div w:id="18555470">
          <w:marLeft w:val="640"/>
          <w:marRight w:val="0"/>
          <w:marTop w:val="0"/>
          <w:marBottom w:val="0"/>
          <w:divBdr>
            <w:top w:val="none" w:sz="0" w:space="0" w:color="auto"/>
            <w:left w:val="none" w:sz="0" w:space="0" w:color="auto"/>
            <w:bottom w:val="none" w:sz="0" w:space="0" w:color="auto"/>
            <w:right w:val="none" w:sz="0" w:space="0" w:color="auto"/>
          </w:divBdr>
        </w:div>
        <w:div w:id="1101681183">
          <w:marLeft w:val="640"/>
          <w:marRight w:val="0"/>
          <w:marTop w:val="0"/>
          <w:marBottom w:val="0"/>
          <w:divBdr>
            <w:top w:val="none" w:sz="0" w:space="0" w:color="auto"/>
            <w:left w:val="none" w:sz="0" w:space="0" w:color="auto"/>
            <w:bottom w:val="none" w:sz="0" w:space="0" w:color="auto"/>
            <w:right w:val="none" w:sz="0" w:space="0" w:color="auto"/>
          </w:divBdr>
        </w:div>
        <w:div w:id="1183937673">
          <w:marLeft w:val="640"/>
          <w:marRight w:val="0"/>
          <w:marTop w:val="0"/>
          <w:marBottom w:val="0"/>
          <w:divBdr>
            <w:top w:val="none" w:sz="0" w:space="0" w:color="auto"/>
            <w:left w:val="none" w:sz="0" w:space="0" w:color="auto"/>
            <w:bottom w:val="none" w:sz="0" w:space="0" w:color="auto"/>
            <w:right w:val="none" w:sz="0" w:space="0" w:color="auto"/>
          </w:divBdr>
        </w:div>
        <w:div w:id="1772428822">
          <w:marLeft w:val="640"/>
          <w:marRight w:val="0"/>
          <w:marTop w:val="0"/>
          <w:marBottom w:val="0"/>
          <w:divBdr>
            <w:top w:val="none" w:sz="0" w:space="0" w:color="auto"/>
            <w:left w:val="none" w:sz="0" w:space="0" w:color="auto"/>
            <w:bottom w:val="none" w:sz="0" w:space="0" w:color="auto"/>
            <w:right w:val="none" w:sz="0" w:space="0" w:color="auto"/>
          </w:divBdr>
        </w:div>
        <w:div w:id="900867300">
          <w:marLeft w:val="640"/>
          <w:marRight w:val="0"/>
          <w:marTop w:val="0"/>
          <w:marBottom w:val="0"/>
          <w:divBdr>
            <w:top w:val="none" w:sz="0" w:space="0" w:color="auto"/>
            <w:left w:val="none" w:sz="0" w:space="0" w:color="auto"/>
            <w:bottom w:val="none" w:sz="0" w:space="0" w:color="auto"/>
            <w:right w:val="none" w:sz="0" w:space="0" w:color="auto"/>
          </w:divBdr>
        </w:div>
        <w:div w:id="201021755">
          <w:marLeft w:val="640"/>
          <w:marRight w:val="0"/>
          <w:marTop w:val="0"/>
          <w:marBottom w:val="0"/>
          <w:divBdr>
            <w:top w:val="none" w:sz="0" w:space="0" w:color="auto"/>
            <w:left w:val="none" w:sz="0" w:space="0" w:color="auto"/>
            <w:bottom w:val="none" w:sz="0" w:space="0" w:color="auto"/>
            <w:right w:val="none" w:sz="0" w:space="0" w:color="auto"/>
          </w:divBdr>
        </w:div>
        <w:div w:id="2095666509">
          <w:marLeft w:val="640"/>
          <w:marRight w:val="0"/>
          <w:marTop w:val="0"/>
          <w:marBottom w:val="0"/>
          <w:divBdr>
            <w:top w:val="none" w:sz="0" w:space="0" w:color="auto"/>
            <w:left w:val="none" w:sz="0" w:space="0" w:color="auto"/>
            <w:bottom w:val="none" w:sz="0" w:space="0" w:color="auto"/>
            <w:right w:val="none" w:sz="0" w:space="0" w:color="auto"/>
          </w:divBdr>
        </w:div>
        <w:div w:id="804349277">
          <w:marLeft w:val="640"/>
          <w:marRight w:val="0"/>
          <w:marTop w:val="0"/>
          <w:marBottom w:val="0"/>
          <w:divBdr>
            <w:top w:val="none" w:sz="0" w:space="0" w:color="auto"/>
            <w:left w:val="none" w:sz="0" w:space="0" w:color="auto"/>
            <w:bottom w:val="none" w:sz="0" w:space="0" w:color="auto"/>
            <w:right w:val="none" w:sz="0" w:space="0" w:color="auto"/>
          </w:divBdr>
        </w:div>
        <w:div w:id="659848107">
          <w:marLeft w:val="640"/>
          <w:marRight w:val="0"/>
          <w:marTop w:val="0"/>
          <w:marBottom w:val="0"/>
          <w:divBdr>
            <w:top w:val="none" w:sz="0" w:space="0" w:color="auto"/>
            <w:left w:val="none" w:sz="0" w:space="0" w:color="auto"/>
            <w:bottom w:val="none" w:sz="0" w:space="0" w:color="auto"/>
            <w:right w:val="none" w:sz="0" w:space="0" w:color="auto"/>
          </w:divBdr>
        </w:div>
        <w:div w:id="455567074">
          <w:marLeft w:val="640"/>
          <w:marRight w:val="0"/>
          <w:marTop w:val="0"/>
          <w:marBottom w:val="0"/>
          <w:divBdr>
            <w:top w:val="none" w:sz="0" w:space="0" w:color="auto"/>
            <w:left w:val="none" w:sz="0" w:space="0" w:color="auto"/>
            <w:bottom w:val="none" w:sz="0" w:space="0" w:color="auto"/>
            <w:right w:val="none" w:sz="0" w:space="0" w:color="auto"/>
          </w:divBdr>
        </w:div>
        <w:div w:id="1470778991">
          <w:marLeft w:val="640"/>
          <w:marRight w:val="0"/>
          <w:marTop w:val="0"/>
          <w:marBottom w:val="0"/>
          <w:divBdr>
            <w:top w:val="none" w:sz="0" w:space="0" w:color="auto"/>
            <w:left w:val="none" w:sz="0" w:space="0" w:color="auto"/>
            <w:bottom w:val="none" w:sz="0" w:space="0" w:color="auto"/>
            <w:right w:val="none" w:sz="0" w:space="0" w:color="auto"/>
          </w:divBdr>
        </w:div>
        <w:div w:id="2034574323">
          <w:marLeft w:val="640"/>
          <w:marRight w:val="0"/>
          <w:marTop w:val="0"/>
          <w:marBottom w:val="0"/>
          <w:divBdr>
            <w:top w:val="none" w:sz="0" w:space="0" w:color="auto"/>
            <w:left w:val="none" w:sz="0" w:space="0" w:color="auto"/>
            <w:bottom w:val="none" w:sz="0" w:space="0" w:color="auto"/>
            <w:right w:val="none" w:sz="0" w:space="0" w:color="auto"/>
          </w:divBdr>
        </w:div>
        <w:div w:id="1303774352">
          <w:marLeft w:val="640"/>
          <w:marRight w:val="0"/>
          <w:marTop w:val="0"/>
          <w:marBottom w:val="0"/>
          <w:divBdr>
            <w:top w:val="none" w:sz="0" w:space="0" w:color="auto"/>
            <w:left w:val="none" w:sz="0" w:space="0" w:color="auto"/>
            <w:bottom w:val="none" w:sz="0" w:space="0" w:color="auto"/>
            <w:right w:val="none" w:sz="0" w:space="0" w:color="auto"/>
          </w:divBdr>
        </w:div>
        <w:div w:id="1685278094">
          <w:marLeft w:val="640"/>
          <w:marRight w:val="0"/>
          <w:marTop w:val="0"/>
          <w:marBottom w:val="0"/>
          <w:divBdr>
            <w:top w:val="none" w:sz="0" w:space="0" w:color="auto"/>
            <w:left w:val="none" w:sz="0" w:space="0" w:color="auto"/>
            <w:bottom w:val="none" w:sz="0" w:space="0" w:color="auto"/>
            <w:right w:val="none" w:sz="0" w:space="0" w:color="auto"/>
          </w:divBdr>
        </w:div>
        <w:div w:id="484932484">
          <w:marLeft w:val="640"/>
          <w:marRight w:val="0"/>
          <w:marTop w:val="0"/>
          <w:marBottom w:val="0"/>
          <w:divBdr>
            <w:top w:val="none" w:sz="0" w:space="0" w:color="auto"/>
            <w:left w:val="none" w:sz="0" w:space="0" w:color="auto"/>
            <w:bottom w:val="none" w:sz="0" w:space="0" w:color="auto"/>
            <w:right w:val="none" w:sz="0" w:space="0" w:color="auto"/>
          </w:divBdr>
        </w:div>
        <w:div w:id="1190527970">
          <w:marLeft w:val="640"/>
          <w:marRight w:val="0"/>
          <w:marTop w:val="0"/>
          <w:marBottom w:val="0"/>
          <w:divBdr>
            <w:top w:val="none" w:sz="0" w:space="0" w:color="auto"/>
            <w:left w:val="none" w:sz="0" w:space="0" w:color="auto"/>
            <w:bottom w:val="none" w:sz="0" w:space="0" w:color="auto"/>
            <w:right w:val="none" w:sz="0" w:space="0" w:color="auto"/>
          </w:divBdr>
        </w:div>
        <w:div w:id="1541355867">
          <w:marLeft w:val="640"/>
          <w:marRight w:val="0"/>
          <w:marTop w:val="0"/>
          <w:marBottom w:val="0"/>
          <w:divBdr>
            <w:top w:val="none" w:sz="0" w:space="0" w:color="auto"/>
            <w:left w:val="none" w:sz="0" w:space="0" w:color="auto"/>
            <w:bottom w:val="none" w:sz="0" w:space="0" w:color="auto"/>
            <w:right w:val="none" w:sz="0" w:space="0" w:color="auto"/>
          </w:divBdr>
        </w:div>
        <w:div w:id="1925265502">
          <w:marLeft w:val="640"/>
          <w:marRight w:val="0"/>
          <w:marTop w:val="0"/>
          <w:marBottom w:val="0"/>
          <w:divBdr>
            <w:top w:val="none" w:sz="0" w:space="0" w:color="auto"/>
            <w:left w:val="none" w:sz="0" w:space="0" w:color="auto"/>
            <w:bottom w:val="none" w:sz="0" w:space="0" w:color="auto"/>
            <w:right w:val="none" w:sz="0" w:space="0" w:color="auto"/>
          </w:divBdr>
        </w:div>
        <w:div w:id="655762337">
          <w:marLeft w:val="640"/>
          <w:marRight w:val="0"/>
          <w:marTop w:val="0"/>
          <w:marBottom w:val="0"/>
          <w:divBdr>
            <w:top w:val="none" w:sz="0" w:space="0" w:color="auto"/>
            <w:left w:val="none" w:sz="0" w:space="0" w:color="auto"/>
            <w:bottom w:val="none" w:sz="0" w:space="0" w:color="auto"/>
            <w:right w:val="none" w:sz="0" w:space="0" w:color="auto"/>
          </w:divBdr>
        </w:div>
        <w:div w:id="545530987">
          <w:marLeft w:val="640"/>
          <w:marRight w:val="0"/>
          <w:marTop w:val="0"/>
          <w:marBottom w:val="0"/>
          <w:divBdr>
            <w:top w:val="none" w:sz="0" w:space="0" w:color="auto"/>
            <w:left w:val="none" w:sz="0" w:space="0" w:color="auto"/>
            <w:bottom w:val="none" w:sz="0" w:space="0" w:color="auto"/>
            <w:right w:val="none" w:sz="0" w:space="0" w:color="auto"/>
          </w:divBdr>
        </w:div>
        <w:div w:id="935092395">
          <w:marLeft w:val="640"/>
          <w:marRight w:val="0"/>
          <w:marTop w:val="0"/>
          <w:marBottom w:val="0"/>
          <w:divBdr>
            <w:top w:val="none" w:sz="0" w:space="0" w:color="auto"/>
            <w:left w:val="none" w:sz="0" w:space="0" w:color="auto"/>
            <w:bottom w:val="none" w:sz="0" w:space="0" w:color="auto"/>
            <w:right w:val="none" w:sz="0" w:space="0" w:color="auto"/>
          </w:divBdr>
        </w:div>
        <w:div w:id="1882209632">
          <w:marLeft w:val="640"/>
          <w:marRight w:val="0"/>
          <w:marTop w:val="0"/>
          <w:marBottom w:val="0"/>
          <w:divBdr>
            <w:top w:val="none" w:sz="0" w:space="0" w:color="auto"/>
            <w:left w:val="none" w:sz="0" w:space="0" w:color="auto"/>
            <w:bottom w:val="none" w:sz="0" w:space="0" w:color="auto"/>
            <w:right w:val="none" w:sz="0" w:space="0" w:color="auto"/>
          </w:divBdr>
        </w:div>
        <w:div w:id="1263952304">
          <w:marLeft w:val="640"/>
          <w:marRight w:val="0"/>
          <w:marTop w:val="0"/>
          <w:marBottom w:val="0"/>
          <w:divBdr>
            <w:top w:val="none" w:sz="0" w:space="0" w:color="auto"/>
            <w:left w:val="none" w:sz="0" w:space="0" w:color="auto"/>
            <w:bottom w:val="none" w:sz="0" w:space="0" w:color="auto"/>
            <w:right w:val="none" w:sz="0" w:space="0" w:color="auto"/>
          </w:divBdr>
        </w:div>
        <w:div w:id="525022585">
          <w:marLeft w:val="640"/>
          <w:marRight w:val="0"/>
          <w:marTop w:val="0"/>
          <w:marBottom w:val="0"/>
          <w:divBdr>
            <w:top w:val="none" w:sz="0" w:space="0" w:color="auto"/>
            <w:left w:val="none" w:sz="0" w:space="0" w:color="auto"/>
            <w:bottom w:val="none" w:sz="0" w:space="0" w:color="auto"/>
            <w:right w:val="none" w:sz="0" w:space="0" w:color="auto"/>
          </w:divBdr>
        </w:div>
        <w:div w:id="847252984">
          <w:marLeft w:val="640"/>
          <w:marRight w:val="0"/>
          <w:marTop w:val="0"/>
          <w:marBottom w:val="0"/>
          <w:divBdr>
            <w:top w:val="none" w:sz="0" w:space="0" w:color="auto"/>
            <w:left w:val="none" w:sz="0" w:space="0" w:color="auto"/>
            <w:bottom w:val="none" w:sz="0" w:space="0" w:color="auto"/>
            <w:right w:val="none" w:sz="0" w:space="0" w:color="auto"/>
          </w:divBdr>
        </w:div>
        <w:div w:id="1773042197">
          <w:marLeft w:val="640"/>
          <w:marRight w:val="0"/>
          <w:marTop w:val="0"/>
          <w:marBottom w:val="0"/>
          <w:divBdr>
            <w:top w:val="none" w:sz="0" w:space="0" w:color="auto"/>
            <w:left w:val="none" w:sz="0" w:space="0" w:color="auto"/>
            <w:bottom w:val="none" w:sz="0" w:space="0" w:color="auto"/>
            <w:right w:val="none" w:sz="0" w:space="0" w:color="auto"/>
          </w:divBdr>
        </w:div>
        <w:div w:id="1286619092">
          <w:marLeft w:val="640"/>
          <w:marRight w:val="0"/>
          <w:marTop w:val="0"/>
          <w:marBottom w:val="0"/>
          <w:divBdr>
            <w:top w:val="none" w:sz="0" w:space="0" w:color="auto"/>
            <w:left w:val="none" w:sz="0" w:space="0" w:color="auto"/>
            <w:bottom w:val="none" w:sz="0" w:space="0" w:color="auto"/>
            <w:right w:val="none" w:sz="0" w:space="0" w:color="auto"/>
          </w:divBdr>
        </w:div>
        <w:div w:id="96297098">
          <w:marLeft w:val="640"/>
          <w:marRight w:val="0"/>
          <w:marTop w:val="0"/>
          <w:marBottom w:val="0"/>
          <w:divBdr>
            <w:top w:val="none" w:sz="0" w:space="0" w:color="auto"/>
            <w:left w:val="none" w:sz="0" w:space="0" w:color="auto"/>
            <w:bottom w:val="none" w:sz="0" w:space="0" w:color="auto"/>
            <w:right w:val="none" w:sz="0" w:space="0" w:color="auto"/>
          </w:divBdr>
        </w:div>
        <w:div w:id="1461995451">
          <w:marLeft w:val="640"/>
          <w:marRight w:val="0"/>
          <w:marTop w:val="0"/>
          <w:marBottom w:val="0"/>
          <w:divBdr>
            <w:top w:val="none" w:sz="0" w:space="0" w:color="auto"/>
            <w:left w:val="none" w:sz="0" w:space="0" w:color="auto"/>
            <w:bottom w:val="none" w:sz="0" w:space="0" w:color="auto"/>
            <w:right w:val="none" w:sz="0" w:space="0" w:color="auto"/>
          </w:divBdr>
        </w:div>
        <w:div w:id="1603221524">
          <w:marLeft w:val="640"/>
          <w:marRight w:val="0"/>
          <w:marTop w:val="0"/>
          <w:marBottom w:val="0"/>
          <w:divBdr>
            <w:top w:val="none" w:sz="0" w:space="0" w:color="auto"/>
            <w:left w:val="none" w:sz="0" w:space="0" w:color="auto"/>
            <w:bottom w:val="none" w:sz="0" w:space="0" w:color="auto"/>
            <w:right w:val="none" w:sz="0" w:space="0" w:color="auto"/>
          </w:divBdr>
        </w:div>
        <w:div w:id="1609119786">
          <w:marLeft w:val="640"/>
          <w:marRight w:val="0"/>
          <w:marTop w:val="0"/>
          <w:marBottom w:val="0"/>
          <w:divBdr>
            <w:top w:val="none" w:sz="0" w:space="0" w:color="auto"/>
            <w:left w:val="none" w:sz="0" w:space="0" w:color="auto"/>
            <w:bottom w:val="none" w:sz="0" w:space="0" w:color="auto"/>
            <w:right w:val="none" w:sz="0" w:space="0" w:color="auto"/>
          </w:divBdr>
        </w:div>
        <w:div w:id="1776898583">
          <w:marLeft w:val="640"/>
          <w:marRight w:val="0"/>
          <w:marTop w:val="0"/>
          <w:marBottom w:val="0"/>
          <w:divBdr>
            <w:top w:val="none" w:sz="0" w:space="0" w:color="auto"/>
            <w:left w:val="none" w:sz="0" w:space="0" w:color="auto"/>
            <w:bottom w:val="none" w:sz="0" w:space="0" w:color="auto"/>
            <w:right w:val="none" w:sz="0" w:space="0" w:color="auto"/>
          </w:divBdr>
        </w:div>
        <w:div w:id="607857511">
          <w:marLeft w:val="640"/>
          <w:marRight w:val="0"/>
          <w:marTop w:val="0"/>
          <w:marBottom w:val="0"/>
          <w:divBdr>
            <w:top w:val="none" w:sz="0" w:space="0" w:color="auto"/>
            <w:left w:val="none" w:sz="0" w:space="0" w:color="auto"/>
            <w:bottom w:val="none" w:sz="0" w:space="0" w:color="auto"/>
            <w:right w:val="none" w:sz="0" w:space="0" w:color="auto"/>
          </w:divBdr>
        </w:div>
        <w:div w:id="342051547">
          <w:marLeft w:val="640"/>
          <w:marRight w:val="0"/>
          <w:marTop w:val="0"/>
          <w:marBottom w:val="0"/>
          <w:divBdr>
            <w:top w:val="none" w:sz="0" w:space="0" w:color="auto"/>
            <w:left w:val="none" w:sz="0" w:space="0" w:color="auto"/>
            <w:bottom w:val="none" w:sz="0" w:space="0" w:color="auto"/>
            <w:right w:val="none" w:sz="0" w:space="0" w:color="auto"/>
          </w:divBdr>
        </w:div>
        <w:div w:id="1767143449">
          <w:marLeft w:val="640"/>
          <w:marRight w:val="0"/>
          <w:marTop w:val="0"/>
          <w:marBottom w:val="0"/>
          <w:divBdr>
            <w:top w:val="none" w:sz="0" w:space="0" w:color="auto"/>
            <w:left w:val="none" w:sz="0" w:space="0" w:color="auto"/>
            <w:bottom w:val="none" w:sz="0" w:space="0" w:color="auto"/>
            <w:right w:val="none" w:sz="0" w:space="0" w:color="auto"/>
          </w:divBdr>
        </w:div>
        <w:div w:id="1073893062">
          <w:marLeft w:val="640"/>
          <w:marRight w:val="0"/>
          <w:marTop w:val="0"/>
          <w:marBottom w:val="0"/>
          <w:divBdr>
            <w:top w:val="none" w:sz="0" w:space="0" w:color="auto"/>
            <w:left w:val="none" w:sz="0" w:space="0" w:color="auto"/>
            <w:bottom w:val="none" w:sz="0" w:space="0" w:color="auto"/>
            <w:right w:val="none" w:sz="0" w:space="0" w:color="auto"/>
          </w:divBdr>
        </w:div>
        <w:div w:id="484131196">
          <w:marLeft w:val="640"/>
          <w:marRight w:val="0"/>
          <w:marTop w:val="0"/>
          <w:marBottom w:val="0"/>
          <w:divBdr>
            <w:top w:val="none" w:sz="0" w:space="0" w:color="auto"/>
            <w:left w:val="none" w:sz="0" w:space="0" w:color="auto"/>
            <w:bottom w:val="none" w:sz="0" w:space="0" w:color="auto"/>
            <w:right w:val="none" w:sz="0" w:space="0" w:color="auto"/>
          </w:divBdr>
        </w:div>
        <w:div w:id="377820531">
          <w:marLeft w:val="640"/>
          <w:marRight w:val="0"/>
          <w:marTop w:val="0"/>
          <w:marBottom w:val="0"/>
          <w:divBdr>
            <w:top w:val="none" w:sz="0" w:space="0" w:color="auto"/>
            <w:left w:val="none" w:sz="0" w:space="0" w:color="auto"/>
            <w:bottom w:val="none" w:sz="0" w:space="0" w:color="auto"/>
            <w:right w:val="none" w:sz="0" w:space="0" w:color="auto"/>
          </w:divBdr>
        </w:div>
        <w:div w:id="2058120702">
          <w:marLeft w:val="640"/>
          <w:marRight w:val="0"/>
          <w:marTop w:val="0"/>
          <w:marBottom w:val="0"/>
          <w:divBdr>
            <w:top w:val="none" w:sz="0" w:space="0" w:color="auto"/>
            <w:left w:val="none" w:sz="0" w:space="0" w:color="auto"/>
            <w:bottom w:val="none" w:sz="0" w:space="0" w:color="auto"/>
            <w:right w:val="none" w:sz="0" w:space="0" w:color="auto"/>
          </w:divBdr>
        </w:div>
        <w:div w:id="868295299">
          <w:marLeft w:val="640"/>
          <w:marRight w:val="0"/>
          <w:marTop w:val="0"/>
          <w:marBottom w:val="0"/>
          <w:divBdr>
            <w:top w:val="none" w:sz="0" w:space="0" w:color="auto"/>
            <w:left w:val="none" w:sz="0" w:space="0" w:color="auto"/>
            <w:bottom w:val="none" w:sz="0" w:space="0" w:color="auto"/>
            <w:right w:val="none" w:sz="0" w:space="0" w:color="auto"/>
          </w:divBdr>
        </w:div>
        <w:div w:id="1082872187">
          <w:marLeft w:val="640"/>
          <w:marRight w:val="0"/>
          <w:marTop w:val="0"/>
          <w:marBottom w:val="0"/>
          <w:divBdr>
            <w:top w:val="none" w:sz="0" w:space="0" w:color="auto"/>
            <w:left w:val="none" w:sz="0" w:space="0" w:color="auto"/>
            <w:bottom w:val="none" w:sz="0" w:space="0" w:color="auto"/>
            <w:right w:val="none" w:sz="0" w:space="0" w:color="auto"/>
          </w:divBdr>
        </w:div>
        <w:div w:id="200095360">
          <w:marLeft w:val="640"/>
          <w:marRight w:val="0"/>
          <w:marTop w:val="0"/>
          <w:marBottom w:val="0"/>
          <w:divBdr>
            <w:top w:val="none" w:sz="0" w:space="0" w:color="auto"/>
            <w:left w:val="none" w:sz="0" w:space="0" w:color="auto"/>
            <w:bottom w:val="none" w:sz="0" w:space="0" w:color="auto"/>
            <w:right w:val="none" w:sz="0" w:space="0" w:color="auto"/>
          </w:divBdr>
        </w:div>
        <w:div w:id="1819373014">
          <w:marLeft w:val="640"/>
          <w:marRight w:val="0"/>
          <w:marTop w:val="0"/>
          <w:marBottom w:val="0"/>
          <w:divBdr>
            <w:top w:val="none" w:sz="0" w:space="0" w:color="auto"/>
            <w:left w:val="none" w:sz="0" w:space="0" w:color="auto"/>
            <w:bottom w:val="none" w:sz="0" w:space="0" w:color="auto"/>
            <w:right w:val="none" w:sz="0" w:space="0" w:color="auto"/>
          </w:divBdr>
        </w:div>
        <w:div w:id="1709603412">
          <w:marLeft w:val="640"/>
          <w:marRight w:val="0"/>
          <w:marTop w:val="0"/>
          <w:marBottom w:val="0"/>
          <w:divBdr>
            <w:top w:val="none" w:sz="0" w:space="0" w:color="auto"/>
            <w:left w:val="none" w:sz="0" w:space="0" w:color="auto"/>
            <w:bottom w:val="none" w:sz="0" w:space="0" w:color="auto"/>
            <w:right w:val="none" w:sz="0" w:space="0" w:color="auto"/>
          </w:divBdr>
        </w:div>
        <w:div w:id="963536187">
          <w:marLeft w:val="640"/>
          <w:marRight w:val="0"/>
          <w:marTop w:val="0"/>
          <w:marBottom w:val="0"/>
          <w:divBdr>
            <w:top w:val="none" w:sz="0" w:space="0" w:color="auto"/>
            <w:left w:val="none" w:sz="0" w:space="0" w:color="auto"/>
            <w:bottom w:val="none" w:sz="0" w:space="0" w:color="auto"/>
            <w:right w:val="none" w:sz="0" w:space="0" w:color="auto"/>
          </w:divBdr>
        </w:div>
        <w:div w:id="2031564717">
          <w:marLeft w:val="640"/>
          <w:marRight w:val="0"/>
          <w:marTop w:val="0"/>
          <w:marBottom w:val="0"/>
          <w:divBdr>
            <w:top w:val="none" w:sz="0" w:space="0" w:color="auto"/>
            <w:left w:val="none" w:sz="0" w:space="0" w:color="auto"/>
            <w:bottom w:val="none" w:sz="0" w:space="0" w:color="auto"/>
            <w:right w:val="none" w:sz="0" w:space="0" w:color="auto"/>
          </w:divBdr>
        </w:div>
        <w:div w:id="1136945719">
          <w:marLeft w:val="640"/>
          <w:marRight w:val="0"/>
          <w:marTop w:val="0"/>
          <w:marBottom w:val="0"/>
          <w:divBdr>
            <w:top w:val="none" w:sz="0" w:space="0" w:color="auto"/>
            <w:left w:val="none" w:sz="0" w:space="0" w:color="auto"/>
            <w:bottom w:val="none" w:sz="0" w:space="0" w:color="auto"/>
            <w:right w:val="none" w:sz="0" w:space="0" w:color="auto"/>
          </w:divBdr>
        </w:div>
        <w:div w:id="117455882">
          <w:marLeft w:val="640"/>
          <w:marRight w:val="0"/>
          <w:marTop w:val="0"/>
          <w:marBottom w:val="0"/>
          <w:divBdr>
            <w:top w:val="none" w:sz="0" w:space="0" w:color="auto"/>
            <w:left w:val="none" w:sz="0" w:space="0" w:color="auto"/>
            <w:bottom w:val="none" w:sz="0" w:space="0" w:color="auto"/>
            <w:right w:val="none" w:sz="0" w:space="0" w:color="auto"/>
          </w:divBdr>
        </w:div>
        <w:div w:id="1887133614">
          <w:marLeft w:val="640"/>
          <w:marRight w:val="0"/>
          <w:marTop w:val="0"/>
          <w:marBottom w:val="0"/>
          <w:divBdr>
            <w:top w:val="none" w:sz="0" w:space="0" w:color="auto"/>
            <w:left w:val="none" w:sz="0" w:space="0" w:color="auto"/>
            <w:bottom w:val="none" w:sz="0" w:space="0" w:color="auto"/>
            <w:right w:val="none" w:sz="0" w:space="0" w:color="auto"/>
          </w:divBdr>
        </w:div>
        <w:div w:id="1369375621">
          <w:marLeft w:val="640"/>
          <w:marRight w:val="0"/>
          <w:marTop w:val="0"/>
          <w:marBottom w:val="0"/>
          <w:divBdr>
            <w:top w:val="none" w:sz="0" w:space="0" w:color="auto"/>
            <w:left w:val="none" w:sz="0" w:space="0" w:color="auto"/>
            <w:bottom w:val="none" w:sz="0" w:space="0" w:color="auto"/>
            <w:right w:val="none" w:sz="0" w:space="0" w:color="auto"/>
          </w:divBdr>
        </w:div>
        <w:div w:id="319502530">
          <w:marLeft w:val="640"/>
          <w:marRight w:val="0"/>
          <w:marTop w:val="0"/>
          <w:marBottom w:val="0"/>
          <w:divBdr>
            <w:top w:val="none" w:sz="0" w:space="0" w:color="auto"/>
            <w:left w:val="none" w:sz="0" w:space="0" w:color="auto"/>
            <w:bottom w:val="none" w:sz="0" w:space="0" w:color="auto"/>
            <w:right w:val="none" w:sz="0" w:space="0" w:color="auto"/>
          </w:divBdr>
        </w:div>
        <w:div w:id="46489512">
          <w:marLeft w:val="640"/>
          <w:marRight w:val="0"/>
          <w:marTop w:val="0"/>
          <w:marBottom w:val="0"/>
          <w:divBdr>
            <w:top w:val="none" w:sz="0" w:space="0" w:color="auto"/>
            <w:left w:val="none" w:sz="0" w:space="0" w:color="auto"/>
            <w:bottom w:val="none" w:sz="0" w:space="0" w:color="auto"/>
            <w:right w:val="none" w:sz="0" w:space="0" w:color="auto"/>
          </w:divBdr>
        </w:div>
        <w:div w:id="1444570222">
          <w:marLeft w:val="640"/>
          <w:marRight w:val="0"/>
          <w:marTop w:val="0"/>
          <w:marBottom w:val="0"/>
          <w:divBdr>
            <w:top w:val="none" w:sz="0" w:space="0" w:color="auto"/>
            <w:left w:val="none" w:sz="0" w:space="0" w:color="auto"/>
            <w:bottom w:val="none" w:sz="0" w:space="0" w:color="auto"/>
            <w:right w:val="none" w:sz="0" w:space="0" w:color="auto"/>
          </w:divBdr>
        </w:div>
        <w:div w:id="279145812">
          <w:marLeft w:val="640"/>
          <w:marRight w:val="0"/>
          <w:marTop w:val="0"/>
          <w:marBottom w:val="0"/>
          <w:divBdr>
            <w:top w:val="none" w:sz="0" w:space="0" w:color="auto"/>
            <w:left w:val="none" w:sz="0" w:space="0" w:color="auto"/>
            <w:bottom w:val="none" w:sz="0" w:space="0" w:color="auto"/>
            <w:right w:val="none" w:sz="0" w:space="0" w:color="auto"/>
          </w:divBdr>
        </w:div>
      </w:divsChild>
    </w:div>
    <w:div w:id="1428651700">
      <w:bodyDiv w:val="1"/>
      <w:marLeft w:val="0"/>
      <w:marRight w:val="0"/>
      <w:marTop w:val="0"/>
      <w:marBottom w:val="0"/>
      <w:divBdr>
        <w:top w:val="none" w:sz="0" w:space="0" w:color="auto"/>
        <w:left w:val="none" w:sz="0" w:space="0" w:color="auto"/>
        <w:bottom w:val="none" w:sz="0" w:space="0" w:color="auto"/>
        <w:right w:val="none" w:sz="0" w:space="0" w:color="auto"/>
      </w:divBdr>
      <w:divsChild>
        <w:div w:id="856817890">
          <w:marLeft w:val="640"/>
          <w:marRight w:val="0"/>
          <w:marTop w:val="0"/>
          <w:marBottom w:val="0"/>
          <w:divBdr>
            <w:top w:val="none" w:sz="0" w:space="0" w:color="auto"/>
            <w:left w:val="none" w:sz="0" w:space="0" w:color="auto"/>
            <w:bottom w:val="none" w:sz="0" w:space="0" w:color="auto"/>
            <w:right w:val="none" w:sz="0" w:space="0" w:color="auto"/>
          </w:divBdr>
        </w:div>
        <w:div w:id="1049957321">
          <w:marLeft w:val="640"/>
          <w:marRight w:val="0"/>
          <w:marTop w:val="0"/>
          <w:marBottom w:val="0"/>
          <w:divBdr>
            <w:top w:val="none" w:sz="0" w:space="0" w:color="auto"/>
            <w:left w:val="none" w:sz="0" w:space="0" w:color="auto"/>
            <w:bottom w:val="none" w:sz="0" w:space="0" w:color="auto"/>
            <w:right w:val="none" w:sz="0" w:space="0" w:color="auto"/>
          </w:divBdr>
        </w:div>
        <w:div w:id="1361739745">
          <w:marLeft w:val="640"/>
          <w:marRight w:val="0"/>
          <w:marTop w:val="0"/>
          <w:marBottom w:val="0"/>
          <w:divBdr>
            <w:top w:val="none" w:sz="0" w:space="0" w:color="auto"/>
            <w:left w:val="none" w:sz="0" w:space="0" w:color="auto"/>
            <w:bottom w:val="none" w:sz="0" w:space="0" w:color="auto"/>
            <w:right w:val="none" w:sz="0" w:space="0" w:color="auto"/>
          </w:divBdr>
        </w:div>
        <w:div w:id="206526592">
          <w:marLeft w:val="640"/>
          <w:marRight w:val="0"/>
          <w:marTop w:val="0"/>
          <w:marBottom w:val="0"/>
          <w:divBdr>
            <w:top w:val="none" w:sz="0" w:space="0" w:color="auto"/>
            <w:left w:val="none" w:sz="0" w:space="0" w:color="auto"/>
            <w:bottom w:val="none" w:sz="0" w:space="0" w:color="auto"/>
            <w:right w:val="none" w:sz="0" w:space="0" w:color="auto"/>
          </w:divBdr>
        </w:div>
        <w:div w:id="1961060806">
          <w:marLeft w:val="640"/>
          <w:marRight w:val="0"/>
          <w:marTop w:val="0"/>
          <w:marBottom w:val="0"/>
          <w:divBdr>
            <w:top w:val="none" w:sz="0" w:space="0" w:color="auto"/>
            <w:left w:val="none" w:sz="0" w:space="0" w:color="auto"/>
            <w:bottom w:val="none" w:sz="0" w:space="0" w:color="auto"/>
            <w:right w:val="none" w:sz="0" w:space="0" w:color="auto"/>
          </w:divBdr>
        </w:div>
        <w:div w:id="1862009392">
          <w:marLeft w:val="640"/>
          <w:marRight w:val="0"/>
          <w:marTop w:val="0"/>
          <w:marBottom w:val="0"/>
          <w:divBdr>
            <w:top w:val="none" w:sz="0" w:space="0" w:color="auto"/>
            <w:left w:val="none" w:sz="0" w:space="0" w:color="auto"/>
            <w:bottom w:val="none" w:sz="0" w:space="0" w:color="auto"/>
            <w:right w:val="none" w:sz="0" w:space="0" w:color="auto"/>
          </w:divBdr>
        </w:div>
        <w:div w:id="79834396">
          <w:marLeft w:val="640"/>
          <w:marRight w:val="0"/>
          <w:marTop w:val="0"/>
          <w:marBottom w:val="0"/>
          <w:divBdr>
            <w:top w:val="none" w:sz="0" w:space="0" w:color="auto"/>
            <w:left w:val="none" w:sz="0" w:space="0" w:color="auto"/>
            <w:bottom w:val="none" w:sz="0" w:space="0" w:color="auto"/>
            <w:right w:val="none" w:sz="0" w:space="0" w:color="auto"/>
          </w:divBdr>
        </w:div>
        <w:div w:id="393283608">
          <w:marLeft w:val="640"/>
          <w:marRight w:val="0"/>
          <w:marTop w:val="0"/>
          <w:marBottom w:val="0"/>
          <w:divBdr>
            <w:top w:val="none" w:sz="0" w:space="0" w:color="auto"/>
            <w:left w:val="none" w:sz="0" w:space="0" w:color="auto"/>
            <w:bottom w:val="none" w:sz="0" w:space="0" w:color="auto"/>
            <w:right w:val="none" w:sz="0" w:space="0" w:color="auto"/>
          </w:divBdr>
        </w:div>
        <w:div w:id="2144694143">
          <w:marLeft w:val="640"/>
          <w:marRight w:val="0"/>
          <w:marTop w:val="0"/>
          <w:marBottom w:val="0"/>
          <w:divBdr>
            <w:top w:val="none" w:sz="0" w:space="0" w:color="auto"/>
            <w:left w:val="none" w:sz="0" w:space="0" w:color="auto"/>
            <w:bottom w:val="none" w:sz="0" w:space="0" w:color="auto"/>
            <w:right w:val="none" w:sz="0" w:space="0" w:color="auto"/>
          </w:divBdr>
        </w:div>
        <w:div w:id="1619331467">
          <w:marLeft w:val="640"/>
          <w:marRight w:val="0"/>
          <w:marTop w:val="0"/>
          <w:marBottom w:val="0"/>
          <w:divBdr>
            <w:top w:val="none" w:sz="0" w:space="0" w:color="auto"/>
            <w:left w:val="none" w:sz="0" w:space="0" w:color="auto"/>
            <w:bottom w:val="none" w:sz="0" w:space="0" w:color="auto"/>
            <w:right w:val="none" w:sz="0" w:space="0" w:color="auto"/>
          </w:divBdr>
        </w:div>
        <w:div w:id="1846674720">
          <w:marLeft w:val="640"/>
          <w:marRight w:val="0"/>
          <w:marTop w:val="0"/>
          <w:marBottom w:val="0"/>
          <w:divBdr>
            <w:top w:val="none" w:sz="0" w:space="0" w:color="auto"/>
            <w:left w:val="none" w:sz="0" w:space="0" w:color="auto"/>
            <w:bottom w:val="none" w:sz="0" w:space="0" w:color="auto"/>
            <w:right w:val="none" w:sz="0" w:space="0" w:color="auto"/>
          </w:divBdr>
        </w:div>
        <w:div w:id="506166635">
          <w:marLeft w:val="640"/>
          <w:marRight w:val="0"/>
          <w:marTop w:val="0"/>
          <w:marBottom w:val="0"/>
          <w:divBdr>
            <w:top w:val="none" w:sz="0" w:space="0" w:color="auto"/>
            <w:left w:val="none" w:sz="0" w:space="0" w:color="auto"/>
            <w:bottom w:val="none" w:sz="0" w:space="0" w:color="auto"/>
            <w:right w:val="none" w:sz="0" w:space="0" w:color="auto"/>
          </w:divBdr>
        </w:div>
        <w:div w:id="1997342899">
          <w:marLeft w:val="640"/>
          <w:marRight w:val="0"/>
          <w:marTop w:val="0"/>
          <w:marBottom w:val="0"/>
          <w:divBdr>
            <w:top w:val="none" w:sz="0" w:space="0" w:color="auto"/>
            <w:left w:val="none" w:sz="0" w:space="0" w:color="auto"/>
            <w:bottom w:val="none" w:sz="0" w:space="0" w:color="auto"/>
            <w:right w:val="none" w:sz="0" w:space="0" w:color="auto"/>
          </w:divBdr>
        </w:div>
        <w:div w:id="1359306932">
          <w:marLeft w:val="640"/>
          <w:marRight w:val="0"/>
          <w:marTop w:val="0"/>
          <w:marBottom w:val="0"/>
          <w:divBdr>
            <w:top w:val="none" w:sz="0" w:space="0" w:color="auto"/>
            <w:left w:val="none" w:sz="0" w:space="0" w:color="auto"/>
            <w:bottom w:val="none" w:sz="0" w:space="0" w:color="auto"/>
            <w:right w:val="none" w:sz="0" w:space="0" w:color="auto"/>
          </w:divBdr>
        </w:div>
        <w:div w:id="1341661608">
          <w:marLeft w:val="640"/>
          <w:marRight w:val="0"/>
          <w:marTop w:val="0"/>
          <w:marBottom w:val="0"/>
          <w:divBdr>
            <w:top w:val="none" w:sz="0" w:space="0" w:color="auto"/>
            <w:left w:val="none" w:sz="0" w:space="0" w:color="auto"/>
            <w:bottom w:val="none" w:sz="0" w:space="0" w:color="auto"/>
            <w:right w:val="none" w:sz="0" w:space="0" w:color="auto"/>
          </w:divBdr>
        </w:div>
        <w:div w:id="1219781127">
          <w:marLeft w:val="640"/>
          <w:marRight w:val="0"/>
          <w:marTop w:val="0"/>
          <w:marBottom w:val="0"/>
          <w:divBdr>
            <w:top w:val="none" w:sz="0" w:space="0" w:color="auto"/>
            <w:left w:val="none" w:sz="0" w:space="0" w:color="auto"/>
            <w:bottom w:val="none" w:sz="0" w:space="0" w:color="auto"/>
            <w:right w:val="none" w:sz="0" w:space="0" w:color="auto"/>
          </w:divBdr>
        </w:div>
        <w:div w:id="1624774049">
          <w:marLeft w:val="640"/>
          <w:marRight w:val="0"/>
          <w:marTop w:val="0"/>
          <w:marBottom w:val="0"/>
          <w:divBdr>
            <w:top w:val="none" w:sz="0" w:space="0" w:color="auto"/>
            <w:left w:val="none" w:sz="0" w:space="0" w:color="auto"/>
            <w:bottom w:val="none" w:sz="0" w:space="0" w:color="auto"/>
            <w:right w:val="none" w:sz="0" w:space="0" w:color="auto"/>
          </w:divBdr>
        </w:div>
        <w:div w:id="1431193222">
          <w:marLeft w:val="640"/>
          <w:marRight w:val="0"/>
          <w:marTop w:val="0"/>
          <w:marBottom w:val="0"/>
          <w:divBdr>
            <w:top w:val="none" w:sz="0" w:space="0" w:color="auto"/>
            <w:left w:val="none" w:sz="0" w:space="0" w:color="auto"/>
            <w:bottom w:val="none" w:sz="0" w:space="0" w:color="auto"/>
            <w:right w:val="none" w:sz="0" w:space="0" w:color="auto"/>
          </w:divBdr>
        </w:div>
        <w:div w:id="1383943154">
          <w:marLeft w:val="640"/>
          <w:marRight w:val="0"/>
          <w:marTop w:val="0"/>
          <w:marBottom w:val="0"/>
          <w:divBdr>
            <w:top w:val="none" w:sz="0" w:space="0" w:color="auto"/>
            <w:left w:val="none" w:sz="0" w:space="0" w:color="auto"/>
            <w:bottom w:val="none" w:sz="0" w:space="0" w:color="auto"/>
            <w:right w:val="none" w:sz="0" w:space="0" w:color="auto"/>
          </w:divBdr>
        </w:div>
        <w:div w:id="236987738">
          <w:marLeft w:val="640"/>
          <w:marRight w:val="0"/>
          <w:marTop w:val="0"/>
          <w:marBottom w:val="0"/>
          <w:divBdr>
            <w:top w:val="none" w:sz="0" w:space="0" w:color="auto"/>
            <w:left w:val="none" w:sz="0" w:space="0" w:color="auto"/>
            <w:bottom w:val="none" w:sz="0" w:space="0" w:color="auto"/>
            <w:right w:val="none" w:sz="0" w:space="0" w:color="auto"/>
          </w:divBdr>
        </w:div>
        <w:div w:id="945506652">
          <w:marLeft w:val="640"/>
          <w:marRight w:val="0"/>
          <w:marTop w:val="0"/>
          <w:marBottom w:val="0"/>
          <w:divBdr>
            <w:top w:val="none" w:sz="0" w:space="0" w:color="auto"/>
            <w:left w:val="none" w:sz="0" w:space="0" w:color="auto"/>
            <w:bottom w:val="none" w:sz="0" w:space="0" w:color="auto"/>
            <w:right w:val="none" w:sz="0" w:space="0" w:color="auto"/>
          </w:divBdr>
        </w:div>
        <w:div w:id="1705061811">
          <w:marLeft w:val="640"/>
          <w:marRight w:val="0"/>
          <w:marTop w:val="0"/>
          <w:marBottom w:val="0"/>
          <w:divBdr>
            <w:top w:val="none" w:sz="0" w:space="0" w:color="auto"/>
            <w:left w:val="none" w:sz="0" w:space="0" w:color="auto"/>
            <w:bottom w:val="none" w:sz="0" w:space="0" w:color="auto"/>
            <w:right w:val="none" w:sz="0" w:space="0" w:color="auto"/>
          </w:divBdr>
        </w:div>
        <w:div w:id="1860311354">
          <w:marLeft w:val="640"/>
          <w:marRight w:val="0"/>
          <w:marTop w:val="0"/>
          <w:marBottom w:val="0"/>
          <w:divBdr>
            <w:top w:val="none" w:sz="0" w:space="0" w:color="auto"/>
            <w:left w:val="none" w:sz="0" w:space="0" w:color="auto"/>
            <w:bottom w:val="none" w:sz="0" w:space="0" w:color="auto"/>
            <w:right w:val="none" w:sz="0" w:space="0" w:color="auto"/>
          </w:divBdr>
        </w:div>
        <w:div w:id="291978883">
          <w:marLeft w:val="640"/>
          <w:marRight w:val="0"/>
          <w:marTop w:val="0"/>
          <w:marBottom w:val="0"/>
          <w:divBdr>
            <w:top w:val="none" w:sz="0" w:space="0" w:color="auto"/>
            <w:left w:val="none" w:sz="0" w:space="0" w:color="auto"/>
            <w:bottom w:val="none" w:sz="0" w:space="0" w:color="auto"/>
            <w:right w:val="none" w:sz="0" w:space="0" w:color="auto"/>
          </w:divBdr>
        </w:div>
        <w:div w:id="31855290">
          <w:marLeft w:val="640"/>
          <w:marRight w:val="0"/>
          <w:marTop w:val="0"/>
          <w:marBottom w:val="0"/>
          <w:divBdr>
            <w:top w:val="none" w:sz="0" w:space="0" w:color="auto"/>
            <w:left w:val="none" w:sz="0" w:space="0" w:color="auto"/>
            <w:bottom w:val="none" w:sz="0" w:space="0" w:color="auto"/>
            <w:right w:val="none" w:sz="0" w:space="0" w:color="auto"/>
          </w:divBdr>
        </w:div>
        <w:div w:id="1402556460">
          <w:marLeft w:val="640"/>
          <w:marRight w:val="0"/>
          <w:marTop w:val="0"/>
          <w:marBottom w:val="0"/>
          <w:divBdr>
            <w:top w:val="none" w:sz="0" w:space="0" w:color="auto"/>
            <w:left w:val="none" w:sz="0" w:space="0" w:color="auto"/>
            <w:bottom w:val="none" w:sz="0" w:space="0" w:color="auto"/>
            <w:right w:val="none" w:sz="0" w:space="0" w:color="auto"/>
          </w:divBdr>
        </w:div>
        <w:div w:id="303510174">
          <w:marLeft w:val="640"/>
          <w:marRight w:val="0"/>
          <w:marTop w:val="0"/>
          <w:marBottom w:val="0"/>
          <w:divBdr>
            <w:top w:val="none" w:sz="0" w:space="0" w:color="auto"/>
            <w:left w:val="none" w:sz="0" w:space="0" w:color="auto"/>
            <w:bottom w:val="none" w:sz="0" w:space="0" w:color="auto"/>
            <w:right w:val="none" w:sz="0" w:space="0" w:color="auto"/>
          </w:divBdr>
        </w:div>
        <w:div w:id="1843080093">
          <w:marLeft w:val="640"/>
          <w:marRight w:val="0"/>
          <w:marTop w:val="0"/>
          <w:marBottom w:val="0"/>
          <w:divBdr>
            <w:top w:val="none" w:sz="0" w:space="0" w:color="auto"/>
            <w:left w:val="none" w:sz="0" w:space="0" w:color="auto"/>
            <w:bottom w:val="none" w:sz="0" w:space="0" w:color="auto"/>
            <w:right w:val="none" w:sz="0" w:space="0" w:color="auto"/>
          </w:divBdr>
        </w:div>
        <w:div w:id="778640289">
          <w:marLeft w:val="640"/>
          <w:marRight w:val="0"/>
          <w:marTop w:val="0"/>
          <w:marBottom w:val="0"/>
          <w:divBdr>
            <w:top w:val="none" w:sz="0" w:space="0" w:color="auto"/>
            <w:left w:val="none" w:sz="0" w:space="0" w:color="auto"/>
            <w:bottom w:val="none" w:sz="0" w:space="0" w:color="auto"/>
            <w:right w:val="none" w:sz="0" w:space="0" w:color="auto"/>
          </w:divBdr>
        </w:div>
        <w:div w:id="249433109">
          <w:marLeft w:val="640"/>
          <w:marRight w:val="0"/>
          <w:marTop w:val="0"/>
          <w:marBottom w:val="0"/>
          <w:divBdr>
            <w:top w:val="none" w:sz="0" w:space="0" w:color="auto"/>
            <w:left w:val="none" w:sz="0" w:space="0" w:color="auto"/>
            <w:bottom w:val="none" w:sz="0" w:space="0" w:color="auto"/>
            <w:right w:val="none" w:sz="0" w:space="0" w:color="auto"/>
          </w:divBdr>
        </w:div>
        <w:div w:id="1118719099">
          <w:marLeft w:val="640"/>
          <w:marRight w:val="0"/>
          <w:marTop w:val="0"/>
          <w:marBottom w:val="0"/>
          <w:divBdr>
            <w:top w:val="none" w:sz="0" w:space="0" w:color="auto"/>
            <w:left w:val="none" w:sz="0" w:space="0" w:color="auto"/>
            <w:bottom w:val="none" w:sz="0" w:space="0" w:color="auto"/>
            <w:right w:val="none" w:sz="0" w:space="0" w:color="auto"/>
          </w:divBdr>
        </w:div>
        <w:div w:id="1092168801">
          <w:marLeft w:val="640"/>
          <w:marRight w:val="0"/>
          <w:marTop w:val="0"/>
          <w:marBottom w:val="0"/>
          <w:divBdr>
            <w:top w:val="none" w:sz="0" w:space="0" w:color="auto"/>
            <w:left w:val="none" w:sz="0" w:space="0" w:color="auto"/>
            <w:bottom w:val="none" w:sz="0" w:space="0" w:color="auto"/>
            <w:right w:val="none" w:sz="0" w:space="0" w:color="auto"/>
          </w:divBdr>
        </w:div>
        <w:div w:id="1047412232">
          <w:marLeft w:val="640"/>
          <w:marRight w:val="0"/>
          <w:marTop w:val="0"/>
          <w:marBottom w:val="0"/>
          <w:divBdr>
            <w:top w:val="none" w:sz="0" w:space="0" w:color="auto"/>
            <w:left w:val="none" w:sz="0" w:space="0" w:color="auto"/>
            <w:bottom w:val="none" w:sz="0" w:space="0" w:color="auto"/>
            <w:right w:val="none" w:sz="0" w:space="0" w:color="auto"/>
          </w:divBdr>
        </w:div>
        <w:div w:id="1856184200">
          <w:marLeft w:val="640"/>
          <w:marRight w:val="0"/>
          <w:marTop w:val="0"/>
          <w:marBottom w:val="0"/>
          <w:divBdr>
            <w:top w:val="none" w:sz="0" w:space="0" w:color="auto"/>
            <w:left w:val="none" w:sz="0" w:space="0" w:color="auto"/>
            <w:bottom w:val="none" w:sz="0" w:space="0" w:color="auto"/>
            <w:right w:val="none" w:sz="0" w:space="0" w:color="auto"/>
          </w:divBdr>
        </w:div>
        <w:div w:id="1181116543">
          <w:marLeft w:val="640"/>
          <w:marRight w:val="0"/>
          <w:marTop w:val="0"/>
          <w:marBottom w:val="0"/>
          <w:divBdr>
            <w:top w:val="none" w:sz="0" w:space="0" w:color="auto"/>
            <w:left w:val="none" w:sz="0" w:space="0" w:color="auto"/>
            <w:bottom w:val="none" w:sz="0" w:space="0" w:color="auto"/>
            <w:right w:val="none" w:sz="0" w:space="0" w:color="auto"/>
          </w:divBdr>
        </w:div>
        <w:div w:id="1910460357">
          <w:marLeft w:val="640"/>
          <w:marRight w:val="0"/>
          <w:marTop w:val="0"/>
          <w:marBottom w:val="0"/>
          <w:divBdr>
            <w:top w:val="none" w:sz="0" w:space="0" w:color="auto"/>
            <w:left w:val="none" w:sz="0" w:space="0" w:color="auto"/>
            <w:bottom w:val="none" w:sz="0" w:space="0" w:color="auto"/>
            <w:right w:val="none" w:sz="0" w:space="0" w:color="auto"/>
          </w:divBdr>
        </w:div>
        <w:div w:id="731080902">
          <w:marLeft w:val="640"/>
          <w:marRight w:val="0"/>
          <w:marTop w:val="0"/>
          <w:marBottom w:val="0"/>
          <w:divBdr>
            <w:top w:val="none" w:sz="0" w:space="0" w:color="auto"/>
            <w:left w:val="none" w:sz="0" w:space="0" w:color="auto"/>
            <w:bottom w:val="none" w:sz="0" w:space="0" w:color="auto"/>
            <w:right w:val="none" w:sz="0" w:space="0" w:color="auto"/>
          </w:divBdr>
        </w:div>
        <w:div w:id="200634781">
          <w:marLeft w:val="640"/>
          <w:marRight w:val="0"/>
          <w:marTop w:val="0"/>
          <w:marBottom w:val="0"/>
          <w:divBdr>
            <w:top w:val="none" w:sz="0" w:space="0" w:color="auto"/>
            <w:left w:val="none" w:sz="0" w:space="0" w:color="auto"/>
            <w:bottom w:val="none" w:sz="0" w:space="0" w:color="auto"/>
            <w:right w:val="none" w:sz="0" w:space="0" w:color="auto"/>
          </w:divBdr>
        </w:div>
        <w:div w:id="1304315796">
          <w:marLeft w:val="640"/>
          <w:marRight w:val="0"/>
          <w:marTop w:val="0"/>
          <w:marBottom w:val="0"/>
          <w:divBdr>
            <w:top w:val="none" w:sz="0" w:space="0" w:color="auto"/>
            <w:left w:val="none" w:sz="0" w:space="0" w:color="auto"/>
            <w:bottom w:val="none" w:sz="0" w:space="0" w:color="auto"/>
            <w:right w:val="none" w:sz="0" w:space="0" w:color="auto"/>
          </w:divBdr>
        </w:div>
        <w:div w:id="663703587">
          <w:marLeft w:val="640"/>
          <w:marRight w:val="0"/>
          <w:marTop w:val="0"/>
          <w:marBottom w:val="0"/>
          <w:divBdr>
            <w:top w:val="none" w:sz="0" w:space="0" w:color="auto"/>
            <w:left w:val="none" w:sz="0" w:space="0" w:color="auto"/>
            <w:bottom w:val="none" w:sz="0" w:space="0" w:color="auto"/>
            <w:right w:val="none" w:sz="0" w:space="0" w:color="auto"/>
          </w:divBdr>
        </w:div>
        <w:div w:id="1708946473">
          <w:marLeft w:val="640"/>
          <w:marRight w:val="0"/>
          <w:marTop w:val="0"/>
          <w:marBottom w:val="0"/>
          <w:divBdr>
            <w:top w:val="none" w:sz="0" w:space="0" w:color="auto"/>
            <w:left w:val="none" w:sz="0" w:space="0" w:color="auto"/>
            <w:bottom w:val="none" w:sz="0" w:space="0" w:color="auto"/>
            <w:right w:val="none" w:sz="0" w:space="0" w:color="auto"/>
          </w:divBdr>
        </w:div>
        <w:div w:id="1264143993">
          <w:marLeft w:val="640"/>
          <w:marRight w:val="0"/>
          <w:marTop w:val="0"/>
          <w:marBottom w:val="0"/>
          <w:divBdr>
            <w:top w:val="none" w:sz="0" w:space="0" w:color="auto"/>
            <w:left w:val="none" w:sz="0" w:space="0" w:color="auto"/>
            <w:bottom w:val="none" w:sz="0" w:space="0" w:color="auto"/>
            <w:right w:val="none" w:sz="0" w:space="0" w:color="auto"/>
          </w:divBdr>
        </w:div>
        <w:div w:id="199171241">
          <w:marLeft w:val="640"/>
          <w:marRight w:val="0"/>
          <w:marTop w:val="0"/>
          <w:marBottom w:val="0"/>
          <w:divBdr>
            <w:top w:val="none" w:sz="0" w:space="0" w:color="auto"/>
            <w:left w:val="none" w:sz="0" w:space="0" w:color="auto"/>
            <w:bottom w:val="none" w:sz="0" w:space="0" w:color="auto"/>
            <w:right w:val="none" w:sz="0" w:space="0" w:color="auto"/>
          </w:divBdr>
        </w:div>
        <w:div w:id="1524781456">
          <w:marLeft w:val="640"/>
          <w:marRight w:val="0"/>
          <w:marTop w:val="0"/>
          <w:marBottom w:val="0"/>
          <w:divBdr>
            <w:top w:val="none" w:sz="0" w:space="0" w:color="auto"/>
            <w:left w:val="none" w:sz="0" w:space="0" w:color="auto"/>
            <w:bottom w:val="none" w:sz="0" w:space="0" w:color="auto"/>
            <w:right w:val="none" w:sz="0" w:space="0" w:color="auto"/>
          </w:divBdr>
        </w:div>
        <w:div w:id="1420254788">
          <w:marLeft w:val="640"/>
          <w:marRight w:val="0"/>
          <w:marTop w:val="0"/>
          <w:marBottom w:val="0"/>
          <w:divBdr>
            <w:top w:val="none" w:sz="0" w:space="0" w:color="auto"/>
            <w:left w:val="none" w:sz="0" w:space="0" w:color="auto"/>
            <w:bottom w:val="none" w:sz="0" w:space="0" w:color="auto"/>
            <w:right w:val="none" w:sz="0" w:space="0" w:color="auto"/>
          </w:divBdr>
        </w:div>
      </w:divsChild>
    </w:div>
    <w:div w:id="1451390126">
      <w:bodyDiv w:val="1"/>
      <w:marLeft w:val="0"/>
      <w:marRight w:val="0"/>
      <w:marTop w:val="0"/>
      <w:marBottom w:val="0"/>
      <w:divBdr>
        <w:top w:val="none" w:sz="0" w:space="0" w:color="auto"/>
        <w:left w:val="none" w:sz="0" w:space="0" w:color="auto"/>
        <w:bottom w:val="none" w:sz="0" w:space="0" w:color="auto"/>
        <w:right w:val="none" w:sz="0" w:space="0" w:color="auto"/>
      </w:divBdr>
      <w:divsChild>
        <w:div w:id="1029261992">
          <w:marLeft w:val="640"/>
          <w:marRight w:val="0"/>
          <w:marTop w:val="0"/>
          <w:marBottom w:val="0"/>
          <w:divBdr>
            <w:top w:val="none" w:sz="0" w:space="0" w:color="auto"/>
            <w:left w:val="none" w:sz="0" w:space="0" w:color="auto"/>
            <w:bottom w:val="none" w:sz="0" w:space="0" w:color="auto"/>
            <w:right w:val="none" w:sz="0" w:space="0" w:color="auto"/>
          </w:divBdr>
        </w:div>
        <w:div w:id="407776200">
          <w:marLeft w:val="640"/>
          <w:marRight w:val="0"/>
          <w:marTop w:val="0"/>
          <w:marBottom w:val="0"/>
          <w:divBdr>
            <w:top w:val="none" w:sz="0" w:space="0" w:color="auto"/>
            <w:left w:val="none" w:sz="0" w:space="0" w:color="auto"/>
            <w:bottom w:val="none" w:sz="0" w:space="0" w:color="auto"/>
            <w:right w:val="none" w:sz="0" w:space="0" w:color="auto"/>
          </w:divBdr>
        </w:div>
        <w:div w:id="686490445">
          <w:marLeft w:val="640"/>
          <w:marRight w:val="0"/>
          <w:marTop w:val="0"/>
          <w:marBottom w:val="0"/>
          <w:divBdr>
            <w:top w:val="none" w:sz="0" w:space="0" w:color="auto"/>
            <w:left w:val="none" w:sz="0" w:space="0" w:color="auto"/>
            <w:bottom w:val="none" w:sz="0" w:space="0" w:color="auto"/>
            <w:right w:val="none" w:sz="0" w:space="0" w:color="auto"/>
          </w:divBdr>
        </w:div>
        <w:div w:id="2010869121">
          <w:marLeft w:val="640"/>
          <w:marRight w:val="0"/>
          <w:marTop w:val="0"/>
          <w:marBottom w:val="0"/>
          <w:divBdr>
            <w:top w:val="none" w:sz="0" w:space="0" w:color="auto"/>
            <w:left w:val="none" w:sz="0" w:space="0" w:color="auto"/>
            <w:bottom w:val="none" w:sz="0" w:space="0" w:color="auto"/>
            <w:right w:val="none" w:sz="0" w:space="0" w:color="auto"/>
          </w:divBdr>
        </w:div>
        <w:div w:id="1458185288">
          <w:marLeft w:val="640"/>
          <w:marRight w:val="0"/>
          <w:marTop w:val="0"/>
          <w:marBottom w:val="0"/>
          <w:divBdr>
            <w:top w:val="none" w:sz="0" w:space="0" w:color="auto"/>
            <w:left w:val="none" w:sz="0" w:space="0" w:color="auto"/>
            <w:bottom w:val="none" w:sz="0" w:space="0" w:color="auto"/>
            <w:right w:val="none" w:sz="0" w:space="0" w:color="auto"/>
          </w:divBdr>
        </w:div>
        <w:div w:id="726296589">
          <w:marLeft w:val="640"/>
          <w:marRight w:val="0"/>
          <w:marTop w:val="0"/>
          <w:marBottom w:val="0"/>
          <w:divBdr>
            <w:top w:val="none" w:sz="0" w:space="0" w:color="auto"/>
            <w:left w:val="none" w:sz="0" w:space="0" w:color="auto"/>
            <w:bottom w:val="none" w:sz="0" w:space="0" w:color="auto"/>
            <w:right w:val="none" w:sz="0" w:space="0" w:color="auto"/>
          </w:divBdr>
        </w:div>
        <w:div w:id="312566277">
          <w:marLeft w:val="640"/>
          <w:marRight w:val="0"/>
          <w:marTop w:val="0"/>
          <w:marBottom w:val="0"/>
          <w:divBdr>
            <w:top w:val="none" w:sz="0" w:space="0" w:color="auto"/>
            <w:left w:val="none" w:sz="0" w:space="0" w:color="auto"/>
            <w:bottom w:val="none" w:sz="0" w:space="0" w:color="auto"/>
            <w:right w:val="none" w:sz="0" w:space="0" w:color="auto"/>
          </w:divBdr>
        </w:div>
        <w:div w:id="93405417">
          <w:marLeft w:val="640"/>
          <w:marRight w:val="0"/>
          <w:marTop w:val="0"/>
          <w:marBottom w:val="0"/>
          <w:divBdr>
            <w:top w:val="none" w:sz="0" w:space="0" w:color="auto"/>
            <w:left w:val="none" w:sz="0" w:space="0" w:color="auto"/>
            <w:bottom w:val="none" w:sz="0" w:space="0" w:color="auto"/>
            <w:right w:val="none" w:sz="0" w:space="0" w:color="auto"/>
          </w:divBdr>
        </w:div>
        <w:div w:id="318467347">
          <w:marLeft w:val="640"/>
          <w:marRight w:val="0"/>
          <w:marTop w:val="0"/>
          <w:marBottom w:val="0"/>
          <w:divBdr>
            <w:top w:val="none" w:sz="0" w:space="0" w:color="auto"/>
            <w:left w:val="none" w:sz="0" w:space="0" w:color="auto"/>
            <w:bottom w:val="none" w:sz="0" w:space="0" w:color="auto"/>
            <w:right w:val="none" w:sz="0" w:space="0" w:color="auto"/>
          </w:divBdr>
        </w:div>
        <w:div w:id="1983927578">
          <w:marLeft w:val="640"/>
          <w:marRight w:val="0"/>
          <w:marTop w:val="0"/>
          <w:marBottom w:val="0"/>
          <w:divBdr>
            <w:top w:val="none" w:sz="0" w:space="0" w:color="auto"/>
            <w:left w:val="none" w:sz="0" w:space="0" w:color="auto"/>
            <w:bottom w:val="none" w:sz="0" w:space="0" w:color="auto"/>
            <w:right w:val="none" w:sz="0" w:space="0" w:color="auto"/>
          </w:divBdr>
        </w:div>
        <w:div w:id="1332952421">
          <w:marLeft w:val="640"/>
          <w:marRight w:val="0"/>
          <w:marTop w:val="0"/>
          <w:marBottom w:val="0"/>
          <w:divBdr>
            <w:top w:val="none" w:sz="0" w:space="0" w:color="auto"/>
            <w:left w:val="none" w:sz="0" w:space="0" w:color="auto"/>
            <w:bottom w:val="none" w:sz="0" w:space="0" w:color="auto"/>
            <w:right w:val="none" w:sz="0" w:space="0" w:color="auto"/>
          </w:divBdr>
        </w:div>
        <w:div w:id="279412168">
          <w:marLeft w:val="640"/>
          <w:marRight w:val="0"/>
          <w:marTop w:val="0"/>
          <w:marBottom w:val="0"/>
          <w:divBdr>
            <w:top w:val="none" w:sz="0" w:space="0" w:color="auto"/>
            <w:left w:val="none" w:sz="0" w:space="0" w:color="auto"/>
            <w:bottom w:val="none" w:sz="0" w:space="0" w:color="auto"/>
            <w:right w:val="none" w:sz="0" w:space="0" w:color="auto"/>
          </w:divBdr>
        </w:div>
        <w:div w:id="495611096">
          <w:marLeft w:val="640"/>
          <w:marRight w:val="0"/>
          <w:marTop w:val="0"/>
          <w:marBottom w:val="0"/>
          <w:divBdr>
            <w:top w:val="none" w:sz="0" w:space="0" w:color="auto"/>
            <w:left w:val="none" w:sz="0" w:space="0" w:color="auto"/>
            <w:bottom w:val="none" w:sz="0" w:space="0" w:color="auto"/>
            <w:right w:val="none" w:sz="0" w:space="0" w:color="auto"/>
          </w:divBdr>
        </w:div>
        <w:div w:id="1401247295">
          <w:marLeft w:val="640"/>
          <w:marRight w:val="0"/>
          <w:marTop w:val="0"/>
          <w:marBottom w:val="0"/>
          <w:divBdr>
            <w:top w:val="none" w:sz="0" w:space="0" w:color="auto"/>
            <w:left w:val="none" w:sz="0" w:space="0" w:color="auto"/>
            <w:bottom w:val="none" w:sz="0" w:space="0" w:color="auto"/>
            <w:right w:val="none" w:sz="0" w:space="0" w:color="auto"/>
          </w:divBdr>
        </w:div>
        <w:div w:id="1296523937">
          <w:marLeft w:val="640"/>
          <w:marRight w:val="0"/>
          <w:marTop w:val="0"/>
          <w:marBottom w:val="0"/>
          <w:divBdr>
            <w:top w:val="none" w:sz="0" w:space="0" w:color="auto"/>
            <w:left w:val="none" w:sz="0" w:space="0" w:color="auto"/>
            <w:bottom w:val="none" w:sz="0" w:space="0" w:color="auto"/>
            <w:right w:val="none" w:sz="0" w:space="0" w:color="auto"/>
          </w:divBdr>
        </w:div>
        <w:div w:id="1777283909">
          <w:marLeft w:val="640"/>
          <w:marRight w:val="0"/>
          <w:marTop w:val="0"/>
          <w:marBottom w:val="0"/>
          <w:divBdr>
            <w:top w:val="none" w:sz="0" w:space="0" w:color="auto"/>
            <w:left w:val="none" w:sz="0" w:space="0" w:color="auto"/>
            <w:bottom w:val="none" w:sz="0" w:space="0" w:color="auto"/>
            <w:right w:val="none" w:sz="0" w:space="0" w:color="auto"/>
          </w:divBdr>
        </w:div>
        <w:div w:id="273363102">
          <w:marLeft w:val="640"/>
          <w:marRight w:val="0"/>
          <w:marTop w:val="0"/>
          <w:marBottom w:val="0"/>
          <w:divBdr>
            <w:top w:val="none" w:sz="0" w:space="0" w:color="auto"/>
            <w:left w:val="none" w:sz="0" w:space="0" w:color="auto"/>
            <w:bottom w:val="none" w:sz="0" w:space="0" w:color="auto"/>
            <w:right w:val="none" w:sz="0" w:space="0" w:color="auto"/>
          </w:divBdr>
        </w:div>
        <w:div w:id="1951349943">
          <w:marLeft w:val="640"/>
          <w:marRight w:val="0"/>
          <w:marTop w:val="0"/>
          <w:marBottom w:val="0"/>
          <w:divBdr>
            <w:top w:val="none" w:sz="0" w:space="0" w:color="auto"/>
            <w:left w:val="none" w:sz="0" w:space="0" w:color="auto"/>
            <w:bottom w:val="none" w:sz="0" w:space="0" w:color="auto"/>
            <w:right w:val="none" w:sz="0" w:space="0" w:color="auto"/>
          </w:divBdr>
        </w:div>
        <w:div w:id="1952742527">
          <w:marLeft w:val="640"/>
          <w:marRight w:val="0"/>
          <w:marTop w:val="0"/>
          <w:marBottom w:val="0"/>
          <w:divBdr>
            <w:top w:val="none" w:sz="0" w:space="0" w:color="auto"/>
            <w:left w:val="none" w:sz="0" w:space="0" w:color="auto"/>
            <w:bottom w:val="none" w:sz="0" w:space="0" w:color="auto"/>
            <w:right w:val="none" w:sz="0" w:space="0" w:color="auto"/>
          </w:divBdr>
        </w:div>
        <w:div w:id="1303536991">
          <w:marLeft w:val="640"/>
          <w:marRight w:val="0"/>
          <w:marTop w:val="0"/>
          <w:marBottom w:val="0"/>
          <w:divBdr>
            <w:top w:val="none" w:sz="0" w:space="0" w:color="auto"/>
            <w:left w:val="none" w:sz="0" w:space="0" w:color="auto"/>
            <w:bottom w:val="none" w:sz="0" w:space="0" w:color="auto"/>
            <w:right w:val="none" w:sz="0" w:space="0" w:color="auto"/>
          </w:divBdr>
        </w:div>
        <w:div w:id="1279293677">
          <w:marLeft w:val="640"/>
          <w:marRight w:val="0"/>
          <w:marTop w:val="0"/>
          <w:marBottom w:val="0"/>
          <w:divBdr>
            <w:top w:val="none" w:sz="0" w:space="0" w:color="auto"/>
            <w:left w:val="none" w:sz="0" w:space="0" w:color="auto"/>
            <w:bottom w:val="none" w:sz="0" w:space="0" w:color="auto"/>
            <w:right w:val="none" w:sz="0" w:space="0" w:color="auto"/>
          </w:divBdr>
        </w:div>
        <w:div w:id="806439838">
          <w:marLeft w:val="640"/>
          <w:marRight w:val="0"/>
          <w:marTop w:val="0"/>
          <w:marBottom w:val="0"/>
          <w:divBdr>
            <w:top w:val="none" w:sz="0" w:space="0" w:color="auto"/>
            <w:left w:val="none" w:sz="0" w:space="0" w:color="auto"/>
            <w:bottom w:val="none" w:sz="0" w:space="0" w:color="auto"/>
            <w:right w:val="none" w:sz="0" w:space="0" w:color="auto"/>
          </w:divBdr>
        </w:div>
        <w:div w:id="1872842250">
          <w:marLeft w:val="640"/>
          <w:marRight w:val="0"/>
          <w:marTop w:val="0"/>
          <w:marBottom w:val="0"/>
          <w:divBdr>
            <w:top w:val="none" w:sz="0" w:space="0" w:color="auto"/>
            <w:left w:val="none" w:sz="0" w:space="0" w:color="auto"/>
            <w:bottom w:val="none" w:sz="0" w:space="0" w:color="auto"/>
            <w:right w:val="none" w:sz="0" w:space="0" w:color="auto"/>
          </w:divBdr>
        </w:div>
      </w:divsChild>
    </w:div>
    <w:div w:id="1456562438">
      <w:bodyDiv w:val="1"/>
      <w:marLeft w:val="0"/>
      <w:marRight w:val="0"/>
      <w:marTop w:val="0"/>
      <w:marBottom w:val="0"/>
      <w:divBdr>
        <w:top w:val="none" w:sz="0" w:space="0" w:color="auto"/>
        <w:left w:val="none" w:sz="0" w:space="0" w:color="auto"/>
        <w:bottom w:val="none" w:sz="0" w:space="0" w:color="auto"/>
        <w:right w:val="none" w:sz="0" w:space="0" w:color="auto"/>
      </w:divBdr>
      <w:divsChild>
        <w:div w:id="1288194556">
          <w:marLeft w:val="640"/>
          <w:marRight w:val="0"/>
          <w:marTop w:val="0"/>
          <w:marBottom w:val="0"/>
          <w:divBdr>
            <w:top w:val="none" w:sz="0" w:space="0" w:color="auto"/>
            <w:left w:val="none" w:sz="0" w:space="0" w:color="auto"/>
            <w:bottom w:val="none" w:sz="0" w:space="0" w:color="auto"/>
            <w:right w:val="none" w:sz="0" w:space="0" w:color="auto"/>
          </w:divBdr>
        </w:div>
        <w:div w:id="1969427975">
          <w:marLeft w:val="640"/>
          <w:marRight w:val="0"/>
          <w:marTop w:val="0"/>
          <w:marBottom w:val="0"/>
          <w:divBdr>
            <w:top w:val="none" w:sz="0" w:space="0" w:color="auto"/>
            <w:left w:val="none" w:sz="0" w:space="0" w:color="auto"/>
            <w:bottom w:val="none" w:sz="0" w:space="0" w:color="auto"/>
            <w:right w:val="none" w:sz="0" w:space="0" w:color="auto"/>
          </w:divBdr>
        </w:div>
        <w:div w:id="618297015">
          <w:marLeft w:val="640"/>
          <w:marRight w:val="0"/>
          <w:marTop w:val="0"/>
          <w:marBottom w:val="0"/>
          <w:divBdr>
            <w:top w:val="none" w:sz="0" w:space="0" w:color="auto"/>
            <w:left w:val="none" w:sz="0" w:space="0" w:color="auto"/>
            <w:bottom w:val="none" w:sz="0" w:space="0" w:color="auto"/>
            <w:right w:val="none" w:sz="0" w:space="0" w:color="auto"/>
          </w:divBdr>
        </w:div>
        <w:div w:id="35742866">
          <w:marLeft w:val="640"/>
          <w:marRight w:val="0"/>
          <w:marTop w:val="0"/>
          <w:marBottom w:val="0"/>
          <w:divBdr>
            <w:top w:val="none" w:sz="0" w:space="0" w:color="auto"/>
            <w:left w:val="none" w:sz="0" w:space="0" w:color="auto"/>
            <w:bottom w:val="none" w:sz="0" w:space="0" w:color="auto"/>
            <w:right w:val="none" w:sz="0" w:space="0" w:color="auto"/>
          </w:divBdr>
        </w:div>
        <w:div w:id="2020741402">
          <w:marLeft w:val="640"/>
          <w:marRight w:val="0"/>
          <w:marTop w:val="0"/>
          <w:marBottom w:val="0"/>
          <w:divBdr>
            <w:top w:val="none" w:sz="0" w:space="0" w:color="auto"/>
            <w:left w:val="none" w:sz="0" w:space="0" w:color="auto"/>
            <w:bottom w:val="none" w:sz="0" w:space="0" w:color="auto"/>
            <w:right w:val="none" w:sz="0" w:space="0" w:color="auto"/>
          </w:divBdr>
        </w:div>
        <w:div w:id="1261718355">
          <w:marLeft w:val="640"/>
          <w:marRight w:val="0"/>
          <w:marTop w:val="0"/>
          <w:marBottom w:val="0"/>
          <w:divBdr>
            <w:top w:val="none" w:sz="0" w:space="0" w:color="auto"/>
            <w:left w:val="none" w:sz="0" w:space="0" w:color="auto"/>
            <w:bottom w:val="none" w:sz="0" w:space="0" w:color="auto"/>
            <w:right w:val="none" w:sz="0" w:space="0" w:color="auto"/>
          </w:divBdr>
        </w:div>
        <w:div w:id="821197438">
          <w:marLeft w:val="640"/>
          <w:marRight w:val="0"/>
          <w:marTop w:val="0"/>
          <w:marBottom w:val="0"/>
          <w:divBdr>
            <w:top w:val="none" w:sz="0" w:space="0" w:color="auto"/>
            <w:left w:val="none" w:sz="0" w:space="0" w:color="auto"/>
            <w:bottom w:val="none" w:sz="0" w:space="0" w:color="auto"/>
            <w:right w:val="none" w:sz="0" w:space="0" w:color="auto"/>
          </w:divBdr>
        </w:div>
        <w:div w:id="1174416415">
          <w:marLeft w:val="640"/>
          <w:marRight w:val="0"/>
          <w:marTop w:val="0"/>
          <w:marBottom w:val="0"/>
          <w:divBdr>
            <w:top w:val="none" w:sz="0" w:space="0" w:color="auto"/>
            <w:left w:val="none" w:sz="0" w:space="0" w:color="auto"/>
            <w:bottom w:val="none" w:sz="0" w:space="0" w:color="auto"/>
            <w:right w:val="none" w:sz="0" w:space="0" w:color="auto"/>
          </w:divBdr>
        </w:div>
        <w:div w:id="1837186862">
          <w:marLeft w:val="640"/>
          <w:marRight w:val="0"/>
          <w:marTop w:val="0"/>
          <w:marBottom w:val="0"/>
          <w:divBdr>
            <w:top w:val="none" w:sz="0" w:space="0" w:color="auto"/>
            <w:left w:val="none" w:sz="0" w:space="0" w:color="auto"/>
            <w:bottom w:val="none" w:sz="0" w:space="0" w:color="auto"/>
            <w:right w:val="none" w:sz="0" w:space="0" w:color="auto"/>
          </w:divBdr>
        </w:div>
        <w:div w:id="672806825">
          <w:marLeft w:val="640"/>
          <w:marRight w:val="0"/>
          <w:marTop w:val="0"/>
          <w:marBottom w:val="0"/>
          <w:divBdr>
            <w:top w:val="none" w:sz="0" w:space="0" w:color="auto"/>
            <w:left w:val="none" w:sz="0" w:space="0" w:color="auto"/>
            <w:bottom w:val="none" w:sz="0" w:space="0" w:color="auto"/>
            <w:right w:val="none" w:sz="0" w:space="0" w:color="auto"/>
          </w:divBdr>
        </w:div>
        <w:div w:id="1096827025">
          <w:marLeft w:val="640"/>
          <w:marRight w:val="0"/>
          <w:marTop w:val="0"/>
          <w:marBottom w:val="0"/>
          <w:divBdr>
            <w:top w:val="none" w:sz="0" w:space="0" w:color="auto"/>
            <w:left w:val="none" w:sz="0" w:space="0" w:color="auto"/>
            <w:bottom w:val="none" w:sz="0" w:space="0" w:color="auto"/>
            <w:right w:val="none" w:sz="0" w:space="0" w:color="auto"/>
          </w:divBdr>
        </w:div>
        <w:div w:id="909003507">
          <w:marLeft w:val="640"/>
          <w:marRight w:val="0"/>
          <w:marTop w:val="0"/>
          <w:marBottom w:val="0"/>
          <w:divBdr>
            <w:top w:val="none" w:sz="0" w:space="0" w:color="auto"/>
            <w:left w:val="none" w:sz="0" w:space="0" w:color="auto"/>
            <w:bottom w:val="none" w:sz="0" w:space="0" w:color="auto"/>
            <w:right w:val="none" w:sz="0" w:space="0" w:color="auto"/>
          </w:divBdr>
        </w:div>
        <w:div w:id="1275136030">
          <w:marLeft w:val="640"/>
          <w:marRight w:val="0"/>
          <w:marTop w:val="0"/>
          <w:marBottom w:val="0"/>
          <w:divBdr>
            <w:top w:val="none" w:sz="0" w:space="0" w:color="auto"/>
            <w:left w:val="none" w:sz="0" w:space="0" w:color="auto"/>
            <w:bottom w:val="none" w:sz="0" w:space="0" w:color="auto"/>
            <w:right w:val="none" w:sz="0" w:space="0" w:color="auto"/>
          </w:divBdr>
        </w:div>
        <w:div w:id="113714179">
          <w:marLeft w:val="640"/>
          <w:marRight w:val="0"/>
          <w:marTop w:val="0"/>
          <w:marBottom w:val="0"/>
          <w:divBdr>
            <w:top w:val="none" w:sz="0" w:space="0" w:color="auto"/>
            <w:left w:val="none" w:sz="0" w:space="0" w:color="auto"/>
            <w:bottom w:val="none" w:sz="0" w:space="0" w:color="auto"/>
            <w:right w:val="none" w:sz="0" w:space="0" w:color="auto"/>
          </w:divBdr>
        </w:div>
        <w:div w:id="1686857528">
          <w:marLeft w:val="640"/>
          <w:marRight w:val="0"/>
          <w:marTop w:val="0"/>
          <w:marBottom w:val="0"/>
          <w:divBdr>
            <w:top w:val="none" w:sz="0" w:space="0" w:color="auto"/>
            <w:left w:val="none" w:sz="0" w:space="0" w:color="auto"/>
            <w:bottom w:val="none" w:sz="0" w:space="0" w:color="auto"/>
            <w:right w:val="none" w:sz="0" w:space="0" w:color="auto"/>
          </w:divBdr>
        </w:div>
        <w:div w:id="670375405">
          <w:marLeft w:val="640"/>
          <w:marRight w:val="0"/>
          <w:marTop w:val="0"/>
          <w:marBottom w:val="0"/>
          <w:divBdr>
            <w:top w:val="none" w:sz="0" w:space="0" w:color="auto"/>
            <w:left w:val="none" w:sz="0" w:space="0" w:color="auto"/>
            <w:bottom w:val="none" w:sz="0" w:space="0" w:color="auto"/>
            <w:right w:val="none" w:sz="0" w:space="0" w:color="auto"/>
          </w:divBdr>
        </w:div>
        <w:div w:id="1452284645">
          <w:marLeft w:val="640"/>
          <w:marRight w:val="0"/>
          <w:marTop w:val="0"/>
          <w:marBottom w:val="0"/>
          <w:divBdr>
            <w:top w:val="none" w:sz="0" w:space="0" w:color="auto"/>
            <w:left w:val="none" w:sz="0" w:space="0" w:color="auto"/>
            <w:bottom w:val="none" w:sz="0" w:space="0" w:color="auto"/>
            <w:right w:val="none" w:sz="0" w:space="0" w:color="auto"/>
          </w:divBdr>
        </w:div>
        <w:div w:id="984427426">
          <w:marLeft w:val="640"/>
          <w:marRight w:val="0"/>
          <w:marTop w:val="0"/>
          <w:marBottom w:val="0"/>
          <w:divBdr>
            <w:top w:val="none" w:sz="0" w:space="0" w:color="auto"/>
            <w:left w:val="none" w:sz="0" w:space="0" w:color="auto"/>
            <w:bottom w:val="none" w:sz="0" w:space="0" w:color="auto"/>
            <w:right w:val="none" w:sz="0" w:space="0" w:color="auto"/>
          </w:divBdr>
        </w:div>
        <w:div w:id="1304192215">
          <w:marLeft w:val="640"/>
          <w:marRight w:val="0"/>
          <w:marTop w:val="0"/>
          <w:marBottom w:val="0"/>
          <w:divBdr>
            <w:top w:val="none" w:sz="0" w:space="0" w:color="auto"/>
            <w:left w:val="none" w:sz="0" w:space="0" w:color="auto"/>
            <w:bottom w:val="none" w:sz="0" w:space="0" w:color="auto"/>
            <w:right w:val="none" w:sz="0" w:space="0" w:color="auto"/>
          </w:divBdr>
        </w:div>
        <w:div w:id="293294083">
          <w:marLeft w:val="640"/>
          <w:marRight w:val="0"/>
          <w:marTop w:val="0"/>
          <w:marBottom w:val="0"/>
          <w:divBdr>
            <w:top w:val="none" w:sz="0" w:space="0" w:color="auto"/>
            <w:left w:val="none" w:sz="0" w:space="0" w:color="auto"/>
            <w:bottom w:val="none" w:sz="0" w:space="0" w:color="auto"/>
            <w:right w:val="none" w:sz="0" w:space="0" w:color="auto"/>
          </w:divBdr>
        </w:div>
        <w:div w:id="724917433">
          <w:marLeft w:val="640"/>
          <w:marRight w:val="0"/>
          <w:marTop w:val="0"/>
          <w:marBottom w:val="0"/>
          <w:divBdr>
            <w:top w:val="none" w:sz="0" w:space="0" w:color="auto"/>
            <w:left w:val="none" w:sz="0" w:space="0" w:color="auto"/>
            <w:bottom w:val="none" w:sz="0" w:space="0" w:color="auto"/>
            <w:right w:val="none" w:sz="0" w:space="0" w:color="auto"/>
          </w:divBdr>
        </w:div>
        <w:div w:id="1844315097">
          <w:marLeft w:val="640"/>
          <w:marRight w:val="0"/>
          <w:marTop w:val="0"/>
          <w:marBottom w:val="0"/>
          <w:divBdr>
            <w:top w:val="none" w:sz="0" w:space="0" w:color="auto"/>
            <w:left w:val="none" w:sz="0" w:space="0" w:color="auto"/>
            <w:bottom w:val="none" w:sz="0" w:space="0" w:color="auto"/>
            <w:right w:val="none" w:sz="0" w:space="0" w:color="auto"/>
          </w:divBdr>
        </w:div>
        <w:div w:id="399524464">
          <w:marLeft w:val="640"/>
          <w:marRight w:val="0"/>
          <w:marTop w:val="0"/>
          <w:marBottom w:val="0"/>
          <w:divBdr>
            <w:top w:val="none" w:sz="0" w:space="0" w:color="auto"/>
            <w:left w:val="none" w:sz="0" w:space="0" w:color="auto"/>
            <w:bottom w:val="none" w:sz="0" w:space="0" w:color="auto"/>
            <w:right w:val="none" w:sz="0" w:space="0" w:color="auto"/>
          </w:divBdr>
        </w:div>
        <w:div w:id="1862863178">
          <w:marLeft w:val="640"/>
          <w:marRight w:val="0"/>
          <w:marTop w:val="0"/>
          <w:marBottom w:val="0"/>
          <w:divBdr>
            <w:top w:val="none" w:sz="0" w:space="0" w:color="auto"/>
            <w:left w:val="none" w:sz="0" w:space="0" w:color="auto"/>
            <w:bottom w:val="none" w:sz="0" w:space="0" w:color="auto"/>
            <w:right w:val="none" w:sz="0" w:space="0" w:color="auto"/>
          </w:divBdr>
        </w:div>
        <w:div w:id="320355838">
          <w:marLeft w:val="640"/>
          <w:marRight w:val="0"/>
          <w:marTop w:val="0"/>
          <w:marBottom w:val="0"/>
          <w:divBdr>
            <w:top w:val="none" w:sz="0" w:space="0" w:color="auto"/>
            <w:left w:val="none" w:sz="0" w:space="0" w:color="auto"/>
            <w:bottom w:val="none" w:sz="0" w:space="0" w:color="auto"/>
            <w:right w:val="none" w:sz="0" w:space="0" w:color="auto"/>
          </w:divBdr>
        </w:div>
        <w:div w:id="1218739212">
          <w:marLeft w:val="640"/>
          <w:marRight w:val="0"/>
          <w:marTop w:val="0"/>
          <w:marBottom w:val="0"/>
          <w:divBdr>
            <w:top w:val="none" w:sz="0" w:space="0" w:color="auto"/>
            <w:left w:val="none" w:sz="0" w:space="0" w:color="auto"/>
            <w:bottom w:val="none" w:sz="0" w:space="0" w:color="auto"/>
            <w:right w:val="none" w:sz="0" w:space="0" w:color="auto"/>
          </w:divBdr>
        </w:div>
        <w:div w:id="2038042799">
          <w:marLeft w:val="640"/>
          <w:marRight w:val="0"/>
          <w:marTop w:val="0"/>
          <w:marBottom w:val="0"/>
          <w:divBdr>
            <w:top w:val="none" w:sz="0" w:space="0" w:color="auto"/>
            <w:left w:val="none" w:sz="0" w:space="0" w:color="auto"/>
            <w:bottom w:val="none" w:sz="0" w:space="0" w:color="auto"/>
            <w:right w:val="none" w:sz="0" w:space="0" w:color="auto"/>
          </w:divBdr>
        </w:div>
        <w:div w:id="196354266">
          <w:marLeft w:val="640"/>
          <w:marRight w:val="0"/>
          <w:marTop w:val="0"/>
          <w:marBottom w:val="0"/>
          <w:divBdr>
            <w:top w:val="none" w:sz="0" w:space="0" w:color="auto"/>
            <w:left w:val="none" w:sz="0" w:space="0" w:color="auto"/>
            <w:bottom w:val="none" w:sz="0" w:space="0" w:color="auto"/>
            <w:right w:val="none" w:sz="0" w:space="0" w:color="auto"/>
          </w:divBdr>
        </w:div>
        <w:div w:id="970524296">
          <w:marLeft w:val="640"/>
          <w:marRight w:val="0"/>
          <w:marTop w:val="0"/>
          <w:marBottom w:val="0"/>
          <w:divBdr>
            <w:top w:val="none" w:sz="0" w:space="0" w:color="auto"/>
            <w:left w:val="none" w:sz="0" w:space="0" w:color="auto"/>
            <w:bottom w:val="none" w:sz="0" w:space="0" w:color="auto"/>
            <w:right w:val="none" w:sz="0" w:space="0" w:color="auto"/>
          </w:divBdr>
        </w:div>
        <w:div w:id="201333375">
          <w:marLeft w:val="640"/>
          <w:marRight w:val="0"/>
          <w:marTop w:val="0"/>
          <w:marBottom w:val="0"/>
          <w:divBdr>
            <w:top w:val="none" w:sz="0" w:space="0" w:color="auto"/>
            <w:left w:val="none" w:sz="0" w:space="0" w:color="auto"/>
            <w:bottom w:val="none" w:sz="0" w:space="0" w:color="auto"/>
            <w:right w:val="none" w:sz="0" w:space="0" w:color="auto"/>
          </w:divBdr>
        </w:div>
        <w:div w:id="1840387349">
          <w:marLeft w:val="640"/>
          <w:marRight w:val="0"/>
          <w:marTop w:val="0"/>
          <w:marBottom w:val="0"/>
          <w:divBdr>
            <w:top w:val="none" w:sz="0" w:space="0" w:color="auto"/>
            <w:left w:val="none" w:sz="0" w:space="0" w:color="auto"/>
            <w:bottom w:val="none" w:sz="0" w:space="0" w:color="auto"/>
            <w:right w:val="none" w:sz="0" w:space="0" w:color="auto"/>
          </w:divBdr>
        </w:div>
        <w:div w:id="183713579">
          <w:marLeft w:val="640"/>
          <w:marRight w:val="0"/>
          <w:marTop w:val="0"/>
          <w:marBottom w:val="0"/>
          <w:divBdr>
            <w:top w:val="none" w:sz="0" w:space="0" w:color="auto"/>
            <w:left w:val="none" w:sz="0" w:space="0" w:color="auto"/>
            <w:bottom w:val="none" w:sz="0" w:space="0" w:color="auto"/>
            <w:right w:val="none" w:sz="0" w:space="0" w:color="auto"/>
          </w:divBdr>
        </w:div>
        <w:div w:id="919682393">
          <w:marLeft w:val="640"/>
          <w:marRight w:val="0"/>
          <w:marTop w:val="0"/>
          <w:marBottom w:val="0"/>
          <w:divBdr>
            <w:top w:val="none" w:sz="0" w:space="0" w:color="auto"/>
            <w:left w:val="none" w:sz="0" w:space="0" w:color="auto"/>
            <w:bottom w:val="none" w:sz="0" w:space="0" w:color="auto"/>
            <w:right w:val="none" w:sz="0" w:space="0" w:color="auto"/>
          </w:divBdr>
        </w:div>
        <w:div w:id="811941212">
          <w:marLeft w:val="640"/>
          <w:marRight w:val="0"/>
          <w:marTop w:val="0"/>
          <w:marBottom w:val="0"/>
          <w:divBdr>
            <w:top w:val="none" w:sz="0" w:space="0" w:color="auto"/>
            <w:left w:val="none" w:sz="0" w:space="0" w:color="auto"/>
            <w:bottom w:val="none" w:sz="0" w:space="0" w:color="auto"/>
            <w:right w:val="none" w:sz="0" w:space="0" w:color="auto"/>
          </w:divBdr>
        </w:div>
        <w:div w:id="1046443181">
          <w:marLeft w:val="640"/>
          <w:marRight w:val="0"/>
          <w:marTop w:val="0"/>
          <w:marBottom w:val="0"/>
          <w:divBdr>
            <w:top w:val="none" w:sz="0" w:space="0" w:color="auto"/>
            <w:left w:val="none" w:sz="0" w:space="0" w:color="auto"/>
            <w:bottom w:val="none" w:sz="0" w:space="0" w:color="auto"/>
            <w:right w:val="none" w:sz="0" w:space="0" w:color="auto"/>
          </w:divBdr>
        </w:div>
        <w:div w:id="426072930">
          <w:marLeft w:val="640"/>
          <w:marRight w:val="0"/>
          <w:marTop w:val="0"/>
          <w:marBottom w:val="0"/>
          <w:divBdr>
            <w:top w:val="none" w:sz="0" w:space="0" w:color="auto"/>
            <w:left w:val="none" w:sz="0" w:space="0" w:color="auto"/>
            <w:bottom w:val="none" w:sz="0" w:space="0" w:color="auto"/>
            <w:right w:val="none" w:sz="0" w:space="0" w:color="auto"/>
          </w:divBdr>
        </w:div>
        <w:div w:id="210578397">
          <w:marLeft w:val="640"/>
          <w:marRight w:val="0"/>
          <w:marTop w:val="0"/>
          <w:marBottom w:val="0"/>
          <w:divBdr>
            <w:top w:val="none" w:sz="0" w:space="0" w:color="auto"/>
            <w:left w:val="none" w:sz="0" w:space="0" w:color="auto"/>
            <w:bottom w:val="none" w:sz="0" w:space="0" w:color="auto"/>
            <w:right w:val="none" w:sz="0" w:space="0" w:color="auto"/>
          </w:divBdr>
        </w:div>
        <w:div w:id="1808008890">
          <w:marLeft w:val="640"/>
          <w:marRight w:val="0"/>
          <w:marTop w:val="0"/>
          <w:marBottom w:val="0"/>
          <w:divBdr>
            <w:top w:val="none" w:sz="0" w:space="0" w:color="auto"/>
            <w:left w:val="none" w:sz="0" w:space="0" w:color="auto"/>
            <w:bottom w:val="none" w:sz="0" w:space="0" w:color="auto"/>
            <w:right w:val="none" w:sz="0" w:space="0" w:color="auto"/>
          </w:divBdr>
        </w:div>
        <w:div w:id="446852367">
          <w:marLeft w:val="640"/>
          <w:marRight w:val="0"/>
          <w:marTop w:val="0"/>
          <w:marBottom w:val="0"/>
          <w:divBdr>
            <w:top w:val="none" w:sz="0" w:space="0" w:color="auto"/>
            <w:left w:val="none" w:sz="0" w:space="0" w:color="auto"/>
            <w:bottom w:val="none" w:sz="0" w:space="0" w:color="auto"/>
            <w:right w:val="none" w:sz="0" w:space="0" w:color="auto"/>
          </w:divBdr>
        </w:div>
        <w:div w:id="1753424995">
          <w:marLeft w:val="640"/>
          <w:marRight w:val="0"/>
          <w:marTop w:val="0"/>
          <w:marBottom w:val="0"/>
          <w:divBdr>
            <w:top w:val="none" w:sz="0" w:space="0" w:color="auto"/>
            <w:left w:val="none" w:sz="0" w:space="0" w:color="auto"/>
            <w:bottom w:val="none" w:sz="0" w:space="0" w:color="auto"/>
            <w:right w:val="none" w:sz="0" w:space="0" w:color="auto"/>
          </w:divBdr>
        </w:div>
        <w:div w:id="1851796405">
          <w:marLeft w:val="640"/>
          <w:marRight w:val="0"/>
          <w:marTop w:val="0"/>
          <w:marBottom w:val="0"/>
          <w:divBdr>
            <w:top w:val="none" w:sz="0" w:space="0" w:color="auto"/>
            <w:left w:val="none" w:sz="0" w:space="0" w:color="auto"/>
            <w:bottom w:val="none" w:sz="0" w:space="0" w:color="auto"/>
            <w:right w:val="none" w:sz="0" w:space="0" w:color="auto"/>
          </w:divBdr>
        </w:div>
        <w:div w:id="1595432520">
          <w:marLeft w:val="640"/>
          <w:marRight w:val="0"/>
          <w:marTop w:val="0"/>
          <w:marBottom w:val="0"/>
          <w:divBdr>
            <w:top w:val="none" w:sz="0" w:space="0" w:color="auto"/>
            <w:left w:val="none" w:sz="0" w:space="0" w:color="auto"/>
            <w:bottom w:val="none" w:sz="0" w:space="0" w:color="auto"/>
            <w:right w:val="none" w:sz="0" w:space="0" w:color="auto"/>
          </w:divBdr>
        </w:div>
        <w:div w:id="704478291">
          <w:marLeft w:val="640"/>
          <w:marRight w:val="0"/>
          <w:marTop w:val="0"/>
          <w:marBottom w:val="0"/>
          <w:divBdr>
            <w:top w:val="none" w:sz="0" w:space="0" w:color="auto"/>
            <w:left w:val="none" w:sz="0" w:space="0" w:color="auto"/>
            <w:bottom w:val="none" w:sz="0" w:space="0" w:color="auto"/>
            <w:right w:val="none" w:sz="0" w:space="0" w:color="auto"/>
          </w:divBdr>
        </w:div>
        <w:div w:id="1652513499">
          <w:marLeft w:val="640"/>
          <w:marRight w:val="0"/>
          <w:marTop w:val="0"/>
          <w:marBottom w:val="0"/>
          <w:divBdr>
            <w:top w:val="none" w:sz="0" w:space="0" w:color="auto"/>
            <w:left w:val="none" w:sz="0" w:space="0" w:color="auto"/>
            <w:bottom w:val="none" w:sz="0" w:space="0" w:color="auto"/>
            <w:right w:val="none" w:sz="0" w:space="0" w:color="auto"/>
          </w:divBdr>
        </w:div>
      </w:divsChild>
    </w:div>
    <w:div w:id="1459447518">
      <w:bodyDiv w:val="1"/>
      <w:marLeft w:val="0"/>
      <w:marRight w:val="0"/>
      <w:marTop w:val="0"/>
      <w:marBottom w:val="0"/>
      <w:divBdr>
        <w:top w:val="none" w:sz="0" w:space="0" w:color="auto"/>
        <w:left w:val="none" w:sz="0" w:space="0" w:color="auto"/>
        <w:bottom w:val="none" w:sz="0" w:space="0" w:color="auto"/>
        <w:right w:val="none" w:sz="0" w:space="0" w:color="auto"/>
      </w:divBdr>
      <w:divsChild>
        <w:div w:id="1200825568">
          <w:marLeft w:val="640"/>
          <w:marRight w:val="0"/>
          <w:marTop w:val="0"/>
          <w:marBottom w:val="0"/>
          <w:divBdr>
            <w:top w:val="none" w:sz="0" w:space="0" w:color="auto"/>
            <w:left w:val="none" w:sz="0" w:space="0" w:color="auto"/>
            <w:bottom w:val="none" w:sz="0" w:space="0" w:color="auto"/>
            <w:right w:val="none" w:sz="0" w:space="0" w:color="auto"/>
          </w:divBdr>
        </w:div>
        <w:div w:id="1346708804">
          <w:marLeft w:val="640"/>
          <w:marRight w:val="0"/>
          <w:marTop w:val="0"/>
          <w:marBottom w:val="0"/>
          <w:divBdr>
            <w:top w:val="none" w:sz="0" w:space="0" w:color="auto"/>
            <w:left w:val="none" w:sz="0" w:space="0" w:color="auto"/>
            <w:bottom w:val="none" w:sz="0" w:space="0" w:color="auto"/>
            <w:right w:val="none" w:sz="0" w:space="0" w:color="auto"/>
          </w:divBdr>
        </w:div>
        <w:div w:id="877280767">
          <w:marLeft w:val="640"/>
          <w:marRight w:val="0"/>
          <w:marTop w:val="0"/>
          <w:marBottom w:val="0"/>
          <w:divBdr>
            <w:top w:val="none" w:sz="0" w:space="0" w:color="auto"/>
            <w:left w:val="none" w:sz="0" w:space="0" w:color="auto"/>
            <w:bottom w:val="none" w:sz="0" w:space="0" w:color="auto"/>
            <w:right w:val="none" w:sz="0" w:space="0" w:color="auto"/>
          </w:divBdr>
        </w:div>
        <w:div w:id="1481921765">
          <w:marLeft w:val="640"/>
          <w:marRight w:val="0"/>
          <w:marTop w:val="0"/>
          <w:marBottom w:val="0"/>
          <w:divBdr>
            <w:top w:val="none" w:sz="0" w:space="0" w:color="auto"/>
            <w:left w:val="none" w:sz="0" w:space="0" w:color="auto"/>
            <w:bottom w:val="none" w:sz="0" w:space="0" w:color="auto"/>
            <w:right w:val="none" w:sz="0" w:space="0" w:color="auto"/>
          </w:divBdr>
        </w:div>
        <w:div w:id="1473326907">
          <w:marLeft w:val="640"/>
          <w:marRight w:val="0"/>
          <w:marTop w:val="0"/>
          <w:marBottom w:val="0"/>
          <w:divBdr>
            <w:top w:val="none" w:sz="0" w:space="0" w:color="auto"/>
            <w:left w:val="none" w:sz="0" w:space="0" w:color="auto"/>
            <w:bottom w:val="none" w:sz="0" w:space="0" w:color="auto"/>
            <w:right w:val="none" w:sz="0" w:space="0" w:color="auto"/>
          </w:divBdr>
        </w:div>
        <w:div w:id="428162661">
          <w:marLeft w:val="640"/>
          <w:marRight w:val="0"/>
          <w:marTop w:val="0"/>
          <w:marBottom w:val="0"/>
          <w:divBdr>
            <w:top w:val="none" w:sz="0" w:space="0" w:color="auto"/>
            <w:left w:val="none" w:sz="0" w:space="0" w:color="auto"/>
            <w:bottom w:val="none" w:sz="0" w:space="0" w:color="auto"/>
            <w:right w:val="none" w:sz="0" w:space="0" w:color="auto"/>
          </w:divBdr>
        </w:div>
        <w:div w:id="1119567955">
          <w:marLeft w:val="640"/>
          <w:marRight w:val="0"/>
          <w:marTop w:val="0"/>
          <w:marBottom w:val="0"/>
          <w:divBdr>
            <w:top w:val="none" w:sz="0" w:space="0" w:color="auto"/>
            <w:left w:val="none" w:sz="0" w:space="0" w:color="auto"/>
            <w:bottom w:val="none" w:sz="0" w:space="0" w:color="auto"/>
            <w:right w:val="none" w:sz="0" w:space="0" w:color="auto"/>
          </w:divBdr>
        </w:div>
        <w:div w:id="1164591248">
          <w:marLeft w:val="640"/>
          <w:marRight w:val="0"/>
          <w:marTop w:val="0"/>
          <w:marBottom w:val="0"/>
          <w:divBdr>
            <w:top w:val="none" w:sz="0" w:space="0" w:color="auto"/>
            <w:left w:val="none" w:sz="0" w:space="0" w:color="auto"/>
            <w:bottom w:val="none" w:sz="0" w:space="0" w:color="auto"/>
            <w:right w:val="none" w:sz="0" w:space="0" w:color="auto"/>
          </w:divBdr>
        </w:div>
        <w:div w:id="227113089">
          <w:marLeft w:val="640"/>
          <w:marRight w:val="0"/>
          <w:marTop w:val="0"/>
          <w:marBottom w:val="0"/>
          <w:divBdr>
            <w:top w:val="none" w:sz="0" w:space="0" w:color="auto"/>
            <w:left w:val="none" w:sz="0" w:space="0" w:color="auto"/>
            <w:bottom w:val="none" w:sz="0" w:space="0" w:color="auto"/>
            <w:right w:val="none" w:sz="0" w:space="0" w:color="auto"/>
          </w:divBdr>
        </w:div>
        <w:div w:id="527762356">
          <w:marLeft w:val="640"/>
          <w:marRight w:val="0"/>
          <w:marTop w:val="0"/>
          <w:marBottom w:val="0"/>
          <w:divBdr>
            <w:top w:val="none" w:sz="0" w:space="0" w:color="auto"/>
            <w:left w:val="none" w:sz="0" w:space="0" w:color="auto"/>
            <w:bottom w:val="none" w:sz="0" w:space="0" w:color="auto"/>
            <w:right w:val="none" w:sz="0" w:space="0" w:color="auto"/>
          </w:divBdr>
        </w:div>
        <w:div w:id="140268764">
          <w:marLeft w:val="640"/>
          <w:marRight w:val="0"/>
          <w:marTop w:val="0"/>
          <w:marBottom w:val="0"/>
          <w:divBdr>
            <w:top w:val="none" w:sz="0" w:space="0" w:color="auto"/>
            <w:left w:val="none" w:sz="0" w:space="0" w:color="auto"/>
            <w:bottom w:val="none" w:sz="0" w:space="0" w:color="auto"/>
            <w:right w:val="none" w:sz="0" w:space="0" w:color="auto"/>
          </w:divBdr>
        </w:div>
        <w:div w:id="985360472">
          <w:marLeft w:val="640"/>
          <w:marRight w:val="0"/>
          <w:marTop w:val="0"/>
          <w:marBottom w:val="0"/>
          <w:divBdr>
            <w:top w:val="none" w:sz="0" w:space="0" w:color="auto"/>
            <w:left w:val="none" w:sz="0" w:space="0" w:color="auto"/>
            <w:bottom w:val="none" w:sz="0" w:space="0" w:color="auto"/>
            <w:right w:val="none" w:sz="0" w:space="0" w:color="auto"/>
          </w:divBdr>
        </w:div>
        <w:div w:id="1219777281">
          <w:marLeft w:val="640"/>
          <w:marRight w:val="0"/>
          <w:marTop w:val="0"/>
          <w:marBottom w:val="0"/>
          <w:divBdr>
            <w:top w:val="none" w:sz="0" w:space="0" w:color="auto"/>
            <w:left w:val="none" w:sz="0" w:space="0" w:color="auto"/>
            <w:bottom w:val="none" w:sz="0" w:space="0" w:color="auto"/>
            <w:right w:val="none" w:sz="0" w:space="0" w:color="auto"/>
          </w:divBdr>
        </w:div>
        <w:div w:id="2037273457">
          <w:marLeft w:val="640"/>
          <w:marRight w:val="0"/>
          <w:marTop w:val="0"/>
          <w:marBottom w:val="0"/>
          <w:divBdr>
            <w:top w:val="none" w:sz="0" w:space="0" w:color="auto"/>
            <w:left w:val="none" w:sz="0" w:space="0" w:color="auto"/>
            <w:bottom w:val="none" w:sz="0" w:space="0" w:color="auto"/>
            <w:right w:val="none" w:sz="0" w:space="0" w:color="auto"/>
          </w:divBdr>
        </w:div>
        <w:div w:id="1004286444">
          <w:marLeft w:val="640"/>
          <w:marRight w:val="0"/>
          <w:marTop w:val="0"/>
          <w:marBottom w:val="0"/>
          <w:divBdr>
            <w:top w:val="none" w:sz="0" w:space="0" w:color="auto"/>
            <w:left w:val="none" w:sz="0" w:space="0" w:color="auto"/>
            <w:bottom w:val="none" w:sz="0" w:space="0" w:color="auto"/>
            <w:right w:val="none" w:sz="0" w:space="0" w:color="auto"/>
          </w:divBdr>
        </w:div>
        <w:div w:id="2097093965">
          <w:marLeft w:val="640"/>
          <w:marRight w:val="0"/>
          <w:marTop w:val="0"/>
          <w:marBottom w:val="0"/>
          <w:divBdr>
            <w:top w:val="none" w:sz="0" w:space="0" w:color="auto"/>
            <w:left w:val="none" w:sz="0" w:space="0" w:color="auto"/>
            <w:bottom w:val="none" w:sz="0" w:space="0" w:color="auto"/>
            <w:right w:val="none" w:sz="0" w:space="0" w:color="auto"/>
          </w:divBdr>
        </w:div>
        <w:div w:id="1312979357">
          <w:marLeft w:val="640"/>
          <w:marRight w:val="0"/>
          <w:marTop w:val="0"/>
          <w:marBottom w:val="0"/>
          <w:divBdr>
            <w:top w:val="none" w:sz="0" w:space="0" w:color="auto"/>
            <w:left w:val="none" w:sz="0" w:space="0" w:color="auto"/>
            <w:bottom w:val="none" w:sz="0" w:space="0" w:color="auto"/>
            <w:right w:val="none" w:sz="0" w:space="0" w:color="auto"/>
          </w:divBdr>
        </w:div>
        <w:div w:id="1375084233">
          <w:marLeft w:val="640"/>
          <w:marRight w:val="0"/>
          <w:marTop w:val="0"/>
          <w:marBottom w:val="0"/>
          <w:divBdr>
            <w:top w:val="none" w:sz="0" w:space="0" w:color="auto"/>
            <w:left w:val="none" w:sz="0" w:space="0" w:color="auto"/>
            <w:bottom w:val="none" w:sz="0" w:space="0" w:color="auto"/>
            <w:right w:val="none" w:sz="0" w:space="0" w:color="auto"/>
          </w:divBdr>
        </w:div>
        <w:div w:id="1304626966">
          <w:marLeft w:val="640"/>
          <w:marRight w:val="0"/>
          <w:marTop w:val="0"/>
          <w:marBottom w:val="0"/>
          <w:divBdr>
            <w:top w:val="none" w:sz="0" w:space="0" w:color="auto"/>
            <w:left w:val="none" w:sz="0" w:space="0" w:color="auto"/>
            <w:bottom w:val="none" w:sz="0" w:space="0" w:color="auto"/>
            <w:right w:val="none" w:sz="0" w:space="0" w:color="auto"/>
          </w:divBdr>
        </w:div>
        <w:div w:id="1178881846">
          <w:marLeft w:val="640"/>
          <w:marRight w:val="0"/>
          <w:marTop w:val="0"/>
          <w:marBottom w:val="0"/>
          <w:divBdr>
            <w:top w:val="none" w:sz="0" w:space="0" w:color="auto"/>
            <w:left w:val="none" w:sz="0" w:space="0" w:color="auto"/>
            <w:bottom w:val="none" w:sz="0" w:space="0" w:color="auto"/>
            <w:right w:val="none" w:sz="0" w:space="0" w:color="auto"/>
          </w:divBdr>
        </w:div>
        <w:div w:id="335771286">
          <w:marLeft w:val="640"/>
          <w:marRight w:val="0"/>
          <w:marTop w:val="0"/>
          <w:marBottom w:val="0"/>
          <w:divBdr>
            <w:top w:val="none" w:sz="0" w:space="0" w:color="auto"/>
            <w:left w:val="none" w:sz="0" w:space="0" w:color="auto"/>
            <w:bottom w:val="none" w:sz="0" w:space="0" w:color="auto"/>
            <w:right w:val="none" w:sz="0" w:space="0" w:color="auto"/>
          </w:divBdr>
        </w:div>
        <w:div w:id="892499054">
          <w:marLeft w:val="640"/>
          <w:marRight w:val="0"/>
          <w:marTop w:val="0"/>
          <w:marBottom w:val="0"/>
          <w:divBdr>
            <w:top w:val="none" w:sz="0" w:space="0" w:color="auto"/>
            <w:left w:val="none" w:sz="0" w:space="0" w:color="auto"/>
            <w:bottom w:val="none" w:sz="0" w:space="0" w:color="auto"/>
            <w:right w:val="none" w:sz="0" w:space="0" w:color="auto"/>
          </w:divBdr>
        </w:div>
        <w:div w:id="1013532802">
          <w:marLeft w:val="640"/>
          <w:marRight w:val="0"/>
          <w:marTop w:val="0"/>
          <w:marBottom w:val="0"/>
          <w:divBdr>
            <w:top w:val="none" w:sz="0" w:space="0" w:color="auto"/>
            <w:left w:val="none" w:sz="0" w:space="0" w:color="auto"/>
            <w:bottom w:val="none" w:sz="0" w:space="0" w:color="auto"/>
            <w:right w:val="none" w:sz="0" w:space="0" w:color="auto"/>
          </w:divBdr>
        </w:div>
        <w:div w:id="1636717249">
          <w:marLeft w:val="640"/>
          <w:marRight w:val="0"/>
          <w:marTop w:val="0"/>
          <w:marBottom w:val="0"/>
          <w:divBdr>
            <w:top w:val="none" w:sz="0" w:space="0" w:color="auto"/>
            <w:left w:val="none" w:sz="0" w:space="0" w:color="auto"/>
            <w:bottom w:val="none" w:sz="0" w:space="0" w:color="auto"/>
            <w:right w:val="none" w:sz="0" w:space="0" w:color="auto"/>
          </w:divBdr>
        </w:div>
        <w:div w:id="1046830379">
          <w:marLeft w:val="640"/>
          <w:marRight w:val="0"/>
          <w:marTop w:val="0"/>
          <w:marBottom w:val="0"/>
          <w:divBdr>
            <w:top w:val="none" w:sz="0" w:space="0" w:color="auto"/>
            <w:left w:val="none" w:sz="0" w:space="0" w:color="auto"/>
            <w:bottom w:val="none" w:sz="0" w:space="0" w:color="auto"/>
            <w:right w:val="none" w:sz="0" w:space="0" w:color="auto"/>
          </w:divBdr>
        </w:div>
        <w:div w:id="165558959">
          <w:marLeft w:val="640"/>
          <w:marRight w:val="0"/>
          <w:marTop w:val="0"/>
          <w:marBottom w:val="0"/>
          <w:divBdr>
            <w:top w:val="none" w:sz="0" w:space="0" w:color="auto"/>
            <w:left w:val="none" w:sz="0" w:space="0" w:color="auto"/>
            <w:bottom w:val="none" w:sz="0" w:space="0" w:color="auto"/>
            <w:right w:val="none" w:sz="0" w:space="0" w:color="auto"/>
          </w:divBdr>
        </w:div>
        <w:div w:id="1177840698">
          <w:marLeft w:val="640"/>
          <w:marRight w:val="0"/>
          <w:marTop w:val="0"/>
          <w:marBottom w:val="0"/>
          <w:divBdr>
            <w:top w:val="none" w:sz="0" w:space="0" w:color="auto"/>
            <w:left w:val="none" w:sz="0" w:space="0" w:color="auto"/>
            <w:bottom w:val="none" w:sz="0" w:space="0" w:color="auto"/>
            <w:right w:val="none" w:sz="0" w:space="0" w:color="auto"/>
          </w:divBdr>
        </w:div>
        <w:div w:id="1952659586">
          <w:marLeft w:val="640"/>
          <w:marRight w:val="0"/>
          <w:marTop w:val="0"/>
          <w:marBottom w:val="0"/>
          <w:divBdr>
            <w:top w:val="none" w:sz="0" w:space="0" w:color="auto"/>
            <w:left w:val="none" w:sz="0" w:space="0" w:color="auto"/>
            <w:bottom w:val="none" w:sz="0" w:space="0" w:color="auto"/>
            <w:right w:val="none" w:sz="0" w:space="0" w:color="auto"/>
          </w:divBdr>
        </w:div>
        <w:div w:id="730542889">
          <w:marLeft w:val="640"/>
          <w:marRight w:val="0"/>
          <w:marTop w:val="0"/>
          <w:marBottom w:val="0"/>
          <w:divBdr>
            <w:top w:val="none" w:sz="0" w:space="0" w:color="auto"/>
            <w:left w:val="none" w:sz="0" w:space="0" w:color="auto"/>
            <w:bottom w:val="none" w:sz="0" w:space="0" w:color="auto"/>
            <w:right w:val="none" w:sz="0" w:space="0" w:color="auto"/>
          </w:divBdr>
        </w:div>
        <w:div w:id="738020884">
          <w:marLeft w:val="640"/>
          <w:marRight w:val="0"/>
          <w:marTop w:val="0"/>
          <w:marBottom w:val="0"/>
          <w:divBdr>
            <w:top w:val="none" w:sz="0" w:space="0" w:color="auto"/>
            <w:left w:val="none" w:sz="0" w:space="0" w:color="auto"/>
            <w:bottom w:val="none" w:sz="0" w:space="0" w:color="auto"/>
            <w:right w:val="none" w:sz="0" w:space="0" w:color="auto"/>
          </w:divBdr>
        </w:div>
        <w:div w:id="2047755215">
          <w:marLeft w:val="640"/>
          <w:marRight w:val="0"/>
          <w:marTop w:val="0"/>
          <w:marBottom w:val="0"/>
          <w:divBdr>
            <w:top w:val="none" w:sz="0" w:space="0" w:color="auto"/>
            <w:left w:val="none" w:sz="0" w:space="0" w:color="auto"/>
            <w:bottom w:val="none" w:sz="0" w:space="0" w:color="auto"/>
            <w:right w:val="none" w:sz="0" w:space="0" w:color="auto"/>
          </w:divBdr>
        </w:div>
        <w:div w:id="1764715828">
          <w:marLeft w:val="640"/>
          <w:marRight w:val="0"/>
          <w:marTop w:val="0"/>
          <w:marBottom w:val="0"/>
          <w:divBdr>
            <w:top w:val="none" w:sz="0" w:space="0" w:color="auto"/>
            <w:left w:val="none" w:sz="0" w:space="0" w:color="auto"/>
            <w:bottom w:val="none" w:sz="0" w:space="0" w:color="auto"/>
            <w:right w:val="none" w:sz="0" w:space="0" w:color="auto"/>
          </w:divBdr>
        </w:div>
        <w:div w:id="1660840908">
          <w:marLeft w:val="640"/>
          <w:marRight w:val="0"/>
          <w:marTop w:val="0"/>
          <w:marBottom w:val="0"/>
          <w:divBdr>
            <w:top w:val="none" w:sz="0" w:space="0" w:color="auto"/>
            <w:left w:val="none" w:sz="0" w:space="0" w:color="auto"/>
            <w:bottom w:val="none" w:sz="0" w:space="0" w:color="auto"/>
            <w:right w:val="none" w:sz="0" w:space="0" w:color="auto"/>
          </w:divBdr>
        </w:div>
        <w:div w:id="1438207786">
          <w:marLeft w:val="640"/>
          <w:marRight w:val="0"/>
          <w:marTop w:val="0"/>
          <w:marBottom w:val="0"/>
          <w:divBdr>
            <w:top w:val="none" w:sz="0" w:space="0" w:color="auto"/>
            <w:left w:val="none" w:sz="0" w:space="0" w:color="auto"/>
            <w:bottom w:val="none" w:sz="0" w:space="0" w:color="auto"/>
            <w:right w:val="none" w:sz="0" w:space="0" w:color="auto"/>
          </w:divBdr>
        </w:div>
        <w:div w:id="1198616763">
          <w:marLeft w:val="640"/>
          <w:marRight w:val="0"/>
          <w:marTop w:val="0"/>
          <w:marBottom w:val="0"/>
          <w:divBdr>
            <w:top w:val="none" w:sz="0" w:space="0" w:color="auto"/>
            <w:left w:val="none" w:sz="0" w:space="0" w:color="auto"/>
            <w:bottom w:val="none" w:sz="0" w:space="0" w:color="auto"/>
            <w:right w:val="none" w:sz="0" w:space="0" w:color="auto"/>
          </w:divBdr>
        </w:div>
        <w:div w:id="1433670943">
          <w:marLeft w:val="640"/>
          <w:marRight w:val="0"/>
          <w:marTop w:val="0"/>
          <w:marBottom w:val="0"/>
          <w:divBdr>
            <w:top w:val="none" w:sz="0" w:space="0" w:color="auto"/>
            <w:left w:val="none" w:sz="0" w:space="0" w:color="auto"/>
            <w:bottom w:val="none" w:sz="0" w:space="0" w:color="auto"/>
            <w:right w:val="none" w:sz="0" w:space="0" w:color="auto"/>
          </w:divBdr>
        </w:div>
        <w:div w:id="1471903902">
          <w:marLeft w:val="640"/>
          <w:marRight w:val="0"/>
          <w:marTop w:val="0"/>
          <w:marBottom w:val="0"/>
          <w:divBdr>
            <w:top w:val="none" w:sz="0" w:space="0" w:color="auto"/>
            <w:left w:val="none" w:sz="0" w:space="0" w:color="auto"/>
            <w:bottom w:val="none" w:sz="0" w:space="0" w:color="auto"/>
            <w:right w:val="none" w:sz="0" w:space="0" w:color="auto"/>
          </w:divBdr>
        </w:div>
        <w:div w:id="1658417894">
          <w:marLeft w:val="640"/>
          <w:marRight w:val="0"/>
          <w:marTop w:val="0"/>
          <w:marBottom w:val="0"/>
          <w:divBdr>
            <w:top w:val="none" w:sz="0" w:space="0" w:color="auto"/>
            <w:left w:val="none" w:sz="0" w:space="0" w:color="auto"/>
            <w:bottom w:val="none" w:sz="0" w:space="0" w:color="auto"/>
            <w:right w:val="none" w:sz="0" w:space="0" w:color="auto"/>
          </w:divBdr>
        </w:div>
        <w:div w:id="206262557">
          <w:marLeft w:val="640"/>
          <w:marRight w:val="0"/>
          <w:marTop w:val="0"/>
          <w:marBottom w:val="0"/>
          <w:divBdr>
            <w:top w:val="none" w:sz="0" w:space="0" w:color="auto"/>
            <w:left w:val="none" w:sz="0" w:space="0" w:color="auto"/>
            <w:bottom w:val="none" w:sz="0" w:space="0" w:color="auto"/>
            <w:right w:val="none" w:sz="0" w:space="0" w:color="auto"/>
          </w:divBdr>
        </w:div>
        <w:div w:id="1070881171">
          <w:marLeft w:val="640"/>
          <w:marRight w:val="0"/>
          <w:marTop w:val="0"/>
          <w:marBottom w:val="0"/>
          <w:divBdr>
            <w:top w:val="none" w:sz="0" w:space="0" w:color="auto"/>
            <w:left w:val="none" w:sz="0" w:space="0" w:color="auto"/>
            <w:bottom w:val="none" w:sz="0" w:space="0" w:color="auto"/>
            <w:right w:val="none" w:sz="0" w:space="0" w:color="auto"/>
          </w:divBdr>
        </w:div>
        <w:div w:id="1395619854">
          <w:marLeft w:val="640"/>
          <w:marRight w:val="0"/>
          <w:marTop w:val="0"/>
          <w:marBottom w:val="0"/>
          <w:divBdr>
            <w:top w:val="none" w:sz="0" w:space="0" w:color="auto"/>
            <w:left w:val="none" w:sz="0" w:space="0" w:color="auto"/>
            <w:bottom w:val="none" w:sz="0" w:space="0" w:color="auto"/>
            <w:right w:val="none" w:sz="0" w:space="0" w:color="auto"/>
          </w:divBdr>
        </w:div>
        <w:div w:id="1181160256">
          <w:marLeft w:val="640"/>
          <w:marRight w:val="0"/>
          <w:marTop w:val="0"/>
          <w:marBottom w:val="0"/>
          <w:divBdr>
            <w:top w:val="none" w:sz="0" w:space="0" w:color="auto"/>
            <w:left w:val="none" w:sz="0" w:space="0" w:color="auto"/>
            <w:bottom w:val="none" w:sz="0" w:space="0" w:color="auto"/>
            <w:right w:val="none" w:sz="0" w:space="0" w:color="auto"/>
          </w:divBdr>
        </w:div>
        <w:div w:id="515465419">
          <w:marLeft w:val="640"/>
          <w:marRight w:val="0"/>
          <w:marTop w:val="0"/>
          <w:marBottom w:val="0"/>
          <w:divBdr>
            <w:top w:val="none" w:sz="0" w:space="0" w:color="auto"/>
            <w:left w:val="none" w:sz="0" w:space="0" w:color="auto"/>
            <w:bottom w:val="none" w:sz="0" w:space="0" w:color="auto"/>
            <w:right w:val="none" w:sz="0" w:space="0" w:color="auto"/>
          </w:divBdr>
        </w:div>
        <w:div w:id="1189371914">
          <w:marLeft w:val="640"/>
          <w:marRight w:val="0"/>
          <w:marTop w:val="0"/>
          <w:marBottom w:val="0"/>
          <w:divBdr>
            <w:top w:val="none" w:sz="0" w:space="0" w:color="auto"/>
            <w:left w:val="none" w:sz="0" w:space="0" w:color="auto"/>
            <w:bottom w:val="none" w:sz="0" w:space="0" w:color="auto"/>
            <w:right w:val="none" w:sz="0" w:space="0" w:color="auto"/>
          </w:divBdr>
        </w:div>
        <w:div w:id="2061709531">
          <w:marLeft w:val="640"/>
          <w:marRight w:val="0"/>
          <w:marTop w:val="0"/>
          <w:marBottom w:val="0"/>
          <w:divBdr>
            <w:top w:val="none" w:sz="0" w:space="0" w:color="auto"/>
            <w:left w:val="none" w:sz="0" w:space="0" w:color="auto"/>
            <w:bottom w:val="none" w:sz="0" w:space="0" w:color="auto"/>
            <w:right w:val="none" w:sz="0" w:space="0" w:color="auto"/>
          </w:divBdr>
        </w:div>
        <w:div w:id="1881671663">
          <w:marLeft w:val="640"/>
          <w:marRight w:val="0"/>
          <w:marTop w:val="0"/>
          <w:marBottom w:val="0"/>
          <w:divBdr>
            <w:top w:val="none" w:sz="0" w:space="0" w:color="auto"/>
            <w:left w:val="none" w:sz="0" w:space="0" w:color="auto"/>
            <w:bottom w:val="none" w:sz="0" w:space="0" w:color="auto"/>
            <w:right w:val="none" w:sz="0" w:space="0" w:color="auto"/>
          </w:divBdr>
        </w:div>
        <w:div w:id="1840732461">
          <w:marLeft w:val="640"/>
          <w:marRight w:val="0"/>
          <w:marTop w:val="0"/>
          <w:marBottom w:val="0"/>
          <w:divBdr>
            <w:top w:val="none" w:sz="0" w:space="0" w:color="auto"/>
            <w:left w:val="none" w:sz="0" w:space="0" w:color="auto"/>
            <w:bottom w:val="none" w:sz="0" w:space="0" w:color="auto"/>
            <w:right w:val="none" w:sz="0" w:space="0" w:color="auto"/>
          </w:divBdr>
        </w:div>
        <w:div w:id="1824420972">
          <w:marLeft w:val="640"/>
          <w:marRight w:val="0"/>
          <w:marTop w:val="0"/>
          <w:marBottom w:val="0"/>
          <w:divBdr>
            <w:top w:val="none" w:sz="0" w:space="0" w:color="auto"/>
            <w:left w:val="none" w:sz="0" w:space="0" w:color="auto"/>
            <w:bottom w:val="none" w:sz="0" w:space="0" w:color="auto"/>
            <w:right w:val="none" w:sz="0" w:space="0" w:color="auto"/>
          </w:divBdr>
        </w:div>
        <w:div w:id="1412434671">
          <w:marLeft w:val="640"/>
          <w:marRight w:val="0"/>
          <w:marTop w:val="0"/>
          <w:marBottom w:val="0"/>
          <w:divBdr>
            <w:top w:val="none" w:sz="0" w:space="0" w:color="auto"/>
            <w:left w:val="none" w:sz="0" w:space="0" w:color="auto"/>
            <w:bottom w:val="none" w:sz="0" w:space="0" w:color="auto"/>
            <w:right w:val="none" w:sz="0" w:space="0" w:color="auto"/>
          </w:divBdr>
        </w:div>
        <w:div w:id="635332174">
          <w:marLeft w:val="640"/>
          <w:marRight w:val="0"/>
          <w:marTop w:val="0"/>
          <w:marBottom w:val="0"/>
          <w:divBdr>
            <w:top w:val="none" w:sz="0" w:space="0" w:color="auto"/>
            <w:left w:val="none" w:sz="0" w:space="0" w:color="auto"/>
            <w:bottom w:val="none" w:sz="0" w:space="0" w:color="auto"/>
            <w:right w:val="none" w:sz="0" w:space="0" w:color="auto"/>
          </w:divBdr>
        </w:div>
        <w:div w:id="983393746">
          <w:marLeft w:val="640"/>
          <w:marRight w:val="0"/>
          <w:marTop w:val="0"/>
          <w:marBottom w:val="0"/>
          <w:divBdr>
            <w:top w:val="none" w:sz="0" w:space="0" w:color="auto"/>
            <w:left w:val="none" w:sz="0" w:space="0" w:color="auto"/>
            <w:bottom w:val="none" w:sz="0" w:space="0" w:color="auto"/>
            <w:right w:val="none" w:sz="0" w:space="0" w:color="auto"/>
          </w:divBdr>
        </w:div>
        <w:div w:id="1438212016">
          <w:marLeft w:val="640"/>
          <w:marRight w:val="0"/>
          <w:marTop w:val="0"/>
          <w:marBottom w:val="0"/>
          <w:divBdr>
            <w:top w:val="none" w:sz="0" w:space="0" w:color="auto"/>
            <w:left w:val="none" w:sz="0" w:space="0" w:color="auto"/>
            <w:bottom w:val="none" w:sz="0" w:space="0" w:color="auto"/>
            <w:right w:val="none" w:sz="0" w:space="0" w:color="auto"/>
          </w:divBdr>
        </w:div>
        <w:div w:id="981227940">
          <w:marLeft w:val="640"/>
          <w:marRight w:val="0"/>
          <w:marTop w:val="0"/>
          <w:marBottom w:val="0"/>
          <w:divBdr>
            <w:top w:val="none" w:sz="0" w:space="0" w:color="auto"/>
            <w:left w:val="none" w:sz="0" w:space="0" w:color="auto"/>
            <w:bottom w:val="none" w:sz="0" w:space="0" w:color="auto"/>
            <w:right w:val="none" w:sz="0" w:space="0" w:color="auto"/>
          </w:divBdr>
        </w:div>
      </w:divsChild>
    </w:div>
    <w:div w:id="1468820713">
      <w:bodyDiv w:val="1"/>
      <w:marLeft w:val="0"/>
      <w:marRight w:val="0"/>
      <w:marTop w:val="0"/>
      <w:marBottom w:val="0"/>
      <w:divBdr>
        <w:top w:val="none" w:sz="0" w:space="0" w:color="auto"/>
        <w:left w:val="none" w:sz="0" w:space="0" w:color="auto"/>
        <w:bottom w:val="none" w:sz="0" w:space="0" w:color="auto"/>
        <w:right w:val="none" w:sz="0" w:space="0" w:color="auto"/>
      </w:divBdr>
      <w:divsChild>
        <w:div w:id="185291546">
          <w:marLeft w:val="640"/>
          <w:marRight w:val="0"/>
          <w:marTop w:val="0"/>
          <w:marBottom w:val="0"/>
          <w:divBdr>
            <w:top w:val="none" w:sz="0" w:space="0" w:color="auto"/>
            <w:left w:val="none" w:sz="0" w:space="0" w:color="auto"/>
            <w:bottom w:val="none" w:sz="0" w:space="0" w:color="auto"/>
            <w:right w:val="none" w:sz="0" w:space="0" w:color="auto"/>
          </w:divBdr>
        </w:div>
        <w:div w:id="1740979296">
          <w:marLeft w:val="640"/>
          <w:marRight w:val="0"/>
          <w:marTop w:val="0"/>
          <w:marBottom w:val="0"/>
          <w:divBdr>
            <w:top w:val="none" w:sz="0" w:space="0" w:color="auto"/>
            <w:left w:val="none" w:sz="0" w:space="0" w:color="auto"/>
            <w:bottom w:val="none" w:sz="0" w:space="0" w:color="auto"/>
            <w:right w:val="none" w:sz="0" w:space="0" w:color="auto"/>
          </w:divBdr>
        </w:div>
        <w:div w:id="1349138968">
          <w:marLeft w:val="640"/>
          <w:marRight w:val="0"/>
          <w:marTop w:val="0"/>
          <w:marBottom w:val="0"/>
          <w:divBdr>
            <w:top w:val="none" w:sz="0" w:space="0" w:color="auto"/>
            <w:left w:val="none" w:sz="0" w:space="0" w:color="auto"/>
            <w:bottom w:val="none" w:sz="0" w:space="0" w:color="auto"/>
            <w:right w:val="none" w:sz="0" w:space="0" w:color="auto"/>
          </w:divBdr>
        </w:div>
        <w:div w:id="226770454">
          <w:marLeft w:val="640"/>
          <w:marRight w:val="0"/>
          <w:marTop w:val="0"/>
          <w:marBottom w:val="0"/>
          <w:divBdr>
            <w:top w:val="none" w:sz="0" w:space="0" w:color="auto"/>
            <w:left w:val="none" w:sz="0" w:space="0" w:color="auto"/>
            <w:bottom w:val="none" w:sz="0" w:space="0" w:color="auto"/>
            <w:right w:val="none" w:sz="0" w:space="0" w:color="auto"/>
          </w:divBdr>
        </w:div>
        <w:div w:id="1473012763">
          <w:marLeft w:val="640"/>
          <w:marRight w:val="0"/>
          <w:marTop w:val="0"/>
          <w:marBottom w:val="0"/>
          <w:divBdr>
            <w:top w:val="none" w:sz="0" w:space="0" w:color="auto"/>
            <w:left w:val="none" w:sz="0" w:space="0" w:color="auto"/>
            <w:bottom w:val="none" w:sz="0" w:space="0" w:color="auto"/>
            <w:right w:val="none" w:sz="0" w:space="0" w:color="auto"/>
          </w:divBdr>
        </w:div>
        <w:div w:id="964625022">
          <w:marLeft w:val="640"/>
          <w:marRight w:val="0"/>
          <w:marTop w:val="0"/>
          <w:marBottom w:val="0"/>
          <w:divBdr>
            <w:top w:val="none" w:sz="0" w:space="0" w:color="auto"/>
            <w:left w:val="none" w:sz="0" w:space="0" w:color="auto"/>
            <w:bottom w:val="none" w:sz="0" w:space="0" w:color="auto"/>
            <w:right w:val="none" w:sz="0" w:space="0" w:color="auto"/>
          </w:divBdr>
        </w:div>
        <w:div w:id="1878158334">
          <w:marLeft w:val="640"/>
          <w:marRight w:val="0"/>
          <w:marTop w:val="0"/>
          <w:marBottom w:val="0"/>
          <w:divBdr>
            <w:top w:val="none" w:sz="0" w:space="0" w:color="auto"/>
            <w:left w:val="none" w:sz="0" w:space="0" w:color="auto"/>
            <w:bottom w:val="none" w:sz="0" w:space="0" w:color="auto"/>
            <w:right w:val="none" w:sz="0" w:space="0" w:color="auto"/>
          </w:divBdr>
        </w:div>
        <w:div w:id="80612293">
          <w:marLeft w:val="640"/>
          <w:marRight w:val="0"/>
          <w:marTop w:val="0"/>
          <w:marBottom w:val="0"/>
          <w:divBdr>
            <w:top w:val="none" w:sz="0" w:space="0" w:color="auto"/>
            <w:left w:val="none" w:sz="0" w:space="0" w:color="auto"/>
            <w:bottom w:val="none" w:sz="0" w:space="0" w:color="auto"/>
            <w:right w:val="none" w:sz="0" w:space="0" w:color="auto"/>
          </w:divBdr>
        </w:div>
        <w:div w:id="663781210">
          <w:marLeft w:val="640"/>
          <w:marRight w:val="0"/>
          <w:marTop w:val="0"/>
          <w:marBottom w:val="0"/>
          <w:divBdr>
            <w:top w:val="none" w:sz="0" w:space="0" w:color="auto"/>
            <w:left w:val="none" w:sz="0" w:space="0" w:color="auto"/>
            <w:bottom w:val="none" w:sz="0" w:space="0" w:color="auto"/>
            <w:right w:val="none" w:sz="0" w:space="0" w:color="auto"/>
          </w:divBdr>
        </w:div>
        <w:div w:id="1359816015">
          <w:marLeft w:val="640"/>
          <w:marRight w:val="0"/>
          <w:marTop w:val="0"/>
          <w:marBottom w:val="0"/>
          <w:divBdr>
            <w:top w:val="none" w:sz="0" w:space="0" w:color="auto"/>
            <w:left w:val="none" w:sz="0" w:space="0" w:color="auto"/>
            <w:bottom w:val="none" w:sz="0" w:space="0" w:color="auto"/>
            <w:right w:val="none" w:sz="0" w:space="0" w:color="auto"/>
          </w:divBdr>
        </w:div>
        <w:div w:id="1835873701">
          <w:marLeft w:val="640"/>
          <w:marRight w:val="0"/>
          <w:marTop w:val="0"/>
          <w:marBottom w:val="0"/>
          <w:divBdr>
            <w:top w:val="none" w:sz="0" w:space="0" w:color="auto"/>
            <w:left w:val="none" w:sz="0" w:space="0" w:color="auto"/>
            <w:bottom w:val="none" w:sz="0" w:space="0" w:color="auto"/>
            <w:right w:val="none" w:sz="0" w:space="0" w:color="auto"/>
          </w:divBdr>
        </w:div>
        <w:div w:id="2135252288">
          <w:marLeft w:val="640"/>
          <w:marRight w:val="0"/>
          <w:marTop w:val="0"/>
          <w:marBottom w:val="0"/>
          <w:divBdr>
            <w:top w:val="none" w:sz="0" w:space="0" w:color="auto"/>
            <w:left w:val="none" w:sz="0" w:space="0" w:color="auto"/>
            <w:bottom w:val="none" w:sz="0" w:space="0" w:color="auto"/>
            <w:right w:val="none" w:sz="0" w:space="0" w:color="auto"/>
          </w:divBdr>
        </w:div>
        <w:div w:id="2015840487">
          <w:marLeft w:val="640"/>
          <w:marRight w:val="0"/>
          <w:marTop w:val="0"/>
          <w:marBottom w:val="0"/>
          <w:divBdr>
            <w:top w:val="none" w:sz="0" w:space="0" w:color="auto"/>
            <w:left w:val="none" w:sz="0" w:space="0" w:color="auto"/>
            <w:bottom w:val="none" w:sz="0" w:space="0" w:color="auto"/>
            <w:right w:val="none" w:sz="0" w:space="0" w:color="auto"/>
          </w:divBdr>
        </w:div>
        <w:div w:id="1747530023">
          <w:marLeft w:val="640"/>
          <w:marRight w:val="0"/>
          <w:marTop w:val="0"/>
          <w:marBottom w:val="0"/>
          <w:divBdr>
            <w:top w:val="none" w:sz="0" w:space="0" w:color="auto"/>
            <w:left w:val="none" w:sz="0" w:space="0" w:color="auto"/>
            <w:bottom w:val="none" w:sz="0" w:space="0" w:color="auto"/>
            <w:right w:val="none" w:sz="0" w:space="0" w:color="auto"/>
          </w:divBdr>
        </w:div>
        <w:div w:id="903374113">
          <w:marLeft w:val="640"/>
          <w:marRight w:val="0"/>
          <w:marTop w:val="0"/>
          <w:marBottom w:val="0"/>
          <w:divBdr>
            <w:top w:val="none" w:sz="0" w:space="0" w:color="auto"/>
            <w:left w:val="none" w:sz="0" w:space="0" w:color="auto"/>
            <w:bottom w:val="none" w:sz="0" w:space="0" w:color="auto"/>
            <w:right w:val="none" w:sz="0" w:space="0" w:color="auto"/>
          </w:divBdr>
        </w:div>
        <w:div w:id="1878003923">
          <w:marLeft w:val="640"/>
          <w:marRight w:val="0"/>
          <w:marTop w:val="0"/>
          <w:marBottom w:val="0"/>
          <w:divBdr>
            <w:top w:val="none" w:sz="0" w:space="0" w:color="auto"/>
            <w:left w:val="none" w:sz="0" w:space="0" w:color="auto"/>
            <w:bottom w:val="none" w:sz="0" w:space="0" w:color="auto"/>
            <w:right w:val="none" w:sz="0" w:space="0" w:color="auto"/>
          </w:divBdr>
        </w:div>
        <w:div w:id="1255361018">
          <w:marLeft w:val="640"/>
          <w:marRight w:val="0"/>
          <w:marTop w:val="0"/>
          <w:marBottom w:val="0"/>
          <w:divBdr>
            <w:top w:val="none" w:sz="0" w:space="0" w:color="auto"/>
            <w:left w:val="none" w:sz="0" w:space="0" w:color="auto"/>
            <w:bottom w:val="none" w:sz="0" w:space="0" w:color="auto"/>
            <w:right w:val="none" w:sz="0" w:space="0" w:color="auto"/>
          </w:divBdr>
        </w:div>
        <w:div w:id="2110849490">
          <w:marLeft w:val="640"/>
          <w:marRight w:val="0"/>
          <w:marTop w:val="0"/>
          <w:marBottom w:val="0"/>
          <w:divBdr>
            <w:top w:val="none" w:sz="0" w:space="0" w:color="auto"/>
            <w:left w:val="none" w:sz="0" w:space="0" w:color="auto"/>
            <w:bottom w:val="none" w:sz="0" w:space="0" w:color="auto"/>
            <w:right w:val="none" w:sz="0" w:space="0" w:color="auto"/>
          </w:divBdr>
        </w:div>
        <w:div w:id="1194459736">
          <w:marLeft w:val="640"/>
          <w:marRight w:val="0"/>
          <w:marTop w:val="0"/>
          <w:marBottom w:val="0"/>
          <w:divBdr>
            <w:top w:val="none" w:sz="0" w:space="0" w:color="auto"/>
            <w:left w:val="none" w:sz="0" w:space="0" w:color="auto"/>
            <w:bottom w:val="none" w:sz="0" w:space="0" w:color="auto"/>
            <w:right w:val="none" w:sz="0" w:space="0" w:color="auto"/>
          </w:divBdr>
        </w:div>
        <w:div w:id="337932339">
          <w:marLeft w:val="640"/>
          <w:marRight w:val="0"/>
          <w:marTop w:val="0"/>
          <w:marBottom w:val="0"/>
          <w:divBdr>
            <w:top w:val="none" w:sz="0" w:space="0" w:color="auto"/>
            <w:left w:val="none" w:sz="0" w:space="0" w:color="auto"/>
            <w:bottom w:val="none" w:sz="0" w:space="0" w:color="auto"/>
            <w:right w:val="none" w:sz="0" w:space="0" w:color="auto"/>
          </w:divBdr>
        </w:div>
        <w:div w:id="903489872">
          <w:marLeft w:val="640"/>
          <w:marRight w:val="0"/>
          <w:marTop w:val="0"/>
          <w:marBottom w:val="0"/>
          <w:divBdr>
            <w:top w:val="none" w:sz="0" w:space="0" w:color="auto"/>
            <w:left w:val="none" w:sz="0" w:space="0" w:color="auto"/>
            <w:bottom w:val="none" w:sz="0" w:space="0" w:color="auto"/>
            <w:right w:val="none" w:sz="0" w:space="0" w:color="auto"/>
          </w:divBdr>
        </w:div>
        <w:div w:id="262881984">
          <w:marLeft w:val="640"/>
          <w:marRight w:val="0"/>
          <w:marTop w:val="0"/>
          <w:marBottom w:val="0"/>
          <w:divBdr>
            <w:top w:val="none" w:sz="0" w:space="0" w:color="auto"/>
            <w:left w:val="none" w:sz="0" w:space="0" w:color="auto"/>
            <w:bottom w:val="none" w:sz="0" w:space="0" w:color="auto"/>
            <w:right w:val="none" w:sz="0" w:space="0" w:color="auto"/>
          </w:divBdr>
        </w:div>
        <w:div w:id="88426855">
          <w:marLeft w:val="640"/>
          <w:marRight w:val="0"/>
          <w:marTop w:val="0"/>
          <w:marBottom w:val="0"/>
          <w:divBdr>
            <w:top w:val="none" w:sz="0" w:space="0" w:color="auto"/>
            <w:left w:val="none" w:sz="0" w:space="0" w:color="auto"/>
            <w:bottom w:val="none" w:sz="0" w:space="0" w:color="auto"/>
            <w:right w:val="none" w:sz="0" w:space="0" w:color="auto"/>
          </w:divBdr>
        </w:div>
        <w:div w:id="637958752">
          <w:marLeft w:val="640"/>
          <w:marRight w:val="0"/>
          <w:marTop w:val="0"/>
          <w:marBottom w:val="0"/>
          <w:divBdr>
            <w:top w:val="none" w:sz="0" w:space="0" w:color="auto"/>
            <w:left w:val="none" w:sz="0" w:space="0" w:color="auto"/>
            <w:bottom w:val="none" w:sz="0" w:space="0" w:color="auto"/>
            <w:right w:val="none" w:sz="0" w:space="0" w:color="auto"/>
          </w:divBdr>
        </w:div>
        <w:div w:id="66004154">
          <w:marLeft w:val="640"/>
          <w:marRight w:val="0"/>
          <w:marTop w:val="0"/>
          <w:marBottom w:val="0"/>
          <w:divBdr>
            <w:top w:val="none" w:sz="0" w:space="0" w:color="auto"/>
            <w:left w:val="none" w:sz="0" w:space="0" w:color="auto"/>
            <w:bottom w:val="none" w:sz="0" w:space="0" w:color="auto"/>
            <w:right w:val="none" w:sz="0" w:space="0" w:color="auto"/>
          </w:divBdr>
        </w:div>
        <w:div w:id="2013292662">
          <w:marLeft w:val="640"/>
          <w:marRight w:val="0"/>
          <w:marTop w:val="0"/>
          <w:marBottom w:val="0"/>
          <w:divBdr>
            <w:top w:val="none" w:sz="0" w:space="0" w:color="auto"/>
            <w:left w:val="none" w:sz="0" w:space="0" w:color="auto"/>
            <w:bottom w:val="none" w:sz="0" w:space="0" w:color="auto"/>
            <w:right w:val="none" w:sz="0" w:space="0" w:color="auto"/>
          </w:divBdr>
        </w:div>
        <w:div w:id="1725525267">
          <w:marLeft w:val="640"/>
          <w:marRight w:val="0"/>
          <w:marTop w:val="0"/>
          <w:marBottom w:val="0"/>
          <w:divBdr>
            <w:top w:val="none" w:sz="0" w:space="0" w:color="auto"/>
            <w:left w:val="none" w:sz="0" w:space="0" w:color="auto"/>
            <w:bottom w:val="none" w:sz="0" w:space="0" w:color="auto"/>
            <w:right w:val="none" w:sz="0" w:space="0" w:color="auto"/>
          </w:divBdr>
        </w:div>
        <w:div w:id="122887533">
          <w:marLeft w:val="640"/>
          <w:marRight w:val="0"/>
          <w:marTop w:val="0"/>
          <w:marBottom w:val="0"/>
          <w:divBdr>
            <w:top w:val="none" w:sz="0" w:space="0" w:color="auto"/>
            <w:left w:val="none" w:sz="0" w:space="0" w:color="auto"/>
            <w:bottom w:val="none" w:sz="0" w:space="0" w:color="auto"/>
            <w:right w:val="none" w:sz="0" w:space="0" w:color="auto"/>
          </w:divBdr>
        </w:div>
        <w:div w:id="1476294164">
          <w:marLeft w:val="640"/>
          <w:marRight w:val="0"/>
          <w:marTop w:val="0"/>
          <w:marBottom w:val="0"/>
          <w:divBdr>
            <w:top w:val="none" w:sz="0" w:space="0" w:color="auto"/>
            <w:left w:val="none" w:sz="0" w:space="0" w:color="auto"/>
            <w:bottom w:val="none" w:sz="0" w:space="0" w:color="auto"/>
            <w:right w:val="none" w:sz="0" w:space="0" w:color="auto"/>
          </w:divBdr>
        </w:div>
        <w:div w:id="1955402089">
          <w:marLeft w:val="640"/>
          <w:marRight w:val="0"/>
          <w:marTop w:val="0"/>
          <w:marBottom w:val="0"/>
          <w:divBdr>
            <w:top w:val="none" w:sz="0" w:space="0" w:color="auto"/>
            <w:left w:val="none" w:sz="0" w:space="0" w:color="auto"/>
            <w:bottom w:val="none" w:sz="0" w:space="0" w:color="auto"/>
            <w:right w:val="none" w:sz="0" w:space="0" w:color="auto"/>
          </w:divBdr>
        </w:div>
        <w:div w:id="1942882557">
          <w:marLeft w:val="640"/>
          <w:marRight w:val="0"/>
          <w:marTop w:val="0"/>
          <w:marBottom w:val="0"/>
          <w:divBdr>
            <w:top w:val="none" w:sz="0" w:space="0" w:color="auto"/>
            <w:left w:val="none" w:sz="0" w:space="0" w:color="auto"/>
            <w:bottom w:val="none" w:sz="0" w:space="0" w:color="auto"/>
            <w:right w:val="none" w:sz="0" w:space="0" w:color="auto"/>
          </w:divBdr>
        </w:div>
        <w:div w:id="924264178">
          <w:marLeft w:val="640"/>
          <w:marRight w:val="0"/>
          <w:marTop w:val="0"/>
          <w:marBottom w:val="0"/>
          <w:divBdr>
            <w:top w:val="none" w:sz="0" w:space="0" w:color="auto"/>
            <w:left w:val="none" w:sz="0" w:space="0" w:color="auto"/>
            <w:bottom w:val="none" w:sz="0" w:space="0" w:color="auto"/>
            <w:right w:val="none" w:sz="0" w:space="0" w:color="auto"/>
          </w:divBdr>
        </w:div>
        <w:div w:id="1003900051">
          <w:marLeft w:val="640"/>
          <w:marRight w:val="0"/>
          <w:marTop w:val="0"/>
          <w:marBottom w:val="0"/>
          <w:divBdr>
            <w:top w:val="none" w:sz="0" w:space="0" w:color="auto"/>
            <w:left w:val="none" w:sz="0" w:space="0" w:color="auto"/>
            <w:bottom w:val="none" w:sz="0" w:space="0" w:color="auto"/>
            <w:right w:val="none" w:sz="0" w:space="0" w:color="auto"/>
          </w:divBdr>
        </w:div>
        <w:div w:id="1762751156">
          <w:marLeft w:val="640"/>
          <w:marRight w:val="0"/>
          <w:marTop w:val="0"/>
          <w:marBottom w:val="0"/>
          <w:divBdr>
            <w:top w:val="none" w:sz="0" w:space="0" w:color="auto"/>
            <w:left w:val="none" w:sz="0" w:space="0" w:color="auto"/>
            <w:bottom w:val="none" w:sz="0" w:space="0" w:color="auto"/>
            <w:right w:val="none" w:sz="0" w:space="0" w:color="auto"/>
          </w:divBdr>
        </w:div>
        <w:div w:id="1921283942">
          <w:marLeft w:val="640"/>
          <w:marRight w:val="0"/>
          <w:marTop w:val="0"/>
          <w:marBottom w:val="0"/>
          <w:divBdr>
            <w:top w:val="none" w:sz="0" w:space="0" w:color="auto"/>
            <w:left w:val="none" w:sz="0" w:space="0" w:color="auto"/>
            <w:bottom w:val="none" w:sz="0" w:space="0" w:color="auto"/>
            <w:right w:val="none" w:sz="0" w:space="0" w:color="auto"/>
          </w:divBdr>
        </w:div>
        <w:div w:id="955259262">
          <w:marLeft w:val="640"/>
          <w:marRight w:val="0"/>
          <w:marTop w:val="0"/>
          <w:marBottom w:val="0"/>
          <w:divBdr>
            <w:top w:val="none" w:sz="0" w:space="0" w:color="auto"/>
            <w:left w:val="none" w:sz="0" w:space="0" w:color="auto"/>
            <w:bottom w:val="none" w:sz="0" w:space="0" w:color="auto"/>
            <w:right w:val="none" w:sz="0" w:space="0" w:color="auto"/>
          </w:divBdr>
        </w:div>
        <w:div w:id="341978430">
          <w:marLeft w:val="640"/>
          <w:marRight w:val="0"/>
          <w:marTop w:val="0"/>
          <w:marBottom w:val="0"/>
          <w:divBdr>
            <w:top w:val="none" w:sz="0" w:space="0" w:color="auto"/>
            <w:left w:val="none" w:sz="0" w:space="0" w:color="auto"/>
            <w:bottom w:val="none" w:sz="0" w:space="0" w:color="auto"/>
            <w:right w:val="none" w:sz="0" w:space="0" w:color="auto"/>
          </w:divBdr>
        </w:div>
        <w:div w:id="1802109106">
          <w:marLeft w:val="640"/>
          <w:marRight w:val="0"/>
          <w:marTop w:val="0"/>
          <w:marBottom w:val="0"/>
          <w:divBdr>
            <w:top w:val="none" w:sz="0" w:space="0" w:color="auto"/>
            <w:left w:val="none" w:sz="0" w:space="0" w:color="auto"/>
            <w:bottom w:val="none" w:sz="0" w:space="0" w:color="auto"/>
            <w:right w:val="none" w:sz="0" w:space="0" w:color="auto"/>
          </w:divBdr>
        </w:div>
        <w:div w:id="1018430595">
          <w:marLeft w:val="640"/>
          <w:marRight w:val="0"/>
          <w:marTop w:val="0"/>
          <w:marBottom w:val="0"/>
          <w:divBdr>
            <w:top w:val="none" w:sz="0" w:space="0" w:color="auto"/>
            <w:left w:val="none" w:sz="0" w:space="0" w:color="auto"/>
            <w:bottom w:val="none" w:sz="0" w:space="0" w:color="auto"/>
            <w:right w:val="none" w:sz="0" w:space="0" w:color="auto"/>
          </w:divBdr>
        </w:div>
        <w:div w:id="1643536865">
          <w:marLeft w:val="640"/>
          <w:marRight w:val="0"/>
          <w:marTop w:val="0"/>
          <w:marBottom w:val="0"/>
          <w:divBdr>
            <w:top w:val="none" w:sz="0" w:space="0" w:color="auto"/>
            <w:left w:val="none" w:sz="0" w:space="0" w:color="auto"/>
            <w:bottom w:val="none" w:sz="0" w:space="0" w:color="auto"/>
            <w:right w:val="none" w:sz="0" w:space="0" w:color="auto"/>
          </w:divBdr>
        </w:div>
        <w:div w:id="564604777">
          <w:marLeft w:val="640"/>
          <w:marRight w:val="0"/>
          <w:marTop w:val="0"/>
          <w:marBottom w:val="0"/>
          <w:divBdr>
            <w:top w:val="none" w:sz="0" w:space="0" w:color="auto"/>
            <w:left w:val="none" w:sz="0" w:space="0" w:color="auto"/>
            <w:bottom w:val="none" w:sz="0" w:space="0" w:color="auto"/>
            <w:right w:val="none" w:sz="0" w:space="0" w:color="auto"/>
          </w:divBdr>
        </w:div>
        <w:div w:id="1245725051">
          <w:marLeft w:val="640"/>
          <w:marRight w:val="0"/>
          <w:marTop w:val="0"/>
          <w:marBottom w:val="0"/>
          <w:divBdr>
            <w:top w:val="none" w:sz="0" w:space="0" w:color="auto"/>
            <w:left w:val="none" w:sz="0" w:space="0" w:color="auto"/>
            <w:bottom w:val="none" w:sz="0" w:space="0" w:color="auto"/>
            <w:right w:val="none" w:sz="0" w:space="0" w:color="auto"/>
          </w:divBdr>
        </w:div>
        <w:div w:id="373433472">
          <w:marLeft w:val="640"/>
          <w:marRight w:val="0"/>
          <w:marTop w:val="0"/>
          <w:marBottom w:val="0"/>
          <w:divBdr>
            <w:top w:val="none" w:sz="0" w:space="0" w:color="auto"/>
            <w:left w:val="none" w:sz="0" w:space="0" w:color="auto"/>
            <w:bottom w:val="none" w:sz="0" w:space="0" w:color="auto"/>
            <w:right w:val="none" w:sz="0" w:space="0" w:color="auto"/>
          </w:divBdr>
        </w:div>
      </w:divsChild>
    </w:div>
    <w:div w:id="1471752911">
      <w:bodyDiv w:val="1"/>
      <w:marLeft w:val="0"/>
      <w:marRight w:val="0"/>
      <w:marTop w:val="0"/>
      <w:marBottom w:val="0"/>
      <w:divBdr>
        <w:top w:val="none" w:sz="0" w:space="0" w:color="auto"/>
        <w:left w:val="none" w:sz="0" w:space="0" w:color="auto"/>
        <w:bottom w:val="none" w:sz="0" w:space="0" w:color="auto"/>
        <w:right w:val="none" w:sz="0" w:space="0" w:color="auto"/>
      </w:divBdr>
      <w:divsChild>
        <w:div w:id="715272474">
          <w:marLeft w:val="640"/>
          <w:marRight w:val="0"/>
          <w:marTop w:val="0"/>
          <w:marBottom w:val="0"/>
          <w:divBdr>
            <w:top w:val="none" w:sz="0" w:space="0" w:color="auto"/>
            <w:left w:val="none" w:sz="0" w:space="0" w:color="auto"/>
            <w:bottom w:val="none" w:sz="0" w:space="0" w:color="auto"/>
            <w:right w:val="none" w:sz="0" w:space="0" w:color="auto"/>
          </w:divBdr>
        </w:div>
        <w:div w:id="1655523196">
          <w:marLeft w:val="640"/>
          <w:marRight w:val="0"/>
          <w:marTop w:val="0"/>
          <w:marBottom w:val="0"/>
          <w:divBdr>
            <w:top w:val="none" w:sz="0" w:space="0" w:color="auto"/>
            <w:left w:val="none" w:sz="0" w:space="0" w:color="auto"/>
            <w:bottom w:val="none" w:sz="0" w:space="0" w:color="auto"/>
            <w:right w:val="none" w:sz="0" w:space="0" w:color="auto"/>
          </w:divBdr>
        </w:div>
        <w:div w:id="950863127">
          <w:marLeft w:val="640"/>
          <w:marRight w:val="0"/>
          <w:marTop w:val="0"/>
          <w:marBottom w:val="0"/>
          <w:divBdr>
            <w:top w:val="none" w:sz="0" w:space="0" w:color="auto"/>
            <w:left w:val="none" w:sz="0" w:space="0" w:color="auto"/>
            <w:bottom w:val="none" w:sz="0" w:space="0" w:color="auto"/>
            <w:right w:val="none" w:sz="0" w:space="0" w:color="auto"/>
          </w:divBdr>
        </w:div>
        <w:div w:id="519244752">
          <w:marLeft w:val="640"/>
          <w:marRight w:val="0"/>
          <w:marTop w:val="0"/>
          <w:marBottom w:val="0"/>
          <w:divBdr>
            <w:top w:val="none" w:sz="0" w:space="0" w:color="auto"/>
            <w:left w:val="none" w:sz="0" w:space="0" w:color="auto"/>
            <w:bottom w:val="none" w:sz="0" w:space="0" w:color="auto"/>
            <w:right w:val="none" w:sz="0" w:space="0" w:color="auto"/>
          </w:divBdr>
        </w:div>
        <w:div w:id="861355159">
          <w:marLeft w:val="640"/>
          <w:marRight w:val="0"/>
          <w:marTop w:val="0"/>
          <w:marBottom w:val="0"/>
          <w:divBdr>
            <w:top w:val="none" w:sz="0" w:space="0" w:color="auto"/>
            <w:left w:val="none" w:sz="0" w:space="0" w:color="auto"/>
            <w:bottom w:val="none" w:sz="0" w:space="0" w:color="auto"/>
            <w:right w:val="none" w:sz="0" w:space="0" w:color="auto"/>
          </w:divBdr>
        </w:div>
        <w:div w:id="540360056">
          <w:marLeft w:val="640"/>
          <w:marRight w:val="0"/>
          <w:marTop w:val="0"/>
          <w:marBottom w:val="0"/>
          <w:divBdr>
            <w:top w:val="none" w:sz="0" w:space="0" w:color="auto"/>
            <w:left w:val="none" w:sz="0" w:space="0" w:color="auto"/>
            <w:bottom w:val="none" w:sz="0" w:space="0" w:color="auto"/>
            <w:right w:val="none" w:sz="0" w:space="0" w:color="auto"/>
          </w:divBdr>
        </w:div>
        <w:div w:id="1955163216">
          <w:marLeft w:val="640"/>
          <w:marRight w:val="0"/>
          <w:marTop w:val="0"/>
          <w:marBottom w:val="0"/>
          <w:divBdr>
            <w:top w:val="none" w:sz="0" w:space="0" w:color="auto"/>
            <w:left w:val="none" w:sz="0" w:space="0" w:color="auto"/>
            <w:bottom w:val="none" w:sz="0" w:space="0" w:color="auto"/>
            <w:right w:val="none" w:sz="0" w:space="0" w:color="auto"/>
          </w:divBdr>
        </w:div>
        <w:div w:id="2014456806">
          <w:marLeft w:val="640"/>
          <w:marRight w:val="0"/>
          <w:marTop w:val="0"/>
          <w:marBottom w:val="0"/>
          <w:divBdr>
            <w:top w:val="none" w:sz="0" w:space="0" w:color="auto"/>
            <w:left w:val="none" w:sz="0" w:space="0" w:color="auto"/>
            <w:bottom w:val="none" w:sz="0" w:space="0" w:color="auto"/>
            <w:right w:val="none" w:sz="0" w:space="0" w:color="auto"/>
          </w:divBdr>
        </w:div>
        <w:div w:id="943461490">
          <w:marLeft w:val="640"/>
          <w:marRight w:val="0"/>
          <w:marTop w:val="0"/>
          <w:marBottom w:val="0"/>
          <w:divBdr>
            <w:top w:val="none" w:sz="0" w:space="0" w:color="auto"/>
            <w:left w:val="none" w:sz="0" w:space="0" w:color="auto"/>
            <w:bottom w:val="none" w:sz="0" w:space="0" w:color="auto"/>
            <w:right w:val="none" w:sz="0" w:space="0" w:color="auto"/>
          </w:divBdr>
        </w:div>
        <w:div w:id="1604874001">
          <w:marLeft w:val="640"/>
          <w:marRight w:val="0"/>
          <w:marTop w:val="0"/>
          <w:marBottom w:val="0"/>
          <w:divBdr>
            <w:top w:val="none" w:sz="0" w:space="0" w:color="auto"/>
            <w:left w:val="none" w:sz="0" w:space="0" w:color="auto"/>
            <w:bottom w:val="none" w:sz="0" w:space="0" w:color="auto"/>
            <w:right w:val="none" w:sz="0" w:space="0" w:color="auto"/>
          </w:divBdr>
        </w:div>
        <w:div w:id="1603610000">
          <w:marLeft w:val="640"/>
          <w:marRight w:val="0"/>
          <w:marTop w:val="0"/>
          <w:marBottom w:val="0"/>
          <w:divBdr>
            <w:top w:val="none" w:sz="0" w:space="0" w:color="auto"/>
            <w:left w:val="none" w:sz="0" w:space="0" w:color="auto"/>
            <w:bottom w:val="none" w:sz="0" w:space="0" w:color="auto"/>
            <w:right w:val="none" w:sz="0" w:space="0" w:color="auto"/>
          </w:divBdr>
        </w:div>
        <w:div w:id="113140022">
          <w:marLeft w:val="640"/>
          <w:marRight w:val="0"/>
          <w:marTop w:val="0"/>
          <w:marBottom w:val="0"/>
          <w:divBdr>
            <w:top w:val="none" w:sz="0" w:space="0" w:color="auto"/>
            <w:left w:val="none" w:sz="0" w:space="0" w:color="auto"/>
            <w:bottom w:val="none" w:sz="0" w:space="0" w:color="auto"/>
            <w:right w:val="none" w:sz="0" w:space="0" w:color="auto"/>
          </w:divBdr>
        </w:div>
        <w:div w:id="1285885258">
          <w:marLeft w:val="640"/>
          <w:marRight w:val="0"/>
          <w:marTop w:val="0"/>
          <w:marBottom w:val="0"/>
          <w:divBdr>
            <w:top w:val="none" w:sz="0" w:space="0" w:color="auto"/>
            <w:left w:val="none" w:sz="0" w:space="0" w:color="auto"/>
            <w:bottom w:val="none" w:sz="0" w:space="0" w:color="auto"/>
            <w:right w:val="none" w:sz="0" w:space="0" w:color="auto"/>
          </w:divBdr>
        </w:div>
        <w:div w:id="658193342">
          <w:marLeft w:val="640"/>
          <w:marRight w:val="0"/>
          <w:marTop w:val="0"/>
          <w:marBottom w:val="0"/>
          <w:divBdr>
            <w:top w:val="none" w:sz="0" w:space="0" w:color="auto"/>
            <w:left w:val="none" w:sz="0" w:space="0" w:color="auto"/>
            <w:bottom w:val="none" w:sz="0" w:space="0" w:color="auto"/>
            <w:right w:val="none" w:sz="0" w:space="0" w:color="auto"/>
          </w:divBdr>
        </w:div>
        <w:div w:id="1613126216">
          <w:marLeft w:val="640"/>
          <w:marRight w:val="0"/>
          <w:marTop w:val="0"/>
          <w:marBottom w:val="0"/>
          <w:divBdr>
            <w:top w:val="none" w:sz="0" w:space="0" w:color="auto"/>
            <w:left w:val="none" w:sz="0" w:space="0" w:color="auto"/>
            <w:bottom w:val="none" w:sz="0" w:space="0" w:color="auto"/>
            <w:right w:val="none" w:sz="0" w:space="0" w:color="auto"/>
          </w:divBdr>
        </w:div>
        <w:div w:id="108546036">
          <w:marLeft w:val="640"/>
          <w:marRight w:val="0"/>
          <w:marTop w:val="0"/>
          <w:marBottom w:val="0"/>
          <w:divBdr>
            <w:top w:val="none" w:sz="0" w:space="0" w:color="auto"/>
            <w:left w:val="none" w:sz="0" w:space="0" w:color="auto"/>
            <w:bottom w:val="none" w:sz="0" w:space="0" w:color="auto"/>
            <w:right w:val="none" w:sz="0" w:space="0" w:color="auto"/>
          </w:divBdr>
        </w:div>
        <w:div w:id="2131587621">
          <w:marLeft w:val="640"/>
          <w:marRight w:val="0"/>
          <w:marTop w:val="0"/>
          <w:marBottom w:val="0"/>
          <w:divBdr>
            <w:top w:val="none" w:sz="0" w:space="0" w:color="auto"/>
            <w:left w:val="none" w:sz="0" w:space="0" w:color="auto"/>
            <w:bottom w:val="none" w:sz="0" w:space="0" w:color="auto"/>
            <w:right w:val="none" w:sz="0" w:space="0" w:color="auto"/>
          </w:divBdr>
        </w:div>
        <w:div w:id="1871651156">
          <w:marLeft w:val="640"/>
          <w:marRight w:val="0"/>
          <w:marTop w:val="0"/>
          <w:marBottom w:val="0"/>
          <w:divBdr>
            <w:top w:val="none" w:sz="0" w:space="0" w:color="auto"/>
            <w:left w:val="none" w:sz="0" w:space="0" w:color="auto"/>
            <w:bottom w:val="none" w:sz="0" w:space="0" w:color="auto"/>
            <w:right w:val="none" w:sz="0" w:space="0" w:color="auto"/>
          </w:divBdr>
        </w:div>
        <w:div w:id="1854494049">
          <w:marLeft w:val="640"/>
          <w:marRight w:val="0"/>
          <w:marTop w:val="0"/>
          <w:marBottom w:val="0"/>
          <w:divBdr>
            <w:top w:val="none" w:sz="0" w:space="0" w:color="auto"/>
            <w:left w:val="none" w:sz="0" w:space="0" w:color="auto"/>
            <w:bottom w:val="none" w:sz="0" w:space="0" w:color="auto"/>
            <w:right w:val="none" w:sz="0" w:space="0" w:color="auto"/>
          </w:divBdr>
        </w:div>
        <w:div w:id="380981260">
          <w:marLeft w:val="640"/>
          <w:marRight w:val="0"/>
          <w:marTop w:val="0"/>
          <w:marBottom w:val="0"/>
          <w:divBdr>
            <w:top w:val="none" w:sz="0" w:space="0" w:color="auto"/>
            <w:left w:val="none" w:sz="0" w:space="0" w:color="auto"/>
            <w:bottom w:val="none" w:sz="0" w:space="0" w:color="auto"/>
            <w:right w:val="none" w:sz="0" w:space="0" w:color="auto"/>
          </w:divBdr>
        </w:div>
        <w:div w:id="597712748">
          <w:marLeft w:val="640"/>
          <w:marRight w:val="0"/>
          <w:marTop w:val="0"/>
          <w:marBottom w:val="0"/>
          <w:divBdr>
            <w:top w:val="none" w:sz="0" w:space="0" w:color="auto"/>
            <w:left w:val="none" w:sz="0" w:space="0" w:color="auto"/>
            <w:bottom w:val="none" w:sz="0" w:space="0" w:color="auto"/>
            <w:right w:val="none" w:sz="0" w:space="0" w:color="auto"/>
          </w:divBdr>
        </w:div>
        <w:div w:id="1496258303">
          <w:marLeft w:val="640"/>
          <w:marRight w:val="0"/>
          <w:marTop w:val="0"/>
          <w:marBottom w:val="0"/>
          <w:divBdr>
            <w:top w:val="none" w:sz="0" w:space="0" w:color="auto"/>
            <w:left w:val="none" w:sz="0" w:space="0" w:color="auto"/>
            <w:bottom w:val="none" w:sz="0" w:space="0" w:color="auto"/>
            <w:right w:val="none" w:sz="0" w:space="0" w:color="auto"/>
          </w:divBdr>
        </w:div>
        <w:div w:id="1348866564">
          <w:marLeft w:val="640"/>
          <w:marRight w:val="0"/>
          <w:marTop w:val="0"/>
          <w:marBottom w:val="0"/>
          <w:divBdr>
            <w:top w:val="none" w:sz="0" w:space="0" w:color="auto"/>
            <w:left w:val="none" w:sz="0" w:space="0" w:color="auto"/>
            <w:bottom w:val="none" w:sz="0" w:space="0" w:color="auto"/>
            <w:right w:val="none" w:sz="0" w:space="0" w:color="auto"/>
          </w:divBdr>
        </w:div>
        <w:div w:id="2000227947">
          <w:marLeft w:val="640"/>
          <w:marRight w:val="0"/>
          <w:marTop w:val="0"/>
          <w:marBottom w:val="0"/>
          <w:divBdr>
            <w:top w:val="none" w:sz="0" w:space="0" w:color="auto"/>
            <w:left w:val="none" w:sz="0" w:space="0" w:color="auto"/>
            <w:bottom w:val="none" w:sz="0" w:space="0" w:color="auto"/>
            <w:right w:val="none" w:sz="0" w:space="0" w:color="auto"/>
          </w:divBdr>
        </w:div>
        <w:div w:id="1010986965">
          <w:marLeft w:val="640"/>
          <w:marRight w:val="0"/>
          <w:marTop w:val="0"/>
          <w:marBottom w:val="0"/>
          <w:divBdr>
            <w:top w:val="none" w:sz="0" w:space="0" w:color="auto"/>
            <w:left w:val="none" w:sz="0" w:space="0" w:color="auto"/>
            <w:bottom w:val="none" w:sz="0" w:space="0" w:color="auto"/>
            <w:right w:val="none" w:sz="0" w:space="0" w:color="auto"/>
          </w:divBdr>
        </w:div>
        <w:div w:id="180896178">
          <w:marLeft w:val="640"/>
          <w:marRight w:val="0"/>
          <w:marTop w:val="0"/>
          <w:marBottom w:val="0"/>
          <w:divBdr>
            <w:top w:val="none" w:sz="0" w:space="0" w:color="auto"/>
            <w:left w:val="none" w:sz="0" w:space="0" w:color="auto"/>
            <w:bottom w:val="none" w:sz="0" w:space="0" w:color="auto"/>
            <w:right w:val="none" w:sz="0" w:space="0" w:color="auto"/>
          </w:divBdr>
        </w:div>
        <w:div w:id="1943102980">
          <w:marLeft w:val="640"/>
          <w:marRight w:val="0"/>
          <w:marTop w:val="0"/>
          <w:marBottom w:val="0"/>
          <w:divBdr>
            <w:top w:val="none" w:sz="0" w:space="0" w:color="auto"/>
            <w:left w:val="none" w:sz="0" w:space="0" w:color="auto"/>
            <w:bottom w:val="none" w:sz="0" w:space="0" w:color="auto"/>
            <w:right w:val="none" w:sz="0" w:space="0" w:color="auto"/>
          </w:divBdr>
        </w:div>
        <w:div w:id="1303466804">
          <w:marLeft w:val="640"/>
          <w:marRight w:val="0"/>
          <w:marTop w:val="0"/>
          <w:marBottom w:val="0"/>
          <w:divBdr>
            <w:top w:val="none" w:sz="0" w:space="0" w:color="auto"/>
            <w:left w:val="none" w:sz="0" w:space="0" w:color="auto"/>
            <w:bottom w:val="none" w:sz="0" w:space="0" w:color="auto"/>
            <w:right w:val="none" w:sz="0" w:space="0" w:color="auto"/>
          </w:divBdr>
        </w:div>
        <w:div w:id="455564639">
          <w:marLeft w:val="640"/>
          <w:marRight w:val="0"/>
          <w:marTop w:val="0"/>
          <w:marBottom w:val="0"/>
          <w:divBdr>
            <w:top w:val="none" w:sz="0" w:space="0" w:color="auto"/>
            <w:left w:val="none" w:sz="0" w:space="0" w:color="auto"/>
            <w:bottom w:val="none" w:sz="0" w:space="0" w:color="auto"/>
            <w:right w:val="none" w:sz="0" w:space="0" w:color="auto"/>
          </w:divBdr>
        </w:div>
        <w:div w:id="1958562797">
          <w:marLeft w:val="640"/>
          <w:marRight w:val="0"/>
          <w:marTop w:val="0"/>
          <w:marBottom w:val="0"/>
          <w:divBdr>
            <w:top w:val="none" w:sz="0" w:space="0" w:color="auto"/>
            <w:left w:val="none" w:sz="0" w:space="0" w:color="auto"/>
            <w:bottom w:val="none" w:sz="0" w:space="0" w:color="auto"/>
            <w:right w:val="none" w:sz="0" w:space="0" w:color="auto"/>
          </w:divBdr>
        </w:div>
        <w:div w:id="896352994">
          <w:marLeft w:val="640"/>
          <w:marRight w:val="0"/>
          <w:marTop w:val="0"/>
          <w:marBottom w:val="0"/>
          <w:divBdr>
            <w:top w:val="none" w:sz="0" w:space="0" w:color="auto"/>
            <w:left w:val="none" w:sz="0" w:space="0" w:color="auto"/>
            <w:bottom w:val="none" w:sz="0" w:space="0" w:color="auto"/>
            <w:right w:val="none" w:sz="0" w:space="0" w:color="auto"/>
          </w:divBdr>
        </w:div>
        <w:div w:id="1081486235">
          <w:marLeft w:val="640"/>
          <w:marRight w:val="0"/>
          <w:marTop w:val="0"/>
          <w:marBottom w:val="0"/>
          <w:divBdr>
            <w:top w:val="none" w:sz="0" w:space="0" w:color="auto"/>
            <w:left w:val="none" w:sz="0" w:space="0" w:color="auto"/>
            <w:bottom w:val="none" w:sz="0" w:space="0" w:color="auto"/>
            <w:right w:val="none" w:sz="0" w:space="0" w:color="auto"/>
          </w:divBdr>
        </w:div>
        <w:div w:id="1974754208">
          <w:marLeft w:val="640"/>
          <w:marRight w:val="0"/>
          <w:marTop w:val="0"/>
          <w:marBottom w:val="0"/>
          <w:divBdr>
            <w:top w:val="none" w:sz="0" w:space="0" w:color="auto"/>
            <w:left w:val="none" w:sz="0" w:space="0" w:color="auto"/>
            <w:bottom w:val="none" w:sz="0" w:space="0" w:color="auto"/>
            <w:right w:val="none" w:sz="0" w:space="0" w:color="auto"/>
          </w:divBdr>
        </w:div>
        <w:div w:id="465398306">
          <w:marLeft w:val="640"/>
          <w:marRight w:val="0"/>
          <w:marTop w:val="0"/>
          <w:marBottom w:val="0"/>
          <w:divBdr>
            <w:top w:val="none" w:sz="0" w:space="0" w:color="auto"/>
            <w:left w:val="none" w:sz="0" w:space="0" w:color="auto"/>
            <w:bottom w:val="none" w:sz="0" w:space="0" w:color="auto"/>
            <w:right w:val="none" w:sz="0" w:space="0" w:color="auto"/>
          </w:divBdr>
        </w:div>
        <w:div w:id="92630775">
          <w:marLeft w:val="640"/>
          <w:marRight w:val="0"/>
          <w:marTop w:val="0"/>
          <w:marBottom w:val="0"/>
          <w:divBdr>
            <w:top w:val="none" w:sz="0" w:space="0" w:color="auto"/>
            <w:left w:val="none" w:sz="0" w:space="0" w:color="auto"/>
            <w:bottom w:val="none" w:sz="0" w:space="0" w:color="auto"/>
            <w:right w:val="none" w:sz="0" w:space="0" w:color="auto"/>
          </w:divBdr>
        </w:div>
        <w:div w:id="1039402866">
          <w:marLeft w:val="640"/>
          <w:marRight w:val="0"/>
          <w:marTop w:val="0"/>
          <w:marBottom w:val="0"/>
          <w:divBdr>
            <w:top w:val="none" w:sz="0" w:space="0" w:color="auto"/>
            <w:left w:val="none" w:sz="0" w:space="0" w:color="auto"/>
            <w:bottom w:val="none" w:sz="0" w:space="0" w:color="auto"/>
            <w:right w:val="none" w:sz="0" w:space="0" w:color="auto"/>
          </w:divBdr>
        </w:div>
        <w:div w:id="172182518">
          <w:marLeft w:val="640"/>
          <w:marRight w:val="0"/>
          <w:marTop w:val="0"/>
          <w:marBottom w:val="0"/>
          <w:divBdr>
            <w:top w:val="none" w:sz="0" w:space="0" w:color="auto"/>
            <w:left w:val="none" w:sz="0" w:space="0" w:color="auto"/>
            <w:bottom w:val="none" w:sz="0" w:space="0" w:color="auto"/>
            <w:right w:val="none" w:sz="0" w:space="0" w:color="auto"/>
          </w:divBdr>
        </w:div>
        <w:div w:id="605695675">
          <w:marLeft w:val="640"/>
          <w:marRight w:val="0"/>
          <w:marTop w:val="0"/>
          <w:marBottom w:val="0"/>
          <w:divBdr>
            <w:top w:val="none" w:sz="0" w:space="0" w:color="auto"/>
            <w:left w:val="none" w:sz="0" w:space="0" w:color="auto"/>
            <w:bottom w:val="none" w:sz="0" w:space="0" w:color="auto"/>
            <w:right w:val="none" w:sz="0" w:space="0" w:color="auto"/>
          </w:divBdr>
        </w:div>
        <w:div w:id="1705013468">
          <w:marLeft w:val="640"/>
          <w:marRight w:val="0"/>
          <w:marTop w:val="0"/>
          <w:marBottom w:val="0"/>
          <w:divBdr>
            <w:top w:val="none" w:sz="0" w:space="0" w:color="auto"/>
            <w:left w:val="none" w:sz="0" w:space="0" w:color="auto"/>
            <w:bottom w:val="none" w:sz="0" w:space="0" w:color="auto"/>
            <w:right w:val="none" w:sz="0" w:space="0" w:color="auto"/>
          </w:divBdr>
        </w:div>
        <w:div w:id="1392269980">
          <w:marLeft w:val="640"/>
          <w:marRight w:val="0"/>
          <w:marTop w:val="0"/>
          <w:marBottom w:val="0"/>
          <w:divBdr>
            <w:top w:val="none" w:sz="0" w:space="0" w:color="auto"/>
            <w:left w:val="none" w:sz="0" w:space="0" w:color="auto"/>
            <w:bottom w:val="none" w:sz="0" w:space="0" w:color="auto"/>
            <w:right w:val="none" w:sz="0" w:space="0" w:color="auto"/>
          </w:divBdr>
        </w:div>
        <w:div w:id="943457059">
          <w:marLeft w:val="640"/>
          <w:marRight w:val="0"/>
          <w:marTop w:val="0"/>
          <w:marBottom w:val="0"/>
          <w:divBdr>
            <w:top w:val="none" w:sz="0" w:space="0" w:color="auto"/>
            <w:left w:val="none" w:sz="0" w:space="0" w:color="auto"/>
            <w:bottom w:val="none" w:sz="0" w:space="0" w:color="auto"/>
            <w:right w:val="none" w:sz="0" w:space="0" w:color="auto"/>
          </w:divBdr>
        </w:div>
        <w:div w:id="1301304642">
          <w:marLeft w:val="640"/>
          <w:marRight w:val="0"/>
          <w:marTop w:val="0"/>
          <w:marBottom w:val="0"/>
          <w:divBdr>
            <w:top w:val="none" w:sz="0" w:space="0" w:color="auto"/>
            <w:left w:val="none" w:sz="0" w:space="0" w:color="auto"/>
            <w:bottom w:val="none" w:sz="0" w:space="0" w:color="auto"/>
            <w:right w:val="none" w:sz="0" w:space="0" w:color="auto"/>
          </w:divBdr>
        </w:div>
        <w:div w:id="597297302">
          <w:marLeft w:val="640"/>
          <w:marRight w:val="0"/>
          <w:marTop w:val="0"/>
          <w:marBottom w:val="0"/>
          <w:divBdr>
            <w:top w:val="none" w:sz="0" w:space="0" w:color="auto"/>
            <w:left w:val="none" w:sz="0" w:space="0" w:color="auto"/>
            <w:bottom w:val="none" w:sz="0" w:space="0" w:color="auto"/>
            <w:right w:val="none" w:sz="0" w:space="0" w:color="auto"/>
          </w:divBdr>
        </w:div>
        <w:div w:id="1554610398">
          <w:marLeft w:val="640"/>
          <w:marRight w:val="0"/>
          <w:marTop w:val="0"/>
          <w:marBottom w:val="0"/>
          <w:divBdr>
            <w:top w:val="none" w:sz="0" w:space="0" w:color="auto"/>
            <w:left w:val="none" w:sz="0" w:space="0" w:color="auto"/>
            <w:bottom w:val="none" w:sz="0" w:space="0" w:color="auto"/>
            <w:right w:val="none" w:sz="0" w:space="0" w:color="auto"/>
          </w:divBdr>
        </w:div>
        <w:div w:id="973753338">
          <w:marLeft w:val="640"/>
          <w:marRight w:val="0"/>
          <w:marTop w:val="0"/>
          <w:marBottom w:val="0"/>
          <w:divBdr>
            <w:top w:val="none" w:sz="0" w:space="0" w:color="auto"/>
            <w:left w:val="none" w:sz="0" w:space="0" w:color="auto"/>
            <w:bottom w:val="none" w:sz="0" w:space="0" w:color="auto"/>
            <w:right w:val="none" w:sz="0" w:space="0" w:color="auto"/>
          </w:divBdr>
        </w:div>
        <w:div w:id="1249077262">
          <w:marLeft w:val="640"/>
          <w:marRight w:val="0"/>
          <w:marTop w:val="0"/>
          <w:marBottom w:val="0"/>
          <w:divBdr>
            <w:top w:val="none" w:sz="0" w:space="0" w:color="auto"/>
            <w:left w:val="none" w:sz="0" w:space="0" w:color="auto"/>
            <w:bottom w:val="none" w:sz="0" w:space="0" w:color="auto"/>
            <w:right w:val="none" w:sz="0" w:space="0" w:color="auto"/>
          </w:divBdr>
        </w:div>
        <w:div w:id="1094058186">
          <w:marLeft w:val="640"/>
          <w:marRight w:val="0"/>
          <w:marTop w:val="0"/>
          <w:marBottom w:val="0"/>
          <w:divBdr>
            <w:top w:val="none" w:sz="0" w:space="0" w:color="auto"/>
            <w:left w:val="none" w:sz="0" w:space="0" w:color="auto"/>
            <w:bottom w:val="none" w:sz="0" w:space="0" w:color="auto"/>
            <w:right w:val="none" w:sz="0" w:space="0" w:color="auto"/>
          </w:divBdr>
        </w:div>
        <w:div w:id="332219328">
          <w:marLeft w:val="640"/>
          <w:marRight w:val="0"/>
          <w:marTop w:val="0"/>
          <w:marBottom w:val="0"/>
          <w:divBdr>
            <w:top w:val="none" w:sz="0" w:space="0" w:color="auto"/>
            <w:left w:val="none" w:sz="0" w:space="0" w:color="auto"/>
            <w:bottom w:val="none" w:sz="0" w:space="0" w:color="auto"/>
            <w:right w:val="none" w:sz="0" w:space="0" w:color="auto"/>
          </w:divBdr>
        </w:div>
        <w:div w:id="1471168590">
          <w:marLeft w:val="640"/>
          <w:marRight w:val="0"/>
          <w:marTop w:val="0"/>
          <w:marBottom w:val="0"/>
          <w:divBdr>
            <w:top w:val="none" w:sz="0" w:space="0" w:color="auto"/>
            <w:left w:val="none" w:sz="0" w:space="0" w:color="auto"/>
            <w:bottom w:val="none" w:sz="0" w:space="0" w:color="auto"/>
            <w:right w:val="none" w:sz="0" w:space="0" w:color="auto"/>
          </w:divBdr>
        </w:div>
        <w:div w:id="806434616">
          <w:marLeft w:val="640"/>
          <w:marRight w:val="0"/>
          <w:marTop w:val="0"/>
          <w:marBottom w:val="0"/>
          <w:divBdr>
            <w:top w:val="none" w:sz="0" w:space="0" w:color="auto"/>
            <w:left w:val="none" w:sz="0" w:space="0" w:color="auto"/>
            <w:bottom w:val="none" w:sz="0" w:space="0" w:color="auto"/>
            <w:right w:val="none" w:sz="0" w:space="0" w:color="auto"/>
          </w:divBdr>
        </w:div>
      </w:divsChild>
    </w:div>
    <w:div w:id="1499807226">
      <w:bodyDiv w:val="1"/>
      <w:marLeft w:val="0"/>
      <w:marRight w:val="0"/>
      <w:marTop w:val="0"/>
      <w:marBottom w:val="0"/>
      <w:divBdr>
        <w:top w:val="none" w:sz="0" w:space="0" w:color="auto"/>
        <w:left w:val="none" w:sz="0" w:space="0" w:color="auto"/>
        <w:bottom w:val="none" w:sz="0" w:space="0" w:color="auto"/>
        <w:right w:val="none" w:sz="0" w:space="0" w:color="auto"/>
      </w:divBdr>
      <w:divsChild>
        <w:div w:id="146483123">
          <w:marLeft w:val="640"/>
          <w:marRight w:val="0"/>
          <w:marTop w:val="0"/>
          <w:marBottom w:val="0"/>
          <w:divBdr>
            <w:top w:val="none" w:sz="0" w:space="0" w:color="auto"/>
            <w:left w:val="none" w:sz="0" w:space="0" w:color="auto"/>
            <w:bottom w:val="none" w:sz="0" w:space="0" w:color="auto"/>
            <w:right w:val="none" w:sz="0" w:space="0" w:color="auto"/>
          </w:divBdr>
        </w:div>
        <w:div w:id="1188059563">
          <w:marLeft w:val="640"/>
          <w:marRight w:val="0"/>
          <w:marTop w:val="0"/>
          <w:marBottom w:val="0"/>
          <w:divBdr>
            <w:top w:val="none" w:sz="0" w:space="0" w:color="auto"/>
            <w:left w:val="none" w:sz="0" w:space="0" w:color="auto"/>
            <w:bottom w:val="none" w:sz="0" w:space="0" w:color="auto"/>
            <w:right w:val="none" w:sz="0" w:space="0" w:color="auto"/>
          </w:divBdr>
        </w:div>
        <w:div w:id="1083719397">
          <w:marLeft w:val="640"/>
          <w:marRight w:val="0"/>
          <w:marTop w:val="0"/>
          <w:marBottom w:val="0"/>
          <w:divBdr>
            <w:top w:val="none" w:sz="0" w:space="0" w:color="auto"/>
            <w:left w:val="none" w:sz="0" w:space="0" w:color="auto"/>
            <w:bottom w:val="none" w:sz="0" w:space="0" w:color="auto"/>
            <w:right w:val="none" w:sz="0" w:space="0" w:color="auto"/>
          </w:divBdr>
        </w:div>
        <w:div w:id="377357227">
          <w:marLeft w:val="640"/>
          <w:marRight w:val="0"/>
          <w:marTop w:val="0"/>
          <w:marBottom w:val="0"/>
          <w:divBdr>
            <w:top w:val="none" w:sz="0" w:space="0" w:color="auto"/>
            <w:left w:val="none" w:sz="0" w:space="0" w:color="auto"/>
            <w:bottom w:val="none" w:sz="0" w:space="0" w:color="auto"/>
            <w:right w:val="none" w:sz="0" w:space="0" w:color="auto"/>
          </w:divBdr>
        </w:div>
        <w:div w:id="501624431">
          <w:marLeft w:val="640"/>
          <w:marRight w:val="0"/>
          <w:marTop w:val="0"/>
          <w:marBottom w:val="0"/>
          <w:divBdr>
            <w:top w:val="none" w:sz="0" w:space="0" w:color="auto"/>
            <w:left w:val="none" w:sz="0" w:space="0" w:color="auto"/>
            <w:bottom w:val="none" w:sz="0" w:space="0" w:color="auto"/>
            <w:right w:val="none" w:sz="0" w:space="0" w:color="auto"/>
          </w:divBdr>
        </w:div>
        <w:div w:id="464003100">
          <w:marLeft w:val="640"/>
          <w:marRight w:val="0"/>
          <w:marTop w:val="0"/>
          <w:marBottom w:val="0"/>
          <w:divBdr>
            <w:top w:val="none" w:sz="0" w:space="0" w:color="auto"/>
            <w:left w:val="none" w:sz="0" w:space="0" w:color="auto"/>
            <w:bottom w:val="none" w:sz="0" w:space="0" w:color="auto"/>
            <w:right w:val="none" w:sz="0" w:space="0" w:color="auto"/>
          </w:divBdr>
        </w:div>
        <w:div w:id="837380121">
          <w:marLeft w:val="640"/>
          <w:marRight w:val="0"/>
          <w:marTop w:val="0"/>
          <w:marBottom w:val="0"/>
          <w:divBdr>
            <w:top w:val="none" w:sz="0" w:space="0" w:color="auto"/>
            <w:left w:val="none" w:sz="0" w:space="0" w:color="auto"/>
            <w:bottom w:val="none" w:sz="0" w:space="0" w:color="auto"/>
            <w:right w:val="none" w:sz="0" w:space="0" w:color="auto"/>
          </w:divBdr>
        </w:div>
        <w:div w:id="483669046">
          <w:marLeft w:val="640"/>
          <w:marRight w:val="0"/>
          <w:marTop w:val="0"/>
          <w:marBottom w:val="0"/>
          <w:divBdr>
            <w:top w:val="none" w:sz="0" w:space="0" w:color="auto"/>
            <w:left w:val="none" w:sz="0" w:space="0" w:color="auto"/>
            <w:bottom w:val="none" w:sz="0" w:space="0" w:color="auto"/>
            <w:right w:val="none" w:sz="0" w:space="0" w:color="auto"/>
          </w:divBdr>
        </w:div>
        <w:div w:id="1466854083">
          <w:marLeft w:val="640"/>
          <w:marRight w:val="0"/>
          <w:marTop w:val="0"/>
          <w:marBottom w:val="0"/>
          <w:divBdr>
            <w:top w:val="none" w:sz="0" w:space="0" w:color="auto"/>
            <w:left w:val="none" w:sz="0" w:space="0" w:color="auto"/>
            <w:bottom w:val="none" w:sz="0" w:space="0" w:color="auto"/>
            <w:right w:val="none" w:sz="0" w:space="0" w:color="auto"/>
          </w:divBdr>
        </w:div>
        <w:div w:id="641084703">
          <w:marLeft w:val="640"/>
          <w:marRight w:val="0"/>
          <w:marTop w:val="0"/>
          <w:marBottom w:val="0"/>
          <w:divBdr>
            <w:top w:val="none" w:sz="0" w:space="0" w:color="auto"/>
            <w:left w:val="none" w:sz="0" w:space="0" w:color="auto"/>
            <w:bottom w:val="none" w:sz="0" w:space="0" w:color="auto"/>
            <w:right w:val="none" w:sz="0" w:space="0" w:color="auto"/>
          </w:divBdr>
        </w:div>
        <w:div w:id="1415318395">
          <w:marLeft w:val="640"/>
          <w:marRight w:val="0"/>
          <w:marTop w:val="0"/>
          <w:marBottom w:val="0"/>
          <w:divBdr>
            <w:top w:val="none" w:sz="0" w:space="0" w:color="auto"/>
            <w:left w:val="none" w:sz="0" w:space="0" w:color="auto"/>
            <w:bottom w:val="none" w:sz="0" w:space="0" w:color="auto"/>
            <w:right w:val="none" w:sz="0" w:space="0" w:color="auto"/>
          </w:divBdr>
        </w:div>
        <w:div w:id="138037799">
          <w:marLeft w:val="640"/>
          <w:marRight w:val="0"/>
          <w:marTop w:val="0"/>
          <w:marBottom w:val="0"/>
          <w:divBdr>
            <w:top w:val="none" w:sz="0" w:space="0" w:color="auto"/>
            <w:left w:val="none" w:sz="0" w:space="0" w:color="auto"/>
            <w:bottom w:val="none" w:sz="0" w:space="0" w:color="auto"/>
            <w:right w:val="none" w:sz="0" w:space="0" w:color="auto"/>
          </w:divBdr>
        </w:div>
        <w:div w:id="1311666795">
          <w:marLeft w:val="640"/>
          <w:marRight w:val="0"/>
          <w:marTop w:val="0"/>
          <w:marBottom w:val="0"/>
          <w:divBdr>
            <w:top w:val="none" w:sz="0" w:space="0" w:color="auto"/>
            <w:left w:val="none" w:sz="0" w:space="0" w:color="auto"/>
            <w:bottom w:val="none" w:sz="0" w:space="0" w:color="auto"/>
            <w:right w:val="none" w:sz="0" w:space="0" w:color="auto"/>
          </w:divBdr>
        </w:div>
        <w:div w:id="1404527288">
          <w:marLeft w:val="640"/>
          <w:marRight w:val="0"/>
          <w:marTop w:val="0"/>
          <w:marBottom w:val="0"/>
          <w:divBdr>
            <w:top w:val="none" w:sz="0" w:space="0" w:color="auto"/>
            <w:left w:val="none" w:sz="0" w:space="0" w:color="auto"/>
            <w:bottom w:val="none" w:sz="0" w:space="0" w:color="auto"/>
            <w:right w:val="none" w:sz="0" w:space="0" w:color="auto"/>
          </w:divBdr>
        </w:div>
        <w:div w:id="485901977">
          <w:marLeft w:val="640"/>
          <w:marRight w:val="0"/>
          <w:marTop w:val="0"/>
          <w:marBottom w:val="0"/>
          <w:divBdr>
            <w:top w:val="none" w:sz="0" w:space="0" w:color="auto"/>
            <w:left w:val="none" w:sz="0" w:space="0" w:color="auto"/>
            <w:bottom w:val="none" w:sz="0" w:space="0" w:color="auto"/>
            <w:right w:val="none" w:sz="0" w:space="0" w:color="auto"/>
          </w:divBdr>
        </w:div>
        <w:div w:id="1913851583">
          <w:marLeft w:val="640"/>
          <w:marRight w:val="0"/>
          <w:marTop w:val="0"/>
          <w:marBottom w:val="0"/>
          <w:divBdr>
            <w:top w:val="none" w:sz="0" w:space="0" w:color="auto"/>
            <w:left w:val="none" w:sz="0" w:space="0" w:color="auto"/>
            <w:bottom w:val="none" w:sz="0" w:space="0" w:color="auto"/>
            <w:right w:val="none" w:sz="0" w:space="0" w:color="auto"/>
          </w:divBdr>
        </w:div>
        <w:div w:id="1995642120">
          <w:marLeft w:val="640"/>
          <w:marRight w:val="0"/>
          <w:marTop w:val="0"/>
          <w:marBottom w:val="0"/>
          <w:divBdr>
            <w:top w:val="none" w:sz="0" w:space="0" w:color="auto"/>
            <w:left w:val="none" w:sz="0" w:space="0" w:color="auto"/>
            <w:bottom w:val="none" w:sz="0" w:space="0" w:color="auto"/>
            <w:right w:val="none" w:sz="0" w:space="0" w:color="auto"/>
          </w:divBdr>
        </w:div>
        <w:div w:id="1052728850">
          <w:marLeft w:val="640"/>
          <w:marRight w:val="0"/>
          <w:marTop w:val="0"/>
          <w:marBottom w:val="0"/>
          <w:divBdr>
            <w:top w:val="none" w:sz="0" w:space="0" w:color="auto"/>
            <w:left w:val="none" w:sz="0" w:space="0" w:color="auto"/>
            <w:bottom w:val="none" w:sz="0" w:space="0" w:color="auto"/>
            <w:right w:val="none" w:sz="0" w:space="0" w:color="auto"/>
          </w:divBdr>
        </w:div>
        <w:div w:id="825127031">
          <w:marLeft w:val="640"/>
          <w:marRight w:val="0"/>
          <w:marTop w:val="0"/>
          <w:marBottom w:val="0"/>
          <w:divBdr>
            <w:top w:val="none" w:sz="0" w:space="0" w:color="auto"/>
            <w:left w:val="none" w:sz="0" w:space="0" w:color="auto"/>
            <w:bottom w:val="none" w:sz="0" w:space="0" w:color="auto"/>
            <w:right w:val="none" w:sz="0" w:space="0" w:color="auto"/>
          </w:divBdr>
        </w:div>
        <w:div w:id="394088217">
          <w:marLeft w:val="640"/>
          <w:marRight w:val="0"/>
          <w:marTop w:val="0"/>
          <w:marBottom w:val="0"/>
          <w:divBdr>
            <w:top w:val="none" w:sz="0" w:space="0" w:color="auto"/>
            <w:left w:val="none" w:sz="0" w:space="0" w:color="auto"/>
            <w:bottom w:val="none" w:sz="0" w:space="0" w:color="auto"/>
            <w:right w:val="none" w:sz="0" w:space="0" w:color="auto"/>
          </w:divBdr>
        </w:div>
        <w:div w:id="1315573350">
          <w:marLeft w:val="640"/>
          <w:marRight w:val="0"/>
          <w:marTop w:val="0"/>
          <w:marBottom w:val="0"/>
          <w:divBdr>
            <w:top w:val="none" w:sz="0" w:space="0" w:color="auto"/>
            <w:left w:val="none" w:sz="0" w:space="0" w:color="auto"/>
            <w:bottom w:val="none" w:sz="0" w:space="0" w:color="auto"/>
            <w:right w:val="none" w:sz="0" w:space="0" w:color="auto"/>
          </w:divBdr>
        </w:div>
        <w:div w:id="1739938025">
          <w:marLeft w:val="640"/>
          <w:marRight w:val="0"/>
          <w:marTop w:val="0"/>
          <w:marBottom w:val="0"/>
          <w:divBdr>
            <w:top w:val="none" w:sz="0" w:space="0" w:color="auto"/>
            <w:left w:val="none" w:sz="0" w:space="0" w:color="auto"/>
            <w:bottom w:val="none" w:sz="0" w:space="0" w:color="auto"/>
            <w:right w:val="none" w:sz="0" w:space="0" w:color="auto"/>
          </w:divBdr>
        </w:div>
        <w:div w:id="111366994">
          <w:marLeft w:val="640"/>
          <w:marRight w:val="0"/>
          <w:marTop w:val="0"/>
          <w:marBottom w:val="0"/>
          <w:divBdr>
            <w:top w:val="none" w:sz="0" w:space="0" w:color="auto"/>
            <w:left w:val="none" w:sz="0" w:space="0" w:color="auto"/>
            <w:bottom w:val="none" w:sz="0" w:space="0" w:color="auto"/>
            <w:right w:val="none" w:sz="0" w:space="0" w:color="auto"/>
          </w:divBdr>
        </w:div>
        <w:div w:id="1207640622">
          <w:marLeft w:val="640"/>
          <w:marRight w:val="0"/>
          <w:marTop w:val="0"/>
          <w:marBottom w:val="0"/>
          <w:divBdr>
            <w:top w:val="none" w:sz="0" w:space="0" w:color="auto"/>
            <w:left w:val="none" w:sz="0" w:space="0" w:color="auto"/>
            <w:bottom w:val="none" w:sz="0" w:space="0" w:color="auto"/>
            <w:right w:val="none" w:sz="0" w:space="0" w:color="auto"/>
          </w:divBdr>
        </w:div>
        <w:div w:id="758217080">
          <w:marLeft w:val="640"/>
          <w:marRight w:val="0"/>
          <w:marTop w:val="0"/>
          <w:marBottom w:val="0"/>
          <w:divBdr>
            <w:top w:val="none" w:sz="0" w:space="0" w:color="auto"/>
            <w:left w:val="none" w:sz="0" w:space="0" w:color="auto"/>
            <w:bottom w:val="none" w:sz="0" w:space="0" w:color="auto"/>
            <w:right w:val="none" w:sz="0" w:space="0" w:color="auto"/>
          </w:divBdr>
        </w:div>
        <w:div w:id="2120250368">
          <w:marLeft w:val="640"/>
          <w:marRight w:val="0"/>
          <w:marTop w:val="0"/>
          <w:marBottom w:val="0"/>
          <w:divBdr>
            <w:top w:val="none" w:sz="0" w:space="0" w:color="auto"/>
            <w:left w:val="none" w:sz="0" w:space="0" w:color="auto"/>
            <w:bottom w:val="none" w:sz="0" w:space="0" w:color="auto"/>
            <w:right w:val="none" w:sz="0" w:space="0" w:color="auto"/>
          </w:divBdr>
        </w:div>
        <w:div w:id="1216114884">
          <w:marLeft w:val="640"/>
          <w:marRight w:val="0"/>
          <w:marTop w:val="0"/>
          <w:marBottom w:val="0"/>
          <w:divBdr>
            <w:top w:val="none" w:sz="0" w:space="0" w:color="auto"/>
            <w:left w:val="none" w:sz="0" w:space="0" w:color="auto"/>
            <w:bottom w:val="none" w:sz="0" w:space="0" w:color="auto"/>
            <w:right w:val="none" w:sz="0" w:space="0" w:color="auto"/>
          </w:divBdr>
        </w:div>
        <w:div w:id="78527188">
          <w:marLeft w:val="640"/>
          <w:marRight w:val="0"/>
          <w:marTop w:val="0"/>
          <w:marBottom w:val="0"/>
          <w:divBdr>
            <w:top w:val="none" w:sz="0" w:space="0" w:color="auto"/>
            <w:left w:val="none" w:sz="0" w:space="0" w:color="auto"/>
            <w:bottom w:val="none" w:sz="0" w:space="0" w:color="auto"/>
            <w:right w:val="none" w:sz="0" w:space="0" w:color="auto"/>
          </w:divBdr>
        </w:div>
        <w:div w:id="1843162475">
          <w:marLeft w:val="640"/>
          <w:marRight w:val="0"/>
          <w:marTop w:val="0"/>
          <w:marBottom w:val="0"/>
          <w:divBdr>
            <w:top w:val="none" w:sz="0" w:space="0" w:color="auto"/>
            <w:left w:val="none" w:sz="0" w:space="0" w:color="auto"/>
            <w:bottom w:val="none" w:sz="0" w:space="0" w:color="auto"/>
            <w:right w:val="none" w:sz="0" w:space="0" w:color="auto"/>
          </w:divBdr>
        </w:div>
        <w:div w:id="544565109">
          <w:marLeft w:val="640"/>
          <w:marRight w:val="0"/>
          <w:marTop w:val="0"/>
          <w:marBottom w:val="0"/>
          <w:divBdr>
            <w:top w:val="none" w:sz="0" w:space="0" w:color="auto"/>
            <w:left w:val="none" w:sz="0" w:space="0" w:color="auto"/>
            <w:bottom w:val="none" w:sz="0" w:space="0" w:color="auto"/>
            <w:right w:val="none" w:sz="0" w:space="0" w:color="auto"/>
          </w:divBdr>
        </w:div>
        <w:div w:id="1852450076">
          <w:marLeft w:val="640"/>
          <w:marRight w:val="0"/>
          <w:marTop w:val="0"/>
          <w:marBottom w:val="0"/>
          <w:divBdr>
            <w:top w:val="none" w:sz="0" w:space="0" w:color="auto"/>
            <w:left w:val="none" w:sz="0" w:space="0" w:color="auto"/>
            <w:bottom w:val="none" w:sz="0" w:space="0" w:color="auto"/>
            <w:right w:val="none" w:sz="0" w:space="0" w:color="auto"/>
          </w:divBdr>
        </w:div>
        <w:div w:id="81227420">
          <w:marLeft w:val="640"/>
          <w:marRight w:val="0"/>
          <w:marTop w:val="0"/>
          <w:marBottom w:val="0"/>
          <w:divBdr>
            <w:top w:val="none" w:sz="0" w:space="0" w:color="auto"/>
            <w:left w:val="none" w:sz="0" w:space="0" w:color="auto"/>
            <w:bottom w:val="none" w:sz="0" w:space="0" w:color="auto"/>
            <w:right w:val="none" w:sz="0" w:space="0" w:color="auto"/>
          </w:divBdr>
        </w:div>
        <w:div w:id="694617675">
          <w:marLeft w:val="640"/>
          <w:marRight w:val="0"/>
          <w:marTop w:val="0"/>
          <w:marBottom w:val="0"/>
          <w:divBdr>
            <w:top w:val="none" w:sz="0" w:space="0" w:color="auto"/>
            <w:left w:val="none" w:sz="0" w:space="0" w:color="auto"/>
            <w:bottom w:val="none" w:sz="0" w:space="0" w:color="auto"/>
            <w:right w:val="none" w:sz="0" w:space="0" w:color="auto"/>
          </w:divBdr>
        </w:div>
        <w:div w:id="1128234786">
          <w:marLeft w:val="640"/>
          <w:marRight w:val="0"/>
          <w:marTop w:val="0"/>
          <w:marBottom w:val="0"/>
          <w:divBdr>
            <w:top w:val="none" w:sz="0" w:space="0" w:color="auto"/>
            <w:left w:val="none" w:sz="0" w:space="0" w:color="auto"/>
            <w:bottom w:val="none" w:sz="0" w:space="0" w:color="auto"/>
            <w:right w:val="none" w:sz="0" w:space="0" w:color="auto"/>
          </w:divBdr>
        </w:div>
        <w:div w:id="1655798506">
          <w:marLeft w:val="640"/>
          <w:marRight w:val="0"/>
          <w:marTop w:val="0"/>
          <w:marBottom w:val="0"/>
          <w:divBdr>
            <w:top w:val="none" w:sz="0" w:space="0" w:color="auto"/>
            <w:left w:val="none" w:sz="0" w:space="0" w:color="auto"/>
            <w:bottom w:val="none" w:sz="0" w:space="0" w:color="auto"/>
            <w:right w:val="none" w:sz="0" w:space="0" w:color="auto"/>
          </w:divBdr>
        </w:div>
        <w:div w:id="1087505351">
          <w:marLeft w:val="640"/>
          <w:marRight w:val="0"/>
          <w:marTop w:val="0"/>
          <w:marBottom w:val="0"/>
          <w:divBdr>
            <w:top w:val="none" w:sz="0" w:space="0" w:color="auto"/>
            <w:left w:val="none" w:sz="0" w:space="0" w:color="auto"/>
            <w:bottom w:val="none" w:sz="0" w:space="0" w:color="auto"/>
            <w:right w:val="none" w:sz="0" w:space="0" w:color="auto"/>
          </w:divBdr>
        </w:div>
        <w:div w:id="1350259459">
          <w:marLeft w:val="640"/>
          <w:marRight w:val="0"/>
          <w:marTop w:val="0"/>
          <w:marBottom w:val="0"/>
          <w:divBdr>
            <w:top w:val="none" w:sz="0" w:space="0" w:color="auto"/>
            <w:left w:val="none" w:sz="0" w:space="0" w:color="auto"/>
            <w:bottom w:val="none" w:sz="0" w:space="0" w:color="auto"/>
            <w:right w:val="none" w:sz="0" w:space="0" w:color="auto"/>
          </w:divBdr>
        </w:div>
        <w:div w:id="1393961307">
          <w:marLeft w:val="640"/>
          <w:marRight w:val="0"/>
          <w:marTop w:val="0"/>
          <w:marBottom w:val="0"/>
          <w:divBdr>
            <w:top w:val="none" w:sz="0" w:space="0" w:color="auto"/>
            <w:left w:val="none" w:sz="0" w:space="0" w:color="auto"/>
            <w:bottom w:val="none" w:sz="0" w:space="0" w:color="auto"/>
            <w:right w:val="none" w:sz="0" w:space="0" w:color="auto"/>
          </w:divBdr>
        </w:div>
        <w:div w:id="97213159">
          <w:marLeft w:val="640"/>
          <w:marRight w:val="0"/>
          <w:marTop w:val="0"/>
          <w:marBottom w:val="0"/>
          <w:divBdr>
            <w:top w:val="none" w:sz="0" w:space="0" w:color="auto"/>
            <w:left w:val="none" w:sz="0" w:space="0" w:color="auto"/>
            <w:bottom w:val="none" w:sz="0" w:space="0" w:color="auto"/>
            <w:right w:val="none" w:sz="0" w:space="0" w:color="auto"/>
          </w:divBdr>
        </w:div>
        <w:div w:id="949822943">
          <w:marLeft w:val="640"/>
          <w:marRight w:val="0"/>
          <w:marTop w:val="0"/>
          <w:marBottom w:val="0"/>
          <w:divBdr>
            <w:top w:val="none" w:sz="0" w:space="0" w:color="auto"/>
            <w:left w:val="none" w:sz="0" w:space="0" w:color="auto"/>
            <w:bottom w:val="none" w:sz="0" w:space="0" w:color="auto"/>
            <w:right w:val="none" w:sz="0" w:space="0" w:color="auto"/>
          </w:divBdr>
        </w:div>
        <w:div w:id="708190248">
          <w:marLeft w:val="640"/>
          <w:marRight w:val="0"/>
          <w:marTop w:val="0"/>
          <w:marBottom w:val="0"/>
          <w:divBdr>
            <w:top w:val="none" w:sz="0" w:space="0" w:color="auto"/>
            <w:left w:val="none" w:sz="0" w:space="0" w:color="auto"/>
            <w:bottom w:val="none" w:sz="0" w:space="0" w:color="auto"/>
            <w:right w:val="none" w:sz="0" w:space="0" w:color="auto"/>
          </w:divBdr>
        </w:div>
        <w:div w:id="2029016117">
          <w:marLeft w:val="640"/>
          <w:marRight w:val="0"/>
          <w:marTop w:val="0"/>
          <w:marBottom w:val="0"/>
          <w:divBdr>
            <w:top w:val="none" w:sz="0" w:space="0" w:color="auto"/>
            <w:left w:val="none" w:sz="0" w:space="0" w:color="auto"/>
            <w:bottom w:val="none" w:sz="0" w:space="0" w:color="auto"/>
            <w:right w:val="none" w:sz="0" w:space="0" w:color="auto"/>
          </w:divBdr>
        </w:div>
        <w:div w:id="1463032704">
          <w:marLeft w:val="640"/>
          <w:marRight w:val="0"/>
          <w:marTop w:val="0"/>
          <w:marBottom w:val="0"/>
          <w:divBdr>
            <w:top w:val="none" w:sz="0" w:space="0" w:color="auto"/>
            <w:left w:val="none" w:sz="0" w:space="0" w:color="auto"/>
            <w:bottom w:val="none" w:sz="0" w:space="0" w:color="auto"/>
            <w:right w:val="none" w:sz="0" w:space="0" w:color="auto"/>
          </w:divBdr>
        </w:div>
        <w:div w:id="675183957">
          <w:marLeft w:val="640"/>
          <w:marRight w:val="0"/>
          <w:marTop w:val="0"/>
          <w:marBottom w:val="0"/>
          <w:divBdr>
            <w:top w:val="none" w:sz="0" w:space="0" w:color="auto"/>
            <w:left w:val="none" w:sz="0" w:space="0" w:color="auto"/>
            <w:bottom w:val="none" w:sz="0" w:space="0" w:color="auto"/>
            <w:right w:val="none" w:sz="0" w:space="0" w:color="auto"/>
          </w:divBdr>
        </w:div>
      </w:divsChild>
    </w:div>
    <w:div w:id="1501307404">
      <w:bodyDiv w:val="1"/>
      <w:marLeft w:val="0"/>
      <w:marRight w:val="0"/>
      <w:marTop w:val="0"/>
      <w:marBottom w:val="0"/>
      <w:divBdr>
        <w:top w:val="none" w:sz="0" w:space="0" w:color="auto"/>
        <w:left w:val="none" w:sz="0" w:space="0" w:color="auto"/>
        <w:bottom w:val="none" w:sz="0" w:space="0" w:color="auto"/>
        <w:right w:val="none" w:sz="0" w:space="0" w:color="auto"/>
      </w:divBdr>
      <w:divsChild>
        <w:div w:id="1445075633">
          <w:marLeft w:val="640"/>
          <w:marRight w:val="0"/>
          <w:marTop w:val="0"/>
          <w:marBottom w:val="0"/>
          <w:divBdr>
            <w:top w:val="none" w:sz="0" w:space="0" w:color="auto"/>
            <w:left w:val="none" w:sz="0" w:space="0" w:color="auto"/>
            <w:bottom w:val="none" w:sz="0" w:space="0" w:color="auto"/>
            <w:right w:val="none" w:sz="0" w:space="0" w:color="auto"/>
          </w:divBdr>
        </w:div>
        <w:div w:id="2039966413">
          <w:marLeft w:val="640"/>
          <w:marRight w:val="0"/>
          <w:marTop w:val="0"/>
          <w:marBottom w:val="0"/>
          <w:divBdr>
            <w:top w:val="none" w:sz="0" w:space="0" w:color="auto"/>
            <w:left w:val="none" w:sz="0" w:space="0" w:color="auto"/>
            <w:bottom w:val="none" w:sz="0" w:space="0" w:color="auto"/>
            <w:right w:val="none" w:sz="0" w:space="0" w:color="auto"/>
          </w:divBdr>
        </w:div>
        <w:div w:id="533268728">
          <w:marLeft w:val="640"/>
          <w:marRight w:val="0"/>
          <w:marTop w:val="0"/>
          <w:marBottom w:val="0"/>
          <w:divBdr>
            <w:top w:val="none" w:sz="0" w:space="0" w:color="auto"/>
            <w:left w:val="none" w:sz="0" w:space="0" w:color="auto"/>
            <w:bottom w:val="none" w:sz="0" w:space="0" w:color="auto"/>
            <w:right w:val="none" w:sz="0" w:space="0" w:color="auto"/>
          </w:divBdr>
        </w:div>
        <w:div w:id="96756796">
          <w:marLeft w:val="640"/>
          <w:marRight w:val="0"/>
          <w:marTop w:val="0"/>
          <w:marBottom w:val="0"/>
          <w:divBdr>
            <w:top w:val="none" w:sz="0" w:space="0" w:color="auto"/>
            <w:left w:val="none" w:sz="0" w:space="0" w:color="auto"/>
            <w:bottom w:val="none" w:sz="0" w:space="0" w:color="auto"/>
            <w:right w:val="none" w:sz="0" w:space="0" w:color="auto"/>
          </w:divBdr>
        </w:div>
        <w:div w:id="1622422546">
          <w:marLeft w:val="640"/>
          <w:marRight w:val="0"/>
          <w:marTop w:val="0"/>
          <w:marBottom w:val="0"/>
          <w:divBdr>
            <w:top w:val="none" w:sz="0" w:space="0" w:color="auto"/>
            <w:left w:val="none" w:sz="0" w:space="0" w:color="auto"/>
            <w:bottom w:val="none" w:sz="0" w:space="0" w:color="auto"/>
            <w:right w:val="none" w:sz="0" w:space="0" w:color="auto"/>
          </w:divBdr>
        </w:div>
        <w:div w:id="910314282">
          <w:marLeft w:val="640"/>
          <w:marRight w:val="0"/>
          <w:marTop w:val="0"/>
          <w:marBottom w:val="0"/>
          <w:divBdr>
            <w:top w:val="none" w:sz="0" w:space="0" w:color="auto"/>
            <w:left w:val="none" w:sz="0" w:space="0" w:color="auto"/>
            <w:bottom w:val="none" w:sz="0" w:space="0" w:color="auto"/>
            <w:right w:val="none" w:sz="0" w:space="0" w:color="auto"/>
          </w:divBdr>
        </w:div>
        <w:div w:id="1973360473">
          <w:marLeft w:val="640"/>
          <w:marRight w:val="0"/>
          <w:marTop w:val="0"/>
          <w:marBottom w:val="0"/>
          <w:divBdr>
            <w:top w:val="none" w:sz="0" w:space="0" w:color="auto"/>
            <w:left w:val="none" w:sz="0" w:space="0" w:color="auto"/>
            <w:bottom w:val="none" w:sz="0" w:space="0" w:color="auto"/>
            <w:right w:val="none" w:sz="0" w:space="0" w:color="auto"/>
          </w:divBdr>
        </w:div>
        <w:div w:id="1299609482">
          <w:marLeft w:val="640"/>
          <w:marRight w:val="0"/>
          <w:marTop w:val="0"/>
          <w:marBottom w:val="0"/>
          <w:divBdr>
            <w:top w:val="none" w:sz="0" w:space="0" w:color="auto"/>
            <w:left w:val="none" w:sz="0" w:space="0" w:color="auto"/>
            <w:bottom w:val="none" w:sz="0" w:space="0" w:color="auto"/>
            <w:right w:val="none" w:sz="0" w:space="0" w:color="auto"/>
          </w:divBdr>
        </w:div>
        <w:div w:id="1274442820">
          <w:marLeft w:val="640"/>
          <w:marRight w:val="0"/>
          <w:marTop w:val="0"/>
          <w:marBottom w:val="0"/>
          <w:divBdr>
            <w:top w:val="none" w:sz="0" w:space="0" w:color="auto"/>
            <w:left w:val="none" w:sz="0" w:space="0" w:color="auto"/>
            <w:bottom w:val="none" w:sz="0" w:space="0" w:color="auto"/>
            <w:right w:val="none" w:sz="0" w:space="0" w:color="auto"/>
          </w:divBdr>
        </w:div>
        <w:div w:id="1248542396">
          <w:marLeft w:val="640"/>
          <w:marRight w:val="0"/>
          <w:marTop w:val="0"/>
          <w:marBottom w:val="0"/>
          <w:divBdr>
            <w:top w:val="none" w:sz="0" w:space="0" w:color="auto"/>
            <w:left w:val="none" w:sz="0" w:space="0" w:color="auto"/>
            <w:bottom w:val="none" w:sz="0" w:space="0" w:color="auto"/>
            <w:right w:val="none" w:sz="0" w:space="0" w:color="auto"/>
          </w:divBdr>
        </w:div>
        <w:div w:id="1419903628">
          <w:marLeft w:val="640"/>
          <w:marRight w:val="0"/>
          <w:marTop w:val="0"/>
          <w:marBottom w:val="0"/>
          <w:divBdr>
            <w:top w:val="none" w:sz="0" w:space="0" w:color="auto"/>
            <w:left w:val="none" w:sz="0" w:space="0" w:color="auto"/>
            <w:bottom w:val="none" w:sz="0" w:space="0" w:color="auto"/>
            <w:right w:val="none" w:sz="0" w:space="0" w:color="auto"/>
          </w:divBdr>
        </w:div>
        <w:div w:id="246350903">
          <w:marLeft w:val="640"/>
          <w:marRight w:val="0"/>
          <w:marTop w:val="0"/>
          <w:marBottom w:val="0"/>
          <w:divBdr>
            <w:top w:val="none" w:sz="0" w:space="0" w:color="auto"/>
            <w:left w:val="none" w:sz="0" w:space="0" w:color="auto"/>
            <w:bottom w:val="none" w:sz="0" w:space="0" w:color="auto"/>
            <w:right w:val="none" w:sz="0" w:space="0" w:color="auto"/>
          </w:divBdr>
        </w:div>
        <w:div w:id="1200896751">
          <w:marLeft w:val="640"/>
          <w:marRight w:val="0"/>
          <w:marTop w:val="0"/>
          <w:marBottom w:val="0"/>
          <w:divBdr>
            <w:top w:val="none" w:sz="0" w:space="0" w:color="auto"/>
            <w:left w:val="none" w:sz="0" w:space="0" w:color="auto"/>
            <w:bottom w:val="none" w:sz="0" w:space="0" w:color="auto"/>
            <w:right w:val="none" w:sz="0" w:space="0" w:color="auto"/>
          </w:divBdr>
        </w:div>
        <w:div w:id="2043431698">
          <w:marLeft w:val="640"/>
          <w:marRight w:val="0"/>
          <w:marTop w:val="0"/>
          <w:marBottom w:val="0"/>
          <w:divBdr>
            <w:top w:val="none" w:sz="0" w:space="0" w:color="auto"/>
            <w:left w:val="none" w:sz="0" w:space="0" w:color="auto"/>
            <w:bottom w:val="none" w:sz="0" w:space="0" w:color="auto"/>
            <w:right w:val="none" w:sz="0" w:space="0" w:color="auto"/>
          </w:divBdr>
        </w:div>
        <w:div w:id="2041859620">
          <w:marLeft w:val="640"/>
          <w:marRight w:val="0"/>
          <w:marTop w:val="0"/>
          <w:marBottom w:val="0"/>
          <w:divBdr>
            <w:top w:val="none" w:sz="0" w:space="0" w:color="auto"/>
            <w:left w:val="none" w:sz="0" w:space="0" w:color="auto"/>
            <w:bottom w:val="none" w:sz="0" w:space="0" w:color="auto"/>
            <w:right w:val="none" w:sz="0" w:space="0" w:color="auto"/>
          </w:divBdr>
        </w:div>
        <w:div w:id="1646620304">
          <w:marLeft w:val="640"/>
          <w:marRight w:val="0"/>
          <w:marTop w:val="0"/>
          <w:marBottom w:val="0"/>
          <w:divBdr>
            <w:top w:val="none" w:sz="0" w:space="0" w:color="auto"/>
            <w:left w:val="none" w:sz="0" w:space="0" w:color="auto"/>
            <w:bottom w:val="none" w:sz="0" w:space="0" w:color="auto"/>
            <w:right w:val="none" w:sz="0" w:space="0" w:color="auto"/>
          </w:divBdr>
        </w:div>
        <w:div w:id="1546791715">
          <w:marLeft w:val="640"/>
          <w:marRight w:val="0"/>
          <w:marTop w:val="0"/>
          <w:marBottom w:val="0"/>
          <w:divBdr>
            <w:top w:val="none" w:sz="0" w:space="0" w:color="auto"/>
            <w:left w:val="none" w:sz="0" w:space="0" w:color="auto"/>
            <w:bottom w:val="none" w:sz="0" w:space="0" w:color="auto"/>
            <w:right w:val="none" w:sz="0" w:space="0" w:color="auto"/>
          </w:divBdr>
        </w:div>
        <w:div w:id="37321825">
          <w:marLeft w:val="640"/>
          <w:marRight w:val="0"/>
          <w:marTop w:val="0"/>
          <w:marBottom w:val="0"/>
          <w:divBdr>
            <w:top w:val="none" w:sz="0" w:space="0" w:color="auto"/>
            <w:left w:val="none" w:sz="0" w:space="0" w:color="auto"/>
            <w:bottom w:val="none" w:sz="0" w:space="0" w:color="auto"/>
            <w:right w:val="none" w:sz="0" w:space="0" w:color="auto"/>
          </w:divBdr>
        </w:div>
        <w:div w:id="804129719">
          <w:marLeft w:val="640"/>
          <w:marRight w:val="0"/>
          <w:marTop w:val="0"/>
          <w:marBottom w:val="0"/>
          <w:divBdr>
            <w:top w:val="none" w:sz="0" w:space="0" w:color="auto"/>
            <w:left w:val="none" w:sz="0" w:space="0" w:color="auto"/>
            <w:bottom w:val="none" w:sz="0" w:space="0" w:color="auto"/>
            <w:right w:val="none" w:sz="0" w:space="0" w:color="auto"/>
          </w:divBdr>
        </w:div>
        <w:div w:id="1117479835">
          <w:marLeft w:val="640"/>
          <w:marRight w:val="0"/>
          <w:marTop w:val="0"/>
          <w:marBottom w:val="0"/>
          <w:divBdr>
            <w:top w:val="none" w:sz="0" w:space="0" w:color="auto"/>
            <w:left w:val="none" w:sz="0" w:space="0" w:color="auto"/>
            <w:bottom w:val="none" w:sz="0" w:space="0" w:color="auto"/>
            <w:right w:val="none" w:sz="0" w:space="0" w:color="auto"/>
          </w:divBdr>
        </w:div>
        <w:div w:id="1382829498">
          <w:marLeft w:val="640"/>
          <w:marRight w:val="0"/>
          <w:marTop w:val="0"/>
          <w:marBottom w:val="0"/>
          <w:divBdr>
            <w:top w:val="none" w:sz="0" w:space="0" w:color="auto"/>
            <w:left w:val="none" w:sz="0" w:space="0" w:color="auto"/>
            <w:bottom w:val="none" w:sz="0" w:space="0" w:color="auto"/>
            <w:right w:val="none" w:sz="0" w:space="0" w:color="auto"/>
          </w:divBdr>
        </w:div>
        <w:div w:id="672221917">
          <w:marLeft w:val="640"/>
          <w:marRight w:val="0"/>
          <w:marTop w:val="0"/>
          <w:marBottom w:val="0"/>
          <w:divBdr>
            <w:top w:val="none" w:sz="0" w:space="0" w:color="auto"/>
            <w:left w:val="none" w:sz="0" w:space="0" w:color="auto"/>
            <w:bottom w:val="none" w:sz="0" w:space="0" w:color="auto"/>
            <w:right w:val="none" w:sz="0" w:space="0" w:color="auto"/>
          </w:divBdr>
        </w:div>
        <w:div w:id="1091466756">
          <w:marLeft w:val="640"/>
          <w:marRight w:val="0"/>
          <w:marTop w:val="0"/>
          <w:marBottom w:val="0"/>
          <w:divBdr>
            <w:top w:val="none" w:sz="0" w:space="0" w:color="auto"/>
            <w:left w:val="none" w:sz="0" w:space="0" w:color="auto"/>
            <w:bottom w:val="none" w:sz="0" w:space="0" w:color="auto"/>
            <w:right w:val="none" w:sz="0" w:space="0" w:color="auto"/>
          </w:divBdr>
        </w:div>
        <w:div w:id="171453879">
          <w:marLeft w:val="640"/>
          <w:marRight w:val="0"/>
          <w:marTop w:val="0"/>
          <w:marBottom w:val="0"/>
          <w:divBdr>
            <w:top w:val="none" w:sz="0" w:space="0" w:color="auto"/>
            <w:left w:val="none" w:sz="0" w:space="0" w:color="auto"/>
            <w:bottom w:val="none" w:sz="0" w:space="0" w:color="auto"/>
            <w:right w:val="none" w:sz="0" w:space="0" w:color="auto"/>
          </w:divBdr>
        </w:div>
        <w:div w:id="1006711747">
          <w:marLeft w:val="640"/>
          <w:marRight w:val="0"/>
          <w:marTop w:val="0"/>
          <w:marBottom w:val="0"/>
          <w:divBdr>
            <w:top w:val="none" w:sz="0" w:space="0" w:color="auto"/>
            <w:left w:val="none" w:sz="0" w:space="0" w:color="auto"/>
            <w:bottom w:val="none" w:sz="0" w:space="0" w:color="auto"/>
            <w:right w:val="none" w:sz="0" w:space="0" w:color="auto"/>
          </w:divBdr>
        </w:div>
        <w:div w:id="290524684">
          <w:marLeft w:val="640"/>
          <w:marRight w:val="0"/>
          <w:marTop w:val="0"/>
          <w:marBottom w:val="0"/>
          <w:divBdr>
            <w:top w:val="none" w:sz="0" w:space="0" w:color="auto"/>
            <w:left w:val="none" w:sz="0" w:space="0" w:color="auto"/>
            <w:bottom w:val="none" w:sz="0" w:space="0" w:color="auto"/>
            <w:right w:val="none" w:sz="0" w:space="0" w:color="auto"/>
          </w:divBdr>
        </w:div>
        <w:div w:id="1409965264">
          <w:marLeft w:val="640"/>
          <w:marRight w:val="0"/>
          <w:marTop w:val="0"/>
          <w:marBottom w:val="0"/>
          <w:divBdr>
            <w:top w:val="none" w:sz="0" w:space="0" w:color="auto"/>
            <w:left w:val="none" w:sz="0" w:space="0" w:color="auto"/>
            <w:bottom w:val="none" w:sz="0" w:space="0" w:color="auto"/>
            <w:right w:val="none" w:sz="0" w:space="0" w:color="auto"/>
          </w:divBdr>
        </w:div>
        <w:div w:id="1697655358">
          <w:marLeft w:val="640"/>
          <w:marRight w:val="0"/>
          <w:marTop w:val="0"/>
          <w:marBottom w:val="0"/>
          <w:divBdr>
            <w:top w:val="none" w:sz="0" w:space="0" w:color="auto"/>
            <w:left w:val="none" w:sz="0" w:space="0" w:color="auto"/>
            <w:bottom w:val="none" w:sz="0" w:space="0" w:color="auto"/>
            <w:right w:val="none" w:sz="0" w:space="0" w:color="auto"/>
          </w:divBdr>
        </w:div>
        <w:div w:id="1890535442">
          <w:marLeft w:val="640"/>
          <w:marRight w:val="0"/>
          <w:marTop w:val="0"/>
          <w:marBottom w:val="0"/>
          <w:divBdr>
            <w:top w:val="none" w:sz="0" w:space="0" w:color="auto"/>
            <w:left w:val="none" w:sz="0" w:space="0" w:color="auto"/>
            <w:bottom w:val="none" w:sz="0" w:space="0" w:color="auto"/>
            <w:right w:val="none" w:sz="0" w:space="0" w:color="auto"/>
          </w:divBdr>
        </w:div>
        <w:div w:id="1106148685">
          <w:marLeft w:val="640"/>
          <w:marRight w:val="0"/>
          <w:marTop w:val="0"/>
          <w:marBottom w:val="0"/>
          <w:divBdr>
            <w:top w:val="none" w:sz="0" w:space="0" w:color="auto"/>
            <w:left w:val="none" w:sz="0" w:space="0" w:color="auto"/>
            <w:bottom w:val="none" w:sz="0" w:space="0" w:color="auto"/>
            <w:right w:val="none" w:sz="0" w:space="0" w:color="auto"/>
          </w:divBdr>
        </w:div>
        <w:div w:id="1634672092">
          <w:marLeft w:val="640"/>
          <w:marRight w:val="0"/>
          <w:marTop w:val="0"/>
          <w:marBottom w:val="0"/>
          <w:divBdr>
            <w:top w:val="none" w:sz="0" w:space="0" w:color="auto"/>
            <w:left w:val="none" w:sz="0" w:space="0" w:color="auto"/>
            <w:bottom w:val="none" w:sz="0" w:space="0" w:color="auto"/>
            <w:right w:val="none" w:sz="0" w:space="0" w:color="auto"/>
          </w:divBdr>
        </w:div>
        <w:div w:id="111748541">
          <w:marLeft w:val="640"/>
          <w:marRight w:val="0"/>
          <w:marTop w:val="0"/>
          <w:marBottom w:val="0"/>
          <w:divBdr>
            <w:top w:val="none" w:sz="0" w:space="0" w:color="auto"/>
            <w:left w:val="none" w:sz="0" w:space="0" w:color="auto"/>
            <w:bottom w:val="none" w:sz="0" w:space="0" w:color="auto"/>
            <w:right w:val="none" w:sz="0" w:space="0" w:color="auto"/>
          </w:divBdr>
        </w:div>
        <w:div w:id="304625008">
          <w:marLeft w:val="640"/>
          <w:marRight w:val="0"/>
          <w:marTop w:val="0"/>
          <w:marBottom w:val="0"/>
          <w:divBdr>
            <w:top w:val="none" w:sz="0" w:space="0" w:color="auto"/>
            <w:left w:val="none" w:sz="0" w:space="0" w:color="auto"/>
            <w:bottom w:val="none" w:sz="0" w:space="0" w:color="auto"/>
            <w:right w:val="none" w:sz="0" w:space="0" w:color="auto"/>
          </w:divBdr>
        </w:div>
        <w:div w:id="1525901294">
          <w:marLeft w:val="640"/>
          <w:marRight w:val="0"/>
          <w:marTop w:val="0"/>
          <w:marBottom w:val="0"/>
          <w:divBdr>
            <w:top w:val="none" w:sz="0" w:space="0" w:color="auto"/>
            <w:left w:val="none" w:sz="0" w:space="0" w:color="auto"/>
            <w:bottom w:val="none" w:sz="0" w:space="0" w:color="auto"/>
            <w:right w:val="none" w:sz="0" w:space="0" w:color="auto"/>
          </w:divBdr>
        </w:div>
        <w:div w:id="2018268144">
          <w:marLeft w:val="640"/>
          <w:marRight w:val="0"/>
          <w:marTop w:val="0"/>
          <w:marBottom w:val="0"/>
          <w:divBdr>
            <w:top w:val="none" w:sz="0" w:space="0" w:color="auto"/>
            <w:left w:val="none" w:sz="0" w:space="0" w:color="auto"/>
            <w:bottom w:val="none" w:sz="0" w:space="0" w:color="auto"/>
            <w:right w:val="none" w:sz="0" w:space="0" w:color="auto"/>
          </w:divBdr>
        </w:div>
        <w:div w:id="1968461717">
          <w:marLeft w:val="640"/>
          <w:marRight w:val="0"/>
          <w:marTop w:val="0"/>
          <w:marBottom w:val="0"/>
          <w:divBdr>
            <w:top w:val="none" w:sz="0" w:space="0" w:color="auto"/>
            <w:left w:val="none" w:sz="0" w:space="0" w:color="auto"/>
            <w:bottom w:val="none" w:sz="0" w:space="0" w:color="auto"/>
            <w:right w:val="none" w:sz="0" w:space="0" w:color="auto"/>
          </w:divBdr>
        </w:div>
        <w:div w:id="1986201681">
          <w:marLeft w:val="640"/>
          <w:marRight w:val="0"/>
          <w:marTop w:val="0"/>
          <w:marBottom w:val="0"/>
          <w:divBdr>
            <w:top w:val="none" w:sz="0" w:space="0" w:color="auto"/>
            <w:left w:val="none" w:sz="0" w:space="0" w:color="auto"/>
            <w:bottom w:val="none" w:sz="0" w:space="0" w:color="auto"/>
            <w:right w:val="none" w:sz="0" w:space="0" w:color="auto"/>
          </w:divBdr>
        </w:div>
        <w:div w:id="1495759281">
          <w:marLeft w:val="640"/>
          <w:marRight w:val="0"/>
          <w:marTop w:val="0"/>
          <w:marBottom w:val="0"/>
          <w:divBdr>
            <w:top w:val="none" w:sz="0" w:space="0" w:color="auto"/>
            <w:left w:val="none" w:sz="0" w:space="0" w:color="auto"/>
            <w:bottom w:val="none" w:sz="0" w:space="0" w:color="auto"/>
            <w:right w:val="none" w:sz="0" w:space="0" w:color="auto"/>
          </w:divBdr>
        </w:div>
        <w:div w:id="234358770">
          <w:marLeft w:val="640"/>
          <w:marRight w:val="0"/>
          <w:marTop w:val="0"/>
          <w:marBottom w:val="0"/>
          <w:divBdr>
            <w:top w:val="none" w:sz="0" w:space="0" w:color="auto"/>
            <w:left w:val="none" w:sz="0" w:space="0" w:color="auto"/>
            <w:bottom w:val="none" w:sz="0" w:space="0" w:color="auto"/>
            <w:right w:val="none" w:sz="0" w:space="0" w:color="auto"/>
          </w:divBdr>
        </w:div>
        <w:div w:id="1070927180">
          <w:marLeft w:val="640"/>
          <w:marRight w:val="0"/>
          <w:marTop w:val="0"/>
          <w:marBottom w:val="0"/>
          <w:divBdr>
            <w:top w:val="none" w:sz="0" w:space="0" w:color="auto"/>
            <w:left w:val="none" w:sz="0" w:space="0" w:color="auto"/>
            <w:bottom w:val="none" w:sz="0" w:space="0" w:color="auto"/>
            <w:right w:val="none" w:sz="0" w:space="0" w:color="auto"/>
          </w:divBdr>
        </w:div>
        <w:div w:id="1584603343">
          <w:marLeft w:val="640"/>
          <w:marRight w:val="0"/>
          <w:marTop w:val="0"/>
          <w:marBottom w:val="0"/>
          <w:divBdr>
            <w:top w:val="none" w:sz="0" w:space="0" w:color="auto"/>
            <w:left w:val="none" w:sz="0" w:space="0" w:color="auto"/>
            <w:bottom w:val="none" w:sz="0" w:space="0" w:color="auto"/>
            <w:right w:val="none" w:sz="0" w:space="0" w:color="auto"/>
          </w:divBdr>
        </w:div>
        <w:div w:id="493421686">
          <w:marLeft w:val="640"/>
          <w:marRight w:val="0"/>
          <w:marTop w:val="0"/>
          <w:marBottom w:val="0"/>
          <w:divBdr>
            <w:top w:val="none" w:sz="0" w:space="0" w:color="auto"/>
            <w:left w:val="none" w:sz="0" w:space="0" w:color="auto"/>
            <w:bottom w:val="none" w:sz="0" w:space="0" w:color="auto"/>
            <w:right w:val="none" w:sz="0" w:space="0" w:color="auto"/>
          </w:divBdr>
        </w:div>
        <w:div w:id="1656252540">
          <w:marLeft w:val="640"/>
          <w:marRight w:val="0"/>
          <w:marTop w:val="0"/>
          <w:marBottom w:val="0"/>
          <w:divBdr>
            <w:top w:val="none" w:sz="0" w:space="0" w:color="auto"/>
            <w:left w:val="none" w:sz="0" w:space="0" w:color="auto"/>
            <w:bottom w:val="none" w:sz="0" w:space="0" w:color="auto"/>
            <w:right w:val="none" w:sz="0" w:space="0" w:color="auto"/>
          </w:divBdr>
        </w:div>
        <w:div w:id="1906866786">
          <w:marLeft w:val="640"/>
          <w:marRight w:val="0"/>
          <w:marTop w:val="0"/>
          <w:marBottom w:val="0"/>
          <w:divBdr>
            <w:top w:val="none" w:sz="0" w:space="0" w:color="auto"/>
            <w:left w:val="none" w:sz="0" w:space="0" w:color="auto"/>
            <w:bottom w:val="none" w:sz="0" w:space="0" w:color="auto"/>
            <w:right w:val="none" w:sz="0" w:space="0" w:color="auto"/>
          </w:divBdr>
        </w:div>
      </w:divsChild>
    </w:div>
    <w:div w:id="1521701192">
      <w:bodyDiv w:val="1"/>
      <w:marLeft w:val="0"/>
      <w:marRight w:val="0"/>
      <w:marTop w:val="0"/>
      <w:marBottom w:val="0"/>
      <w:divBdr>
        <w:top w:val="none" w:sz="0" w:space="0" w:color="auto"/>
        <w:left w:val="none" w:sz="0" w:space="0" w:color="auto"/>
        <w:bottom w:val="none" w:sz="0" w:space="0" w:color="auto"/>
        <w:right w:val="none" w:sz="0" w:space="0" w:color="auto"/>
      </w:divBdr>
      <w:divsChild>
        <w:div w:id="300501652">
          <w:marLeft w:val="640"/>
          <w:marRight w:val="0"/>
          <w:marTop w:val="0"/>
          <w:marBottom w:val="0"/>
          <w:divBdr>
            <w:top w:val="none" w:sz="0" w:space="0" w:color="auto"/>
            <w:left w:val="none" w:sz="0" w:space="0" w:color="auto"/>
            <w:bottom w:val="none" w:sz="0" w:space="0" w:color="auto"/>
            <w:right w:val="none" w:sz="0" w:space="0" w:color="auto"/>
          </w:divBdr>
        </w:div>
        <w:div w:id="488598727">
          <w:marLeft w:val="640"/>
          <w:marRight w:val="0"/>
          <w:marTop w:val="0"/>
          <w:marBottom w:val="0"/>
          <w:divBdr>
            <w:top w:val="none" w:sz="0" w:space="0" w:color="auto"/>
            <w:left w:val="none" w:sz="0" w:space="0" w:color="auto"/>
            <w:bottom w:val="none" w:sz="0" w:space="0" w:color="auto"/>
            <w:right w:val="none" w:sz="0" w:space="0" w:color="auto"/>
          </w:divBdr>
        </w:div>
        <w:div w:id="1526023276">
          <w:marLeft w:val="640"/>
          <w:marRight w:val="0"/>
          <w:marTop w:val="0"/>
          <w:marBottom w:val="0"/>
          <w:divBdr>
            <w:top w:val="none" w:sz="0" w:space="0" w:color="auto"/>
            <w:left w:val="none" w:sz="0" w:space="0" w:color="auto"/>
            <w:bottom w:val="none" w:sz="0" w:space="0" w:color="auto"/>
            <w:right w:val="none" w:sz="0" w:space="0" w:color="auto"/>
          </w:divBdr>
        </w:div>
        <w:div w:id="803085214">
          <w:marLeft w:val="640"/>
          <w:marRight w:val="0"/>
          <w:marTop w:val="0"/>
          <w:marBottom w:val="0"/>
          <w:divBdr>
            <w:top w:val="none" w:sz="0" w:space="0" w:color="auto"/>
            <w:left w:val="none" w:sz="0" w:space="0" w:color="auto"/>
            <w:bottom w:val="none" w:sz="0" w:space="0" w:color="auto"/>
            <w:right w:val="none" w:sz="0" w:space="0" w:color="auto"/>
          </w:divBdr>
        </w:div>
        <w:div w:id="489518082">
          <w:marLeft w:val="640"/>
          <w:marRight w:val="0"/>
          <w:marTop w:val="0"/>
          <w:marBottom w:val="0"/>
          <w:divBdr>
            <w:top w:val="none" w:sz="0" w:space="0" w:color="auto"/>
            <w:left w:val="none" w:sz="0" w:space="0" w:color="auto"/>
            <w:bottom w:val="none" w:sz="0" w:space="0" w:color="auto"/>
            <w:right w:val="none" w:sz="0" w:space="0" w:color="auto"/>
          </w:divBdr>
        </w:div>
        <w:div w:id="2141341677">
          <w:marLeft w:val="640"/>
          <w:marRight w:val="0"/>
          <w:marTop w:val="0"/>
          <w:marBottom w:val="0"/>
          <w:divBdr>
            <w:top w:val="none" w:sz="0" w:space="0" w:color="auto"/>
            <w:left w:val="none" w:sz="0" w:space="0" w:color="auto"/>
            <w:bottom w:val="none" w:sz="0" w:space="0" w:color="auto"/>
            <w:right w:val="none" w:sz="0" w:space="0" w:color="auto"/>
          </w:divBdr>
        </w:div>
        <w:div w:id="520823817">
          <w:marLeft w:val="640"/>
          <w:marRight w:val="0"/>
          <w:marTop w:val="0"/>
          <w:marBottom w:val="0"/>
          <w:divBdr>
            <w:top w:val="none" w:sz="0" w:space="0" w:color="auto"/>
            <w:left w:val="none" w:sz="0" w:space="0" w:color="auto"/>
            <w:bottom w:val="none" w:sz="0" w:space="0" w:color="auto"/>
            <w:right w:val="none" w:sz="0" w:space="0" w:color="auto"/>
          </w:divBdr>
        </w:div>
        <w:div w:id="273708147">
          <w:marLeft w:val="640"/>
          <w:marRight w:val="0"/>
          <w:marTop w:val="0"/>
          <w:marBottom w:val="0"/>
          <w:divBdr>
            <w:top w:val="none" w:sz="0" w:space="0" w:color="auto"/>
            <w:left w:val="none" w:sz="0" w:space="0" w:color="auto"/>
            <w:bottom w:val="none" w:sz="0" w:space="0" w:color="auto"/>
            <w:right w:val="none" w:sz="0" w:space="0" w:color="auto"/>
          </w:divBdr>
        </w:div>
        <w:div w:id="633829882">
          <w:marLeft w:val="640"/>
          <w:marRight w:val="0"/>
          <w:marTop w:val="0"/>
          <w:marBottom w:val="0"/>
          <w:divBdr>
            <w:top w:val="none" w:sz="0" w:space="0" w:color="auto"/>
            <w:left w:val="none" w:sz="0" w:space="0" w:color="auto"/>
            <w:bottom w:val="none" w:sz="0" w:space="0" w:color="auto"/>
            <w:right w:val="none" w:sz="0" w:space="0" w:color="auto"/>
          </w:divBdr>
        </w:div>
        <w:div w:id="1102072075">
          <w:marLeft w:val="640"/>
          <w:marRight w:val="0"/>
          <w:marTop w:val="0"/>
          <w:marBottom w:val="0"/>
          <w:divBdr>
            <w:top w:val="none" w:sz="0" w:space="0" w:color="auto"/>
            <w:left w:val="none" w:sz="0" w:space="0" w:color="auto"/>
            <w:bottom w:val="none" w:sz="0" w:space="0" w:color="auto"/>
            <w:right w:val="none" w:sz="0" w:space="0" w:color="auto"/>
          </w:divBdr>
        </w:div>
        <w:div w:id="1496989976">
          <w:marLeft w:val="640"/>
          <w:marRight w:val="0"/>
          <w:marTop w:val="0"/>
          <w:marBottom w:val="0"/>
          <w:divBdr>
            <w:top w:val="none" w:sz="0" w:space="0" w:color="auto"/>
            <w:left w:val="none" w:sz="0" w:space="0" w:color="auto"/>
            <w:bottom w:val="none" w:sz="0" w:space="0" w:color="auto"/>
            <w:right w:val="none" w:sz="0" w:space="0" w:color="auto"/>
          </w:divBdr>
        </w:div>
        <w:div w:id="1354458044">
          <w:marLeft w:val="640"/>
          <w:marRight w:val="0"/>
          <w:marTop w:val="0"/>
          <w:marBottom w:val="0"/>
          <w:divBdr>
            <w:top w:val="none" w:sz="0" w:space="0" w:color="auto"/>
            <w:left w:val="none" w:sz="0" w:space="0" w:color="auto"/>
            <w:bottom w:val="none" w:sz="0" w:space="0" w:color="auto"/>
            <w:right w:val="none" w:sz="0" w:space="0" w:color="auto"/>
          </w:divBdr>
        </w:div>
        <w:div w:id="1605530052">
          <w:marLeft w:val="640"/>
          <w:marRight w:val="0"/>
          <w:marTop w:val="0"/>
          <w:marBottom w:val="0"/>
          <w:divBdr>
            <w:top w:val="none" w:sz="0" w:space="0" w:color="auto"/>
            <w:left w:val="none" w:sz="0" w:space="0" w:color="auto"/>
            <w:bottom w:val="none" w:sz="0" w:space="0" w:color="auto"/>
            <w:right w:val="none" w:sz="0" w:space="0" w:color="auto"/>
          </w:divBdr>
        </w:div>
        <w:div w:id="1526821709">
          <w:marLeft w:val="640"/>
          <w:marRight w:val="0"/>
          <w:marTop w:val="0"/>
          <w:marBottom w:val="0"/>
          <w:divBdr>
            <w:top w:val="none" w:sz="0" w:space="0" w:color="auto"/>
            <w:left w:val="none" w:sz="0" w:space="0" w:color="auto"/>
            <w:bottom w:val="none" w:sz="0" w:space="0" w:color="auto"/>
            <w:right w:val="none" w:sz="0" w:space="0" w:color="auto"/>
          </w:divBdr>
        </w:div>
        <w:div w:id="1360819820">
          <w:marLeft w:val="640"/>
          <w:marRight w:val="0"/>
          <w:marTop w:val="0"/>
          <w:marBottom w:val="0"/>
          <w:divBdr>
            <w:top w:val="none" w:sz="0" w:space="0" w:color="auto"/>
            <w:left w:val="none" w:sz="0" w:space="0" w:color="auto"/>
            <w:bottom w:val="none" w:sz="0" w:space="0" w:color="auto"/>
            <w:right w:val="none" w:sz="0" w:space="0" w:color="auto"/>
          </w:divBdr>
        </w:div>
        <w:div w:id="896471813">
          <w:marLeft w:val="640"/>
          <w:marRight w:val="0"/>
          <w:marTop w:val="0"/>
          <w:marBottom w:val="0"/>
          <w:divBdr>
            <w:top w:val="none" w:sz="0" w:space="0" w:color="auto"/>
            <w:left w:val="none" w:sz="0" w:space="0" w:color="auto"/>
            <w:bottom w:val="none" w:sz="0" w:space="0" w:color="auto"/>
            <w:right w:val="none" w:sz="0" w:space="0" w:color="auto"/>
          </w:divBdr>
        </w:div>
        <w:div w:id="8337069">
          <w:marLeft w:val="640"/>
          <w:marRight w:val="0"/>
          <w:marTop w:val="0"/>
          <w:marBottom w:val="0"/>
          <w:divBdr>
            <w:top w:val="none" w:sz="0" w:space="0" w:color="auto"/>
            <w:left w:val="none" w:sz="0" w:space="0" w:color="auto"/>
            <w:bottom w:val="none" w:sz="0" w:space="0" w:color="auto"/>
            <w:right w:val="none" w:sz="0" w:space="0" w:color="auto"/>
          </w:divBdr>
        </w:div>
        <w:div w:id="704791618">
          <w:marLeft w:val="640"/>
          <w:marRight w:val="0"/>
          <w:marTop w:val="0"/>
          <w:marBottom w:val="0"/>
          <w:divBdr>
            <w:top w:val="none" w:sz="0" w:space="0" w:color="auto"/>
            <w:left w:val="none" w:sz="0" w:space="0" w:color="auto"/>
            <w:bottom w:val="none" w:sz="0" w:space="0" w:color="auto"/>
            <w:right w:val="none" w:sz="0" w:space="0" w:color="auto"/>
          </w:divBdr>
        </w:div>
        <w:div w:id="1136337468">
          <w:marLeft w:val="640"/>
          <w:marRight w:val="0"/>
          <w:marTop w:val="0"/>
          <w:marBottom w:val="0"/>
          <w:divBdr>
            <w:top w:val="none" w:sz="0" w:space="0" w:color="auto"/>
            <w:left w:val="none" w:sz="0" w:space="0" w:color="auto"/>
            <w:bottom w:val="none" w:sz="0" w:space="0" w:color="auto"/>
            <w:right w:val="none" w:sz="0" w:space="0" w:color="auto"/>
          </w:divBdr>
        </w:div>
        <w:div w:id="1358695178">
          <w:marLeft w:val="640"/>
          <w:marRight w:val="0"/>
          <w:marTop w:val="0"/>
          <w:marBottom w:val="0"/>
          <w:divBdr>
            <w:top w:val="none" w:sz="0" w:space="0" w:color="auto"/>
            <w:left w:val="none" w:sz="0" w:space="0" w:color="auto"/>
            <w:bottom w:val="none" w:sz="0" w:space="0" w:color="auto"/>
            <w:right w:val="none" w:sz="0" w:space="0" w:color="auto"/>
          </w:divBdr>
        </w:div>
        <w:div w:id="1026515440">
          <w:marLeft w:val="640"/>
          <w:marRight w:val="0"/>
          <w:marTop w:val="0"/>
          <w:marBottom w:val="0"/>
          <w:divBdr>
            <w:top w:val="none" w:sz="0" w:space="0" w:color="auto"/>
            <w:left w:val="none" w:sz="0" w:space="0" w:color="auto"/>
            <w:bottom w:val="none" w:sz="0" w:space="0" w:color="auto"/>
            <w:right w:val="none" w:sz="0" w:space="0" w:color="auto"/>
          </w:divBdr>
        </w:div>
        <w:div w:id="2011716482">
          <w:marLeft w:val="640"/>
          <w:marRight w:val="0"/>
          <w:marTop w:val="0"/>
          <w:marBottom w:val="0"/>
          <w:divBdr>
            <w:top w:val="none" w:sz="0" w:space="0" w:color="auto"/>
            <w:left w:val="none" w:sz="0" w:space="0" w:color="auto"/>
            <w:bottom w:val="none" w:sz="0" w:space="0" w:color="auto"/>
            <w:right w:val="none" w:sz="0" w:space="0" w:color="auto"/>
          </w:divBdr>
        </w:div>
        <w:div w:id="1372462519">
          <w:marLeft w:val="640"/>
          <w:marRight w:val="0"/>
          <w:marTop w:val="0"/>
          <w:marBottom w:val="0"/>
          <w:divBdr>
            <w:top w:val="none" w:sz="0" w:space="0" w:color="auto"/>
            <w:left w:val="none" w:sz="0" w:space="0" w:color="auto"/>
            <w:bottom w:val="none" w:sz="0" w:space="0" w:color="auto"/>
            <w:right w:val="none" w:sz="0" w:space="0" w:color="auto"/>
          </w:divBdr>
        </w:div>
        <w:div w:id="1459303418">
          <w:marLeft w:val="640"/>
          <w:marRight w:val="0"/>
          <w:marTop w:val="0"/>
          <w:marBottom w:val="0"/>
          <w:divBdr>
            <w:top w:val="none" w:sz="0" w:space="0" w:color="auto"/>
            <w:left w:val="none" w:sz="0" w:space="0" w:color="auto"/>
            <w:bottom w:val="none" w:sz="0" w:space="0" w:color="auto"/>
            <w:right w:val="none" w:sz="0" w:space="0" w:color="auto"/>
          </w:divBdr>
        </w:div>
        <w:div w:id="720977179">
          <w:marLeft w:val="640"/>
          <w:marRight w:val="0"/>
          <w:marTop w:val="0"/>
          <w:marBottom w:val="0"/>
          <w:divBdr>
            <w:top w:val="none" w:sz="0" w:space="0" w:color="auto"/>
            <w:left w:val="none" w:sz="0" w:space="0" w:color="auto"/>
            <w:bottom w:val="none" w:sz="0" w:space="0" w:color="auto"/>
            <w:right w:val="none" w:sz="0" w:space="0" w:color="auto"/>
          </w:divBdr>
        </w:div>
        <w:div w:id="1101796987">
          <w:marLeft w:val="640"/>
          <w:marRight w:val="0"/>
          <w:marTop w:val="0"/>
          <w:marBottom w:val="0"/>
          <w:divBdr>
            <w:top w:val="none" w:sz="0" w:space="0" w:color="auto"/>
            <w:left w:val="none" w:sz="0" w:space="0" w:color="auto"/>
            <w:bottom w:val="none" w:sz="0" w:space="0" w:color="auto"/>
            <w:right w:val="none" w:sz="0" w:space="0" w:color="auto"/>
          </w:divBdr>
        </w:div>
        <w:div w:id="266624159">
          <w:marLeft w:val="640"/>
          <w:marRight w:val="0"/>
          <w:marTop w:val="0"/>
          <w:marBottom w:val="0"/>
          <w:divBdr>
            <w:top w:val="none" w:sz="0" w:space="0" w:color="auto"/>
            <w:left w:val="none" w:sz="0" w:space="0" w:color="auto"/>
            <w:bottom w:val="none" w:sz="0" w:space="0" w:color="auto"/>
            <w:right w:val="none" w:sz="0" w:space="0" w:color="auto"/>
          </w:divBdr>
        </w:div>
        <w:div w:id="1311788002">
          <w:marLeft w:val="640"/>
          <w:marRight w:val="0"/>
          <w:marTop w:val="0"/>
          <w:marBottom w:val="0"/>
          <w:divBdr>
            <w:top w:val="none" w:sz="0" w:space="0" w:color="auto"/>
            <w:left w:val="none" w:sz="0" w:space="0" w:color="auto"/>
            <w:bottom w:val="none" w:sz="0" w:space="0" w:color="auto"/>
            <w:right w:val="none" w:sz="0" w:space="0" w:color="auto"/>
          </w:divBdr>
        </w:div>
        <w:div w:id="913394634">
          <w:marLeft w:val="640"/>
          <w:marRight w:val="0"/>
          <w:marTop w:val="0"/>
          <w:marBottom w:val="0"/>
          <w:divBdr>
            <w:top w:val="none" w:sz="0" w:space="0" w:color="auto"/>
            <w:left w:val="none" w:sz="0" w:space="0" w:color="auto"/>
            <w:bottom w:val="none" w:sz="0" w:space="0" w:color="auto"/>
            <w:right w:val="none" w:sz="0" w:space="0" w:color="auto"/>
          </w:divBdr>
        </w:div>
        <w:div w:id="1079405810">
          <w:marLeft w:val="640"/>
          <w:marRight w:val="0"/>
          <w:marTop w:val="0"/>
          <w:marBottom w:val="0"/>
          <w:divBdr>
            <w:top w:val="none" w:sz="0" w:space="0" w:color="auto"/>
            <w:left w:val="none" w:sz="0" w:space="0" w:color="auto"/>
            <w:bottom w:val="none" w:sz="0" w:space="0" w:color="auto"/>
            <w:right w:val="none" w:sz="0" w:space="0" w:color="auto"/>
          </w:divBdr>
        </w:div>
        <w:div w:id="1813672367">
          <w:marLeft w:val="640"/>
          <w:marRight w:val="0"/>
          <w:marTop w:val="0"/>
          <w:marBottom w:val="0"/>
          <w:divBdr>
            <w:top w:val="none" w:sz="0" w:space="0" w:color="auto"/>
            <w:left w:val="none" w:sz="0" w:space="0" w:color="auto"/>
            <w:bottom w:val="none" w:sz="0" w:space="0" w:color="auto"/>
            <w:right w:val="none" w:sz="0" w:space="0" w:color="auto"/>
          </w:divBdr>
        </w:div>
        <w:div w:id="2042241304">
          <w:marLeft w:val="640"/>
          <w:marRight w:val="0"/>
          <w:marTop w:val="0"/>
          <w:marBottom w:val="0"/>
          <w:divBdr>
            <w:top w:val="none" w:sz="0" w:space="0" w:color="auto"/>
            <w:left w:val="none" w:sz="0" w:space="0" w:color="auto"/>
            <w:bottom w:val="none" w:sz="0" w:space="0" w:color="auto"/>
            <w:right w:val="none" w:sz="0" w:space="0" w:color="auto"/>
          </w:divBdr>
        </w:div>
        <w:div w:id="1157451275">
          <w:marLeft w:val="640"/>
          <w:marRight w:val="0"/>
          <w:marTop w:val="0"/>
          <w:marBottom w:val="0"/>
          <w:divBdr>
            <w:top w:val="none" w:sz="0" w:space="0" w:color="auto"/>
            <w:left w:val="none" w:sz="0" w:space="0" w:color="auto"/>
            <w:bottom w:val="none" w:sz="0" w:space="0" w:color="auto"/>
            <w:right w:val="none" w:sz="0" w:space="0" w:color="auto"/>
          </w:divBdr>
        </w:div>
        <w:div w:id="1696155733">
          <w:marLeft w:val="640"/>
          <w:marRight w:val="0"/>
          <w:marTop w:val="0"/>
          <w:marBottom w:val="0"/>
          <w:divBdr>
            <w:top w:val="none" w:sz="0" w:space="0" w:color="auto"/>
            <w:left w:val="none" w:sz="0" w:space="0" w:color="auto"/>
            <w:bottom w:val="none" w:sz="0" w:space="0" w:color="auto"/>
            <w:right w:val="none" w:sz="0" w:space="0" w:color="auto"/>
          </w:divBdr>
        </w:div>
        <w:div w:id="1618827043">
          <w:marLeft w:val="640"/>
          <w:marRight w:val="0"/>
          <w:marTop w:val="0"/>
          <w:marBottom w:val="0"/>
          <w:divBdr>
            <w:top w:val="none" w:sz="0" w:space="0" w:color="auto"/>
            <w:left w:val="none" w:sz="0" w:space="0" w:color="auto"/>
            <w:bottom w:val="none" w:sz="0" w:space="0" w:color="auto"/>
            <w:right w:val="none" w:sz="0" w:space="0" w:color="auto"/>
          </w:divBdr>
        </w:div>
        <w:div w:id="1912156131">
          <w:marLeft w:val="640"/>
          <w:marRight w:val="0"/>
          <w:marTop w:val="0"/>
          <w:marBottom w:val="0"/>
          <w:divBdr>
            <w:top w:val="none" w:sz="0" w:space="0" w:color="auto"/>
            <w:left w:val="none" w:sz="0" w:space="0" w:color="auto"/>
            <w:bottom w:val="none" w:sz="0" w:space="0" w:color="auto"/>
            <w:right w:val="none" w:sz="0" w:space="0" w:color="auto"/>
          </w:divBdr>
        </w:div>
        <w:div w:id="1844127643">
          <w:marLeft w:val="640"/>
          <w:marRight w:val="0"/>
          <w:marTop w:val="0"/>
          <w:marBottom w:val="0"/>
          <w:divBdr>
            <w:top w:val="none" w:sz="0" w:space="0" w:color="auto"/>
            <w:left w:val="none" w:sz="0" w:space="0" w:color="auto"/>
            <w:bottom w:val="none" w:sz="0" w:space="0" w:color="auto"/>
            <w:right w:val="none" w:sz="0" w:space="0" w:color="auto"/>
          </w:divBdr>
        </w:div>
        <w:div w:id="1729955661">
          <w:marLeft w:val="640"/>
          <w:marRight w:val="0"/>
          <w:marTop w:val="0"/>
          <w:marBottom w:val="0"/>
          <w:divBdr>
            <w:top w:val="none" w:sz="0" w:space="0" w:color="auto"/>
            <w:left w:val="none" w:sz="0" w:space="0" w:color="auto"/>
            <w:bottom w:val="none" w:sz="0" w:space="0" w:color="auto"/>
            <w:right w:val="none" w:sz="0" w:space="0" w:color="auto"/>
          </w:divBdr>
        </w:div>
        <w:div w:id="1978801082">
          <w:marLeft w:val="640"/>
          <w:marRight w:val="0"/>
          <w:marTop w:val="0"/>
          <w:marBottom w:val="0"/>
          <w:divBdr>
            <w:top w:val="none" w:sz="0" w:space="0" w:color="auto"/>
            <w:left w:val="none" w:sz="0" w:space="0" w:color="auto"/>
            <w:bottom w:val="none" w:sz="0" w:space="0" w:color="auto"/>
            <w:right w:val="none" w:sz="0" w:space="0" w:color="auto"/>
          </w:divBdr>
        </w:div>
        <w:div w:id="987440900">
          <w:marLeft w:val="640"/>
          <w:marRight w:val="0"/>
          <w:marTop w:val="0"/>
          <w:marBottom w:val="0"/>
          <w:divBdr>
            <w:top w:val="none" w:sz="0" w:space="0" w:color="auto"/>
            <w:left w:val="none" w:sz="0" w:space="0" w:color="auto"/>
            <w:bottom w:val="none" w:sz="0" w:space="0" w:color="auto"/>
            <w:right w:val="none" w:sz="0" w:space="0" w:color="auto"/>
          </w:divBdr>
        </w:div>
        <w:div w:id="623463226">
          <w:marLeft w:val="640"/>
          <w:marRight w:val="0"/>
          <w:marTop w:val="0"/>
          <w:marBottom w:val="0"/>
          <w:divBdr>
            <w:top w:val="none" w:sz="0" w:space="0" w:color="auto"/>
            <w:left w:val="none" w:sz="0" w:space="0" w:color="auto"/>
            <w:bottom w:val="none" w:sz="0" w:space="0" w:color="auto"/>
            <w:right w:val="none" w:sz="0" w:space="0" w:color="auto"/>
          </w:divBdr>
        </w:div>
        <w:div w:id="1758595370">
          <w:marLeft w:val="640"/>
          <w:marRight w:val="0"/>
          <w:marTop w:val="0"/>
          <w:marBottom w:val="0"/>
          <w:divBdr>
            <w:top w:val="none" w:sz="0" w:space="0" w:color="auto"/>
            <w:left w:val="none" w:sz="0" w:space="0" w:color="auto"/>
            <w:bottom w:val="none" w:sz="0" w:space="0" w:color="auto"/>
            <w:right w:val="none" w:sz="0" w:space="0" w:color="auto"/>
          </w:divBdr>
        </w:div>
        <w:div w:id="1605721909">
          <w:marLeft w:val="640"/>
          <w:marRight w:val="0"/>
          <w:marTop w:val="0"/>
          <w:marBottom w:val="0"/>
          <w:divBdr>
            <w:top w:val="none" w:sz="0" w:space="0" w:color="auto"/>
            <w:left w:val="none" w:sz="0" w:space="0" w:color="auto"/>
            <w:bottom w:val="none" w:sz="0" w:space="0" w:color="auto"/>
            <w:right w:val="none" w:sz="0" w:space="0" w:color="auto"/>
          </w:divBdr>
        </w:div>
        <w:div w:id="2056082964">
          <w:marLeft w:val="640"/>
          <w:marRight w:val="0"/>
          <w:marTop w:val="0"/>
          <w:marBottom w:val="0"/>
          <w:divBdr>
            <w:top w:val="none" w:sz="0" w:space="0" w:color="auto"/>
            <w:left w:val="none" w:sz="0" w:space="0" w:color="auto"/>
            <w:bottom w:val="none" w:sz="0" w:space="0" w:color="auto"/>
            <w:right w:val="none" w:sz="0" w:space="0" w:color="auto"/>
          </w:divBdr>
        </w:div>
        <w:div w:id="1249927323">
          <w:marLeft w:val="640"/>
          <w:marRight w:val="0"/>
          <w:marTop w:val="0"/>
          <w:marBottom w:val="0"/>
          <w:divBdr>
            <w:top w:val="none" w:sz="0" w:space="0" w:color="auto"/>
            <w:left w:val="none" w:sz="0" w:space="0" w:color="auto"/>
            <w:bottom w:val="none" w:sz="0" w:space="0" w:color="auto"/>
            <w:right w:val="none" w:sz="0" w:space="0" w:color="auto"/>
          </w:divBdr>
        </w:div>
        <w:div w:id="100103562">
          <w:marLeft w:val="640"/>
          <w:marRight w:val="0"/>
          <w:marTop w:val="0"/>
          <w:marBottom w:val="0"/>
          <w:divBdr>
            <w:top w:val="none" w:sz="0" w:space="0" w:color="auto"/>
            <w:left w:val="none" w:sz="0" w:space="0" w:color="auto"/>
            <w:bottom w:val="none" w:sz="0" w:space="0" w:color="auto"/>
            <w:right w:val="none" w:sz="0" w:space="0" w:color="auto"/>
          </w:divBdr>
        </w:div>
        <w:div w:id="2052070374">
          <w:marLeft w:val="640"/>
          <w:marRight w:val="0"/>
          <w:marTop w:val="0"/>
          <w:marBottom w:val="0"/>
          <w:divBdr>
            <w:top w:val="none" w:sz="0" w:space="0" w:color="auto"/>
            <w:left w:val="none" w:sz="0" w:space="0" w:color="auto"/>
            <w:bottom w:val="none" w:sz="0" w:space="0" w:color="auto"/>
            <w:right w:val="none" w:sz="0" w:space="0" w:color="auto"/>
          </w:divBdr>
        </w:div>
        <w:div w:id="1937398025">
          <w:marLeft w:val="640"/>
          <w:marRight w:val="0"/>
          <w:marTop w:val="0"/>
          <w:marBottom w:val="0"/>
          <w:divBdr>
            <w:top w:val="none" w:sz="0" w:space="0" w:color="auto"/>
            <w:left w:val="none" w:sz="0" w:space="0" w:color="auto"/>
            <w:bottom w:val="none" w:sz="0" w:space="0" w:color="auto"/>
            <w:right w:val="none" w:sz="0" w:space="0" w:color="auto"/>
          </w:divBdr>
        </w:div>
        <w:div w:id="220799475">
          <w:marLeft w:val="640"/>
          <w:marRight w:val="0"/>
          <w:marTop w:val="0"/>
          <w:marBottom w:val="0"/>
          <w:divBdr>
            <w:top w:val="none" w:sz="0" w:space="0" w:color="auto"/>
            <w:left w:val="none" w:sz="0" w:space="0" w:color="auto"/>
            <w:bottom w:val="none" w:sz="0" w:space="0" w:color="auto"/>
            <w:right w:val="none" w:sz="0" w:space="0" w:color="auto"/>
          </w:divBdr>
        </w:div>
        <w:div w:id="1321735924">
          <w:marLeft w:val="640"/>
          <w:marRight w:val="0"/>
          <w:marTop w:val="0"/>
          <w:marBottom w:val="0"/>
          <w:divBdr>
            <w:top w:val="none" w:sz="0" w:space="0" w:color="auto"/>
            <w:left w:val="none" w:sz="0" w:space="0" w:color="auto"/>
            <w:bottom w:val="none" w:sz="0" w:space="0" w:color="auto"/>
            <w:right w:val="none" w:sz="0" w:space="0" w:color="auto"/>
          </w:divBdr>
        </w:div>
        <w:div w:id="1417441641">
          <w:marLeft w:val="640"/>
          <w:marRight w:val="0"/>
          <w:marTop w:val="0"/>
          <w:marBottom w:val="0"/>
          <w:divBdr>
            <w:top w:val="none" w:sz="0" w:space="0" w:color="auto"/>
            <w:left w:val="none" w:sz="0" w:space="0" w:color="auto"/>
            <w:bottom w:val="none" w:sz="0" w:space="0" w:color="auto"/>
            <w:right w:val="none" w:sz="0" w:space="0" w:color="auto"/>
          </w:divBdr>
        </w:div>
        <w:div w:id="1967002655">
          <w:marLeft w:val="640"/>
          <w:marRight w:val="0"/>
          <w:marTop w:val="0"/>
          <w:marBottom w:val="0"/>
          <w:divBdr>
            <w:top w:val="none" w:sz="0" w:space="0" w:color="auto"/>
            <w:left w:val="none" w:sz="0" w:space="0" w:color="auto"/>
            <w:bottom w:val="none" w:sz="0" w:space="0" w:color="auto"/>
            <w:right w:val="none" w:sz="0" w:space="0" w:color="auto"/>
          </w:divBdr>
        </w:div>
        <w:div w:id="2131900365">
          <w:marLeft w:val="640"/>
          <w:marRight w:val="0"/>
          <w:marTop w:val="0"/>
          <w:marBottom w:val="0"/>
          <w:divBdr>
            <w:top w:val="none" w:sz="0" w:space="0" w:color="auto"/>
            <w:left w:val="none" w:sz="0" w:space="0" w:color="auto"/>
            <w:bottom w:val="none" w:sz="0" w:space="0" w:color="auto"/>
            <w:right w:val="none" w:sz="0" w:space="0" w:color="auto"/>
          </w:divBdr>
        </w:div>
        <w:div w:id="344284586">
          <w:marLeft w:val="640"/>
          <w:marRight w:val="0"/>
          <w:marTop w:val="0"/>
          <w:marBottom w:val="0"/>
          <w:divBdr>
            <w:top w:val="none" w:sz="0" w:space="0" w:color="auto"/>
            <w:left w:val="none" w:sz="0" w:space="0" w:color="auto"/>
            <w:bottom w:val="none" w:sz="0" w:space="0" w:color="auto"/>
            <w:right w:val="none" w:sz="0" w:space="0" w:color="auto"/>
          </w:divBdr>
        </w:div>
      </w:divsChild>
    </w:div>
    <w:div w:id="1543010534">
      <w:bodyDiv w:val="1"/>
      <w:marLeft w:val="0"/>
      <w:marRight w:val="0"/>
      <w:marTop w:val="0"/>
      <w:marBottom w:val="0"/>
      <w:divBdr>
        <w:top w:val="none" w:sz="0" w:space="0" w:color="auto"/>
        <w:left w:val="none" w:sz="0" w:space="0" w:color="auto"/>
        <w:bottom w:val="none" w:sz="0" w:space="0" w:color="auto"/>
        <w:right w:val="none" w:sz="0" w:space="0" w:color="auto"/>
      </w:divBdr>
      <w:divsChild>
        <w:div w:id="385759227">
          <w:marLeft w:val="640"/>
          <w:marRight w:val="0"/>
          <w:marTop w:val="0"/>
          <w:marBottom w:val="0"/>
          <w:divBdr>
            <w:top w:val="none" w:sz="0" w:space="0" w:color="auto"/>
            <w:left w:val="none" w:sz="0" w:space="0" w:color="auto"/>
            <w:bottom w:val="none" w:sz="0" w:space="0" w:color="auto"/>
            <w:right w:val="none" w:sz="0" w:space="0" w:color="auto"/>
          </w:divBdr>
        </w:div>
        <w:div w:id="2072799950">
          <w:marLeft w:val="640"/>
          <w:marRight w:val="0"/>
          <w:marTop w:val="0"/>
          <w:marBottom w:val="0"/>
          <w:divBdr>
            <w:top w:val="none" w:sz="0" w:space="0" w:color="auto"/>
            <w:left w:val="none" w:sz="0" w:space="0" w:color="auto"/>
            <w:bottom w:val="none" w:sz="0" w:space="0" w:color="auto"/>
            <w:right w:val="none" w:sz="0" w:space="0" w:color="auto"/>
          </w:divBdr>
        </w:div>
        <w:div w:id="1012799882">
          <w:marLeft w:val="640"/>
          <w:marRight w:val="0"/>
          <w:marTop w:val="0"/>
          <w:marBottom w:val="0"/>
          <w:divBdr>
            <w:top w:val="none" w:sz="0" w:space="0" w:color="auto"/>
            <w:left w:val="none" w:sz="0" w:space="0" w:color="auto"/>
            <w:bottom w:val="none" w:sz="0" w:space="0" w:color="auto"/>
            <w:right w:val="none" w:sz="0" w:space="0" w:color="auto"/>
          </w:divBdr>
        </w:div>
        <w:div w:id="2042321931">
          <w:marLeft w:val="640"/>
          <w:marRight w:val="0"/>
          <w:marTop w:val="0"/>
          <w:marBottom w:val="0"/>
          <w:divBdr>
            <w:top w:val="none" w:sz="0" w:space="0" w:color="auto"/>
            <w:left w:val="none" w:sz="0" w:space="0" w:color="auto"/>
            <w:bottom w:val="none" w:sz="0" w:space="0" w:color="auto"/>
            <w:right w:val="none" w:sz="0" w:space="0" w:color="auto"/>
          </w:divBdr>
        </w:div>
        <w:div w:id="2066290461">
          <w:marLeft w:val="640"/>
          <w:marRight w:val="0"/>
          <w:marTop w:val="0"/>
          <w:marBottom w:val="0"/>
          <w:divBdr>
            <w:top w:val="none" w:sz="0" w:space="0" w:color="auto"/>
            <w:left w:val="none" w:sz="0" w:space="0" w:color="auto"/>
            <w:bottom w:val="none" w:sz="0" w:space="0" w:color="auto"/>
            <w:right w:val="none" w:sz="0" w:space="0" w:color="auto"/>
          </w:divBdr>
        </w:div>
        <w:div w:id="723407878">
          <w:marLeft w:val="640"/>
          <w:marRight w:val="0"/>
          <w:marTop w:val="0"/>
          <w:marBottom w:val="0"/>
          <w:divBdr>
            <w:top w:val="none" w:sz="0" w:space="0" w:color="auto"/>
            <w:left w:val="none" w:sz="0" w:space="0" w:color="auto"/>
            <w:bottom w:val="none" w:sz="0" w:space="0" w:color="auto"/>
            <w:right w:val="none" w:sz="0" w:space="0" w:color="auto"/>
          </w:divBdr>
        </w:div>
        <w:div w:id="999622002">
          <w:marLeft w:val="640"/>
          <w:marRight w:val="0"/>
          <w:marTop w:val="0"/>
          <w:marBottom w:val="0"/>
          <w:divBdr>
            <w:top w:val="none" w:sz="0" w:space="0" w:color="auto"/>
            <w:left w:val="none" w:sz="0" w:space="0" w:color="auto"/>
            <w:bottom w:val="none" w:sz="0" w:space="0" w:color="auto"/>
            <w:right w:val="none" w:sz="0" w:space="0" w:color="auto"/>
          </w:divBdr>
        </w:div>
        <w:div w:id="776607632">
          <w:marLeft w:val="640"/>
          <w:marRight w:val="0"/>
          <w:marTop w:val="0"/>
          <w:marBottom w:val="0"/>
          <w:divBdr>
            <w:top w:val="none" w:sz="0" w:space="0" w:color="auto"/>
            <w:left w:val="none" w:sz="0" w:space="0" w:color="auto"/>
            <w:bottom w:val="none" w:sz="0" w:space="0" w:color="auto"/>
            <w:right w:val="none" w:sz="0" w:space="0" w:color="auto"/>
          </w:divBdr>
        </w:div>
        <w:div w:id="1855683444">
          <w:marLeft w:val="640"/>
          <w:marRight w:val="0"/>
          <w:marTop w:val="0"/>
          <w:marBottom w:val="0"/>
          <w:divBdr>
            <w:top w:val="none" w:sz="0" w:space="0" w:color="auto"/>
            <w:left w:val="none" w:sz="0" w:space="0" w:color="auto"/>
            <w:bottom w:val="none" w:sz="0" w:space="0" w:color="auto"/>
            <w:right w:val="none" w:sz="0" w:space="0" w:color="auto"/>
          </w:divBdr>
        </w:div>
        <w:div w:id="288708462">
          <w:marLeft w:val="640"/>
          <w:marRight w:val="0"/>
          <w:marTop w:val="0"/>
          <w:marBottom w:val="0"/>
          <w:divBdr>
            <w:top w:val="none" w:sz="0" w:space="0" w:color="auto"/>
            <w:left w:val="none" w:sz="0" w:space="0" w:color="auto"/>
            <w:bottom w:val="none" w:sz="0" w:space="0" w:color="auto"/>
            <w:right w:val="none" w:sz="0" w:space="0" w:color="auto"/>
          </w:divBdr>
        </w:div>
        <w:div w:id="1774594332">
          <w:marLeft w:val="640"/>
          <w:marRight w:val="0"/>
          <w:marTop w:val="0"/>
          <w:marBottom w:val="0"/>
          <w:divBdr>
            <w:top w:val="none" w:sz="0" w:space="0" w:color="auto"/>
            <w:left w:val="none" w:sz="0" w:space="0" w:color="auto"/>
            <w:bottom w:val="none" w:sz="0" w:space="0" w:color="auto"/>
            <w:right w:val="none" w:sz="0" w:space="0" w:color="auto"/>
          </w:divBdr>
        </w:div>
        <w:div w:id="1410957017">
          <w:marLeft w:val="640"/>
          <w:marRight w:val="0"/>
          <w:marTop w:val="0"/>
          <w:marBottom w:val="0"/>
          <w:divBdr>
            <w:top w:val="none" w:sz="0" w:space="0" w:color="auto"/>
            <w:left w:val="none" w:sz="0" w:space="0" w:color="auto"/>
            <w:bottom w:val="none" w:sz="0" w:space="0" w:color="auto"/>
            <w:right w:val="none" w:sz="0" w:space="0" w:color="auto"/>
          </w:divBdr>
        </w:div>
        <w:div w:id="1680236257">
          <w:marLeft w:val="640"/>
          <w:marRight w:val="0"/>
          <w:marTop w:val="0"/>
          <w:marBottom w:val="0"/>
          <w:divBdr>
            <w:top w:val="none" w:sz="0" w:space="0" w:color="auto"/>
            <w:left w:val="none" w:sz="0" w:space="0" w:color="auto"/>
            <w:bottom w:val="none" w:sz="0" w:space="0" w:color="auto"/>
            <w:right w:val="none" w:sz="0" w:space="0" w:color="auto"/>
          </w:divBdr>
        </w:div>
        <w:div w:id="2105615491">
          <w:marLeft w:val="640"/>
          <w:marRight w:val="0"/>
          <w:marTop w:val="0"/>
          <w:marBottom w:val="0"/>
          <w:divBdr>
            <w:top w:val="none" w:sz="0" w:space="0" w:color="auto"/>
            <w:left w:val="none" w:sz="0" w:space="0" w:color="auto"/>
            <w:bottom w:val="none" w:sz="0" w:space="0" w:color="auto"/>
            <w:right w:val="none" w:sz="0" w:space="0" w:color="auto"/>
          </w:divBdr>
        </w:div>
        <w:div w:id="169293389">
          <w:marLeft w:val="640"/>
          <w:marRight w:val="0"/>
          <w:marTop w:val="0"/>
          <w:marBottom w:val="0"/>
          <w:divBdr>
            <w:top w:val="none" w:sz="0" w:space="0" w:color="auto"/>
            <w:left w:val="none" w:sz="0" w:space="0" w:color="auto"/>
            <w:bottom w:val="none" w:sz="0" w:space="0" w:color="auto"/>
            <w:right w:val="none" w:sz="0" w:space="0" w:color="auto"/>
          </w:divBdr>
        </w:div>
        <w:div w:id="1085221859">
          <w:marLeft w:val="640"/>
          <w:marRight w:val="0"/>
          <w:marTop w:val="0"/>
          <w:marBottom w:val="0"/>
          <w:divBdr>
            <w:top w:val="none" w:sz="0" w:space="0" w:color="auto"/>
            <w:left w:val="none" w:sz="0" w:space="0" w:color="auto"/>
            <w:bottom w:val="none" w:sz="0" w:space="0" w:color="auto"/>
            <w:right w:val="none" w:sz="0" w:space="0" w:color="auto"/>
          </w:divBdr>
        </w:div>
        <w:div w:id="1129515491">
          <w:marLeft w:val="640"/>
          <w:marRight w:val="0"/>
          <w:marTop w:val="0"/>
          <w:marBottom w:val="0"/>
          <w:divBdr>
            <w:top w:val="none" w:sz="0" w:space="0" w:color="auto"/>
            <w:left w:val="none" w:sz="0" w:space="0" w:color="auto"/>
            <w:bottom w:val="none" w:sz="0" w:space="0" w:color="auto"/>
            <w:right w:val="none" w:sz="0" w:space="0" w:color="auto"/>
          </w:divBdr>
        </w:div>
        <w:div w:id="854465477">
          <w:marLeft w:val="640"/>
          <w:marRight w:val="0"/>
          <w:marTop w:val="0"/>
          <w:marBottom w:val="0"/>
          <w:divBdr>
            <w:top w:val="none" w:sz="0" w:space="0" w:color="auto"/>
            <w:left w:val="none" w:sz="0" w:space="0" w:color="auto"/>
            <w:bottom w:val="none" w:sz="0" w:space="0" w:color="auto"/>
            <w:right w:val="none" w:sz="0" w:space="0" w:color="auto"/>
          </w:divBdr>
        </w:div>
        <w:div w:id="1671130021">
          <w:marLeft w:val="640"/>
          <w:marRight w:val="0"/>
          <w:marTop w:val="0"/>
          <w:marBottom w:val="0"/>
          <w:divBdr>
            <w:top w:val="none" w:sz="0" w:space="0" w:color="auto"/>
            <w:left w:val="none" w:sz="0" w:space="0" w:color="auto"/>
            <w:bottom w:val="none" w:sz="0" w:space="0" w:color="auto"/>
            <w:right w:val="none" w:sz="0" w:space="0" w:color="auto"/>
          </w:divBdr>
        </w:div>
        <w:div w:id="81803432">
          <w:marLeft w:val="640"/>
          <w:marRight w:val="0"/>
          <w:marTop w:val="0"/>
          <w:marBottom w:val="0"/>
          <w:divBdr>
            <w:top w:val="none" w:sz="0" w:space="0" w:color="auto"/>
            <w:left w:val="none" w:sz="0" w:space="0" w:color="auto"/>
            <w:bottom w:val="none" w:sz="0" w:space="0" w:color="auto"/>
            <w:right w:val="none" w:sz="0" w:space="0" w:color="auto"/>
          </w:divBdr>
        </w:div>
        <w:div w:id="588734581">
          <w:marLeft w:val="640"/>
          <w:marRight w:val="0"/>
          <w:marTop w:val="0"/>
          <w:marBottom w:val="0"/>
          <w:divBdr>
            <w:top w:val="none" w:sz="0" w:space="0" w:color="auto"/>
            <w:left w:val="none" w:sz="0" w:space="0" w:color="auto"/>
            <w:bottom w:val="none" w:sz="0" w:space="0" w:color="auto"/>
            <w:right w:val="none" w:sz="0" w:space="0" w:color="auto"/>
          </w:divBdr>
        </w:div>
        <w:div w:id="878933909">
          <w:marLeft w:val="640"/>
          <w:marRight w:val="0"/>
          <w:marTop w:val="0"/>
          <w:marBottom w:val="0"/>
          <w:divBdr>
            <w:top w:val="none" w:sz="0" w:space="0" w:color="auto"/>
            <w:left w:val="none" w:sz="0" w:space="0" w:color="auto"/>
            <w:bottom w:val="none" w:sz="0" w:space="0" w:color="auto"/>
            <w:right w:val="none" w:sz="0" w:space="0" w:color="auto"/>
          </w:divBdr>
        </w:div>
        <w:div w:id="83458711">
          <w:marLeft w:val="640"/>
          <w:marRight w:val="0"/>
          <w:marTop w:val="0"/>
          <w:marBottom w:val="0"/>
          <w:divBdr>
            <w:top w:val="none" w:sz="0" w:space="0" w:color="auto"/>
            <w:left w:val="none" w:sz="0" w:space="0" w:color="auto"/>
            <w:bottom w:val="none" w:sz="0" w:space="0" w:color="auto"/>
            <w:right w:val="none" w:sz="0" w:space="0" w:color="auto"/>
          </w:divBdr>
        </w:div>
        <w:div w:id="2120564097">
          <w:marLeft w:val="640"/>
          <w:marRight w:val="0"/>
          <w:marTop w:val="0"/>
          <w:marBottom w:val="0"/>
          <w:divBdr>
            <w:top w:val="none" w:sz="0" w:space="0" w:color="auto"/>
            <w:left w:val="none" w:sz="0" w:space="0" w:color="auto"/>
            <w:bottom w:val="none" w:sz="0" w:space="0" w:color="auto"/>
            <w:right w:val="none" w:sz="0" w:space="0" w:color="auto"/>
          </w:divBdr>
        </w:div>
        <w:div w:id="652953950">
          <w:marLeft w:val="640"/>
          <w:marRight w:val="0"/>
          <w:marTop w:val="0"/>
          <w:marBottom w:val="0"/>
          <w:divBdr>
            <w:top w:val="none" w:sz="0" w:space="0" w:color="auto"/>
            <w:left w:val="none" w:sz="0" w:space="0" w:color="auto"/>
            <w:bottom w:val="none" w:sz="0" w:space="0" w:color="auto"/>
            <w:right w:val="none" w:sz="0" w:space="0" w:color="auto"/>
          </w:divBdr>
        </w:div>
        <w:div w:id="464742488">
          <w:marLeft w:val="640"/>
          <w:marRight w:val="0"/>
          <w:marTop w:val="0"/>
          <w:marBottom w:val="0"/>
          <w:divBdr>
            <w:top w:val="none" w:sz="0" w:space="0" w:color="auto"/>
            <w:left w:val="none" w:sz="0" w:space="0" w:color="auto"/>
            <w:bottom w:val="none" w:sz="0" w:space="0" w:color="auto"/>
            <w:right w:val="none" w:sz="0" w:space="0" w:color="auto"/>
          </w:divBdr>
        </w:div>
        <w:div w:id="1447501355">
          <w:marLeft w:val="640"/>
          <w:marRight w:val="0"/>
          <w:marTop w:val="0"/>
          <w:marBottom w:val="0"/>
          <w:divBdr>
            <w:top w:val="none" w:sz="0" w:space="0" w:color="auto"/>
            <w:left w:val="none" w:sz="0" w:space="0" w:color="auto"/>
            <w:bottom w:val="none" w:sz="0" w:space="0" w:color="auto"/>
            <w:right w:val="none" w:sz="0" w:space="0" w:color="auto"/>
          </w:divBdr>
        </w:div>
        <w:div w:id="1213229429">
          <w:marLeft w:val="640"/>
          <w:marRight w:val="0"/>
          <w:marTop w:val="0"/>
          <w:marBottom w:val="0"/>
          <w:divBdr>
            <w:top w:val="none" w:sz="0" w:space="0" w:color="auto"/>
            <w:left w:val="none" w:sz="0" w:space="0" w:color="auto"/>
            <w:bottom w:val="none" w:sz="0" w:space="0" w:color="auto"/>
            <w:right w:val="none" w:sz="0" w:space="0" w:color="auto"/>
          </w:divBdr>
        </w:div>
        <w:div w:id="2020808996">
          <w:marLeft w:val="640"/>
          <w:marRight w:val="0"/>
          <w:marTop w:val="0"/>
          <w:marBottom w:val="0"/>
          <w:divBdr>
            <w:top w:val="none" w:sz="0" w:space="0" w:color="auto"/>
            <w:left w:val="none" w:sz="0" w:space="0" w:color="auto"/>
            <w:bottom w:val="none" w:sz="0" w:space="0" w:color="auto"/>
            <w:right w:val="none" w:sz="0" w:space="0" w:color="auto"/>
          </w:divBdr>
        </w:div>
        <w:div w:id="2064326551">
          <w:marLeft w:val="640"/>
          <w:marRight w:val="0"/>
          <w:marTop w:val="0"/>
          <w:marBottom w:val="0"/>
          <w:divBdr>
            <w:top w:val="none" w:sz="0" w:space="0" w:color="auto"/>
            <w:left w:val="none" w:sz="0" w:space="0" w:color="auto"/>
            <w:bottom w:val="none" w:sz="0" w:space="0" w:color="auto"/>
            <w:right w:val="none" w:sz="0" w:space="0" w:color="auto"/>
          </w:divBdr>
        </w:div>
        <w:div w:id="538125031">
          <w:marLeft w:val="640"/>
          <w:marRight w:val="0"/>
          <w:marTop w:val="0"/>
          <w:marBottom w:val="0"/>
          <w:divBdr>
            <w:top w:val="none" w:sz="0" w:space="0" w:color="auto"/>
            <w:left w:val="none" w:sz="0" w:space="0" w:color="auto"/>
            <w:bottom w:val="none" w:sz="0" w:space="0" w:color="auto"/>
            <w:right w:val="none" w:sz="0" w:space="0" w:color="auto"/>
          </w:divBdr>
        </w:div>
        <w:div w:id="1191262644">
          <w:marLeft w:val="640"/>
          <w:marRight w:val="0"/>
          <w:marTop w:val="0"/>
          <w:marBottom w:val="0"/>
          <w:divBdr>
            <w:top w:val="none" w:sz="0" w:space="0" w:color="auto"/>
            <w:left w:val="none" w:sz="0" w:space="0" w:color="auto"/>
            <w:bottom w:val="none" w:sz="0" w:space="0" w:color="auto"/>
            <w:right w:val="none" w:sz="0" w:space="0" w:color="auto"/>
          </w:divBdr>
        </w:div>
        <w:div w:id="130638172">
          <w:marLeft w:val="640"/>
          <w:marRight w:val="0"/>
          <w:marTop w:val="0"/>
          <w:marBottom w:val="0"/>
          <w:divBdr>
            <w:top w:val="none" w:sz="0" w:space="0" w:color="auto"/>
            <w:left w:val="none" w:sz="0" w:space="0" w:color="auto"/>
            <w:bottom w:val="none" w:sz="0" w:space="0" w:color="auto"/>
            <w:right w:val="none" w:sz="0" w:space="0" w:color="auto"/>
          </w:divBdr>
        </w:div>
        <w:div w:id="943540060">
          <w:marLeft w:val="640"/>
          <w:marRight w:val="0"/>
          <w:marTop w:val="0"/>
          <w:marBottom w:val="0"/>
          <w:divBdr>
            <w:top w:val="none" w:sz="0" w:space="0" w:color="auto"/>
            <w:left w:val="none" w:sz="0" w:space="0" w:color="auto"/>
            <w:bottom w:val="none" w:sz="0" w:space="0" w:color="auto"/>
            <w:right w:val="none" w:sz="0" w:space="0" w:color="auto"/>
          </w:divBdr>
        </w:div>
        <w:div w:id="1870222008">
          <w:marLeft w:val="640"/>
          <w:marRight w:val="0"/>
          <w:marTop w:val="0"/>
          <w:marBottom w:val="0"/>
          <w:divBdr>
            <w:top w:val="none" w:sz="0" w:space="0" w:color="auto"/>
            <w:left w:val="none" w:sz="0" w:space="0" w:color="auto"/>
            <w:bottom w:val="none" w:sz="0" w:space="0" w:color="auto"/>
            <w:right w:val="none" w:sz="0" w:space="0" w:color="auto"/>
          </w:divBdr>
        </w:div>
        <w:div w:id="2039767635">
          <w:marLeft w:val="640"/>
          <w:marRight w:val="0"/>
          <w:marTop w:val="0"/>
          <w:marBottom w:val="0"/>
          <w:divBdr>
            <w:top w:val="none" w:sz="0" w:space="0" w:color="auto"/>
            <w:left w:val="none" w:sz="0" w:space="0" w:color="auto"/>
            <w:bottom w:val="none" w:sz="0" w:space="0" w:color="auto"/>
            <w:right w:val="none" w:sz="0" w:space="0" w:color="auto"/>
          </w:divBdr>
        </w:div>
        <w:div w:id="680009266">
          <w:marLeft w:val="640"/>
          <w:marRight w:val="0"/>
          <w:marTop w:val="0"/>
          <w:marBottom w:val="0"/>
          <w:divBdr>
            <w:top w:val="none" w:sz="0" w:space="0" w:color="auto"/>
            <w:left w:val="none" w:sz="0" w:space="0" w:color="auto"/>
            <w:bottom w:val="none" w:sz="0" w:space="0" w:color="auto"/>
            <w:right w:val="none" w:sz="0" w:space="0" w:color="auto"/>
          </w:divBdr>
        </w:div>
        <w:div w:id="1233661181">
          <w:marLeft w:val="640"/>
          <w:marRight w:val="0"/>
          <w:marTop w:val="0"/>
          <w:marBottom w:val="0"/>
          <w:divBdr>
            <w:top w:val="none" w:sz="0" w:space="0" w:color="auto"/>
            <w:left w:val="none" w:sz="0" w:space="0" w:color="auto"/>
            <w:bottom w:val="none" w:sz="0" w:space="0" w:color="auto"/>
            <w:right w:val="none" w:sz="0" w:space="0" w:color="auto"/>
          </w:divBdr>
        </w:div>
        <w:div w:id="1992251911">
          <w:marLeft w:val="640"/>
          <w:marRight w:val="0"/>
          <w:marTop w:val="0"/>
          <w:marBottom w:val="0"/>
          <w:divBdr>
            <w:top w:val="none" w:sz="0" w:space="0" w:color="auto"/>
            <w:left w:val="none" w:sz="0" w:space="0" w:color="auto"/>
            <w:bottom w:val="none" w:sz="0" w:space="0" w:color="auto"/>
            <w:right w:val="none" w:sz="0" w:space="0" w:color="auto"/>
          </w:divBdr>
        </w:div>
        <w:div w:id="1720862902">
          <w:marLeft w:val="640"/>
          <w:marRight w:val="0"/>
          <w:marTop w:val="0"/>
          <w:marBottom w:val="0"/>
          <w:divBdr>
            <w:top w:val="none" w:sz="0" w:space="0" w:color="auto"/>
            <w:left w:val="none" w:sz="0" w:space="0" w:color="auto"/>
            <w:bottom w:val="none" w:sz="0" w:space="0" w:color="auto"/>
            <w:right w:val="none" w:sz="0" w:space="0" w:color="auto"/>
          </w:divBdr>
        </w:div>
        <w:div w:id="2073189984">
          <w:marLeft w:val="640"/>
          <w:marRight w:val="0"/>
          <w:marTop w:val="0"/>
          <w:marBottom w:val="0"/>
          <w:divBdr>
            <w:top w:val="none" w:sz="0" w:space="0" w:color="auto"/>
            <w:left w:val="none" w:sz="0" w:space="0" w:color="auto"/>
            <w:bottom w:val="none" w:sz="0" w:space="0" w:color="auto"/>
            <w:right w:val="none" w:sz="0" w:space="0" w:color="auto"/>
          </w:divBdr>
        </w:div>
        <w:div w:id="1306812382">
          <w:marLeft w:val="640"/>
          <w:marRight w:val="0"/>
          <w:marTop w:val="0"/>
          <w:marBottom w:val="0"/>
          <w:divBdr>
            <w:top w:val="none" w:sz="0" w:space="0" w:color="auto"/>
            <w:left w:val="none" w:sz="0" w:space="0" w:color="auto"/>
            <w:bottom w:val="none" w:sz="0" w:space="0" w:color="auto"/>
            <w:right w:val="none" w:sz="0" w:space="0" w:color="auto"/>
          </w:divBdr>
        </w:div>
        <w:div w:id="985084559">
          <w:marLeft w:val="640"/>
          <w:marRight w:val="0"/>
          <w:marTop w:val="0"/>
          <w:marBottom w:val="0"/>
          <w:divBdr>
            <w:top w:val="none" w:sz="0" w:space="0" w:color="auto"/>
            <w:left w:val="none" w:sz="0" w:space="0" w:color="auto"/>
            <w:bottom w:val="none" w:sz="0" w:space="0" w:color="auto"/>
            <w:right w:val="none" w:sz="0" w:space="0" w:color="auto"/>
          </w:divBdr>
        </w:div>
        <w:div w:id="773593535">
          <w:marLeft w:val="640"/>
          <w:marRight w:val="0"/>
          <w:marTop w:val="0"/>
          <w:marBottom w:val="0"/>
          <w:divBdr>
            <w:top w:val="none" w:sz="0" w:space="0" w:color="auto"/>
            <w:left w:val="none" w:sz="0" w:space="0" w:color="auto"/>
            <w:bottom w:val="none" w:sz="0" w:space="0" w:color="auto"/>
            <w:right w:val="none" w:sz="0" w:space="0" w:color="auto"/>
          </w:divBdr>
        </w:div>
        <w:div w:id="927421262">
          <w:marLeft w:val="640"/>
          <w:marRight w:val="0"/>
          <w:marTop w:val="0"/>
          <w:marBottom w:val="0"/>
          <w:divBdr>
            <w:top w:val="none" w:sz="0" w:space="0" w:color="auto"/>
            <w:left w:val="none" w:sz="0" w:space="0" w:color="auto"/>
            <w:bottom w:val="none" w:sz="0" w:space="0" w:color="auto"/>
            <w:right w:val="none" w:sz="0" w:space="0" w:color="auto"/>
          </w:divBdr>
        </w:div>
        <w:div w:id="1898593057">
          <w:marLeft w:val="640"/>
          <w:marRight w:val="0"/>
          <w:marTop w:val="0"/>
          <w:marBottom w:val="0"/>
          <w:divBdr>
            <w:top w:val="none" w:sz="0" w:space="0" w:color="auto"/>
            <w:left w:val="none" w:sz="0" w:space="0" w:color="auto"/>
            <w:bottom w:val="none" w:sz="0" w:space="0" w:color="auto"/>
            <w:right w:val="none" w:sz="0" w:space="0" w:color="auto"/>
          </w:divBdr>
        </w:div>
        <w:div w:id="305595002">
          <w:marLeft w:val="640"/>
          <w:marRight w:val="0"/>
          <w:marTop w:val="0"/>
          <w:marBottom w:val="0"/>
          <w:divBdr>
            <w:top w:val="none" w:sz="0" w:space="0" w:color="auto"/>
            <w:left w:val="none" w:sz="0" w:space="0" w:color="auto"/>
            <w:bottom w:val="none" w:sz="0" w:space="0" w:color="auto"/>
            <w:right w:val="none" w:sz="0" w:space="0" w:color="auto"/>
          </w:divBdr>
        </w:div>
      </w:divsChild>
    </w:div>
    <w:div w:id="1552419435">
      <w:bodyDiv w:val="1"/>
      <w:marLeft w:val="0"/>
      <w:marRight w:val="0"/>
      <w:marTop w:val="0"/>
      <w:marBottom w:val="0"/>
      <w:divBdr>
        <w:top w:val="none" w:sz="0" w:space="0" w:color="auto"/>
        <w:left w:val="none" w:sz="0" w:space="0" w:color="auto"/>
        <w:bottom w:val="none" w:sz="0" w:space="0" w:color="auto"/>
        <w:right w:val="none" w:sz="0" w:space="0" w:color="auto"/>
      </w:divBdr>
      <w:divsChild>
        <w:div w:id="24142136">
          <w:marLeft w:val="640"/>
          <w:marRight w:val="0"/>
          <w:marTop w:val="0"/>
          <w:marBottom w:val="0"/>
          <w:divBdr>
            <w:top w:val="none" w:sz="0" w:space="0" w:color="auto"/>
            <w:left w:val="none" w:sz="0" w:space="0" w:color="auto"/>
            <w:bottom w:val="none" w:sz="0" w:space="0" w:color="auto"/>
            <w:right w:val="none" w:sz="0" w:space="0" w:color="auto"/>
          </w:divBdr>
        </w:div>
        <w:div w:id="21368037">
          <w:marLeft w:val="640"/>
          <w:marRight w:val="0"/>
          <w:marTop w:val="0"/>
          <w:marBottom w:val="0"/>
          <w:divBdr>
            <w:top w:val="none" w:sz="0" w:space="0" w:color="auto"/>
            <w:left w:val="none" w:sz="0" w:space="0" w:color="auto"/>
            <w:bottom w:val="none" w:sz="0" w:space="0" w:color="auto"/>
            <w:right w:val="none" w:sz="0" w:space="0" w:color="auto"/>
          </w:divBdr>
        </w:div>
        <w:div w:id="302084178">
          <w:marLeft w:val="640"/>
          <w:marRight w:val="0"/>
          <w:marTop w:val="0"/>
          <w:marBottom w:val="0"/>
          <w:divBdr>
            <w:top w:val="none" w:sz="0" w:space="0" w:color="auto"/>
            <w:left w:val="none" w:sz="0" w:space="0" w:color="auto"/>
            <w:bottom w:val="none" w:sz="0" w:space="0" w:color="auto"/>
            <w:right w:val="none" w:sz="0" w:space="0" w:color="auto"/>
          </w:divBdr>
        </w:div>
        <w:div w:id="1450052854">
          <w:marLeft w:val="640"/>
          <w:marRight w:val="0"/>
          <w:marTop w:val="0"/>
          <w:marBottom w:val="0"/>
          <w:divBdr>
            <w:top w:val="none" w:sz="0" w:space="0" w:color="auto"/>
            <w:left w:val="none" w:sz="0" w:space="0" w:color="auto"/>
            <w:bottom w:val="none" w:sz="0" w:space="0" w:color="auto"/>
            <w:right w:val="none" w:sz="0" w:space="0" w:color="auto"/>
          </w:divBdr>
        </w:div>
        <w:div w:id="289674896">
          <w:marLeft w:val="640"/>
          <w:marRight w:val="0"/>
          <w:marTop w:val="0"/>
          <w:marBottom w:val="0"/>
          <w:divBdr>
            <w:top w:val="none" w:sz="0" w:space="0" w:color="auto"/>
            <w:left w:val="none" w:sz="0" w:space="0" w:color="auto"/>
            <w:bottom w:val="none" w:sz="0" w:space="0" w:color="auto"/>
            <w:right w:val="none" w:sz="0" w:space="0" w:color="auto"/>
          </w:divBdr>
        </w:div>
        <w:div w:id="1722972580">
          <w:marLeft w:val="640"/>
          <w:marRight w:val="0"/>
          <w:marTop w:val="0"/>
          <w:marBottom w:val="0"/>
          <w:divBdr>
            <w:top w:val="none" w:sz="0" w:space="0" w:color="auto"/>
            <w:left w:val="none" w:sz="0" w:space="0" w:color="auto"/>
            <w:bottom w:val="none" w:sz="0" w:space="0" w:color="auto"/>
            <w:right w:val="none" w:sz="0" w:space="0" w:color="auto"/>
          </w:divBdr>
        </w:div>
        <w:div w:id="2142650894">
          <w:marLeft w:val="640"/>
          <w:marRight w:val="0"/>
          <w:marTop w:val="0"/>
          <w:marBottom w:val="0"/>
          <w:divBdr>
            <w:top w:val="none" w:sz="0" w:space="0" w:color="auto"/>
            <w:left w:val="none" w:sz="0" w:space="0" w:color="auto"/>
            <w:bottom w:val="none" w:sz="0" w:space="0" w:color="auto"/>
            <w:right w:val="none" w:sz="0" w:space="0" w:color="auto"/>
          </w:divBdr>
        </w:div>
        <w:div w:id="2003582212">
          <w:marLeft w:val="640"/>
          <w:marRight w:val="0"/>
          <w:marTop w:val="0"/>
          <w:marBottom w:val="0"/>
          <w:divBdr>
            <w:top w:val="none" w:sz="0" w:space="0" w:color="auto"/>
            <w:left w:val="none" w:sz="0" w:space="0" w:color="auto"/>
            <w:bottom w:val="none" w:sz="0" w:space="0" w:color="auto"/>
            <w:right w:val="none" w:sz="0" w:space="0" w:color="auto"/>
          </w:divBdr>
        </w:div>
        <w:div w:id="1717465074">
          <w:marLeft w:val="640"/>
          <w:marRight w:val="0"/>
          <w:marTop w:val="0"/>
          <w:marBottom w:val="0"/>
          <w:divBdr>
            <w:top w:val="none" w:sz="0" w:space="0" w:color="auto"/>
            <w:left w:val="none" w:sz="0" w:space="0" w:color="auto"/>
            <w:bottom w:val="none" w:sz="0" w:space="0" w:color="auto"/>
            <w:right w:val="none" w:sz="0" w:space="0" w:color="auto"/>
          </w:divBdr>
        </w:div>
        <w:div w:id="310062459">
          <w:marLeft w:val="640"/>
          <w:marRight w:val="0"/>
          <w:marTop w:val="0"/>
          <w:marBottom w:val="0"/>
          <w:divBdr>
            <w:top w:val="none" w:sz="0" w:space="0" w:color="auto"/>
            <w:left w:val="none" w:sz="0" w:space="0" w:color="auto"/>
            <w:bottom w:val="none" w:sz="0" w:space="0" w:color="auto"/>
            <w:right w:val="none" w:sz="0" w:space="0" w:color="auto"/>
          </w:divBdr>
        </w:div>
        <w:div w:id="181676333">
          <w:marLeft w:val="640"/>
          <w:marRight w:val="0"/>
          <w:marTop w:val="0"/>
          <w:marBottom w:val="0"/>
          <w:divBdr>
            <w:top w:val="none" w:sz="0" w:space="0" w:color="auto"/>
            <w:left w:val="none" w:sz="0" w:space="0" w:color="auto"/>
            <w:bottom w:val="none" w:sz="0" w:space="0" w:color="auto"/>
            <w:right w:val="none" w:sz="0" w:space="0" w:color="auto"/>
          </w:divBdr>
        </w:div>
        <w:div w:id="466122262">
          <w:marLeft w:val="640"/>
          <w:marRight w:val="0"/>
          <w:marTop w:val="0"/>
          <w:marBottom w:val="0"/>
          <w:divBdr>
            <w:top w:val="none" w:sz="0" w:space="0" w:color="auto"/>
            <w:left w:val="none" w:sz="0" w:space="0" w:color="auto"/>
            <w:bottom w:val="none" w:sz="0" w:space="0" w:color="auto"/>
            <w:right w:val="none" w:sz="0" w:space="0" w:color="auto"/>
          </w:divBdr>
        </w:div>
        <w:div w:id="1650161713">
          <w:marLeft w:val="640"/>
          <w:marRight w:val="0"/>
          <w:marTop w:val="0"/>
          <w:marBottom w:val="0"/>
          <w:divBdr>
            <w:top w:val="none" w:sz="0" w:space="0" w:color="auto"/>
            <w:left w:val="none" w:sz="0" w:space="0" w:color="auto"/>
            <w:bottom w:val="none" w:sz="0" w:space="0" w:color="auto"/>
            <w:right w:val="none" w:sz="0" w:space="0" w:color="auto"/>
          </w:divBdr>
        </w:div>
        <w:div w:id="1378360441">
          <w:marLeft w:val="640"/>
          <w:marRight w:val="0"/>
          <w:marTop w:val="0"/>
          <w:marBottom w:val="0"/>
          <w:divBdr>
            <w:top w:val="none" w:sz="0" w:space="0" w:color="auto"/>
            <w:left w:val="none" w:sz="0" w:space="0" w:color="auto"/>
            <w:bottom w:val="none" w:sz="0" w:space="0" w:color="auto"/>
            <w:right w:val="none" w:sz="0" w:space="0" w:color="auto"/>
          </w:divBdr>
        </w:div>
        <w:div w:id="1452944576">
          <w:marLeft w:val="640"/>
          <w:marRight w:val="0"/>
          <w:marTop w:val="0"/>
          <w:marBottom w:val="0"/>
          <w:divBdr>
            <w:top w:val="none" w:sz="0" w:space="0" w:color="auto"/>
            <w:left w:val="none" w:sz="0" w:space="0" w:color="auto"/>
            <w:bottom w:val="none" w:sz="0" w:space="0" w:color="auto"/>
            <w:right w:val="none" w:sz="0" w:space="0" w:color="auto"/>
          </w:divBdr>
        </w:div>
        <w:div w:id="469789409">
          <w:marLeft w:val="640"/>
          <w:marRight w:val="0"/>
          <w:marTop w:val="0"/>
          <w:marBottom w:val="0"/>
          <w:divBdr>
            <w:top w:val="none" w:sz="0" w:space="0" w:color="auto"/>
            <w:left w:val="none" w:sz="0" w:space="0" w:color="auto"/>
            <w:bottom w:val="none" w:sz="0" w:space="0" w:color="auto"/>
            <w:right w:val="none" w:sz="0" w:space="0" w:color="auto"/>
          </w:divBdr>
        </w:div>
        <w:div w:id="492070204">
          <w:marLeft w:val="640"/>
          <w:marRight w:val="0"/>
          <w:marTop w:val="0"/>
          <w:marBottom w:val="0"/>
          <w:divBdr>
            <w:top w:val="none" w:sz="0" w:space="0" w:color="auto"/>
            <w:left w:val="none" w:sz="0" w:space="0" w:color="auto"/>
            <w:bottom w:val="none" w:sz="0" w:space="0" w:color="auto"/>
            <w:right w:val="none" w:sz="0" w:space="0" w:color="auto"/>
          </w:divBdr>
        </w:div>
        <w:div w:id="799760292">
          <w:marLeft w:val="640"/>
          <w:marRight w:val="0"/>
          <w:marTop w:val="0"/>
          <w:marBottom w:val="0"/>
          <w:divBdr>
            <w:top w:val="none" w:sz="0" w:space="0" w:color="auto"/>
            <w:left w:val="none" w:sz="0" w:space="0" w:color="auto"/>
            <w:bottom w:val="none" w:sz="0" w:space="0" w:color="auto"/>
            <w:right w:val="none" w:sz="0" w:space="0" w:color="auto"/>
          </w:divBdr>
        </w:div>
        <w:div w:id="1966233741">
          <w:marLeft w:val="640"/>
          <w:marRight w:val="0"/>
          <w:marTop w:val="0"/>
          <w:marBottom w:val="0"/>
          <w:divBdr>
            <w:top w:val="none" w:sz="0" w:space="0" w:color="auto"/>
            <w:left w:val="none" w:sz="0" w:space="0" w:color="auto"/>
            <w:bottom w:val="none" w:sz="0" w:space="0" w:color="auto"/>
            <w:right w:val="none" w:sz="0" w:space="0" w:color="auto"/>
          </w:divBdr>
        </w:div>
        <w:div w:id="1279603316">
          <w:marLeft w:val="640"/>
          <w:marRight w:val="0"/>
          <w:marTop w:val="0"/>
          <w:marBottom w:val="0"/>
          <w:divBdr>
            <w:top w:val="none" w:sz="0" w:space="0" w:color="auto"/>
            <w:left w:val="none" w:sz="0" w:space="0" w:color="auto"/>
            <w:bottom w:val="none" w:sz="0" w:space="0" w:color="auto"/>
            <w:right w:val="none" w:sz="0" w:space="0" w:color="auto"/>
          </w:divBdr>
        </w:div>
        <w:div w:id="245192864">
          <w:marLeft w:val="640"/>
          <w:marRight w:val="0"/>
          <w:marTop w:val="0"/>
          <w:marBottom w:val="0"/>
          <w:divBdr>
            <w:top w:val="none" w:sz="0" w:space="0" w:color="auto"/>
            <w:left w:val="none" w:sz="0" w:space="0" w:color="auto"/>
            <w:bottom w:val="none" w:sz="0" w:space="0" w:color="auto"/>
            <w:right w:val="none" w:sz="0" w:space="0" w:color="auto"/>
          </w:divBdr>
        </w:div>
        <w:div w:id="94131074">
          <w:marLeft w:val="640"/>
          <w:marRight w:val="0"/>
          <w:marTop w:val="0"/>
          <w:marBottom w:val="0"/>
          <w:divBdr>
            <w:top w:val="none" w:sz="0" w:space="0" w:color="auto"/>
            <w:left w:val="none" w:sz="0" w:space="0" w:color="auto"/>
            <w:bottom w:val="none" w:sz="0" w:space="0" w:color="auto"/>
            <w:right w:val="none" w:sz="0" w:space="0" w:color="auto"/>
          </w:divBdr>
        </w:div>
        <w:div w:id="703406501">
          <w:marLeft w:val="640"/>
          <w:marRight w:val="0"/>
          <w:marTop w:val="0"/>
          <w:marBottom w:val="0"/>
          <w:divBdr>
            <w:top w:val="none" w:sz="0" w:space="0" w:color="auto"/>
            <w:left w:val="none" w:sz="0" w:space="0" w:color="auto"/>
            <w:bottom w:val="none" w:sz="0" w:space="0" w:color="auto"/>
            <w:right w:val="none" w:sz="0" w:space="0" w:color="auto"/>
          </w:divBdr>
        </w:div>
        <w:div w:id="1117023795">
          <w:marLeft w:val="640"/>
          <w:marRight w:val="0"/>
          <w:marTop w:val="0"/>
          <w:marBottom w:val="0"/>
          <w:divBdr>
            <w:top w:val="none" w:sz="0" w:space="0" w:color="auto"/>
            <w:left w:val="none" w:sz="0" w:space="0" w:color="auto"/>
            <w:bottom w:val="none" w:sz="0" w:space="0" w:color="auto"/>
            <w:right w:val="none" w:sz="0" w:space="0" w:color="auto"/>
          </w:divBdr>
        </w:div>
        <w:div w:id="927083687">
          <w:marLeft w:val="640"/>
          <w:marRight w:val="0"/>
          <w:marTop w:val="0"/>
          <w:marBottom w:val="0"/>
          <w:divBdr>
            <w:top w:val="none" w:sz="0" w:space="0" w:color="auto"/>
            <w:left w:val="none" w:sz="0" w:space="0" w:color="auto"/>
            <w:bottom w:val="none" w:sz="0" w:space="0" w:color="auto"/>
            <w:right w:val="none" w:sz="0" w:space="0" w:color="auto"/>
          </w:divBdr>
        </w:div>
        <w:div w:id="488209856">
          <w:marLeft w:val="640"/>
          <w:marRight w:val="0"/>
          <w:marTop w:val="0"/>
          <w:marBottom w:val="0"/>
          <w:divBdr>
            <w:top w:val="none" w:sz="0" w:space="0" w:color="auto"/>
            <w:left w:val="none" w:sz="0" w:space="0" w:color="auto"/>
            <w:bottom w:val="none" w:sz="0" w:space="0" w:color="auto"/>
            <w:right w:val="none" w:sz="0" w:space="0" w:color="auto"/>
          </w:divBdr>
        </w:div>
        <w:div w:id="1587225908">
          <w:marLeft w:val="640"/>
          <w:marRight w:val="0"/>
          <w:marTop w:val="0"/>
          <w:marBottom w:val="0"/>
          <w:divBdr>
            <w:top w:val="none" w:sz="0" w:space="0" w:color="auto"/>
            <w:left w:val="none" w:sz="0" w:space="0" w:color="auto"/>
            <w:bottom w:val="none" w:sz="0" w:space="0" w:color="auto"/>
            <w:right w:val="none" w:sz="0" w:space="0" w:color="auto"/>
          </w:divBdr>
        </w:div>
        <w:div w:id="1242135976">
          <w:marLeft w:val="640"/>
          <w:marRight w:val="0"/>
          <w:marTop w:val="0"/>
          <w:marBottom w:val="0"/>
          <w:divBdr>
            <w:top w:val="none" w:sz="0" w:space="0" w:color="auto"/>
            <w:left w:val="none" w:sz="0" w:space="0" w:color="auto"/>
            <w:bottom w:val="none" w:sz="0" w:space="0" w:color="auto"/>
            <w:right w:val="none" w:sz="0" w:space="0" w:color="auto"/>
          </w:divBdr>
        </w:div>
        <w:div w:id="1251813248">
          <w:marLeft w:val="640"/>
          <w:marRight w:val="0"/>
          <w:marTop w:val="0"/>
          <w:marBottom w:val="0"/>
          <w:divBdr>
            <w:top w:val="none" w:sz="0" w:space="0" w:color="auto"/>
            <w:left w:val="none" w:sz="0" w:space="0" w:color="auto"/>
            <w:bottom w:val="none" w:sz="0" w:space="0" w:color="auto"/>
            <w:right w:val="none" w:sz="0" w:space="0" w:color="auto"/>
          </w:divBdr>
        </w:div>
        <w:div w:id="2058814431">
          <w:marLeft w:val="640"/>
          <w:marRight w:val="0"/>
          <w:marTop w:val="0"/>
          <w:marBottom w:val="0"/>
          <w:divBdr>
            <w:top w:val="none" w:sz="0" w:space="0" w:color="auto"/>
            <w:left w:val="none" w:sz="0" w:space="0" w:color="auto"/>
            <w:bottom w:val="none" w:sz="0" w:space="0" w:color="auto"/>
            <w:right w:val="none" w:sz="0" w:space="0" w:color="auto"/>
          </w:divBdr>
        </w:div>
        <w:div w:id="686443993">
          <w:marLeft w:val="640"/>
          <w:marRight w:val="0"/>
          <w:marTop w:val="0"/>
          <w:marBottom w:val="0"/>
          <w:divBdr>
            <w:top w:val="none" w:sz="0" w:space="0" w:color="auto"/>
            <w:left w:val="none" w:sz="0" w:space="0" w:color="auto"/>
            <w:bottom w:val="none" w:sz="0" w:space="0" w:color="auto"/>
            <w:right w:val="none" w:sz="0" w:space="0" w:color="auto"/>
          </w:divBdr>
        </w:div>
        <w:div w:id="195892402">
          <w:marLeft w:val="640"/>
          <w:marRight w:val="0"/>
          <w:marTop w:val="0"/>
          <w:marBottom w:val="0"/>
          <w:divBdr>
            <w:top w:val="none" w:sz="0" w:space="0" w:color="auto"/>
            <w:left w:val="none" w:sz="0" w:space="0" w:color="auto"/>
            <w:bottom w:val="none" w:sz="0" w:space="0" w:color="auto"/>
            <w:right w:val="none" w:sz="0" w:space="0" w:color="auto"/>
          </w:divBdr>
        </w:div>
        <w:div w:id="917056026">
          <w:marLeft w:val="640"/>
          <w:marRight w:val="0"/>
          <w:marTop w:val="0"/>
          <w:marBottom w:val="0"/>
          <w:divBdr>
            <w:top w:val="none" w:sz="0" w:space="0" w:color="auto"/>
            <w:left w:val="none" w:sz="0" w:space="0" w:color="auto"/>
            <w:bottom w:val="none" w:sz="0" w:space="0" w:color="auto"/>
            <w:right w:val="none" w:sz="0" w:space="0" w:color="auto"/>
          </w:divBdr>
        </w:div>
        <w:div w:id="1600915036">
          <w:marLeft w:val="640"/>
          <w:marRight w:val="0"/>
          <w:marTop w:val="0"/>
          <w:marBottom w:val="0"/>
          <w:divBdr>
            <w:top w:val="none" w:sz="0" w:space="0" w:color="auto"/>
            <w:left w:val="none" w:sz="0" w:space="0" w:color="auto"/>
            <w:bottom w:val="none" w:sz="0" w:space="0" w:color="auto"/>
            <w:right w:val="none" w:sz="0" w:space="0" w:color="auto"/>
          </w:divBdr>
        </w:div>
        <w:div w:id="899825303">
          <w:marLeft w:val="640"/>
          <w:marRight w:val="0"/>
          <w:marTop w:val="0"/>
          <w:marBottom w:val="0"/>
          <w:divBdr>
            <w:top w:val="none" w:sz="0" w:space="0" w:color="auto"/>
            <w:left w:val="none" w:sz="0" w:space="0" w:color="auto"/>
            <w:bottom w:val="none" w:sz="0" w:space="0" w:color="auto"/>
            <w:right w:val="none" w:sz="0" w:space="0" w:color="auto"/>
          </w:divBdr>
        </w:div>
        <w:div w:id="1567764205">
          <w:marLeft w:val="640"/>
          <w:marRight w:val="0"/>
          <w:marTop w:val="0"/>
          <w:marBottom w:val="0"/>
          <w:divBdr>
            <w:top w:val="none" w:sz="0" w:space="0" w:color="auto"/>
            <w:left w:val="none" w:sz="0" w:space="0" w:color="auto"/>
            <w:bottom w:val="none" w:sz="0" w:space="0" w:color="auto"/>
            <w:right w:val="none" w:sz="0" w:space="0" w:color="auto"/>
          </w:divBdr>
        </w:div>
        <w:div w:id="1301570455">
          <w:marLeft w:val="640"/>
          <w:marRight w:val="0"/>
          <w:marTop w:val="0"/>
          <w:marBottom w:val="0"/>
          <w:divBdr>
            <w:top w:val="none" w:sz="0" w:space="0" w:color="auto"/>
            <w:left w:val="none" w:sz="0" w:space="0" w:color="auto"/>
            <w:bottom w:val="none" w:sz="0" w:space="0" w:color="auto"/>
            <w:right w:val="none" w:sz="0" w:space="0" w:color="auto"/>
          </w:divBdr>
        </w:div>
        <w:div w:id="1641153049">
          <w:marLeft w:val="640"/>
          <w:marRight w:val="0"/>
          <w:marTop w:val="0"/>
          <w:marBottom w:val="0"/>
          <w:divBdr>
            <w:top w:val="none" w:sz="0" w:space="0" w:color="auto"/>
            <w:left w:val="none" w:sz="0" w:space="0" w:color="auto"/>
            <w:bottom w:val="none" w:sz="0" w:space="0" w:color="auto"/>
            <w:right w:val="none" w:sz="0" w:space="0" w:color="auto"/>
          </w:divBdr>
        </w:div>
        <w:div w:id="2052339327">
          <w:marLeft w:val="640"/>
          <w:marRight w:val="0"/>
          <w:marTop w:val="0"/>
          <w:marBottom w:val="0"/>
          <w:divBdr>
            <w:top w:val="none" w:sz="0" w:space="0" w:color="auto"/>
            <w:left w:val="none" w:sz="0" w:space="0" w:color="auto"/>
            <w:bottom w:val="none" w:sz="0" w:space="0" w:color="auto"/>
            <w:right w:val="none" w:sz="0" w:space="0" w:color="auto"/>
          </w:divBdr>
        </w:div>
        <w:div w:id="289945154">
          <w:marLeft w:val="640"/>
          <w:marRight w:val="0"/>
          <w:marTop w:val="0"/>
          <w:marBottom w:val="0"/>
          <w:divBdr>
            <w:top w:val="none" w:sz="0" w:space="0" w:color="auto"/>
            <w:left w:val="none" w:sz="0" w:space="0" w:color="auto"/>
            <w:bottom w:val="none" w:sz="0" w:space="0" w:color="auto"/>
            <w:right w:val="none" w:sz="0" w:space="0" w:color="auto"/>
          </w:divBdr>
        </w:div>
        <w:div w:id="2044749646">
          <w:marLeft w:val="640"/>
          <w:marRight w:val="0"/>
          <w:marTop w:val="0"/>
          <w:marBottom w:val="0"/>
          <w:divBdr>
            <w:top w:val="none" w:sz="0" w:space="0" w:color="auto"/>
            <w:left w:val="none" w:sz="0" w:space="0" w:color="auto"/>
            <w:bottom w:val="none" w:sz="0" w:space="0" w:color="auto"/>
            <w:right w:val="none" w:sz="0" w:space="0" w:color="auto"/>
          </w:divBdr>
        </w:div>
        <w:div w:id="696127519">
          <w:marLeft w:val="640"/>
          <w:marRight w:val="0"/>
          <w:marTop w:val="0"/>
          <w:marBottom w:val="0"/>
          <w:divBdr>
            <w:top w:val="none" w:sz="0" w:space="0" w:color="auto"/>
            <w:left w:val="none" w:sz="0" w:space="0" w:color="auto"/>
            <w:bottom w:val="none" w:sz="0" w:space="0" w:color="auto"/>
            <w:right w:val="none" w:sz="0" w:space="0" w:color="auto"/>
          </w:divBdr>
        </w:div>
        <w:div w:id="1413159565">
          <w:marLeft w:val="640"/>
          <w:marRight w:val="0"/>
          <w:marTop w:val="0"/>
          <w:marBottom w:val="0"/>
          <w:divBdr>
            <w:top w:val="none" w:sz="0" w:space="0" w:color="auto"/>
            <w:left w:val="none" w:sz="0" w:space="0" w:color="auto"/>
            <w:bottom w:val="none" w:sz="0" w:space="0" w:color="auto"/>
            <w:right w:val="none" w:sz="0" w:space="0" w:color="auto"/>
          </w:divBdr>
        </w:div>
      </w:divsChild>
    </w:div>
    <w:div w:id="1556549952">
      <w:bodyDiv w:val="1"/>
      <w:marLeft w:val="0"/>
      <w:marRight w:val="0"/>
      <w:marTop w:val="0"/>
      <w:marBottom w:val="0"/>
      <w:divBdr>
        <w:top w:val="none" w:sz="0" w:space="0" w:color="auto"/>
        <w:left w:val="none" w:sz="0" w:space="0" w:color="auto"/>
        <w:bottom w:val="none" w:sz="0" w:space="0" w:color="auto"/>
        <w:right w:val="none" w:sz="0" w:space="0" w:color="auto"/>
      </w:divBdr>
      <w:divsChild>
        <w:div w:id="104497083">
          <w:marLeft w:val="640"/>
          <w:marRight w:val="0"/>
          <w:marTop w:val="0"/>
          <w:marBottom w:val="0"/>
          <w:divBdr>
            <w:top w:val="none" w:sz="0" w:space="0" w:color="auto"/>
            <w:left w:val="none" w:sz="0" w:space="0" w:color="auto"/>
            <w:bottom w:val="none" w:sz="0" w:space="0" w:color="auto"/>
            <w:right w:val="none" w:sz="0" w:space="0" w:color="auto"/>
          </w:divBdr>
        </w:div>
        <w:div w:id="439029109">
          <w:marLeft w:val="640"/>
          <w:marRight w:val="0"/>
          <w:marTop w:val="0"/>
          <w:marBottom w:val="0"/>
          <w:divBdr>
            <w:top w:val="none" w:sz="0" w:space="0" w:color="auto"/>
            <w:left w:val="none" w:sz="0" w:space="0" w:color="auto"/>
            <w:bottom w:val="none" w:sz="0" w:space="0" w:color="auto"/>
            <w:right w:val="none" w:sz="0" w:space="0" w:color="auto"/>
          </w:divBdr>
        </w:div>
        <w:div w:id="1596017926">
          <w:marLeft w:val="640"/>
          <w:marRight w:val="0"/>
          <w:marTop w:val="0"/>
          <w:marBottom w:val="0"/>
          <w:divBdr>
            <w:top w:val="none" w:sz="0" w:space="0" w:color="auto"/>
            <w:left w:val="none" w:sz="0" w:space="0" w:color="auto"/>
            <w:bottom w:val="none" w:sz="0" w:space="0" w:color="auto"/>
            <w:right w:val="none" w:sz="0" w:space="0" w:color="auto"/>
          </w:divBdr>
        </w:div>
        <w:div w:id="877543949">
          <w:marLeft w:val="640"/>
          <w:marRight w:val="0"/>
          <w:marTop w:val="0"/>
          <w:marBottom w:val="0"/>
          <w:divBdr>
            <w:top w:val="none" w:sz="0" w:space="0" w:color="auto"/>
            <w:left w:val="none" w:sz="0" w:space="0" w:color="auto"/>
            <w:bottom w:val="none" w:sz="0" w:space="0" w:color="auto"/>
            <w:right w:val="none" w:sz="0" w:space="0" w:color="auto"/>
          </w:divBdr>
        </w:div>
        <w:div w:id="834885039">
          <w:marLeft w:val="640"/>
          <w:marRight w:val="0"/>
          <w:marTop w:val="0"/>
          <w:marBottom w:val="0"/>
          <w:divBdr>
            <w:top w:val="none" w:sz="0" w:space="0" w:color="auto"/>
            <w:left w:val="none" w:sz="0" w:space="0" w:color="auto"/>
            <w:bottom w:val="none" w:sz="0" w:space="0" w:color="auto"/>
            <w:right w:val="none" w:sz="0" w:space="0" w:color="auto"/>
          </w:divBdr>
        </w:div>
        <w:div w:id="67188759">
          <w:marLeft w:val="640"/>
          <w:marRight w:val="0"/>
          <w:marTop w:val="0"/>
          <w:marBottom w:val="0"/>
          <w:divBdr>
            <w:top w:val="none" w:sz="0" w:space="0" w:color="auto"/>
            <w:left w:val="none" w:sz="0" w:space="0" w:color="auto"/>
            <w:bottom w:val="none" w:sz="0" w:space="0" w:color="auto"/>
            <w:right w:val="none" w:sz="0" w:space="0" w:color="auto"/>
          </w:divBdr>
        </w:div>
        <w:div w:id="1925409271">
          <w:marLeft w:val="640"/>
          <w:marRight w:val="0"/>
          <w:marTop w:val="0"/>
          <w:marBottom w:val="0"/>
          <w:divBdr>
            <w:top w:val="none" w:sz="0" w:space="0" w:color="auto"/>
            <w:left w:val="none" w:sz="0" w:space="0" w:color="auto"/>
            <w:bottom w:val="none" w:sz="0" w:space="0" w:color="auto"/>
            <w:right w:val="none" w:sz="0" w:space="0" w:color="auto"/>
          </w:divBdr>
        </w:div>
        <w:div w:id="1403404335">
          <w:marLeft w:val="640"/>
          <w:marRight w:val="0"/>
          <w:marTop w:val="0"/>
          <w:marBottom w:val="0"/>
          <w:divBdr>
            <w:top w:val="none" w:sz="0" w:space="0" w:color="auto"/>
            <w:left w:val="none" w:sz="0" w:space="0" w:color="auto"/>
            <w:bottom w:val="none" w:sz="0" w:space="0" w:color="auto"/>
            <w:right w:val="none" w:sz="0" w:space="0" w:color="auto"/>
          </w:divBdr>
        </w:div>
        <w:div w:id="1411730514">
          <w:marLeft w:val="640"/>
          <w:marRight w:val="0"/>
          <w:marTop w:val="0"/>
          <w:marBottom w:val="0"/>
          <w:divBdr>
            <w:top w:val="none" w:sz="0" w:space="0" w:color="auto"/>
            <w:left w:val="none" w:sz="0" w:space="0" w:color="auto"/>
            <w:bottom w:val="none" w:sz="0" w:space="0" w:color="auto"/>
            <w:right w:val="none" w:sz="0" w:space="0" w:color="auto"/>
          </w:divBdr>
        </w:div>
        <w:div w:id="1219320680">
          <w:marLeft w:val="640"/>
          <w:marRight w:val="0"/>
          <w:marTop w:val="0"/>
          <w:marBottom w:val="0"/>
          <w:divBdr>
            <w:top w:val="none" w:sz="0" w:space="0" w:color="auto"/>
            <w:left w:val="none" w:sz="0" w:space="0" w:color="auto"/>
            <w:bottom w:val="none" w:sz="0" w:space="0" w:color="auto"/>
            <w:right w:val="none" w:sz="0" w:space="0" w:color="auto"/>
          </w:divBdr>
        </w:div>
        <w:div w:id="1398942506">
          <w:marLeft w:val="640"/>
          <w:marRight w:val="0"/>
          <w:marTop w:val="0"/>
          <w:marBottom w:val="0"/>
          <w:divBdr>
            <w:top w:val="none" w:sz="0" w:space="0" w:color="auto"/>
            <w:left w:val="none" w:sz="0" w:space="0" w:color="auto"/>
            <w:bottom w:val="none" w:sz="0" w:space="0" w:color="auto"/>
            <w:right w:val="none" w:sz="0" w:space="0" w:color="auto"/>
          </w:divBdr>
        </w:div>
        <w:div w:id="2037806472">
          <w:marLeft w:val="640"/>
          <w:marRight w:val="0"/>
          <w:marTop w:val="0"/>
          <w:marBottom w:val="0"/>
          <w:divBdr>
            <w:top w:val="none" w:sz="0" w:space="0" w:color="auto"/>
            <w:left w:val="none" w:sz="0" w:space="0" w:color="auto"/>
            <w:bottom w:val="none" w:sz="0" w:space="0" w:color="auto"/>
            <w:right w:val="none" w:sz="0" w:space="0" w:color="auto"/>
          </w:divBdr>
        </w:div>
        <w:div w:id="1919055369">
          <w:marLeft w:val="640"/>
          <w:marRight w:val="0"/>
          <w:marTop w:val="0"/>
          <w:marBottom w:val="0"/>
          <w:divBdr>
            <w:top w:val="none" w:sz="0" w:space="0" w:color="auto"/>
            <w:left w:val="none" w:sz="0" w:space="0" w:color="auto"/>
            <w:bottom w:val="none" w:sz="0" w:space="0" w:color="auto"/>
            <w:right w:val="none" w:sz="0" w:space="0" w:color="auto"/>
          </w:divBdr>
        </w:div>
        <w:div w:id="1824009341">
          <w:marLeft w:val="640"/>
          <w:marRight w:val="0"/>
          <w:marTop w:val="0"/>
          <w:marBottom w:val="0"/>
          <w:divBdr>
            <w:top w:val="none" w:sz="0" w:space="0" w:color="auto"/>
            <w:left w:val="none" w:sz="0" w:space="0" w:color="auto"/>
            <w:bottom w:val="none" w:sz="0" w:space="0" w:color="auto"/>
            <w:right w:val="none" w:sz="0" w:space="0" w:color="auto"/>
          </w:divBdr>
        </w:div>
        <w:div w:id="949317922">
          <w:marLeft w:val="640"/>
          <w:marRight w:val="0"/>
          <w:marTop w:val="0"/>
          <w:marBottom w:val="0"/>
          <w:divBdr>
            <w:top w:val="none" w:sz="0" w:space="0" w:color="auto"/>
            <w:left w:val="none" w:sz="0" w:space="0" w:color="auto"/>
            <w:bottom w:val="none" w:sz="0" w:space="0" w:color="auto"/>
            <w:right w:val="none" w:sz="0" w:space="0" w:color="auto"/>
          </w:divBdr>
        </w:div>
        <w:div w:id="852378741">
          <w:marLeft w:val="640"/>
          <w:marRight w:val="0"/>
          <w:marTop w:val="0"/>
          <w:marBottom w:val="0"/>
          <w:divBdr>
            <w:top w:val="none" w:sz="0" w:space="0" w:color="auto"/>
            <w:left w:val="none" w:sz="0" w:space="0" w:color="auto"/>
            <w:bottom w:val="none" w:sz="0" w:space="0" w:color="auto"/>
            <w:right w:val="none" w:sz="0" w:space="0" w:color="auto"/>
          </w:divBdr>
        </w:div>
        <w:div w:id="792016178">
          <w:marLeft w:val="640"/>
          <w:marRight w:val="0"/>
          <w:marTop w:val="0"/>
          <w:marBottom w:val="0"/>
          <w:divBdr>
            <w:top w:val="none" w:sz="0" w:space="0" w:color="auto"/>
            <w:left w:val="none" w:sz="0" w:space="0" w:color="auto"/>
            <w:bottom w:val="none" w:sz="0" w:space="0" w:color="auto"/>
            <w:right w:val="none" w:sz="0" w:space="0" w:color="auto"/>
          </w:divBdr>
        </w:div>
        <w:div w:id="1247422050">
          <w:marLeft w:val="640"/>
          <w:marRight w:val="0"/>
          <w:marTop w:val="0"/>
          <w:marBottom w:val="0"/>
          <w:divBdr>
            <w:top w:val="none" w:sz="0" w:space="0" w:color="auto"/>
            <w:left w:val="none" w:sz="0" w:space="0" w:color="auto"/>
            <w:bottom w:val="none" w:sz="0" w:space="0" w:color="auto"/>
            <w:right w:val="none" w:sz="0" w:space="0" w:color="auto"/>
          </w:divBdr>
        </w:div>
        <w:div w:id="252785338">
          <w:marLeft w:val="640"/>
          <w:marRight w:val="0"/>
          <w:marTop w:val="0"/>
          <w:marBottom w:val="0"/>
          <w:divBdr>
            <w:top w:val="none" w:sz="0" w:space="0" w:color="auto"/>
            <w:left w:val="none" w:sz="0" w:space="0" w:color="auto"/>
            <w:bottom w:val="none" w:sz="0" w:space="0" w:color="auto"/>
            <w:right w:val="none" w:sz="0" w:space="0" w:color="auto"/>
          </w:divBdr>
        </w:div>
        <w:div w:id="565260573">
          <w:marLeft w:val="640"/>
          <w:marRight w:val="0"/>
          <w:marTop w:val="0"/>
          <w:marBottom w:val="0"/>
          <w:divBdr>
            <w:top w:val="none" w:sz="0" w:space="0" w:color="auto"/>
            <w:left w:val="none" w:sz="0" w:space="0" w:color="auto"/>
            <w:bottom w:val="none" w:sz="0" w:space="0" w:color="auto"/>
            <w:right w:val="none" w:sz="0" w:space="0" w:color="auto"/>
          </w:divBdr>
        </w:div>
        <w:div w:id="1019890449">
          <w:marLeft w:val="640"/>
          <w:marRight w:val="0"/>
          <w:marTop w:val="0"/>
          <w:marBottom w:val="0"/>
          <w:divBdr>
            <w:top w:val="none" w:sz="0" w:space="0" w:color="auto"/>
            <w:left w:val="none" w:sz="0" w:space="0" w:color="auto"/>
            <w:bottom w:val="none" w:sz="0" w:space="0" w:color="auto"/>
            <w:right w:val="none" w:sz="0" w:space="0" w:color="auto"/>
          </w:divBdr>
        </w:div>
        <w:div w:id="1936860923">
          <w:marLeft w:val="640"/>
          <w:marRight w:val="0"/>
          <w:marTop w:val="0"/>
          <w:marBottom w:val="0"/>
          <w:divBdr>
            <w:top w:val="none" w:sz="0" w:space="0" w:color="auto"/>
            <w:left w:val="none" w:sz="0" w:space="0" w:color="auto"/>
            <w:bottom w:val="none" w:sz="0" w:space="0" w:color="auto"/>
            <w:right w:val="none" w:sz="0" w:space="0" w:color="auto"/>
          </w:divBdr>
        </w:div>
        <w:div w:id="1027565541">
          <w:marLeft w:val="640"/>
          <w:marRight w:val="0"/>
          <w:marTop w:val="0"/>
          <w:marBottom w:val="0"/>
          <w:divBdr>
            <w:top w:val="none" w:sz="0" w:space="0" w:color="auto"/>
            <w:left w:val="none" w:sz="0" w:space="0" w:color="auto"/>
            <w:bottom w:val="none" w:sz="0" w:space="0" w:color="auto"/>
            <w:right w:val="none" w:sz="0" w:space="0" w:color="auto"/>
          </w:divBdr>
        </w:div>
        <w:div w:id="884026756">
          <w:marLeft w:val="640"/>
          <w:marRight w:val="0"/>
          <w:marTop w:val="0"/>
          <w:marBottom w:val="0"/>
          <w:divBdr>
            <w:top w:val="none" w:sz="0" w:space="0" w:color="auto"/>
            <w:left w:val="none" w:sz="0" w:space="0" w:color="auto"/>
            <w:bottom w:val="none" w:sz="0" w:space="0" w:color="auto"/>
            <w:right w:val="none" w:sz="0" w:space="0" w:color="auto"/>
          </w:divBdr>
        </w:div>
        <w:div w:id="1411660501">
          <w:marLeft w:val="640"/>
          <w:marRight w:val="0"/>
          <w:marTop w:val="0"/>
          <w:marBottom w:val="0"/>
          <w:divBdr>
            <w:top w:val="none" w:sz="0" w:space="0" w:color="auto"/>
            <w:left w:val="none" w:sz="0" w:space="0" w:color="auto"/>
            <w:bottom w:val="none" w:sz="0" w:space="0" w:color="auto"/>
            <w:right w:val="none" w:sz="0" w:space="0" w:color="auto"/>
          </w:divBdr>
        </w:div>
        <w:div w:id="372073603">
          <w:marLeft w:val="640"/>
          <w:marRight w:val="0"/>
          <w:marTop w:val="0"/>
          <w:marBottom w:val="0"/>
          <w:divBdr>
            <w:top w:val="none" w:sz="0" w:space="0" w:color="auto"/>
            <w:left w:val="none" w:sz="0" w:space="0" w:color="auto"/>
            <w:bottom w:val="none" w:sz="0" w:space="0" w:color="auto"/>
            <w:right w:val="none" w:sz="0" w:space="0" w:color="auto"/>
          </w:divBdr>
        </w:div>
        <w:div w:id="490827711">
          <w:marLeft w:val="640"/>
          <w:marRight w:val="0"/>
          <w:marTop w:val="0"/>
          <w:marBottom w:val="0"/>
          <w:divBdr>
            <w:top w:val="none" w:sz="0" w:space="0" w:color="auto"/>
            <w:left w:val="none" w:sz="0" w:space="0" w:color="auto"/>
            <w:bottom w:val="none" w:sz="0" w:space="0" w:color="auto"/>
            <w:right w:val="none" w:sz="0" w:space="0" w:color="auto"/>
          </w:divBdr>
        </w:div>
        <w:div w:id="949820352">
          <w:marLeft w:val="640"/>
          <w:marRight w:val="0"/>
          <w:marTop w:val="0"/>
          <w:marBottom w:val="0"/>
          <w:divBdr>
            <w:top w:val="none" w:sz="0" w:space="0" w:color="auto"/>
            <w:left w:val="none" w:sz="0" w:space="0" w:color="auto"/>
            <w:bottom w:val="none" w:sz="0" w:space="0" w:color="auto"/>
            <w:right w:val="none" w:sz="0" w:space="0" w:color="auto"/>
          </w:divBdr>
        </w:div>
        <w:div w:id="1682124132">
          <w:marLeft w:val="640"/>
          <w:marRight w:val="0"/>
          <w:marTop w:val="0"/>
          <w:marBottom w:val="0"/>
          <w:divBdr>
            <w:top w:val="none" w:sz="0" w:space="0" w:color="auto"/>
            <w:left w:val="none" w:sz="0" w:space="0" w:color="auto"/>
            <w:bottom w:val="none" w:sz="0" w:space="0" w:color="auto"/>
            <w:right w:val="none" w:sz="0" w:space="0" w:color="auto"/>
          </w:divBdr>
        </w:div>
        <w:div w:id="688331242">
          <w:marLeft w:val="640"/>
          <w:marRight w:val="0"/>
          <w:marTop w:val="0"/>
          <w:marBottom w:val="0"/>
          <w:divBdr>
            <w:top w:val="none" w:sz="0" w:space="0" w:color="auto"/>
            <w:left w:val="none" w:sz="0" w:space="0" w:color="auto"/>
            <w:bottom w:val="none" w:sz="0" w:space="0" w:color="auto"/>
            <w:right w:val="none" w:sz="0" w:space="0" w:color="auto"/>
          </w:divBdr>
        </w:div>
        <w:div w:id="939221970">
          <w:marLeft w:val="640"/>
          <w:marRight w:val="0"/>
          <w:marTop w:val="0"/>
          <w:marBottom w:val="0"/>
          <w:divBdr>
            <w:top w:val="none" w:sz="0" w:space="0" w:color="auto"/>
            <w:left w:val="none" w:sz="0" w:space="0" w:color="auto"/>
            <w:bottom w:val="none" w:sz="0" w:space="0" w:color="auto"/>
            <w:right w:val="none" w:sz="0" w:space="0" w:color="auto"/>
          </w:divBdr>
        </w:div>
        <w:div w:id="629089288">
          <w:marLeft w:val="640"/>
          <w:marRight w:val="0"/>
          <w:marTop w:val="0"/>
          <w:marBottom w:val="0"/>
          <w:divBdr>
            <w:top w:val="none" w:sz="0" w:space="0" w:color="auto"/>
            <w:left w:val="none" w:sz="0" w:space="0" w:color="auto"/>
            <w:bottom w:val="none" w:sz="0" w:space="0" w:color="auto"/>
            <w:right w:val="none" w:sz="0" w:space="0" w:color="auto"/>
          </w:divBdr>
        </w:div>
        <w:div w:id="302539679">
          <w:marLeft w:val="640"/>
          <w:marRight w:val="0"/>
          <w:marTop w:val="0"/>
          <w:marBottom w:val="0"/>
          <w:divBdr>
            <w:top w:val="none" w:sz="0" w:space="0" w:color="auto"/>
            <w:left w:val="none" w:sz="0" w:space="0" w:color="auto"/>
            <w:bottom w:val="none" w:sz="0" w:space="0" w:color="auto"/>
            <w:right w:val="none" w:sz="0" w:space="0" w:color="auto"/>
          </w:divBdr>
        </w:div>
        <w:div w:id="1696271650">
          <w:marLeft w:val="640"/>
          <w:marRight w:val="0"/>
          <w:marTop w:val="0"/>
          <w:marBottom w:val="0"/>
          <w:divBdr>
            <w:top w:val="none" w:sz="0" w:space="0" w:color="auto"/>
            <w:left w:val="none" w:sz="0" w:space="0" w:color="auto"/>
            <w:bottom w:val="none" w:sz="0" w:space="0" w:color="auto"/>
            <w:right w:val="none" w:sz="0" w:space="0" w:color="auto"/>
          </w:divBdr>
        </w:div>
        <w:div w:id="1256665664">
          <w:marLeft w:val="640"/>
          <w:marRight w:val="0"/>
          <w:marTop w:val="0"/>
          <w:marBottom w:val="0"/>
          <w:divBdr>
            <w:top w:val="none" w:sz="0" w:space="0" w:color="auto"/>
            <w:left w:val="none" w:sz="0" w:space="0" w:color="auto"/>
            <w:bottom w:val="none" w:sz="0" w:space="0" w:color="auto"/>
            <w:right w:val="none" w:sz="0" w:space="0" w:color="auto"/>
          </w:divBdr>
        </w:div>
        <w:div w:id="792091166">
          <w:marLeft w:val="640"/>
          <w:marRight w:val="0"/>
          <w:marTop w:val="0"/>
          <w:marBottom w:val="0"/>
          <w:divBdr>
            <w:top w:val="none" w:sz="0" w:space="0" w:color="auto"/>
            <w:left w:val="none" w:sz="0" w:space="0" w:color="auto"/>
            <w:bottom w:val="none" w:sz="0" w:space="0" w:color="auto"/>
            <w:right w:val="none" w:sz="0" w:space="0" w:color="auto"/>
          </w:divBdr>
        </w:div>
        <w:div w:id="1669863936">
          <w:marLeft w:val="640"/>
          <w:marRight w:val="0"/>
          <w:marTop w:val="0"/>
          <w:marBottom w:val="0"/>
          <w:divBdr>
            <w:top w:val="none" w:sz="0" w:space="0" w:color="auto"/>
            <w:left w:val="none" w:sz="0" w:space="0" w:color="auto"/>
            <w:bottom w:val="none" w:sz="0" w:space="0" w:color="auto"/>
            <w:right w:val="none" w:sz="0" w:space="0" w:color="auto"/>
          </w:divBdr>
        </w:div>
        <w:div w:id="1860267442">
          <w:marLeft w:val="640"/>
          <w:marRight w:val="0"/>
          <w:marTop w:val="0"/>
          <w:marBottom w:val="0"/>
          <w:divBdr>
            <w:top w:val="none" w:sz="0" w:space="0" w:color="auto"/>
            <w:left w:val="none" w:sz="0" w:space="0" w:color="auto"/>
            <w:bottom w:val="none" w:sz="0" w:space="0" w:color="auto"/>
            <w:right w:val="none" w:sz="0" w:space="0" w:color="auto"/>
          </w:divBdr>
        </w:div>
        <w:div w:id="1346640290">
          <w:marLeft w:val="640"/>
          <w:marRight w:val="0"/>
          <w:marTop w:val="0"/>
          <w:marBottom w:val="0"/>
          <w:divBdr>
            <w:top w:val="none" w:sz="0" w:space="0" w:color="auto"/>
            <w:left w:val="none" w:sz="0" w:space="0" w:color="auto"/>
            <w:bottom w:val="none" w:sz="0" w:space="0" w:color="auto"/>
            <w:right w:val="none" w:sz="0" w:space="0" w:color="auto"/>
          </w:divBdr>
        </w:div>
        <w:div w:id="1344091206">
          <w:marLeft w:val="640"/>
          <w:marRight w:val="0"/>
          <w:marTop w:val="0"/>
          <w:marBottom w:val="0"/>
          <w:divBdr>
            <w:top w:val="none" w:sz="0" w:space="0" w:color="auto"/>
            <w:left w:val="none" w:sz="0" w:space="0" w:color="auto"/>
            <w:bottom w:val="none" w:sz="0" w:space="0" w:color="auto"/>
            <w:right w:val="none" w:sz="0" w:space="0" w:color="auto"/>
          </w:divBdr>
        </w:div>
        <w:div w:id="191455017">
          <w:marLeft w:val="640"/>
          <w:marRight w:val="0"/>
          <w:marTop w:val="0"/>
          <w:marBottom w:val="0"/>
          <w:divBdr>
            <w:top w:val="none" w:sz="0" w:space="0" w:color="auto"/>
            <w:left w:val="none" w:sz="0" w:space="0" w:color="auto"/>
            <w:bottom w:val="none" w:sz="0" w:space="0" w:color="auto"/>
            <w:right w:val="none" w:sz="0" w:space="0" w:color="auto"/>
          </w:divBdr>
        </w:div>
        <w:div w:id="1611620350">
          <w:marLeft w:val="640"/>
          <w:marRight w:val="0"/>
          <w:marTop w:val="0"/>
          <w:marBottom w:val="0"/>
          <w:divBdr>
            <w:top w:val="none" w:sz="0" w:space="0" w:color="auto"/>
            <w:left w:val="none" w:sz="0" w:space="0" w:color="auto"/>
            <w:bottom w:val="none" w:sz="0" w:space="0" w:color="auto"/>
            <w:right w:val="none" w:sz="0" w:space="0" w:color="auto"/>
          </w:divBdr>
        </w:div>
        <w:div w:id="900479644">
          <w:marLeft w:val="640"/>
          <w:marRight w:val="0"/>
          <w:marTop w:val="0"/>
          <w:marBottom w:val="0"/>
          <w:divBdr>
            <w:top w:val="none" w:sz="0" w:space="0" w:color="auto"/>
            <w:left w:val="none" w:sz="0" w:space="0" w:color="auto"/>
            <w:bottom w:val="none" w:sz="0" w:space="0" w:color="auto"/>
            <w:right w:val="none" w:sz="0" w:space="0" w:color="auto"/>
          </w:divBdr>
        </w:div>
        <w:div w:id="332491819">
          <w:marLeft w:val="640"/>
          <w:marRight w:val="0"/>
          <w:marTop w:val="0"/>
          <w:marBottom w:val="0"/>
          <w:divBdr>
            <w:top w:val="none" w:sz="0" w:space="0" w:color="auto"/>
            <w:left w:val="none" w:sz="0" w:space="0" w:color="auto"/>
            <w:bottom w:val="none" w:sz="0" w:space="0" w:color="auto"/>
            <w:right w:val="none" w:sz="0" w:space="0" w:color="auto"/>
          </w:divBdr>
        </w:div>
      </w:divsChild>
    </w:div>
    <w:div w:id="1556550117">
      <w:bodyDiv w:val="1"/>
      <w:marLeft w:val="0"/>
      <w:marRight w:val="0"/>
      <w:marTop w:val="0"/>
      <w:marBottom w:val="0"/>
      <w:divBdr>
        <w:top w:val="none" w:sz="0" w:space="0" w:color="auto"/>
        <w:left w:val="none" w:sz="0" w:space="0" w:color="auto"/>
        <w:bottom w:val="none" w:sz="0" w:space="0" w:color="auto"/>
        <w:right w:val="none" w:sz="0" w:space="0" w:color="auto"/>
      </w:divBdr>
      <w:divsChild>
        <w:div w:id="1519004093">
          <w:marLeft w:val="640"/>
          <w:marRight w:val="0"/>
          <w:marTop w:val="0"/>
          <w:marBottom w:val="0"/>
          <w:divBdr>
            <w:top w:val="none" w:sz="0" w:space="0" w:color="auto"/>
            <w:left w:val="none" w:sz="0" w:space="0" w:color="auto"/>
            <w:bottom w:val="none" w:sz="0" w:space="0" w:color="auto"/>
            <w:right w:val="none" w:sz="0" w:space="0" w:color="auto"/>
          </w:divBdr>
        </w:div>
        <w:div w:id="410659909">
          <w:marLeft w:val="640"/>
          <w:marRight w:val="0"/>
          <w:marTop w:val="0"/>
          <w:marBottom w:val="0"/>
          <w:divBdr>
            <w:top w:val="none" w:sz="0" w:space="0" w:color="auto"/>
            <w:left w:val="none" w:sz="0" w:space="0" w:color="auto"/>
            <w:bottom w:val="none" w:sz="0" w:space="0" w:color="auto"/>
            <w:right w:val="none" w:sz="0" w:space="0" w:color="auto"/>
          </w:divBdr>
        </w:div>
        <w:div w:id="1701472744">
          <w:marLeft w:val="640"/>
          <w:marRight w:val="0"/>
          <w:marTop w:val="0"/>
          <w:marBottom w:val="0"/>
          <w:divBdr>
            <w:top w:val="none" w:sz="0" w:space="0" w:color="auto"/>
            <w:left w:val="none" w:sz="0" w:space="0" w:color="auto"/>
            <w:bottom w:val="none" w:sz="0" w:space="0" w:color="auto"/>
            <w:right w:val="none" w:sz="0" w:space="0" w:color="auto"/>
          </w:divBdr>
        </w:div>
        <w:div w:id="1273509931">
          <w:marLeft w:val="640"/>
          <w:marRight w:val="0"/>
          <w:marTop w:val="0"/>
          <w:marBottom w:val="0"/>
          <w:divBdr>
            <w:top w:val="none" w:sz="0" w:space="0" w:color="auto"/>
            <w:left w:val="none" w:sz="0" w:space="0" w:color="auto"/>
            <w:bottom w:val="none" w:sz="0" w:space="0" w:color="auto"/>
            <w:right w:val="none" w:sz="0" w:space="0" w:color="auto"/>
          </w:divBdr>
        </w:div>
        <w:div w:id="1465348810">
          <w:marLeft w:val="640"/>
          <w:marRight w:val="0"/>
          <w:marTop w:val="0"/>
          <w:marBottom w:val="0"/>
          <w:divBdr>
            <w:top w:val="none" w:sz="0" w:space="0" w:color="auto"/>
            <w:left w:val="none" w:sz="0" w:space="0" w:color="auto"/>
            <w:bottom w:val="none" w:sz="0" w:space="0" w:color="auto"/>
            <w:right w:val="none" w:sz="0" w:space="0" w:color="auto"/>
          </w:divBdr>
        </w:div>
        <w:div w:id="2044594711">
          <w:marLeft w:val="640"/>
          <w:marRight w:val="0"/>
          <w:marTop w:val="0"/>
          <w:marBottom w:val="0"/>
          <w:divBdr>
            <w:top w:val="none" w:sz="0" w:space="0" w:color="auto"/>
            <w:left w:val="none" w:sz="0" w:space="0" w:color="auto"/>
            <w:bottom w:val="none" w:sz="0" w:space="0" w:color="auto"/>
            <w:right w:val="none" w:sz="0" w:space="0" w:color="auto"/>
          </w:divBdr>
        </w:div>
        <w:div w:id="1551913313">
          <w:marLeft w:val="640"/>
          <w:marRight w:val="0"/>
          <w:marTop w:val="0"/>
          <w:marBottom w:val="0"/>
          <w:divBdr>
            <w:top w:val="none" w:sz="0" w:space="0" w:color="auto"/>
            <w:left w:val="none" w:sz="0" w:space="0" w:color="auto"/>
            <w:bottom w:val="none" w:sz="0" w:space="0" w:color="auto"/>
            <w:right w:val="none" w:sz="0" w:space="0" w:color="auto"/>
          </w:divBdr>
        </w:div>
        <w:div w:id="1768454715">
          <w:marLeft w:val="640"/>
          <w:marRight w:val="0"/>
          <w:marTop w:val="0"/>
          <w:marBottom w:val="0"/>
          <w:divBdr>
            <w:top w:val="none" w:sz="0" w:space="0" w:color="auto"/>
            <w:left w:val="none" w:sz="0" w:space="0" w:color="auto"/>
            <w:bottom w:val="none" w:sz="0" w:space="0" w:color="auto"/>
            <w:right w:val="none" w:sz="0" w:space="0" w:color="auto"/>
          </w:divBdr>
        </w:div>
        <w:div w:id="1679191722">
          <w:marLeft w:val="640"/>
          <w:marRight w:val="0"/>
          <w:marTop w:val="0"/>
          <w:marBottom w:val="0"/>
          <w:divBdr>
            <w:top w:val="none" w:sz="0" w:space="0" w:color="auto"/>
            <w:left w:val="none" w:sz="0" w:space="0" w:color="auto"/>
            <w:bottom w:val="none" w:sz="0" w:space="0" w:color="auto"/>
            <w:right w:val="none" w:sz="0" w:space="0" w:color="auto"/>
          </w:divBdr>
        </w:div>
        <w:div w:id="1939287248">
          <w:marLeft w:val="640"/>
          <w:marRight w:val="0"/>
          <w:marTop w:val="0"/>
          <w:marBottom w:val="0"/>
          <w:divBdr>
            <w:top w:val="none" w:sz="0" w:space="0" w:color="auto"/>
            <w:left w:val="none" w:sz="0" w:space="0" w:color="auto"/>
            <w:bottom w:val="none" w:sz="0" w:space="0" w:color="auto"/>
            <w:right w:val="none" w:sz="0" w:space="0" w:color="auto"/>
          </w:divBdr>
        </w:div>
        <w:div w:id="16467452">
          <w:marLeft w:val="640"/>
          <w:marRight w:val="0"/>
          <w:marTop w:val="0"/>
          <w:marBottom w:val="0"/>
          <w:divBdr>
            <w:top w:val="none" w:sz="0" w:space="0" w:color="auto"/>
            <w:left w:val="none" w:sz="0" w:space="0" w:color="auto"/>
            <w:bottom w:val="none" w:sz="0" w:space="0" w:color="auto"/>
            <w:right w:val="none" w:sz="0" w:space="0" w:color="auto"/>
          </w:divBdr>
        </w:div>
        <w:div w:id="1359351853">
          <w:marLeft w:val="640"/>
          <w:marRight w:val="0"/>
          <w:marTop w:val="0"/>
          <w:marBottom w:val="0"/>
          <w:divBdr>
            <w:top w:val="none" w:sz="0" w:space="0" w:color="auto"/>
            <w:left w:val="none" w:sz="0" w:space="0" w:color="auto"/>
            <w:bottom w:val="none" w:sz="0" w:space="0" w:color="auto"/>
            <w:right w:val="none" w:sz="0" w:space="0" w:color="auto"/>
          </w:divBdr>
        </w:div>
        <w:div w:id="807093956">
          <w:marLeft w:val="640"/>
          <w:marRight w:val="0"/>
          <w:marTop w:val="0"/>
          <w:marBottom w:val="0"/>
          <w:divBdr>
            <w:top w:val="none" w:sz="0" w:space="0" w:color="auto"/>
            <w:left w:val="none" w:sz="0" w:space="0" w:color="auto"/>
            <w:bottom w:val="none" w:sz="0" w:space="0" w:color="auto"/>
            <w:right w:val="none" w:sz="0" w:space="0" w:color="auto"/>
          </w:divBdr>
        </w:div>
        <w:div w:id="1679648829">
          <w:marLeft w:val="640"/>
          <w:marRight w:val="0"/>
          <w:marTop w:val="0"/>
          <w:marBottom w:val="0"/>
          <w:divBdr>
            <w:top w:val="none" w:sz="0" w:space="0" w:color="auto"/>
            <w:left w:val="none" w:sz="0" w:space="0" w:color="auto"/>
            <w:bottom w:val="none" w:sz="0" w:space="0" w:color="auto"/>
            <w:right w:val="none" w:sz="0" w:space="0" w:color="auto"/>
          </w:divBdr>
        </w:div>
        <w:div w:id="2022050853">
          <w:marLeft w:val="640"/>
          <w:marRight w:val="0"/>
          <w:marTop w:val="0"/>
          <w:marBottom w:val="0"/>
          <w:divBdr>
            <w:top w:val="none" w:sz="0" w:space="0" w:color="auto"/>
            <w:left w:val="none" w:sz="0" w:space="0" w:color="auto"/>
            <w:bottom w:val="none" w:sz="0" w:space="0" w:color="auto"/>
            <w:right w:val="none" w:sz="0" w:space="0" w:color="auto"/>
          </w:divBdr>
        </w:div>
        <w:div w:id="1608198046">
          <w:marLeft w:val="640"/>
          <w:marRight w:val="0"/>
          <w:marTop w:val="0"/>
          <w:marBottom w:val="0"/>
          <w:divBdr>
            <w:top w:val="none" w:sz="0" w:space="0" w:color="auto"/>
            <w:left w:val="none" w:sz="0" w:space="0" w:color="auto"/>
            <w:bottom w:val="none" w:sz="0" w:space="0" w:color="auto"/>
            <w:right w:val="none" w:sz="0" w:space="0" w:color="auto"/>
          </w:divBdr>
        </w:div>
        <w:div w:id="1139149355">
          <w:marLeft w:val="640"/>
          <w:marRight w:val="0"/>
          <w:marTop w:val="0"/>
          <w:marBottom w:val="0"/>
          <w:divBdr>
            <w:top w:val="none" w:sz="0" w:space="0" w:color="auto"/>
            <w:left w:val="none" w:sz="0" w:space="0" w:color="auto"/>
            <w:bottom w:val="none" w:sz="0" w:space="0" w:color="auto"/>
            <w:right w:val="none" w:sz="0" w:space="0" w:color="auto"/>
          </w:divBdr>
        </w:div>
        <w:div w:id="1508402301">
          <w:marLeft w:val="640"/>
          <w:marRight w:val="0"/>
          <w:marTop w:val="0"/>
          <w:marBottom w:val="0"/>
          <w:divBdr>
            <w:top w:val="none" w:sz="0" w:space="0" w:color="auto"/>
            <w:left w:val="none" w:sz="0" w:space="0" w:color="auto"/>
            <w:bottom w:val="none" w:sz="0" w:space="0" w:color="auto"/>
            <w:right w:val="none" w:sz="0" w:space="0" w:color="auto"/>
          </w:divBdr>
        </w:div>
        <w:div w:id="1920866571">
          <w:marLeft w:val="640"/>
          <w:marRight w:val="0"/>
          <w:marTop w:val="0"/>
          <w:marBottom w:val="0"/>
          <w:divBdr>
            <w:top w:val="none" w:sz="0" w:space="0" w:color="auto"/>
            <w:left w:val="none" w:sz="0" w:space="0" w:color="auto"/>
            <w:bottom w:val="none" w:sz="0" w:space="0" w:color="auto"/>
            <w:right w:val="none" w:sz="0" w:space="0" w:color="auto"/>
          </w:divBdr>
        </w:div>
        <w:div w:id="2074962419">
          <w:marLeft w:val="640"/>
          <w:marRight w:val="0"/>
          <w:marTop w:val="0"/>
          <w:marBottom w:val="0"/>
          <w:divBdr>
            <w:top w:val="none" w:sz="0" w:space="0" w:color="auto"/>
            <w:left w:val="none" w:sz="0" w:space="0" w:color="auto"/>
            <w:bottom w:val="none" w:sz="0" w:space="0" w:color="auto"/>
            <w:right w:val="none" w:sz="0" w:space="0" w:color="auto"/>
          </w:divBdr>
        </w:div>
        <w:div w:id="1949267786">
          <w:marLeft w:val="640"/>
          <w:marRight w:val="0"/>
          <w:marTop w:val="0"/>
          <w:marBottom w:val="0"/>
          <w:divBdr>
            <w:top w:val="none" w:sz="0" w:space="0" w:color="auto"/>
            <w:left w:val="none" w:sz="0" w:space="0" w:color="auto"/>
            <w:bottom w:val="none" w:sz="0" w:space="0" w:color="auto"/>
            <w:right w:val="none" w:sz="0" w:space="0" w:color="auto"/>
          </w:divBdr>
        </w:div>
        <w:div w:id="903294780">
          <w:marLeft w:val="640"/>
          <w:marRight w:val="0"/>
          <w:marTop w:val="0"/>
          <w:marBottom w:val="0"/>
          <w:divBdr>
            <w:top w:val="none" w:sz="0" w:space="0" w:color="auto"/>
            <w:left w:val="none" w:sz="0" w:space="0" w:color="auto"/>
            <w:bottom w:val="none" w:sz="0" w:space="0" w:color="auto"/>
            <w:right w:val="none" w:sz="0" w:space="0" w:color="auto"/>
          </w:divBdr>
        </w:div>
        <w:div w:id="133186762">
          <w:marLeft w:val="640"/>
          <w:marRight w:val="0"/>
          <w:marTop w:val="0"/>
          <w:marBottom w:val="0"/>
          <w:divBdr>
            <w:top w:val="none" w:sz="0" w:space="0" w:color="auto"/>
            <w:left w:val="none" w:sz="0" w:space="0" w:color="auto"/>
            <w:bottom w:val="none" w:sz="0" w:space="0" w:color="auto"/>
            <w:right w:val="none" w:sz="0" w:space="0" w:color="auto"/>
          </w:divBdr>
        </w:div>
        <w:div w:id="715154804">
          <w:marLeft w:val="640"/>
          <w:marRight w:val="0"/>
          <w:marTop w:val="0"/>
          <w:marBottom w:val="0"/>
          <w:divBdr>
            <w:top w:val="none" w:sz="0" w:space="0" w:color="auto"/>
            <w:left w:val="none" w:sz="0" w:space="0" w:color="auto"/>
            <w:bottom w:val="none" w:sz="0" w:space="0" w:color="auto"/>
            <w:right w:val="none" w:sz="0" w:space="0" w:color="auto"/>
          </w:divBdr>
        </w:div>
        <w:div w:id="1617521285">
          <w:marLeft w:val="640"/>
          <w:marRight w:val="0"/>
          <w:marTop w:val="0"/>
          <w:marBottom w:val="0"/>
          <w:divBdr>
            <w:top w:val="none" w:sz="0" w:space="0" w:color="auto"/>
            <w:left w:val="none" w:sz="0" w:space="0" w:color="auto"/>
            <w:bottom w:val="none" w:sz="0" w:space="0" w:color="auto"/>
            <w:right w:val="none" w:sz="0" w:space="0" w:color="auto"/>
          </w:divBdr>
        </w:div>
        <w:div w:id="689644109">
          <w:marLeft w:val="640"/>
          <w:marRight w:val="0"/>
          <w:marTop w:val="0"/>
          <w:marBottom w:val="0"/>
          <w:divBdr>
            <w:top w:val="none" w:sz="0" w:space="0" w:color="auto"/>
            <w:left w:val="none" w:sz="0" w:space="0" w:color="auto"/>
            <w:bottom w:val="none" w:sz="0" w:space="0" w:color="auto"/>
            <w:right w:val="none" w:sz="0" w:space="0" w:color="auto"/>
          </w:divBdr>
        </w:div>
        <w:div w:id="1988317015">
          <w:marLeft w:val="640"/>
          <w:marRight w:val="0"/>
          <w:marTop w:val="0"/>
          <w:marBottom w:val="0"/>
          <w:divBdr>
            <w:top w:val="none" w:sz="0" w:space="0" w:color="auto"/>
            <w:left w:val="none" w:sz="0" w:space="0" w:color="auto"/>
            <w:bottom w:val="none" w:sz="0" w:space="0" w:color="auto"/>
            <w:right w:val="none" w:sz="0" w:space="0" w:color="auto"/>
          </w:divBdr>
        </w:div>
        <w:div w:id="1533181624">
          <w:marLeft w:val="640"/>
          <w:marRight w:val="0"/>
          <w:marTop w:val="0"/>
          <w:marBottom w:val="0"/>
          <w:divBdr>
            <w:top w:val="none" w:sz="0" w:space="0" w:color="auto"/>
            <w:left w:val="none" w:sz="0" w:space="0" w:color="auto"/>
            <w:bottom w:val="none" w:sz="0" w:space="0" w:color="auto"/>
            <w:right w:val="none" w:sz="0" w:space="0" w:color="auto"/>
          </w:divBdr>
        </w:div>
        <w:div w:id="950018904">
          <w:marLeft w:val="640"/>
          <w:marRight w:val="0"/>
          <w:marTop w:val="0"/>
          <w:marBottom w:val="0"/>
          <w:divBdr>
            <w:top w:val="none" w:sz="0" w:space="0" w:color="auto"/>
            <w:left w:val="none" w:sz="0" w:space="0" w:color="auto"/>
            <w:bottom w:val="none" w:sz="0" w:space="0" w:color="auto"/>
            <w:right w:val="none" w:sz="0" w:space="0" w:color="auto"/>
          </w:divBdr>
        </w:div>
        <w:div w:id="253175736">
          <w:marLeft w:val="640"/>
          <w:marRight w:val="0"/>
          <w:marTop w:val="0"/>
          <w:marBottom w:val="0"/>
          <w:divBdr>
            <w:top w:val="none" w:sz="0" w:space="0" w:color="auto"/>
            <w:left w:val="none" w:sz="0" w:space="0" w:color="auto"/>
            <w:bottom w:val="none" w:sz="0" w:space="0" w:color="auto"/>
            <w:right w:val="none" w:sz="0" w:space="0" w:color="auto"/>
          </w:divBdr>
        </w:div>
        <w:div w:id="486437652">
          <w:marLeft w:val="640"/>
          <w:marRight w:val="0"/>
          <w:marTop w:val="0"/>
          <w:marBottom w:val="0"/>
          <w:divBdr>
            <w:top w:val="none" w:sz="0" w:space="0" w:color="auto"/>
            <w:left w:val="none" w:sz="0" w:space="0" w:color="auto"/>
            <w:bottom w:val="none" w:sz="0" w:space="0" w:color="auto"/>
            <w:right w:val="none" w:sz="0" w:space="0" w:color="auto"/>
          </w:divBdr>
        </w:div>
        <w:div w:id="310062496">
          <w:marLeft w:val="640"/>
          <w:marRight w:val="0"/>
          <w:marTop w:val="0"/>
          <w:marBottom w:val="0"/>
          <w:divBdr>
            <w:top w:val="none" w:sz="0" w:space="0" w:color="auto"/>
            <w:left w:val="none" w:sz="0" w:space="0" w:color="auto"/>
            <w:bottom w:val="none" w:sz="0" w:space="0" w:color="auto"/>
            <w:right w:val="none" w:sz="0" w:space="0" w:color="auto"/>
          </w:divBdr>
        </w:div>
        <w:div w:id="823203823">
          <w:marLeft w:val="640"/>
          <w:marRight w:val="0"/>
          <w:marTop w:val="0"/>
          <w:marBottom w:val="0"/>
          <w:divBdr>
            <w:top w:val="none" w:sz="0" w:space="0" w:color="auto"/>
            <w:left w:val="none" w:sz="0" w:space="0" w:color="auto"/>
            <w:bottom w:val="none" w:sz="0" w:space="0" w:color="auto"/>
            <w:right w:val="none" w:sz="0" w:space="0" w:color="auto"/>
          </w:divBdr>
        </w:div>
        <w:div w:id="1230767633">
          <w:marLeft w:val="640"/>
          <w:marRight w:val="0"/>
          <w:marTop w:val="0"/>
          <w:marBottom w:val="0"/>
          <w:divBdr>
            <w:top w:val="none" w:sz="0" w:space="0" w:color="auto"/>
            <w:left w:val="none" w:sz="0" w:space="0" w:color="auto"/>
            <w:bottom w:val="none" w:sz="0" w:space="0" w:color="auto"/>
            <w:right w:val="none" w:sz="0" w:space="0" w:color="auto"/>
          </w:divBdr>
        </w:div>
        <w:div w:id="33970932">
          <w:marLeft w:val="640"/>
          <w:marRight w:val="0"/>
          <w:marTop w:val="0"/>
          <w:marBottom w:val="0"/>
          <w:divBdr>
            <w:top w:val="none" w:sz="0" w:space="0" w:color="auto"/>
            <w:left w:val="none" w:sz="0" w:space="0" w:color="auto"/>
            <w:bottom w:val="none" w:sz="0" w:space="0" w:color="auto"/>
            <w:right w:val="none" w:sz="0" w:space="0" w:color="auto"/>
          </w:divBdr>
        </w:div>
        <w:div w:id="1761639948">
          <w:marLeft w:val="640"/>
          <w:marRight w:val="0"/>
          <w:marTop w:val="0"/>
          <w:marBottom w:val="0"/>
          <w:divBdr>
            <w:top w:val="none" w:sz="0" w:space="0" w:color="auto"/>
            <w:left w:val="none" w:sz="0" w:space="0" w:color="auto"/>
            <w:bottom w:val="none" w:sz="0" w:space="0" w:color="auto"/>
            <w:right w:val="none" w:sz="0" w:space="0" w:color="auto"/>
          </w:divBdr>
        </w:div>
        <w:div w:id="1056859021">
          <w:marLeft w:val="640"/>
          <w:marRight w:val="0"/>
          <w:marTop w:val="0"/>
          <w:marBottom w:val="0"/>
          <w:divBdr>
            <w:top w:val="none" w:sz="0" w:space="0" w:color="auto"/>
            <w:left w:val="none" w:sz="0" w:space="0" w:color="auto"/>
            <w:bottom w:val="none" w:sz="0" w:space="0" w:color="auto"/>
            <w:right w:val="none" w:sz="0" w:space="0" w:color="auto"/>
          </w:divBdr>
        </w:div>
        <w:div w:id="186405928">
          <w:marLeft w:val="640"/>
          <w:marRight w:val="0"/>
          <w:marTop w:val="0"/>
          <w:marBottom w:val="0"/>
          <w:divBdr>
            <w:top w:val="none" w:sz="0" w:space="0" w:color="auto"/>
            <w:left w:val="none" w:sz="0" w:space="0" w:color="auto"/>
            <w:bottom w:val="none" w:sz="0" w:space="0" w:color="auto"/>
            <w:right w:val="none" w:sz="0" w:space="0" w:color="auto"/>
          </w:divBdr>
        </w:div>
        <w:div w:id="2126382396">
          <w:marLeft w:val="640"/>
          <w:marRight w:val="0"/>
          <w:marTop w:val="0"/>
          <w:marBottom w:val="0"/>
          <w:divBdr>
            <w:top w:val="none" w:sz="0" w:space="0" w:color="auto"/>
            <w:left w:val="none" w:sz="0" w:space="0" w:color="auto"/>
            <w:bottom w:val="none" w:sz="0" w:space="0" w:color="auto"/>
            <w:right w:val="none" w:sz="0" w:space="0" w:color="auto"/>
          </w:divBdr>
        </w:div>
        <w:div w:id="419450798">
          <w:marLeft w:val="640"/>
          <w:marRight w:val="0"/>
          <w:marTop w:val="0"/>
          <w:marBottom w:val="0"/>
          <w:divBdr>
            <w:top w:val="none" w:sz="0" w:space="0" w:color="auto"/>
            <w:left w:val="none" w:sz="0" w:space="0" w:color="auto"/>
            <w:bottom w:val="none" w:sz="0" w:space="0" w:color="auto"/>
            <w:right w:val="none" w:sz="0" w:space="0" w:color="auto"/>
          </w:divBdr>
        </w:div>
        <w:div w:id="989288695">
          <w:marLeft w:val="640"/>
          <w:marRight w:val="0"/>
          <w:marTop w:val="0"/>
          <w:marBottom w:val="0"/>
          <w:divBdr>
            <w:top w:val="none" w:sz="0" w:space="0" w:color="auto"/>
            <w:left w:val="none" w:sz="0" w:space="0" w:color="auto"/>
            <w:bottom w:val="none" w:sz="0" w:space="0" w:color="auto"/>
            <w:right w:val="none" w:sz="0" w:space="0" w:color="auto"/>
          </w:divBdr>
        </w:div>
        <w:div w:id="1370566005">
          <w:marLeft w:val="640"/>
          <w:marRight w:val="0"/>
          <w:marTop w:val="0"/>
          <w:marBottom w:val="0"/>
          <w:divBdr>
            <w:top w:val="none" w:sz="0" w:space="0" w:color="auto"/>
            <w:left w:val="none" w:sz="0" w:space="0" w:color="auto"/>
            <w:bottom w:val="none" w:sz="0" w:space="0" w:color="auto"/>
            <w:right w:val="none" w:sz="0" w:space="0" w:color="auto"/>
          </w:divBdr>
        </w:div>
        <w:div w:id="1522863422">
          <w:marLeft w:val="640"/>
          <w:marRight w:val="0"/>
          <w:marTop w:val="0"/>
          <w:marBottom w:val="0"/>
          <w:divBdr>
            <w:top w:val="none" w:sz="0" w:space="0" w:color="auto"/>
            <w:left w:val="none" w:sz="0" w:space="0" w:color="auto"/>
            <w:bottom w:val="none" w:sz="0" w:space="0" w:color="auto"/>
            <w:right w:val="none" w:sz="0" w:space="0" w:color="auto"/>
          </w:divBdr>
        </w:div>
      </w:divsChild>
    </w:div>
    <w:div w:id="1567649510">
      <w:bodyDiv w:val="1"/>
      <w:marLeft w:val="0"/>
      <w:marRight w:val="0"/>
      <w:marTop w:val="0"/>
      <w:marBottom w:val="0"/>
      <w:divBdr>
        <w:top w:val="none" w:sz="0" w:space="0" w:color="auto"/>
        <w:left w:val="none" w:sz="0" w:space="0" w:color="auto"/>
        <w:bottom w:val="none" w:sz="0" w:space="0" w:color="auto"/>
        <w:right w:val="none" w:sz="0" w:space="0" w:color="auto"/>
      </w:divBdr>
      <w:divsChild>
        <w:div w:id="1649625413">
          <w:marLeft w:val="640"/>
          <w:marRight w:val="0"/>
          <w:marTop w:val="0"/>
          <w:marBottom w:val="0"/>
          <w:divBdr>
            <w:top w:val="none" w:sz="0" w:space="0" w:color="auto"/>
            <w:left w:val="none" w:sz="0" w:space="0" w:color="auto"/>
            <w:bottom w:val="none" w:sz="0" w:space="0" w:color="auto"/>
            <w:right w:val="none" w:sz="0" w:space="0" w:color="auto"/>
          </w:divBdr>
        </w:div>
        <w:div w:id="1873420241">
          <w:marLeft w:val="640"/>
          <w:marRight w:val="0"/>
          <w:marTop w:val="0"/>
          <w:marBottom w:val="0"/>
          <w:divBdr>
            <w:top w:val="none" w:sz="0" w:space="0" w:color="auto"/>
            <w:left w:val="none" w:sz="0" w:space="0" w:color="auto"/>
            <w:bottom w:val="none" w:sz="0" w:space="0" w:color="auto"/>
            <w:right w:val="none" w:sz="0" w:space="0" w:color="auto"/>
          </w:divBdr>
        </w:div>
        <w:div w:id="89399538">
          <w:marLeft w:val="640"/>
          <w:marRight w:val="0"/>
          <w:marTop w:val="0"/>
          <w:marBottom w:val="0"/>
          <w:divBdr>
            <w:top w:val="none" w:sz="0" w:space="0" w:color="auto"/>
            <w:left w:val="none" w:sz="0" w:space="0" w:color="auto"/>
            <w:bottom w:val="none" w:sz="0" w:space="0" w:color="auto"/>
            <w:right w:val="none" w:sz="0" w:space="0" w:color="auto"/>
          </w:divBdr>
        </w:div>
        <w:div w:id="1265846971">
          <w:marLeft w:val="640"/>
          <w:marRight w:val="0"/>
          <w:marTop w:val="0"/>
          <w:marBottom w:val="0"/>
          <w:divBdr>
            <w:top w:val="none" w:sz="0" w:space="0" w:color="auto"/>
            <w:left w:val="none" w:sz="0" w:space="0" w:color="auto"/>
            <w:bottom w:val="none" w:sz="0" w:space="0" w:color="auto"/>
            <w:right w:val="none" w:sz="0" w:space="0" w:color="auto"/>
          </w:divBdr>
        </w:div>
        <w:div w:id="2024700660">
          <w:marLeft w:val="640"/>
          <w:marRight w:val="0"/>
          <w:marTop w:val="0"/>
          <w:marBottom w:val="0"/>
          <w:divBdr>
            <w:top w:val="none" w:sz="0" w:space="0" w:color="auto"/>
            <w:left w:val="none" w:sz="0" w:space="0" w:color="auto"/>
            <w:bottom w:val="none" w:sz="0" w:space="0" w:color="auto"/>
            <w:right w:val="none" w:sz="0" w:space="0" w:color="auto"/>
          </w:divBdr>
        </w:div>
        <w:div w:id="1427921908">
          <w:marLeft w:val="640"/>
          <w:marRight w:val="0"/>
          <w:marTop w:val="0"/>
          <w:marBottom w:val="0"/>
          <w:divBdr>
            <w:top w:val="none" w:sz="0" w:space="0" w:color="auto"/>
            <w:left w:val="none" w:sz="0" w:space="0" w:color="auto"/>
            <w:bottom w:val="none" w:sz="0" w:space="0" w:color="auto"/>
            <w:right w:val="none" w:sz="0" w:space="0" w:color="auto"/>
          </w:divBdr>
        </w:div>
        <w:div w:id="1032537453">
          <w:marLeft w:val="640"/>
          <w:marRight w:val="0"/>
          <w:marTop w:val="0"/>
          <w:marBottom w:val="0"/>
          <w:divBdr>
            <w:top w:val="none" w:sz="0" w:space="0" w:color="auto"/>
            <w:left w:val="none" w:sz="0" w:space="0" w:color="auto"/>
            <w:bottom w:val="none" w:sz="0" w:space="0" w:color="auto"/>
            <w:right w:val="none" w:sz="0" w:space="0" w:color="auto"/>
          </w:divBdr>
        </w:div>
        <w:div w:id="1707099172">
          <w:marLeft w:val="640"/>
          <w:marRight w:val="0"/>
          <w:marTop w:val="0"/>
          <w:marBottom w:val="0"/>
          <w:divBdr>
            <w:top w:val="none" w:sz="0" w:space="0" w:color="auto"/>
            <w:left w:val="none" w:sz="0" w:space="0" w:color="auto"/>
            <w:bottom w:val="none" w:sz="0" w:space="0" w:color="auto"/>
            <w:right w:val="none" w:sz="0" w:space="0" w:color="auto"/>
          </w:divBdr>
        </w:div>
        <w:div w:id="1582443088">
          <w:marLeft w:val="640"/>
          <w:marRight w:val="0"/>
          <w:marTop w:val="0"/>
          <w:marBottom w:val="0"/>
          <w:divBdr>
            <w:top w:val="none" w:sz="0" w:space="0" w:color="auto"/>
            <w:left w:val="none" w:sz="0" w:space="0" w:color="auto"/>
            <w:bottom w:val="none" w:sz="0" w:space="0" w:color="auto"/>
            <w:right w:val="none" w:sz="0" w:space="0" w:color="auto"/>
          </w:divBdr>
        </w:div>
        <w:div w:id="868643172">
          <w:marLeft w:val="640"/>
          <w:marRight w:val="0"/>
          <w:marTop w:val="0"/>
          <w:marBottom w:val="0"/>
          <w:divBdr>
            <w:top w:val="none" w:sz="0" w:space="0" w:color="auto"/>
            <w:left w:val="none" w:sz="0" w:space="0" w:color="auto"/>
            <w:bottom w:val="none" w:sz="0" w:space="0" w:color="auto"/>
            <w:right w:val="none" w:sz="0" w:space="0" w:color="auto"/>
          </w:divBdr>
        </w:div>
        <w:div w:id="212928174">
          <w:marLeft w:val="640"/>
          <w:marRight w:val="0"/>
          <w:marTop w:val="0"/>
          <w:marBottom w:val="0"/>
          <w:divBdr>
            <w:top w:val="none" w:sz="0" w:space="0" w:color="auto"/>
            <w:left w:val="none" w:sz="0" w:space="0" w:color="auto"/>
            <w:bottom w:val="none" w:sz="0" w:space="0" w:color="auto"/>
            <w:right w:val="none" w:sz="0" w:space="0" w:color="auto"/>
          </w:divBdr>
        </w:div>
        <w:div w:id="1784570316">
          <w:marLeft w:val="640"/>
          <w:marRight w:val="0"/>
          <w:marTop w:val="0"/>
          <w:marBottom w:val="0"/>
          <w:divBdr>
            <w:top w:val="none" w:sz="0" w:space="0" w:color="auto"/>
            <w:left w:val="none" w:sz="0" w:space="0" w:color="auto"/>
            <w:bottom w:val="none" w:sz="0" w:space="0" w:color="auto"/>
            <w:right w:val="none" w:sz="0" w:space="0" w:color="auto"/>
          </w:divBdr>
        </w:div>
        <w:div w:id="465396677">
          <w:marLeft w:val="640"/>
          <w:marRight w:val="0"/>
          <w:marTop w:val="0"/>
          <w:marBottom w:val="0"/>
          <w:divBdr>
            <w:top w:val="none" w:sz="0" w:space="0" w:color="auto"/>
            <w:left w:val="none" w:sz="0" w:space="0" w:color="auto"/>
            <w:bottom w:val="none" w:sz="0" w:space="0" w:color="auto"/>
            <w:right w:val="none" w:sz="0" w:space="0" w:color="auto"/>
          </w:divBdr>
        </w:div>
        <w:div w:id="1847862500">
          <w:marLeft w:val="640"/>
          <w:marRight w:val="0"/>
          <w:marTop w:val="0"/>
          <w:marBottom w:val="0"/>
          <w:divBdr>
            <w:top w:val="none" w:sz="0" w:space="0" w:color="auto"/>
            <w:left w:val="none" w:sz="0" w:space="0" w:color="auto"/>
            <w:bottom w:val="none" w:sz="0" w:space="0" w:color="auto"/>
            <w:right w:val="none" w:sz="0" w:space="0" w:color="auto"/>
          </w:divBdr>
        </w:div>
        <w:div w:id="103694594">
          <w:marLeft w:val="640"/>
          <w:marRight w:val="0"/>
          <w:marTop w:val="0"/>
          <w:marBottom w:val="0"/>
          <w:divBdr>
            <w:top w:val="none" w:sz="0" w:space="0" w:color="auto"/>
            <w:left w:val="none" w:sz="0" w:space="0" w:color="auto"/>
            <w:bottom w:val="none" w:sz="0" w:space="0" w:color="auto"/>
            <w:right w:val="none" w:sz="0" w:space="0" w:color="auto"/>
          </w:divBdr>
        </w:div>
        <w:div w:id="1480994158">
          <w:marLeft w:val="640"/>
          <w:marRight w:val="0"/>
          <w:marTop w:val="0"/>
          <w:marBottom w:val="0"/>
          <w:divBdr>
            <w:top w:val="none" w:sz="0" w:space="0" w:color="auto"/>
            <w:left w:val="none" w:sz="0" w:space="0" w:color="auto"/>
            <w:bottom w:val="none" w:sz="0" w:space="0" w:color="auto"/>
            <w:right w:val="none" w:sz="0" w:space="0" w:color="auto"/>
          </w:divBdr>
        </w:div>
        <w:div w:id="1512721952">
          <w:marLeft w:val="640"/>
          <w:marRight w:val="0"/>
          <w:marTop w:val="0"/>
          <w:marBottom w:val="0"/>
          <w:divBdr>
            <w:top w:val="none" w:sz="0" w:space="0" w:color="auto"/>
            <w:left w:val="none" w:sz="0" w:space="0" w:color="auto"/>
            <w:bottom w:val="none" w:sz="0" w:space="0" w:color="auto"/>
            <w:right w:val="none" w:sz="0" w:space="0" w:color="auto"/>
          </w:divBdr>
        </w:div>
        <w:div w:id="1154226418">
          <w:marLeft w:val="640"/>
          <w:marRight w:val="0"/>
          <w:marTop w:val="0"/>
          <w:marBottom w:val="0"/>
          <w:divBdr>
            <w:top w:val="none" w:sz="0" w:space="0" w:color="auto"/>
            <w:left w:val="none" w:sz="0" w:space="0" w:color="auto"/>
            <w:bottom w:val="none" w:sz="0" w:space="0" w:color="auto"/>
            <w:right w:val="none" w:sz="0" w:space="0" w:color="auto"/>
          </w:divBdr>
        </w:div>
        <w:div w:id="1684240476">
          <w:marLeft w:val="640"/>
          <w:marRight w:val="0"/>
          <w:marTop w:val="0"/>
          <w:marBottom w:val="0"/>
          <w:divBdr>
            <w:top w:val="none" w:sz="0" w:space="0" w:color="auto"/>
            <w:left w:val="none" w:sz="0" w:space="0" w:color="auto"/>
            <w:bottom w:val="none" w:sz="0" w:space="0" w:color="auto"/>
            <w:right w:val="none" w:sz="0" w:space="0" w:color="auto"/>
          </w:divBdr>
        </w:div>
        <w:div w:id="73627177">
          <w:marLeft w:val="640"/>
          <w:marRight w:val="0"/>
          <w:marTop w:val="0"/>
          <w:marBottom w:val="0"/>
          <w:divBdr>
            <w:top w:val="none" w:sz="0" w:space="0" w:color="auto"/>
            <w:left w:val="none" w:sz="0" w:space="0" w:color="auto"/>
            <w:bottom w:val="none" w:sz="0" w:space="0" w:color="auto"/>
            <w:right w:val="none" w:sz="0" w:space="0" w:color="auto"/>
          </w:divBdr>
        </w:div>
        <w:div w:id="803809560">
          <w:marLeft w:val="640"/>
          <w:marRight w:val="0"/>
          <w:marTop w:val="0"/>
          <w:marBottom w:val="0"/>
          <w:divBdr>
            <w:top w:val="none" w:sz="0" w:space="0" w:color="auto"/>
            <w:left w:val="none" w:sz="0" w:space="0" w:color="auto"/>
            <w:bottom w:val="none" w:sz="0" w:space="0" w:color="auto"/>
            <w:right w:val="none" w:sz="0" w:space="0" w:color="auto"/>
          </w:divBdr>
        </w:div>
        <w:div w:id="1787575538">
          <w:marLeft w:val="640"/>
          <w:marRight w:val="0"/>
          <w:marTop w:val="0"/>
          <w:marBottom w:val="0"/>
          <w:divBdr>
            <w:top w:val="none" w:sz="0" w:space="0" w:color="auto"/>
            <w:left w:val="none" w:sz="0" w:space="0" w:color="auto"/>
            <w:bottom w:val="none" w:sz="0" w:space="0" w:color="auto"/>
            <w:right w:val="none" w:sz="0" w:space="0" w:color="auto"/>
          </w:divBdr>
        </w:div>
        <w:div w:id="74714130">
          <w:marLeft w:val="640"/>
          <w:marRight w:val="0"/>
          <w:marTop w:val="0"/>
          <w:marBottom w:val="0"/>
          <w:divBdr>
            <w:top w:val="none" w:sz="0" w:space="0" w:color="auto"/>
            <w:left w:val="none" w:sz="0" w:space="0" w:color="auto"/>
            <w:bottom w:val="none" w:sz="0" w:space="0" w:color="auto"/>
            <w:right w:val="none" w:sz="0" w:space="0" w:color="auto"/>
          </w:divBdr>
        </w:div>
        <w:div w:id="1770008332">
          <w:marLeft w:val="640"/>
          <w:marRight w:val="0"/>
          <w:marTop w:val="0"/>
          <w:marBottom w:val="0"/>
          <w:divBdr>
            <w:top w:val="none" w:sz="0" w:space="0" w:color="auto"/>
            <w:left w:val="none" w:sz="0" w:space="0" w:color="auto"/>
            <w:bottom w:val="none" w:sz="0" w:space="0" w:color="auto"/>
            <w:right w:val="none" w:sz="0" w:space="0" w:color="auto"/>
          </w:divBdr>
        </w:div>
        <w:div w:id="1077943373">
          <w:marLeft w:val="640"/>
          <w:marRight w:val="0"/>
          <w:marTop w:val="0"/>
          <w:marBottom w:val="0"/>
          <w:divBdr>
            <w:top w:val="none" w:sz="0" w:space="0" w:color="auto"/>
            <w:left w:val="none" w:sz="0" w:space="0" w:color="auto"/>
            <w:bottom w:val="none" w:sz="0" w:space="0" w:color="auto"/>
            <w:right w:val="none" w:sz="0" w:space="0" w:color="auto"/>
          </w:divBdr>
        </w:div>
        <w:div w:id="1346976549">
          <w:marLeft w:val="640"/>
          <w:marRight w:val="0"/>
          <w:marTop w:val="0"/>
          <w:marBottom w:val="0"/>
          <w:divBdr>
            <w:top w:val="none" w:sz="0" w:space="0" w:color="auto"/>
            <w:left w:val="none" w:sz="0" w:space="0" w:color="auto"/>
            <w:bottom w:val="none" w:sz="0" w:space="0" w:color="auto"/>
            <w:right w:val="none" w:sz="0" w:space="0" w:color="auto"/>
          </w:divBdr>
        </w:div>
        <w:div w:id="212543951">
          <w:marLeft w:val="640"/>
          <w:marRight w:val="0"/>
          <w:marTop w:val="0"/>
          <w:marBottom w:val="0"/>
          <w:divBdr>
            <w:top w:val="none" w:sz="0" w:space="0" w:color="auto"/>
            <w:left w:val="none" w:sz="0" w:space="0" w:color="auto"/>
            <w:bottom w:val="none" w:sz="0" w:space="0" w:color="auto"/>
            <w:right w:val="none" w:sz="0" w:space="0" w:color="auto"/>
          </w:divBdr>
        </w:div>
        <w:div w:id="1308169320">
          <w:marLeft w:val="640"/>
          <w:marRight w:val="0"/>
          <w:marTop w:val="0"/>
          <w:marBottom w:val="0"/>
          <w:divBdr>
            <w:top w:val="none" w:sz="0" w:space="0" w:color="auto"/>
            <w:left w:val="none" w:sz="0" w:space="0" w:color="auto"/>
            <w:bottom w:val="none" w:sz="0" w:space="0" w:color="auto"/>
            <w:right w:val="none" w:sz="0" w:space="0" w:color="auto"/>
          </w:divBdr>
        </w:div>
        <w:div w:id="1441951402">
          <w:marLeft w:val="640"/>
          <w:marRight w:val="0"/>
          <w:marTop w:val="0"/>
          <w:marBottom w:val="0"/>
          <w:divBdr>
            <w:top w:val="none" w:sz="0" w:space="0" w:color="auto"/>
            <w:left w:val="none" w:sz="0" w:space="0" w:color="auto"/>
            <w:bottom w:val="none" w:sz="0" w:space="0" w:color="auto"/>
            <w:right w:val="none" w:sz="0" w:space="0" w:color="auto"/>
          </w:divBdr>
        </w:div>
        <w:div w:id="1899633459">
          <w:marLeft w:val="640"/>
          <w:marRight w:val="0"/>
          <w:marTop w:val="0"/>
          <w:marBottom w:val="0"/>
          <w:divBdr>
            <w:top w:val="none" w:sz="0" w:space="0" w:color="auto"/>
            <w:left w:val="none" w:sz="0" w:space="0" w:color="auto"/>
            <w:bottom w:val="none" w:sz="0" w:space="0" w:color="auto"/>
            <w:right w:val="none" w:sz="0" w:space="0" w:color="auto"/>
          </w:divBdr>
        </w:div>
        <w:div w:id="1675718658">
          <w:marLeft w:val="640"/>
          <w:marRight w:val="0"/>
          <w:marTop w:val="0"/>
          <w:marBottom w:val="0"/>
          <w:divBdr>
            <w:top w:val="none" w:sz="0" w:space="0" w:color="auto"/>
            <w:left w:val="none" w:sz="0" w:space="0" w:color="auto"/>
            <w:bottom w:val="none" w:sz="0" w:space="0" w:color="auto"/>
            <w:right w:val="none" w:sz="0" w:space="0" w:color="auto"/>
          </w:divBdr>
        </w:div>
        <w:div w:id="739059059">
          <w:marLeft w:val="640"/>
          <w:marRight w:val="0"/>
          <w:marTop w:val="0"/>
          <w:marBottom w:val="0"/>
          <w:divBdr>
            <w:top w:val="none" w:sz="0" w:space="0" w:color="auto"/>
            <w:left w:val="none" w:sz="0" w:space="0" w:color="auto"/>
            <w:bottom w:val="none" w:sz="0" w:space="0" w:color="auto"/>
            <w:right w:val="none" w:sz="0" w:space="0" w:color="auto"/>
          </w:divBdr>
        </w:div>
        <w:div w:id="667368467">
          <w:marLeft w:val="640"/>
          <w:marRight w:val="0"/>
          <w:marTop w:val="0"/>
          <w:marBottom w:val="0"/>
          <w:divBdr>
            <w:top w:val="none" w:sz="0" w:space="0" w:color="auto"/>
            <w:left w:val="none" w:sz="0" w:space="0" w:color="auto"/>
            <w:bottom w:val="none" w:sz="0" w:space="0" w:color="auto"/>
            <w:right w:val="none" w:sz="0" w:space="0" w:color="auto"/>
          </w:divBdr>
        </w:div>
        <w:div w:id="1374041483">
          <w:marLeft w:val="640"/>
          <w:marRight w:val="0"/>
          <w:marTop w:val="0"/>
          <w:marBottom w:val="0"/>
          <w:divBdr>
            <w:top w:val="none" w:sz="0" w:space="0" w:color="auto"/>
            <w:left w:val="none" w:sz="0" w:space="0" w:color="auto"/>
            <w:bottom w:val="none" w:sz="0" w:space="0" w:color="auto"/>
            <w:right w:val="none" w:sz="0" w:space="0" w:color="auto"/>
          </w:divBdr>
        </w:div>
        <w:div w:id="1189100128">
          <w:marLeft w:val="640"/>
          <w:marRight w:val="0"/>
          <w:marTop w:val="0"/>
          <w:marBottom w:val="0"/>
          <w:divBdr>
            <w:top w:val="none" w:sz="0" w:space="0" w:color="auto"/>
            <w:left w:val="none" w:sz="0" w:space="0" w:color="auto"/>
            <w:bottom w:val="none" w:sz="0" w:space="0" w:color="auto"/>
            <w:right w:val="none" w:sz="0" w:space="0" w:color="auto"/>
          </w:divBdr>
        </w:div>
        <w:div w:id="949824160">
          <w:marLeft w:val="640"/>
          <w:marRight w:val="0"/>
          <w:marTop w:val="0"/>
          <w:marBottom w:val="0"/>
          <w:divBdr>
            <w:top w:val="none" w:sz="0" w:space="0" w:color="auto"/>
            <w:left w:val="none" w:sz="0" w:space="0" w:color="auto"/>
            <w:bottom w:val="none" w:sz="0" w:space="0" w:color="auto"/>
            <w:right w:val="none" w:sz="0" w:space="0" w:color="auto"/>
          </w:divBdr>
        </w:div>
        <w:div w:id="20937607">
          <w:marLeft w:val="640"/>
          <w:marRight w:val="0"/>
          <w:marTop w:val="0"/>
          <w:marBottom w:val="0"/>
          <w:divBdr>
            <w:top w:val="none" w:sz="0" w:space="0" w:color="auto"/>
            <w:left w:val="none" w:sz="0" w:space="0" w:color="auto"/>
            <w:bottom w:val="none" w:sz="0" w:space="0" w:color="auto"/>
            <w:right w:val="none" w:sz="0" w:space="0" w:color="auto"/>
          </w:divBdr>
        </w:div>
        <w:div w:id="1044720853">
          <w:marLeft w:val="640"/>
          <w:marRight w:val="0"/>
          <w:marTop w:val="0"/>
          <w:marBottom w:val="0"/>
          <w:divBdr>
            <w:top w:val="none" w:sz="0" w:space="0" w:color="auto"/>
            <w:left w:val="none" w:sz="0" w:space="0" w:color="auto"/>
            <w:bottom w:val="none" w:sz="0" w:space="0" w:color="auto"/>
            <w:right w:val="none" w:sz="0" w:space="0" w:color="auto"/>
          </w:divBdr>
        </w:div>
        <w:div w:id="1181237562">
          <w:marLeft w:val="640"/>
          <w:marRight w:val="0"/>
          <w:marTop w:val="0"/>
          <w:marBottom w:val="0"/>
          <w:divBdr>
            <w:top w:val="none" w:sz="0" w:space="0" w:color="auto"/>
            <w:left w:val="none" w:sz="0" w:space="0" w:color="auto"/>
            <w:bottom w:val="none" w:sz="0" w:space="0" w:color="auto"/>
            <w:right w:val="none" w:sz="0" w:space="0" w:color="auto"/>
          </w:divBdr>
        </w:div>
        <w:div w:id="1969704989">
          <w:marLeft w:val="640"/>
          <w:marRight w:val="0"/>
          <w:marTop w:val="0"/>
          <w:marBottom w:val="0"/>
          <w:divBdr>
            <w:top w:val="none" w:sz="0" w:space="0" w:color="auto"/>
            <w:left w:val="none" w:sz="0" w:space="0" w:color="auto"/>
            <w:bottom w:val="none" w:sz="0" w:space="0" w:color="auto"/>
            <w:right w:val="none" w:sz="0" w:space="0" w:color="auto"/>
          </w:divBdr>
        </w:div>
        <w:div w:id="183056931">
          <w:marLeft w:val="640"/>
          <w:marRight w:val="0"/>
          <w:marTop w:val="0"/>
          <w:marBottom w:val="0"/>
          <w:divBdr>
            <w:top w:val="none" w:sz="0" w:space="0" w:color="auto"/>
            <w:left w:val="none" w:sz="0" w:space="0" w:color="auto"/>
            <w:bottom w:val="none" w:sz="0" w:space="0" w:color="auto"/>
            <w:right w:val="none" w:sz="0" w:space="0" w:color="auto"/>
          </w:divBdr>
        </w:div>
        <w:div w:id="345249165">
          <w:marLeft w:val="640"/>
          <w:marRight w:val="0"/>
          <w:marTop w:val="0"/>
          <w:marBottom w:val="0"/>
          <w:divBdr>
            <w:top w:val="none" w:sz="0" w:space="0" w:color="auto"/>
            <w:left w:val="none" w:sz="0" w:space="0" w:color="auto"/>
            <w:bottom w:val="none" w:sz="0" w:space="0" w:color="auto"/>
            <w:right w:val="none" w:sz="0" w:space="0" w:color="auto"/>
          </w:divBdr>
        </w:div>
        <w:div w:id="435178510">
          <w:marLeft w:val="640"/>
          <w:marRight w:val="0"/>
          <w:marTop w:val="0"/>
          <w:marBottom w:val="0"/>
          <w:divBdr>
            <w:top w:val="none" w:sz="0" w:space="0" w:color="auto"/>
            <w:left w:val="none" w:sz="0" w:space="0" w:color="auto"/>
            <w:bottom w:val="none" w:sz="0" w:space="0" w:color="auto"/>
            <w:right w:val="none" w:sz="0" w:space="0" w:color="auto"/>
          </w:divBdr>
        </w:div>
      </w:divsChild>
    </w:div>
    <w:div w:id="1573469471">
      <w:bodyDiv w:val="1"/>
      <w:marLeft w:val="0"/>
      <w:marRight w:val="0"/>
      <w:marTop w:val="0"/>
      <w:marBottom w:val="0"/>
      <w:divBdr>
        <w:top w:val="none" w:sz="0" w:space="0" w:color="auto"/>
        <w:left w:val="none" w:sz="0" w:space="0" w:color="auto"/>
        <w:bottom w:val="none" w:sz="0" w:space="0" w:color="auto"/>
        <w:right w:val="none" w:sz="0" w:space="0" w:color="auto"/>
      </w:divBdr>
      <w:divsChild>
        <w:div w:id="1825586110">
          <w:marLeft w:val="640"/>
          <w:marRight w:val="0"/>
          <w:marTop w:val="0"/>
          <w:marBottom w:val="0"/>
          <w:divBdr>
            <w:top w:val="none" w:sz="0" w:space="0" w:color="auto"/>
            <w:left w:val="none" w:sz="0" w:space="0" w:color="auto"/>
            <w:bottom w:val="none" w:sz="0" w:space="0" w:color="auto"/>
            <w:right w:val="none" w:sz="0" w:space="0" w:color="auto"/>
          </w:divBdr>
        </w:div>
        <w:div w:id="1414165644">
          <w:marLeft w:val="640"/>
          <w:marRight w:val="0"/>
          <w:marTop w:val="0"/>
          <w:marBottom w:val="0"/>
          <w:divBdr>
            <w:top w:val="none" w:sz="0" w:space="0" w:color="auto"/>
            <w:left w:val="none" w:sz="0" w:space="0" w:color="auto"/>
            <w:bottom w:val="none" w:sz="0" w:space="0" w:color="auto"/>
            <w:right w:val="none" w:sz="0" w:space="0" w:color="auto"/>
          </w:divBdr>
        </w:div>
        <w:div w:id="1384448741">
          <w:marLeft w:val="640"/>
          <w:marRight w:val="0"/>
          <w:marTop w:val="0"/>
          <w:marBottom w:val="0"/>
          <w:divBdr>
            <w:top w:val="none" w:sz="0" w:space="0" w:color="auto"/>
            <w:left w:val="none" w:sz="0" w:space="0" w:color="auto"/>
            <w:bottom w:val="none" w:sz="0" w:space="0" w:color="auto"/>
            <w:right w:val="none" w:sz="0" w:space="0" w:color="auto"/>
          </w:divBdr>
        </w:div>
        <w:div w:id="1969506486">
          <w:marLeft w:val="640"/>
          <w:marRight w:val="0"/>
          <w:marTop w:val="0"/>
          <w:marBottom w:val="0"/>
          <w:divBdr>
            <w:top w:val="none" w:sz="0" w:space="0" w:color="auto"/>
            <w:left w:val="none" w:sz="0" w:space="0" w:color="auto"/>
            <w:bottom w:val="none" w:sz="0" w:space="0" w:color="auto"/>
            <w:right w:val="none" w:sz="0" w:space="0" w:color="auto"/>
          </w:divBdr>
        </w:div>
        <w:div w:id="250821572">
          <w:marLeft w:val="640"/>
          <w:marRight w:val="0"/>
          <w:marTop w:val="0"/>
          <w:marBottom w:val="0"/>
          <w:divBdr>
            <w:top w:val="none" w:sz="0" w:space="0" w:color="auto"/>
            <w:left w:val="none" w:sz="0" w:space="0" w:color="auto"/>
            <w:bottom w:val="none" w:sz="0" w:space="0" w:color="auto"/>
            <w:right w:val="none" w:sz="0" w:space="0" w:color="auto"/>
          </w:divBdr>
        </w:div>
        <w:div w:id="145706859">
          <w:marLeft w:val="640"/>
          <w:marRight w:val="0"/>
          <w:marTop w:val="0"/>
          <w:marBottom w:val="0"/>
          <w:divBdr>
            <w:top w:val="none" w:sz="0" w:space="0" w:color="auto"/>
            <w:left w:val="none" w:sz="0" w:space="0" w:color="auto"/>
            <w:bottom w:val="none" w:sz="0" w:space="0" w:color="auto"/>
            <w:right w:val="none" w:sz="0" w:space="0" w:color="auto"/>
          </w:divBdr>
        </w:div>
        <w:div w:id="1747804799">
          <w:marLeft w:val="640"/>
          <w:marRight w:val="0"/>
          <w:marTop w:val="0"/>
          <w:marBottom w:val="0"/>
          <w:divBdr>
            <w:top w:val="none" w:sz="0" w:space="0" w:color="auto"/>
            <w:left w:val="none" w:sz="0" w:space="0" w:color="auto"/>
            <w:bottom w:val="none" w:sz="0" w:space="0" w:color="auto"/>
            <w:right w:val="none" w:sz="0" w:space="0" w:color="auto"/>
          </w:divBdr>
        </w:div>
        <w:div w:id="672146081">
          <w:marLeft w:val="640"/>
          <w:marRight w:val="0"/>
          <w:marTop w:val="0"/>
          <w:marBottom w:val="0"/>
          <w:divBdr>
            <w:top w:val="none" w:sz="0" w:space="0" w:color="auto"/>
            <w:left w:val="none" w:sz="0" w:space="0" w:color="auto"/>
            <w:bottom w:val="none" w:sz="0" w:space="0" w:color="auto"/>
            <w:right w:val="none" w:sz="0" w:space="0" w:color="auto"/>
          </w:divBdr>
        </w:div>
        <w:div w:id="341008283">
          <w:marLeft w:val="640"/>
          <w:marRight w:val="0"/>
          <w:marTop w:val="0"/>
          <w:marBottom w:val="0"/>
          <w:divBdr>
            <w:top w:val="none" w:sz="0" w:space="0" w:color="auto"/>
            <w:left w:val="none" w:sz="0" w:space="0" w:color="auto"/>
            <w:bottom w:val="none" w:sz="0" w:space="0" w:color="auto"/>
            <w:right w:val="none" w:sz="0" w:space="0" w:color="auto"/>
          </w:divBdr>
        </w:div>
        <w:div w:id="1062632637">
          <w:marLeft w:val="640"/>
          <w:marRight w:val="0"/>
          <w:marTop w:val="0"/>
          <w:marBottom w:val="0"/>
          <w:divBdr>
            <w:top w:val="none" w:sz="0" w:space="0" w:color="auto"/>
            <w:left w:val="none" w:sz="0" w:space="0" w:color="auto"/>
            <w:bottom w:val="none" w:sz="0" w:space="0" w:color="auto"/>
            <w:right w:val="none" w:sz="0" w:space="0" w:color="auto"/>
          </w:divBdr>
        </w:div>
        <w:div w:id="1463765357">
          <w:marLeft w:val="640"/>
          <w:marRight w:val="0"/>
          <w:marTop w:val="0"/>
          <w:marBottom w:val="0"/>
          <w:divBdr>
            <w:top w:val="none" w:sz="0" w:space="0" w:color="auto"/>
            <w:left w:val="none" w:sz="0" w:space="0" w:color="auto"/>
            <w:bottom w:val="none" w:sz="0" w:space="0" w:color="auto"/>
            <w:right w:val="none" w:sz="0" w:space="0" w:color="auto"/>
          </w:divBdr>
        </w:div>
        <w:div w:id="1479765686">
          <w:marLeft w:val="640"/>
          <w:marRight w:val="0"/>
          <w:marTop w:val="0"/>
          <w:marBottom w:val="0"/>
          <w:divBdr>
            <w:top w:val="none" w:sz="0" w:space="0" w:color="auto"/>
            <w:left w:val="none" w:sz="0" w:space="0" w:color="auto"/>
            <w:bottom w:val="none" w:sz="0" w:space="0" w:color="auto"/>
            <w:right w:val="none" w:sz="0" w:space="0" w:color="auto"/>
          </w:divBdr>
        </w:div>
        <w:div w:id="1110199329">
          <w:marLeft w:val="640"/>
          <w:marRight w:val="0"/>
          <w:marTop w:val="0"/>
          <w:marBottom w:val="0"/>
          <w:divBdr>
            <w:top w:val="none" w:sz="0" w:space="0" w:color="auto"/>
            <w:left w:val="none" w:sz="0" w:space="0" w:color="auto"/>
            <w:bottom w:val="none" w:sz="0" w:space="0" w:color="auto"/>
            <w:right w:val="none" w:sz="0" w:space="0" w:color="auto"/>
          </w:divBdr>
        </w:div>
        <w:div w:id="1662536718">
          <w:marLeft w:val="640"/>
          <w:marRight w:val="0"/>
          <w:marTop w:val="0"/>
          <w:marBottom w:val="0"/>
          <w:divBdr>
            <w:top w:val="none" w:sz="0" w:space="0" w:color="auto"/>
            <w:left w:val="none" w:sz="0" w:space="0" w:color="auto"/>
            <w:bottom w:val="none" w:sz="0" w:space="0" w:color="auto"/>
            <w:right w:val="none" w:sz="0" w:space="0" w:color="auto"/>
          </w:divBdr>
        </w:div>
        <w:div w:id="659695453">
          <w:marLeft w:val="640"/>
          <w:marRight w:val="0"/>
          <w:marTop w:val="0"/>
          <w:marBottom w:val="0"/>
          <w:divBdr>
            <w:top w:val="none" w:sz="0" w:space="0" w:color="auto"/>
            <w:left w:val="none" w:sz="0" w:space="0" w:color="auto"/>
            <w:bottom w:val="none" w:sz="0" w:space="0" w:color="auto"/>
            <w:right w:val="none" w:sz="0" w:space="0" w:color="auto"/>
          </w:divBdr>
        </w:div>
        <w:div w:id="1564486872">
          <w:marLeft w:val="640"/>
          <w:marRight w:val="0"/>
          <w:marTop w:val="0"/>
          <w:marBottom w:val="0"/>
          <w:divBdr>
            <w:top w:val="none" w:sz="0" w:space="0" w:color="auto"/>
            <w:left w:val="none" w:sz="0" w:space="0" w:color="auto"/>
            <w:bottom w:val="none" w:sz="0" w:space="0" w:color="auto"/>
            <w:right w:val="none" w:sz="0" w:space="0" w:color="auto"/>
          </w:divBdr>
        </w:div>
        <w:div w:id="1352687480">
          <w:marLeft w:val="640"/>
          <w:marRight w:val="0"/>
          <w:marTop w:val="0"/>
          <w:marBottom w:val="0"/>
          <w:divBdr>
            <w:top w:val="none" w:sz="0" w:space="0" w:color="auto"/>
            <w:left w:val="none" w:sz="0" w:space="0" w:color="auto"/>
            <w:bottom w:val="none" w:sz="0" w:space="0" w:color="auto"/>
            <w:right w:val="none" w:sz="0" w:space="0" w:color="auto"/>
          </w:divBdr>
        </w:div>
        <w:div w:id="1576281962">
          <w:marLeft w:val="640"/>
          <w:marRight w:val="0"/>
          <w:marTop w:val="0"/>
          <w:marBottom w:val="0"/>
          <w:divBdr>
            <w:top w:val="none" w:sz="0" w:space="0" w:color="auto"/>
            <w:left w:val="none" w:sz="0" w:space="0" w:color="auto"/>
            <w:bottom w:val="none" w:sz="0" w:space="0" w:color="auto"/>
            <w:right w:val="none" w:sz="0" w:space="0" w:color="auto"/>
          </w:divBdr>
        </w:div>
        <w:div w:id="444084243">
          <w:marLeft w:val="640"/>
          <w:marRight w:val="0"/>
          <w:marTop w:val="0"/>
          <w:marBottom w:val="0"/>
          <w:divBdr>
            <w:top w:val="none" w:sz="0" w:space="0" w:color="auto"/>
            <w:left w:val="none" w:sz="0" w:space="0" w:color="auto"/>
            <w:bottom w:val="none" w:sz="0" w:space="0" w:color="auto"/>
            <w:right w:val="none" w:sz="0" w:space="0" w:color="auto"/>
          </w:divBdr>
        </w:div>
        <w:div w:id="2118062129">
          <w:marLeft w:val="640"/>
          <w:marRight w:val="0"/>
          <w:marTop w:val="0"/>
          <w:marBottom w:val="0"/>
          <w:divBdr>
            <w:top w:val="none" w:sz="0" w:space="0" w:color="auto"/>
            <w:left w:val="none" w:sz="0" w:space="0" w:color="auto"/>
            <w:bottom w:val="none" w:sz="0" w:space="0" w:color="auto"/>
            <w:right w:val="none" w:sz="0" w:space="0" w:color="auto"/>
          </w:divBdr>
        </w:div>
        <w:div w:id="430473173">
          <w:marLeft w:val="640"/>
          <w:marRight w:val="0"/>
          <w:marTop w:val="0"/>
          <w:marBottom w:val="0"/>
          <w:divBdr>
            <w:top w:val="none" w:sz="0" w:space="0" w:color="auto"/>
            <w:left w:val="none" w:sz="0" w:space="0" w:color="auto"/>
            <w:bottom w:val="none" w:sz="0" w:space="0" w:color="auto"/>
            <w:right w:val="none" w:sz="0" w:space="0" w:color="auto"/>
          </w:divBdr>
        </w:div>
        <w:div w:id="869956478">
          <w:marLeft w:val="640"/>
          <w:marRight w:val="0"/>
          <w:marTop w:val="0"/>
          <w:marBottom w:val="0"/>
          <w:divBdr>
            <w:top w:val="none" w:sz="0" w:space="0" w:color="auto"/>
            <w:left w:val="none" w:sz="0" w:space="0" w:color="auto"/>
            <w:bottom w:val="none" w:sz="0" w:space="0" w:color="auto"/>
            <w:right w:val="none" w:sz="0" w:space="0" w:color="auto"/>
          </w:divBdr>
        </w:div>
        <w:div w:id="1619336533">
          <w:marLeft w:val="640"/>
          <w:marRight w:val="0"/>
          <w:marTop w:val="0"/>
          <w:marBottom w:val="0"/>
          <w:divBdr>
            <w:top w:val="none" w:sz="0" w:space="0" w:color="auto"/>
            <w:left w:val="none" w:sz="0" w:space="0" w:color="auto"/>
            <w:bottom w:val="none" w:sz="0" w:space="0" w:color="auto"/>
            <w:right w:val="none" w:sz="0" w:space="0" w:color="auto"/>
          </w:divBdr>
        </w:div>
        <w:div w:id="1299724640">
          <w:marLeft w:val="640"/>
          <w:marRight w:val="0"/>
          <w:marTop w:val="0"/>
          <w:marBottom w:val="0"/>
          <w:divBdr>
            <w:top w:val="none" w:sz="0" w:space="0" w:color="auto"/>
            <w:left w:val="none" w:sz="0" w:space="0" w:color="auto"/>
            <w:bottom w:val="none" w:sz="0" w:space="0" w:color="auto"/>
            <w:right w:val="none" w:sz="0" w:space="0" w:color="auto"/>
          </w:divBdr>
        </w:div>
        <w:div w:id="1146780933">
          <w:marLeft w:val="640"/>
          <w:marRight w:val="0"/>
          <w:marTop w:val="0"/>
          <w:marBottom w:val="0"/>
          <w:divBdr>
            <w:top w:val="none" w:sz="0" w:space="0" w:color="auto"/>
            <w:left w:val="none" w:sz="0" w:space="0" w:color="auto"/>
            <w:bottom w:val="none" w:sz="0" w:space="0" w:color="auto"/>
            <w:right w:val="none" w:sz="0" w:space="0" w:color="auto"/>
          </w:divBdr>
        </w:div>
        <w:div w:id="1289311113">
          <w:marLeft w:val="640"/>
          <w:marRight w:val="0"/>
          <w:marTop w:val="0"/>
          <w:marBottom w:val="0"/>
          <w:divBdr>
            <w:top w:val="none" w:sz="0" w:space="0" w:color="auto"/>
            <w:left w:val="none" w:sz="0" w:space="0" w:color="auto"/>
            <w:bottom w:val="none" w:sz="0" w:space="0" w:color="auto"/>
            <w:right w:val="none" w:sz="0" w:space="0" w:color="auto"/>
          </w:divBdr>
        </w:div>
        <w:div w:id="1436634378">
          <w:marLeft w:val="640"/>
          <w:marRight w:val="0"/>
          <w:marTop w:val="0"/>
          <w:marBottom w:val="0"/>
          <w:divBdr>
            <w:top w:val="none" w:sz="0" w:space="0" w:color="auto"/>
            <w:left w:val="none" w:sz="0" w:space="0" w:color="auto"/>
            <w:bottom w:val="none" w:sz="0" w:space="0" w:color="auto"/>
            <w:right w:val="none" w:sz="0" w:space="0" w:color="auto"/>
          </w:divBdr>
        </w:div>
        <w:div w:id="1581519812">
          <w:marLeft w:val="640"/>
          <w:marRight w:val="0"/>
          <w:marTop w:val="0"/>
          <w:marBottom w:val="0"/>
          <w:divBdr>
            <w:top w:val="none" w:sz="0" w:space="0" w:color="auto"/>
            <w:left w:val="none" w:sz="0" w:space="0" w:color="auto"/>
            <w:bottom w:val="none" w:sz="0" w:space="0" w:color="auto"/>
            <w:right w:val="none" w:sz="0" w:space="0" w:color="auto"/>
          </w:divBdr>
        </w:div>
        <w:div w:id="29501895">
          <w:marLeft w:val="640"/>
          <w:marRight w:val="0"/>
          <w:marTop w:val="0"/>
          <w:marBottom w:val="0"/>
          <w:divBdr>
            <w:top w:val="none" w:sz="0" w:space="0" w:color="auto"/>
            <w:left w:val="none" w:sz="0" w:space="0" w:color="auto"/>
            <w:bottom w:val="none" w:sz="0" w:space="0" w:color="auto"/>
            <w:right w:val="none" w:sz="0" w:space="0" w:color="auto"/>
          </w:divBdr>
        </w:div>
        <w:div w:id="895051302">
          <w:marLeft w:val="640"/>
          <w:marRight w:val="0"/>
          <w:marTop w:val="0"/>
          <w:marBottom w:val="0"/>
          <w:divBdr>
            <w:top w:val="none" w:sz="0" w:space="0" w:color="auto"/>
            <w:left w:val="none" w:sz="0" w:space="0" w:color="auto"/>
            <w:bottom w:val="none" w:sz="0" w:space="0" w:color="auto"/>
            <w:right w:val="none" w:sz="0" w:space="0" w:color="auto"/>
          </w:divBdr>
        </w:div>
        <w:div w:id="33702727">
          <w:marLeft w:val="640"/>
          <w:marRight w:val="0"/>
          <w:marTop w:val="0"/>
          <w:marBottom w:val="0"/>
          <w:divBdr>
            <w:top w:val="none" w:sz="0" w:space="0" w:color="auto"/>
            <w:left w:val="none" w:sz="0" w:space="0" w:color="auto"/>
            <w:bottom w:val="none" w:sz="0" w:space="0" w:color="auto"/>
            <w:right w:val="none" w:sz="0" w:space="0" w:color="auto"/>
          </w:divBdr>
        </w:div>
        <w:div w:id="768543137">
          <w:marLeft w:val="640"/>
          <w:marRight w:val="0"/>
          <w:marTop w:val="0"/>
          <w:marBottom w:val="0"/>
          <w:divBdr>
            <w:top w:val="none" w:sz="0" w:space="0" w:color="auto"/>
            <w:left w:val="none" w:sz="0" w:space="0" w:color="auto"/>
            <w:bottom w:val="none" w:sz="0" w:space="0" w:color="auto"/>
            <w:right w:val="none" w:sz="0" w:space="0" w:color="auto"/>
          </w:divBdr>
        </w:div>
        <w:div w:id="1265500682">
          <w:marLeft w:val="640"/>
          <w:marRight w:val="0"/>
          <w:marTop w:val="0"/>
          <w:marBottom w:val="0"/>
          <w:divBdr>
            <w:top w:val="none" w:sz="0" w:space="0" w:color="auto"/>
            <w:left w:val="none" w:sz="0" w:space="0" w:color="auto"/>
            <w:bottom w:val="none" w:sz="0" w:space="0" w:color="auto"/>
            <w:right w:val="none" w:sz="0" w:space="0" w:color="auto"/>
          </w:divBdr>
        </w:div>
        <w:div w:id="1159494990">
          <w:marLeft w:val="640"/>
          <w:marRight w:val="0"/>
          <w:marTop w:val="0"/>
          <w:marBottom w:val="0"/>
          <w:divBdr>
            <w:top w:val="none" w:sz="0" w:space="0" w:color="auto"/>
            <w:left w:val="none" w:sz="0" w:space="0" w:color="auto"/>
            <w:bottom w:val="none" w:sz="0" w:space="0" w:color="auto"/>
            <w:right w:val="none" w:sz="0" w:space="0" w:color="auto"/>
          </w:divBdr>
        </w:div>
        <w:div w:id="1251506202">
          <w:marLeft w:val="640"/>
          <w:marRight w:val="0"/>
          <w:marTop w:val="0"/>
          <w:marBottom w:val="0"/>
          <w:divBdr>
            <w:top w:val="none" w:sz="0" w:space="0" w:color="auto"/>
            <w:left w:val="none" w:sz="0" w:space="0" w:color="auto"/>
            <w:bottom w:val="none" w:sz="0" w:space="0" w:color="auto"/>
            <w:right w:val="none" w:sz="0" w:space="0" w:color="auto"/>
          </w:divBdr>
        </w:div>
        <w:div w:id="1317415898">
          <w:marLeft w:val="640"/>
          <w:marRight w:val="0"/>
          <w:marTop w:val="0"/>
          <w:marBottom w:val="0"/>
          <w:divBdr>
            <w:top w:val="none" w:sz="0" w:space="0" w:color="auto"/>
            <w:left w:val="none" w:sz="0" w:space="0" w:color="auto"/>
            <w:bottom w:val="none" w:sz="0" w:space="0" w:color="auto"/>
            <w:right w:val="none" w:sz="0" w:space="0" w:color="auto"/>
          </w:divBdr>
        </w:div>
        <w:div w:id="161966804">
          <w:marLeft w:val="640"/>
          <w:marRight w:val="0"/>
          <w:marTop w:val="0"/>
          <w:marBottom w:val="0"/>
          <w:divBdr>
            <w:top w:val="none" w:sz="0" w:space="0" w:color="auto"/>
            <w:left w:val="none" w:sz="0" w:space="0" w:color="auto"/>
            <w:bottom w:val="none" w:sz="0" w:space="0" w:color="auto"/>
            <w:right w:val="none" w:sz="0" w:space="0" w:color="auto"/>
          </w:divBdr>
        </w:div>
        <w:div w:id="942346301">
          <w:marLeft w:val="640"/>
          <w:marRight w:val="0"/>
          <w:marTop w:val="0"/>
          <w:marBottom w:val="0"/>
          <w:divBdr>
            <w:top w:val="none" w:sz="0" w:space="0" w:color="auto"/>
            <w:left w:val="none" w:sz="0" w:space="0" w:color="auto"/>
            <w:bottom w:val="none" w:sz="0" w:space="0" w:color="auto"/>
            <w:right w:val="none" w:sz="0" w:space="0" w:color="auto"/>
          </w:divBdr>
        </w:div>
        <w:div w:id="847133931">
          <w:marLeft w:val="640"/>
          <w:marRight w:val="0"/>
          <w:marTop w:val="0"/>
          <w:marBottom w:val="0"/>
          <w:divBdr>
            <w:top w:val="none" w:sz="0" w:space="0" w:color="auto"/>
            <w:left w:val="none" w:sz="0" w:space="0" w:color="auto"/>
            <w:bottom w:val="none" w:sz="0" w:space="0" w:color="auto"/>
            <w:right w:val="none" w:sz="0" w:space="0" w:color="auto"/>
          </w:divBdr>
        </w:div>
        <w:div w:id="1267425090">
          <w:marLeft w:val="640"/>
          <w:marRight w:val="0"/>
          <w:marTop w:val="0"/>
          <w:marBottom w:val="0"/>
          <w:divBdr>
            <w:top w:val="none" w:sz="0" w:space="0" w:color="auto"/>
            <w:left w:val="none" w:sz="0" w:space="0" w:color="auto"/>
            <w:bottom w:val="none" w:sz="0" w:space="0" w:color="auto"/>
            <w:right w:val="none" w:sz="0" w:space="0" w:color="auto"/>
          </w:divBdr>
        </w:div>
        <w:div w:id="573008142">
          <w:marLeft w:val="640"/>
          <w:marRight w:val="0"/>
          <w:marTop w:val="0"/>
          <w:marBottom w:val="0"/>
          <w:divBdr>
            <w:top w:val="none" w:sz="0" w:space="0" w:color="auto"/>
            <w:left w:val="none" w:sz="0" w:space="0" w:color="auto"/>
            <w:bottom w:val="none" w:sz="0" w:space="0" w:color="auto"/>
            <w:right w:val="none" w:sz="0" w:space="0" w:color="auto"/>
          </w:divBdr>
        </w:div>
        <w:div w:id="2038113512">
          <w:marLeft w:val="640"/>
          <w:marRight w:val="0"/>
          <w:marTop w:val="0"/>
          <w:marBottom w:val="0"/>
          <w:divBdr>
            <w:top w:val="none" w:sz="0" w:space="0" w:color="auto"/>
            <w:left w:val="none" w:sz="0" w:space="0" w:color="auto"/>
            <w:bottom w:val="none" w:sz="0" w:space="0" w:color="auto"/>
            <w:right w:val="none" w:sz="0" w:space="0" w:color="auto"/>
          </w:divBdr>
        </w:div>
        <w:div w:id="1773355458">
          <w:marLeft w:val="640"/>
          <w:marRight w:val="0"/>
          <w:marTop w:val="0"/>
          <w:marBottom w:val="0"/>
          <w:divBdr>
            <w:top w:val="none" w:sz="0" w:space="0" w:color="auto"/>
            <w:left w:val="none" w:sz="0" w:space="0" w:color="auto"/>
            <w:bottom w:val="none" w:sz="0" w:space="0" w:color="auto"/>
            <w:right w:val="none" w:sz="0" w:space="0" w:color="auto"/>
          </w:divBdr>
        </w:div>
      </w:divsChild>
    </w:div>
    <w:div w:id="1592468036">
      <w:bodyDiv w:val="1"/>
      <w:marLeft w:val="0"/>
      <w:marRight w:val="0"/>
      <w:marTop w:val="0"/>
      <w:marBottom w:val="0"/>
      <w:divBdr>
        <w:top w:val="none" w:sz="0" w:space="0" w:color="auto"/>
        <w:left w:val="none" w:sz="0" w:space="0" w:color="auto"/>
        <w:bottom w:val="none" w:sz="0" w:space="0" w:color="auto"/>
        <w:right w:val="none" w:sz="0" w:space="0" w:color="auto"/>
      </w:divBdr>
      <w:divsChild>
        <w:div w:id="423116443">
          <w:marLeft w:val="640"/>
          <w:marRight w:val="0"/>
          <w:marTop w:val="0"/>
          <w:marBottom w:val="0"/>
          <w:divBdr>
            <w:top w:val="none" w:sz="0" w:space="0" w:color="auto"/>
            <w:left w:val="none" w:sz="0" w:space="0" w:color="auto"/>
            <w:bottom w:val="none" w:sz="0" w:space="0" w:color="auto"/>
            <w:right w:val="none" w:sz="0" w:space="0" w:color="auto"/>
          </w:divBdr>
        </w:div>
        <w:div w:id="397024339">
          <w:marLeft w:val="640"/>
          <w:marRight w:val="0"/>
          <w:marTop w:val="0"/>
          <w:marBottom w:val="0"/>
          <w:divBdr>
            <w:top w:val="none" w:sz="0" w:space="0" w:color="auto"/>
            <w:left w:val="none" w:sz="0" w:space="0" w:color="auto"/>
            <w:bottom w:val="none" w:sz="0" w:space="0" w:color="auto"/>
            <w:right w:val="none" w:sz="0" w:space="0" w:color="auto"/>
          </w:divBdr>
        </w:div>
        <w:div w:id="1000698638">
          <w:marLeft w:val="640"/>
          <w:marRight w:val="0"/>
          <w:marTop w:val="0"/>
          <w:marBottom w:val="0"/>
          <w:divBdr>
            <w:top w:val="none" w:sz="0" w:space="0" w:color="auto"/>
            <w:left w:val="none" w:sz="0" w:space="0" w:color="auto"/>
            <w:bottom w:val="none" w:sz="0" w:space="0" w:color="auto"/>
            <w:right w:val="none" w:sz="0" w:space="0" w:color="auto"/>
          </w:divBdr>
        </w:div>
        <w:div w:id="2044203792">
          <w:marLeft w:val="640"/>
          <w:marRight w:val="0"/>
          <w:marTop w:val="0"/>
          <w:marBottom w:val="0"/>
          <w:divBdr>
            <w:top w:val="none" w:sz="0" w:space="0" w:color="auto"/>
            <w:left w:val="none" w:sz="0" w:space="0" w:color="auto"/>
            <w:bottom w:val="none" w:sz="0" w:space="0" w:color="auto"/>
            <w:right w:val="none" w:sz="0" w:space="0" w:color="auto"/>
          </w:divBdr>
        </w:div>
        <w:div w:id="1908880117">
          <w:marLeft w:val="640"/>
          <w:marRight w:val="0"/>
          <w:marTop w:val="0"/>
          <w:marBottom w:val="0"/>
          <w:divBdr>
            <w:top w:val="none" w:sz="0" w:space="0" w:color="auto"/>
            <w:left w:val="none" w:sz="0" w:space="0" w:color="auto"/>
            <w:bottom w:val="none" w:sz="0" w:space="0" w:color="auto"/>
            <w:right w:val="none" w:sz="0" w:space="0" w:color="auto"/>
          </w:divBdr>
        </w:div>
        <w:div w:id="1354452420">
          <w:marLeft w:val="640"/>
          <w:marRight w:val="0"/>
          <w:marTop w:val="0"/>
          <w:marBottom w:val="0"/>
          <w:divBdr>
            <w:top w:val="none" w:sz="0" w:space="0" w:color="auto"/>
            <w:left w:val="none" w:sz="0" w:space="0" w:color="auto"/>
            <w:bottom w:val="none" w:sz="0" w:space="0" w:color="auto"/>
            <w:right w:val="none" w:sz="0" w:space="0" w:color="auto"/>
          </w:divBdr>
        </w:div>
        <w:div w:id="1565986020">
          <w:marLeft w:val="640"/>
          <w:marRight w:val="0"/>
          <w:marTop w:val="0"/>
          <w:marBottom w:val="0"/>
          <w:divBdr>
            <w:top w:val="none" w:sz="0" w:space="0" w:color="auto"/>
            <w:left w:val="none" w:sz="0" w:space="0" w:color="auto"/>
            <w:bottom w:val="none" w:sz="0" w:space="0" w:color="auto"/>
            <w:right w:val="none" w:sz="0" w:space="0" w:color="auto"/>
          </w:divBdr>
        </w:div>
        <w:div w:id="1214345289">
          <w:marLeft w:val="640"/>
          <w:marRight w:val="0"/>
          <w:marTop w:val="0"/>
          <w:marBottom w:val="0"/>
          <w:divBdr>
            <w:top w:val="none" w:sz="0" w:space="0" w:color="auto"/>
            <w:left w:val="none" w:sz="0" w:space="0" w:color="auto"/>
            <w:bottom w:val="none" w:sz="0" w:space="0" w:color="auto"/>
            <w:right w:val="none" w:sz="0" w:space="0" w:color="auto"/>
          </w:divBdr>
        </w:div>
        <w:div w:id="29766531">
          <w:marLeft w:val="640"/>
          <w:marRight w:val="0"/>
          <w:marTop w:val="0"/>
          <w:marBottom w:val="0"/>
          <w:divBdr>
            <w:top w:val="none" w:sz="0" w:space="0" w:color="auto"/>
            <w:left w:val="none" w:sz="0" w:space="0" w:color="auto"/>
            <w:bottom w:val="none" w:sz="0" w:space="0" w:color="auto"/>
            <w:right w:val="none" w:sz="0" w:space="0" w:color="auto"/>
          </w:divBdr>
        </w:div>
        <w:div w:id="1441293085">
          <w:marLeft w:val="640"/>
          <w:marRight w:val="0"/>
          <w:marTop w:val="0"/>
          <w:marBottom w:val="0"/>
          <w:divBdr>
            <w:top w:val="none" w:sz="0" w:space="0" w:color="auto"/>
            <w:left w:val="none" w:sz="0" w:space="0" w:color="auto"/>
            <w:bottom w:val="none" w:sz="0" w:space="0" w:color="auto"/>
            <w:right w:val="none" w:sz="0" w:space="0" w:color="auto"/>
          </w:divBdr>
        </w:div>
        <w:div w:id="1030835552">
          <w:marLeft w:val="640"/>
          <w:marRight w:val="0"/>
          <w:marTop w:val="0"/>
          <w:marBottom w:val="0"/>
          <w:divBdr>
            <w:top w:val="none" w:sz="0" w:space="0" w:color="auto"/>
            <w:left w:val="none" w:sz="0" w:space="0" w:color="auto"/>
            <w:bottom w:val="none" w:sz="0" w:space="0" w:color="auto"/>
            <w:right w:val="none" w:sz="0" w:space="0" w:color="auto"/>
          </w:divBdr>
        </w:div>
        <w:div w:id="827093250">
          <w:marLeft w:val="640"/>
          <w:marRight w:val="0"/>
          <w:marTop w:val="0"/>
          <w:marBottom w:val="0"/>
          <w:divBdr>
            <w:top w:val="none" w:sz="0" w:space="0" w:color="auto"/>
            <w:left w:val="none" w:sz="0" w:space="0" w:color="auto"/>
            <w:bottom w:val="none" w:sz="0" w:space="0" w:color="auto"/>
            <w:right w:val="none" w:sz="0" w:space="0" w:color="auto"/>
          </w:divBdr>
        </w:div>
        <w:div w:id="1104618950">
          <w:marLeft w:val="640"/>
          <w:marRight w:val="0"/>
          <w:marTop w:val="0"/>
          <w:marBottom w:val="0"/>
          <w:divBdr>
            <w:top w:val="none" w:sz="0" w:space="0" w:color="auto"/>
            <w:left w:val="none" w:sz="0" w:space="0" w:color="auto"/>
            <w:bottom w:val="none" w:sz="0" w:space="0" w:color="auto"/>
            <w:right w:val="none" w:sz="0" w:space="0" w:color="auto"/>
          </w:divBdr>
        </w:div>
        <w:div w:id="100033322">
          <w:marLeft w:val="640"/>
          <w:marRight w:val="0"/>
          <w:marTop w:val="0"/>
          <w:marBottom w:val="0"/>
          <w:divBdr>
            <w:top w:val="none" w:sz="0" w:space="0" w:color="auto"/>
            <w:left w:val="none" w:sz="0" w:space="0" w:color="auto"/>
            <w:bottom w:val="none" w:sz="0" w:space="0" w:color="auto"/>
            <w:right w:val="none" w:sz="0" w:space="0" w:color="auto"/>
          </w:divBdr>
        </w:div>
        <w:div w:id="1100955264">
          <w:marLeft w:val="640"/>
          <w:marRight w:val="0"/>
          <w:marTop w:val="0"/>
          <w:marBottom w:val="0"/>
          <w:divBdr>
            <w:top w:val="none" w:sz="0" w:space="0" w:color="auto"/>
            <w:left w:val="none" w:sz="0" w:space="0" w:color="auto"/>
            <w:bottom w:val="none" w:sz="0" w:space="0" w:color="auto"/>
            <w:right w:val="none" w:sz="0" w:space="0" w:color="auto"/>
          </w:divBdr>
        </w:div>
        <w:div w:id="2015062088">
          <w:marLeft w:val="640"/>
          <w:marRight w:val="0"/>
          <w:marTop w:val="0"/>
          <w:marBottom w:val="0"/>
          <w:divBdr>
            <w:top w:val="none" w:sz="0" w:space="0" w:color="auto"/>
            <w:left w:val="none" w:sz="0" w:space="0" w:color="auto"/>
            <w:bottom w:val="none" w:sz="0" w:space="0" w:color="auto"/>
            <w:right w:val="none" w:sz="0" w:space="0" w:color="auto"/>
          </w:divBdr>
        </w:div>
        <w:div w:id="1084299964">
          <w:marLeft w:val="640"/>
          <w:marRight w:val="0"/>
          <w:marTop w:val="0"/>
          <w:marBottom w:val="0"/>
          <w:divBdr>
            <w:top w:val="none" w:sz="0" w:space="0" w:color="auto"/>
            <w:left w:val="none" w:sz="0" w:space="0" w:color="auto"/>
            <w:bottom w:val="none" w:sz="0" w:space="0" w:color="auto"/>
            <w:right w:val="none" w:sz="0" w:space="0" w:color="auto"/>
          </w:divBdr>
        </w:div>
        <w:div w:id="1381246430">
          <w:marLeft w:val="640"/>
          <w:marRight w:val="0"/>
          <w:marTop w:val="0"/>
          <w:marBottom w:val="0"/>
          <w:divBdr>
            <w:top w:val="none" w:sz="0" w:space="0" w:color="auto"/>
            <w:left w:val="none" w:sz="0" w:space="0" w:color="auto"/>
            <w:bottom w:val="none" w:sz="0" w:space="0" w:color="auto"/>
            <w:right w:val="none" w:sz="0" w:space="0" w:color="auto"/>
          </w:divBdr>
        </w:div>
        <w:div w:id="531498486">
          <w:marLeft w:val="640"/>
          <w:marRight w:val="0"/>
          <w:marTop w:val="0"/>
          <w:marBottom w:val="0"/>
          <w:divBdr>
            <w:top w:val="none" w:sz="0" w:space="0" w:color="auto"/>
            <w:left w:val="none" w:sz="0" w:space="0" w:color="auto"/>
            <w:bottom w:val="none" w:sz="0" w:space="0" w:color="auto"/>
            <w:right w:val="none" w:sz="0" w:space="0" w:color="auto"/>
          </w:divBdr>
        </w:div>
        <w:div w:id="1146507780">
          <w:marLeft w:val="640"/>
          <w:marRight w:val="0"/>
          <w:marTop w:val="0"/>
          <w:marBottom w:val="0"/>
          <w:divBdr>
            <w:top w:val="none" w:sz="0" w:space="0" w:color="auto"/>
            <w:left w:val="none" w:sz="0" w:space="0" w:color="auto"/>
            <w:bottom w:val="none" w:sz="0" w:space="0" w:color="auto"/>
            <w:right w:val="none" w:sz="0" w:space="0" w:color="auto"/>
          </w:divBdr>
        </w:div>
        <w:div w:id="875317625">
          <w:marLeft w:val="640"/>
          <w:marRight w:val="0"/>
          <w:marTop w:val="0"/>
          <w:marBottom w:val="0"/>
          <w:divBdr>
            <w:top w:val="none" w:sz="0" w:space="0" w:color="auto"/>
            <w:left w:val="none" w:sz="0" w:space="0" w:color="auto"/>
            <w:bottom w:val="none" w:sz="0" w:space="0" w:color="auto"/>
            <w:right w:val="none" w:sz="0" w:space="0" w:color="auto"/>
          </w:divBdr>
        </w:div>
        <w:div w:id="214709060">
          <w:marLeft w:val="640"/>
          <w:marRight w:val="0"/>
          <w:marTop w:val="0"/>
          <w:marBottom w:val="0"/>
          <w:divBdr>
            <w:top w:val="none" w:sz="0" w:space="0" w:color="auto"/>
            <w:left w:val="none" w:sz="0" w:space="0" w:color="auto"/>
            <w:bottom w:val="none" w:sz="0" w:space="0" w:color="auto"/>
            <w:right w:val="none" w:sz="0" w:space="0" w:color="auto"/>
          </w:divBdr>
        </w:div>
        <w:div w:id="68774713">
          <w:marLeft w:val="640"/>
          <w:marRight w:val="0"/>
          <w:marTop w:val="0"/>
          <w:marBottom w:val="0"/>
          <w:divBdr>
            <w:top w:val="none" w:sz="0" w:space="0" w:color="auto"/>
            <w:left w:val="none" w:sz="0" w:space="0" w:color="auto"/>
            <w:bottom w:val="none" w:sz="0" w:space="0" w:color="auto"/>
            <w:right w:val="none" w:sz="0" w:space="0" w:color="auto"/>
          </w:divBdr>
        </w:div>
        <w:div w:id="27684739">
          <w:marLeft w:val="640"/>
          <w:marRight w:val="0"/>
          <w:marTop w:val="0"/>
          <w:marBottom w:val="0"/>
          <w:divBdr>
            <w:top w:val="none" w:sz="0" w:space="0" w:color="auto"/>
            <w:left w:val="none" w:sz="0" w:space="0" w:color="auto"/>
            <w:bottom w:val="none" w:sz="0" w:space="0" w:color="auto"/>
            <w:right w:val="none" w:sz="0" w:space="0" w:color="auto"/>
          </w:divBdr>
        </w:div>
        <w:div w:id="242568361">
          <w:marLeft w:val="640"/>
          <w:marRight w:val="0"/>
          <w:marTop w:val="0"/>
          <w:marBottom w:val="0"/>
          <w:divBdr>
            <w:top w:val="none" w:sz="0" w:space="0" w:color="auto"/>
            <w:left w:val="none" w:sz="0" w:space="0" w:color="auto"/>
            <w:bottom w:val="none" w:sz="0" w:space="0" w:color="auto"/>
            <w:right w:val="none" w:sz="0" w:space="0" w:color="auto"/>
          </w:divBdr>
        </w:div>
        <w:div w:id="1188060752">
          <w:marLeft w:val="640"/>
          <w:marRight w:val="0"/>
          <w:marTop w:val="0"/>
          <w:marBottom w:val="0"/>
          <w:divBdr>
            <w:top w:val="none" w:sz="0" w:space="0" w:color="auto"/>
            <w:left w:val="none" w:sz="0" w:space="0" w:color="auto"/>
            <w:bottom w:val="none" w:sz="0" w:space="0" w:color="auto"/>
            <w:right w:val="none" w:sz="0" w:space="0" w:color="auto"/>
          </w:divBdr>
        </w:div>
        <w:div w:id="1533181453">
          <w:marLeft w:val="640"/>
          <w:marRight w:val="0"/>
          <w:marTop w:val="0"/>
          <w:marBottom w:val="0"/>
          <w:divBdr>
            <w:top w:val="none" w:sz="0" w:space="0" w:color="auto"/>
            <w:left w:val="none" w:sz="0" w:space="0" w:color="auto"/>
            <w:bottom w:val="none" w:sz="0" w:space="0" w:color="auto"/>
            <w:right w:val="none" w:sz="0" w:space="0" w:color="auto"/>
          </w:divBdr>
        </w:div>
        <w:div w:id="707146763">
          <w:marLeft w:val="640"/>
          <w:marRight w:val="0"/>
          <w:marTop w:val="0"/>
          <w:marBottom w:val="0"/>
          <w:divBdr>
            <w:top w:val="none" w:sz="0" w:space="0" w:color="auto"/>
            <w:left w:val="none" w:sz="0" w:space="0" w:color="auto"/>
            <w:bottom w:val="none" w:sz="0" w:space="0" w:color="auto"/>
            <w:right w:val="none" w:sz="0" w:space="0" w:color="auto"/>
          </w:divBdr>
        </w:div>
        <w:div w:id="408115018">
          <w:marLeft w:val="640"/>
          <w:marRight w:val="0"/>
          <w:marTop w:val="0"/>
          <w:marBottom w:val="0"/>
          <w:divBdr>
            <w:top w:val="none" w:sz="0" w:space="0" w:color="auto"/>
            <w:left w:val="none" w:sz="0" w:space="0" w:color="auto"/>
            <w:bottom w:val="none" w:sz="0" w:space="0" w:color="auto"/>
            <w:right w:val="none" w:sz="0" w:space="0" w:color="auto"/>
          </w:divBdr>
        </w:div>
        <w:div w:id="1312103333">
          <w:marLeft w:val="640"/>
          <w:marRight w:val="0"/>
          <w:marTop w:val="0"/>
          <w:marBottom w:val="0"/>
          <w:divBdr>
            <w:top w:val="none" w:sz="0" w:space="0" w:color="auto"/>
            <w:left w:val="none" w:sz="0" w:space="0" w:color="auto"/>
            <w:bottom w:val="none" w:sz="0" w:space="0" w:color="auto"/>
            <w:right w:val="none" w:sz="0" w:space="0" w:color="auto"/>
          </w:divBdr>
        </w:div>
        <w:div w:id="841892611">
          <w:marLeft w:val="640"/>
          <w:marRight w:val="0"/>
          <w:marTop w:val="0"/>
          <w:marBottom w:val="0"/>
          <w:divBdr>
            <w:top w:val="none" w:sz="0" w:space="0" w:color="auto"/>
            <w:left w:val="none" w:sz="0" w:space="0" w:color="auto"/>
            <w:bottom w:val="none" w:sz="0" w:space="0" w:color="auto"/>
            <w:right w:val="none" w:sz="0" w:space="0" w:color="auto"/>
          </w:divBdr>
        </w:div>
        <w:div w:id="84881887">
          <w:marLeft w:val="640"/>
          <w:marRight w:val="0"/>
          <w:marTop w:val="0"/>
          <w:marBottom w:val="0"/>
          <w:divBdr>
            <w:top w:val="none" w:sz="0" w:space="0" w:color="auto"/>
            <w:left w:val="none" w:sz="0" w:space="0" w:color="auto"/>
            <w:bottom w:val="none" w:sz="0" w:space="0" w:color="auto"/>
            <w:right w:val="none" w:sz="0" w:space="0" w:color="auto"/>
          </w:divBdr>
        </w:div>
        <w:div w:id="1385565464">
          <w:marLeft w:val="640"/>
          <w:marRight w:val="0"/>
          <w:marTop w:val="0"/>
          <w:marBottom w:val="0"/>
          <w:divBdr>
            <w:top w:val="none" w:sz="0" w:space="0" w:color="auto"/>
            <w:left w:val="none" w:sz="0" w:space="0" w:color="auto"/>
            <w:bottom w:val="none" w:sz="0" w:space="0" w:color="auto"/>
            <w:right w:val="none" w:sz="0" w:space="0" w:color="auto"/>
          </w:divBdr>
        </w:div>
        <w:div w:id="184295849">
          <w:marLeft w:val="640"/>
          <w:marRight w:val="0"/>
          <w:marTop w:val="0"/>
          <w:marBottom w:val="0"/>
          <w:divBdr>
            <w:top w:val="none" w:sz="0" w:space="0" w:color="auto"/>
            <w:left w:val="none" w:sz="0" w:space="0" w:color="auto"/>
            <w:bottom w:val="none" w:sz="0" w:space="0" w:color="auto"/>
            <w:right w:val="none" w:sz="0" w:space="0" w:color="auto"/>
          </w:divBdr>
        </w:div>
        <w:div w:id="1715155529">
          <w:marLeft w:val="640"/>
          <w:marRight w:val="0"/>
          <w:marTop w:val="0"/>
          <w:marBottom w:val="0"/>
          <w:divBdr>
            <w:top w:val="none" w:sz="0" w:space="0" w:color="auto"/>
            <w:left w:val="none" w:sz="0" w:space="0" w:color="auto"/>
            <w:bottom w:val="none" w:sz="0" w:space="0" w:color="auto"/>
            <w:right w:val="none" w:sz="0" w:space="0" w:color="auto"/>
          </w:divBdr>
        </w:div>
        <w:div w:id="1226532569">
          <w:marLeft w:val="640"/>
          <w:marRight w:val="0"/>
          <w:marTop w:val="0"/>
          <w:marBottom w:val="0"/>
          <w:divBdr>
            <w:top w:val="none" w:sz="0" w:space="0" w:color="auto"/>
            <w:left w:val="none" w:sz="0" w:space="0" w:color="auto"/>
            <w:bottom w:val="none" w:sz="0" w:space="0" w:color="auto"/>
            <w:right w:val="none" w:sz="0" w:space="0" w:color="auto"/>
          </w:divBdr>
        </w:div>
        <w:div w:id="1176462716">
          <w:marLeft w:val="640"/>
          <w:marRight w:val="0"/>
          <w:marTop w:val="0"/>
          <w:marBottom w:val="0"/>
          <w:divBdr>
            <w:top w:val="none" w:sz="0" w:space="0" w:color="auto"/>
            <w:left w:val="none" w:sz="0" w:space="0" w:color="auto"/>
            <w:bottom w:val="none" w:sz="0" w:space="0" w:color="auto"/>
            <w:right w:val="none" w:sz="0" w:space="0" w:color="auto"/>
          </w:divBdr>
        </w:div>
        <w:div w:id="1934124862">
          <w:marLeft w:val="640"/>
          <w:marRight w:val="0"/>
          <w:marTop w:val="0"/>
          <w:marBottom w:val="0"/>
          <w:divBdr>
            <w:top w:val="none" w:sz="0" w:space="0" w:color="auto"/>
            <w:left w:val="none" w:sz="0" w:space="0" w:color="auto"/>
            <w:bottom w:val="none" w:sz="0" w:space="0" w:color="auto"/>
            <w:right w:val="none" w:sz="0" w:space="0" w:color="auto"/>
          </w:divBdr>
        </w:div>
        <w:div w:id="1898859823">
          <w:marLeft w:val="640"/>
          <w:marRight w:val="0"/>
          <w:marTop w:val="0"/>
          <w:marBottom w:val="0"/>
          <w:divBdr>
            <w:top w:val="none" w:sz="0" w:space="0" w:color="auto"/>
            <w:left w:val="none" w:sz="0" w:space="0" w:color="auto"/>
            <w:bottom w:val="none" w:sz="0" w:space="0" w:color="auto"/>
            <w:right w:val="none" w:sz="0" w:space="0" w:color="auto"/>
          </w:divBdr>
        </w:div>
        <w:div w:id="1535313736">
          <w:marLeft w:val="640"/>
          <w:marRight w:val="0"/>
          <w:marTop w:val="0"/>
          <w:marBottom w:val="0"/>
          <w:divBdr>
            <w:top w:val="none" w:sz="0" w:space="0" w:color="auto"/>
            <w:left w:val="none" w:sz="0" w:space="0" w:color="auto"/>
            <w:bottom w:val="none" w:sz="0" w:space="0" w:color="auto"/>
            <w:right w:val="none" w:sz="0" w:space="0" w:color="auto"/>
          </w:divBdr>
        </w:div>
        <w:div w:id="206991017">
          <w:marLeft w:val="640"/>
          <w:marRight w:val="0"/>
          <w:marTop w:val="0"/>
          <w:marBottom w:val="0"/>
          <w:divBdr>
            <w:top w:val="none" w:sz="0" w:space="0" w:color="auto"/>
            <w:left w:val="none" w:sz="0" w:space="0" w:color="auto"/>
            <w:bottom w:val="none" w:sz="0" w:space="0" w:color="auto"/>
            <w:right w:val="none" w:sz="0" w:space="0" w:color="auto"/>
          </w:divBdr>
        </w:div>
        <w:div w:id="628315157">
          <w:marLeft w:val="640"/>
          <w:marRight w:val="0"/>
          <w:marTop w:val="0"/>
          <w:marBottom w:val="0"/>
          <w:divBdr>
            <w:top w:val="none" w:sz="0" w:space="0" w:color="auto"/>
            <w:left w:val="none" w:sz="0" w:space="0" w:color="auto"/>
            <w:bottom w:val="none" w:sz="0" w:space="0" w:color="auto"/>
            <w:right w:val="none" w:sz="0" w:space="0" w:color="auto"/>
          </w:divBdr>
        </w:div>
        <w:div w:id="419914166">
          <w:marLeft w:val="640"/>
          <w:marRight w:val="0"/>
          <w:marTop w:val="0"/>
          <w:marBottom w:val="0"/>
          <w:divBdr>
            <w:top w:val="none" w:sz="0" w:space="0" w:color="auto"/>
            <w:left w:val="none" w:sz="0" w:space="0" w:color="auto"/>
            <w:bottom w:val="none" w:sz="0" w:space="0" w:color="auto"/>
            <w:right w:val="none" w:sz="0" w:space="0" w:color="auto"/>
          </w:divBdr>
        </w:div>
      </w:divsChild>
    </w:div>
    <w:div w:id="1600336876">
      <w:bodyDiv w:val="1"/>
      <w:marLeft w:val="0"/>
      <w:marRight w:val="0"/>
      <w:marTop w:val="0"/>
      <w:marBottom w:val="0"/>
      <w:divBdr>
        <w:top w:val="none" w:sz="0" w:space="0" w:color="auto"/>
        <w:left w:val="none" w:sz="0" w:space="0" w:color="auto"/>
        <w:bottom w:val="none" w:sz="0" w:space="0" w:color="auto"/>
        <w:right w:val="none" w:sz="0" w:space="0" w:color="auto"/>
      </w:divBdr>
      <w:divsChild>
        <w:div w:id="1134636551">
          <w:marLeft w:val="640"/>
          <w:marRight w:val="0"/>
          <w:marTop w:val="0"/>
          <w:marBottom w:val="0"/>
          <w:divBdr>
            <w:top w:val="none" w:sz="0" w:space="0" w:color="auto"/>
            <w:left w:val="none" w:sz="0" w:space="0" w:color="auto"/>
            <w:bottom w:val="none" w:sz="0" w:space="0" w:color="auto"/>
            <w:right w:val="none" w:sz="0" w:space="0" w:color="auto"/>
          </w:divBdr>
        </w:div>
        <w:div w:id="89012377">
          <w:marLeft w:val="640"/>
          <w:marRight w:val="0"/>
          <w:marTop w:val="0"/>
          <w:marBottom w:val="0"/>
          <w:divBdr>
            <w:top w:val="none" w:sz="0" w:space="0" w:color="auto"/>
            <w:left w:val="none" w:sz="0" w:space="0" w:color="auto"/>
            <w:bottom w:val="none" w:sz="0" w:space="0" w:color="auto"/>
            <w:right w:val="none" w:sz="0" w:space="0" w:color="auto"/>
          </w:divBdr>
        </w:div>
        <w:div w:id="921063238">
          <w:marLeft w:val="640"/>
          <w:marRight w:val="0"/>
          <w:marTop w:val="0"/>
          <w:marBottom w:val="0"/>
          <w:divBdr>
            <w:top w:val="none" w:sz="0" w:space="0" w:color="auto"/>
            <w:left w:val="none" w:sz="0" w:space="0" w:color="auto"/>
            <w:bottom w:val="none" w:sz="0" w:space="0" w:color="auto"/>
            <w:right w:val="none" w:sz="0" w:space="0" w:color="auto"/>
          </w:divBdr>
        </w:div>
        <w:div w:id="137580207">
          <w:marLeft w:val="640"/>
          <w:marRight w:val="0"/>
          <w:marTop w:val="0"/>
          <w:marBottom w:val="0"/>
          <w:divBdr>
            <w:top w:val="none" w:sz="0" w:space="0" w:color="auto"/>
            <w:left w:val="none" w:sz="0" w:space="0" w:color="auto"/>
            <w:bottom w:val="none" w:sz="0" w:space="0" w:color="auto"/>
            <w:right w:val="none" w:sz="0" w:space="0" w:color="auto"/>
          </w:divBdr>
        </w:div>
        <w:div w:id="1750809817">
          <w:marLeft w:val="640"/>
          <w:marRight w:val="0"/>
          <w:marTop w:val="0"/>
          <w:marBottom w:val="0"/>
          <w:divBdr>
            <w:top w:val="none" w:sz="0" w:space="0" w:color="auto"/>
            <w:left w:val="none" w:sz="0" w:space="0" w:color="auto"/>
            <w:bottom w:val="none" w:sz="0" w:space="0" w:color="auto"/>
            <w:right w:val="none" w:sz="0" w:space="0" w:color="auto"/>
          </w:divBdr>
        </w:div>
        <w:div w:id="798500112">
          <w:marLeft w:val="640"/>
          <w:marRight w:val="0"/>
          <w:marTop w:val="0"/>
          <w:marBottom w:val="0"/>
          <w:divBdr>
            <w:top w:val="none" w:sz="0" w:space="0" w:color="auto"/>
            <w:left w:val="none" w:sz="0" w:space="0" w:color="auto"/>
            <w:bottom w:val="none" w:sz="0" w:space="0" w:color="auto"/>
            <w:right w:val="none" w:sz="0" w:space="0" w:color="auto"/>
          </w:divBdr>
        </w:div>
        <w:div w:id="85855183">
          <w:marLeft w:val="640"/>
          <w:marRight w:val="0"/>
          <w:marTop w:val="0"/>
          <w:marBottom w:val="0"/>
          <w:divBdr>
            <w:top w:val="none" w:sz="0" w:space="0" w:color="auto"/>
            <w:left w:val="none" w:sz="0" w:space="0" w:color="auto"/>
            <w:bottom w:val="none" w:sz="0" w:space="0" w:color="auto"/>
            <w:right w:val="none" w:sz="0" w:space="0" w:color="auto"/>
          </w:divBdr>
        </w:div>
        <w:div w:id="763650885">
          <w:marLeft w:val="640"/>
          <w:marRight w:val="0"/>
          <w:marTop w:val="0"/>
          <w:marBottom w:val="0"/>
          <w:divBdr>
            <w:top w:val="none" w:sz="0" w:space="0" w:color="auto"/>
            <w:left w:val="none" w:sz="0" w:space="0" w:color="auto"/>
            <w:bottom w:val="none" w:sz="0" w:space="0" w:color="auto"/>
            <w:right w:val="none" w:sz="0" w:space="0" w:color="auto"/>
          </w:divBdr>
        </w:div>
        <w:div w:id="1652173543">
          <w:marLeft w:val="640"/>
          <w:marRight w:val="0"/>
          <w:marTop w:val="0"/>
          <w:marBottom w:val="0"/>
          <w:divBdr>
            <w:top w:val="none" w:sz="0" w:space="0" w:color="auto"/>
            <w:left w:val="none" w:sz="0" w:space="0" w:color="auto"/>
            <w:bottom w:val="none" w:sz="0" w:space="0" w:color="auto"/>
            <w:right w:val="none" w:sz="0" w:space="0" w:color="auto"/>
          </w:divBdr>
        </w:div>
        <w:div w:id="363987796">
          <w:marLeft w:val="640"/>
          <w:marRight w:val="0"/>
          <w:marTop w:val="0"/>
          <w:marBottom w:val="0"/>
          <w:divBdr>
            <w:top w:val="none" w:sz="0" w:space="0" w:color="auto"/>
            <w:left w:val="none" w:sz="0" w:space="0" w:color="auto"/>
            <w:bottom w:val="none" w:sz="0" w:space="0" w:color="auto"/>
            <w:right w:val="none" w:sz="0" w:space="0" w:color="auto"/>
          </w:divBdr>
        </w:div>
        <w:div w:id="312679069">
          <w:marLeft w:val="640"/>
          <w:marRight w:val="0"/>
          <w:marTop w:val="0"/>
          <w:marBottom w:val="0"/>
          <w:divBdr>
            <w:top w:val="none" w:sz="0" w:space="0" w:color="auto"/>
            <w:left w:val="none" w:sz="0" w:space="0" w:color="auto"/>
            <w:bottom w:val="none" w:sz="0" w:space="0" w:color="auto"/>
            <w:right w:val="none" w:sz="0" w:space="0" w:color="auto"/>
          </w:divBdr>
        </w:div>
        <w:div w:id="995962343">
          <w:marLeft w:val="640"/>
          <w:marRight w:val="0"/>
          <w:marTop w:val="0"/>
          <w:marBottom w:val="0"/>
          <w:divBdr>
            <w:top w:val="none" w:sz="0" w:space="0" w:color="auto"/>
            <w:left w:val="none" w:sz="0" w:space="0" w:color="auto"/>
            <w:bottom w:val="none" w:sz="0" w:space="0" w:color="auto"/>
            <w:right w:val="none" w:sz="0" w:space="0" w:color="auto"/>
          </w:divBdr>
        </w:div>
        <w:div w:id="1895002908">
          <w:marLeft w:val="640"/>
          <w:marRight w:val="0"/>
          <w:marTop w:val="0"/>
          <w:marBottom w:val="0"/>
          <w:divBdr>
            <w:top w:val="none" w:sz="0" w:space="0" w:color="auto"/>
            <w:left w:val="none" w:sz="0" w:space="0" w:color="auto"/>
            <w:bottom w:val="none" w:sz="0" w:space="0" w:color="auto"/>
            <w:right w:val="none" w:sz="0" w:space="0" w:color="auto"/>
          </w:divBdr>
        </w:div>
        <w:div w:id="1269116595">
          <w:marLeft w:val="640"/>
          <w:marRight w:val="0"/>
          <w:marTop w:val="0"/>
          <w:marBottom w:val="0"/>
          <w:divBdr>
            <w:top w:val="none" w:sz="0" w:space="0" w:color="auto"/>
            <w:left w:val="none" w:sz="0" w:space="0" w:color="auto"/>
            <w:bottom w:val="none" w:sz="0" w:space="0" w:color="auto"/>
            <w:right w:val="none" w:sz="0" w:space="0" w:color="auto"/>
          </w:divBdr>
        </w:div>
        <w:div w:id="604924301">
          <w:marLeft w:val="640"/>
          <w:marRight w:val="0"/>
          <w:marTop w:val="0"/>
          <w:marBottom w:val="0"/>
          <w:divBdr>
            <w:top w:val="none" w:sz="0" w:space="0" w:color="auto"/>
            <w:left w:val="none" w:sz="0" w:space="0" w:color="auto"/>
            <w:bottom w:val="none" w:sz="0" w:space="0" w:color="auto"/>
            <w:right w:val="none" w:sz="0" w:space="0" w:color="auto"/>
          </w:divBdr>
        </w:div>
        <w:div w:id="1431120776">
          <w:marLeft w:val="640"/>
          <w:marRight w:val="0"/>
          <w:marTop w:val="0"/>
          <w:marBottom w:val="0"/>
          <w:divBdr>
            <w:top w:val="none" w:sz="0" w:space="0" w:color="auto"/>
            <w:left w:val="none" w:sz="0" w:space="0" w:color="auto"/>
            <w:bottom w:val="none" w:sz="0" w:space="0" w:color="auto"/>
            <w:right w:val="none" w:sz="0" w:space="0" w:color="auto"/>
          </w:divBdr>
        </w:div>
        <w:div w:id="1409226810">
          <w:marLeft w:val="640"/>
          <w:marRight w:val="0"/>
          <w:marTop w:val="0"/>
          <w:marBottom w:val="0"/>
          <w:divBdr>
            <w:top w:val="none" w:sz="0" w:space="0" w:color="auto"/>
            <w:left w:val="none" w:sz="0" w:space="0" w:color="auto"/>
            <w:bottom w:val="none" w:sz="0" w:space="0" w:color="auto"/>
            <w:right w:val="none" w:sz="0" w:space="0" w:color="auto"/>
          </w:divBdr>
        </w:div>
        <w:div w:id="1461411413">
          <w:marLeft w:val="640"/>
          <w:marRight w:val="0"/>
          <w:marTop w:val="0"/>
          <w:marBottom w:val="0"/>
          <w:divBdr>
            <w:top w:val="none" w:sz="0" w:space="0" w:color="auto"/>
            <w:left w:val="none" w:sz="0" w:space="0" w:color="auto"/>
            <w:bottom w:val="none" w:sz="0" w:space="0" w:color="auto"/>
            <w:right w:val="none" w:sz="0" w:space="0" w:color="auto"/>
          </w:divBdr>
        </w:div>
        <w:div w:id="565919511">
          <w:marLeft w:val="640"/>
          <w:marRight w:val="0"/>
          <w:marTop w:val="0"/>
          <w:marBottom w:val="0"/>
          <w:divBdr>
            <w:top w:val="none" w:sz="0" w:space="0" w:color="auto"/>
            <w:left w:val="none" w:sz="0" w:space="0" w:color="auto"/>
            <w:bottom w:val="none" w:sz="0" w:space="0" w:color="auto"/>
            <w:right w:val="none" w:sz="0" w:space="0" w:color="auto"/>
          </w:divBdr>
        </w:div>
        <w:div w:id="2147119164">
          <w:marLeft w:val="640"/>
          <w:marRight w:val="0"/>
          <w:marTop w:val="0"/>
          <w:marBottom w:val="0"/>
          <w:divBdr>
            <w:top w:val="none" w:sz="0" w:space="0" w:color="auto"/>
            <w:left w:val="none" w:sz="0" w:space="0" w:color="auto"/>
            <w:bottom w:val="none" w:sz="0" w:space="0" w:color="auto"/>
            <w:right w:val="none" w:sz="0" w:space="0" w:color="auto"/>
          </w:divBdr>
        </w:div>
        <w:div w:id="2019581443">
          <w:marLeft w:val="640"/>
          <w:marRight w:val="0"/>
          <w:marTop w:val="0"/>
          <w:marBottom w:val="0"/>
          <w:divBdr>
            <w:top w:val="none" w:sz="0" w:space="0" w:color="auto"/>
            <w:left w:val="none" w:sz="0" w:space="0" w:color="auto"/>
            <w:bottom w:val="none" w:sz="0" w:space="0" w:color="auto"/>
            <w:right w:val="none" w:sz="0" w:space="0" w:color="auto"/>
          </w:divBdr>
        </w:div>
        <w:div w:id="335545180">
          <w:marLeft w:val="640"/>
          <w:marRight w:val="0"/>
          <w:marTop w:val="0"/>
          <w:marBottom w:val="0"/>
          <w:divBdr>
            <w:top w:val="none" w:sz="0" w:space="0" w:color="auto"/>
            <w:left w:val="none" w:sz="0" w:space="0" w:color="auto"/>
            <w:bottom w:val="none" w:sz="0" w:space="0" w:color="auto"/>
            <w:right w:val="none" w:sz="0" w:space="0" w:color="auto"/>
          </w:divBdr>
        </w:div>
        <w:div w:id="2117284708">
          <w:marLeft w:val="640"/>
          <w:marRight w:val="0"/>
          <w:marTop w:val="0"/>
          <w:marBottom w:val="0"/>
          <w:divBdr>
            <w:top w:val="none" w:sz="0" w:space="0" w:color="auto"/>
            <w:left w:val="none" w:sz="0" w:space="0" w:color="auto"/>
            <w:bottom w:val="none" w:sz="0" w:space="0" w:color="auto"/>
            <w:right w:val="none" w:sz="0" w:space="0" w:color="auto"/>
          </w:divBdr>
        </w:div>
        <w:div w:id="922029599">
          <w:marLeft w:val="640"/>
          <w:marRight w:val="0"/>
          <w:marTop w:val="0"/>
          <w:marBottom w:val="0"/>
          <w:divBdr>
            <w:top w:val="none" w:sz="0" w:space="0" w:color="auto"/>
            <w:left w:val="none" w:sz="0" w:space="0" w:color="auto"/>
            <w:bottom w:val="none" w:sz="0" w:space="0" w:color="auto"/>
            <w:right w:val="none" w:sz="0" w:space="0" w:color="auto"/>
          </w:divBdr>
        </w:div>
        <w:div w:id="721560227">
          <w:marLeft w:val="640"/>
          <w:marRight w:val="0"/>
          <w:marTop w:val="0"/>
          <w:marBottom w:val="0"/>
          <w:divBdr>
            <w:top w:val="none" w:sz="0" w:space="0" w:color="auto"/>
            <w:left w:val="none" w:sz="0" w:space="0" w:color="auto"/>
            <w:bottom w:val="none" w:sz="0" w:space="0" w:color="auto"/>
            <w:right w:val="none" w:sz="0" w:space="0" w:color="auto"/>
          </w:divBdr>
        </w:div>
        <w:div w:id="1836607456">
          <w:marLeft w:val="640"/>
          <w:marRight w:val="0"/>
          <w:marTop w:val="0"/>
          <w:marBottom w:val="0"/>
          <w:divBdr>
            <w:top w:val="none" w:sz="0" w:space="0" w:color="auto"/>
            <w:left w:val="none" w:sz="0" w:space="0" w:color="auto"/>
            <w:bottom w:val="none" w:sz="0" w:space="0" w:color="auto"/>
            <w:right w:val="none" w:sz="0" w:space="0" w:color="auto"/>
          </w:divBdr>
        </w:div>
        <w:div w:id="1031300332">
          <w:marLeft w:val="640"/>
          <w:marRight w:val="0"/>
          <w:marTop w:val="0"/>
          <w:marBottom w:val="0"/>
          <w:divBdr>
            <w:top w:val="none" w:sz="0" w:space="0" w:color="auto"/>
            <w:left w:val="none" w:sz="0" w:space="0" w:color="auto"/>
            <w:bottom w:val="none" w:sz="0" w:space="0" w:color="auto"/>
            <w:right w:val="none" w:sz="0" w:space="0" w:color="auto"/>
          </w:divBdr>
        </w:div>
        <w:div w:id="125125441">
          <w:marLeft w:val="640"/>
          <w:marRight w:val="0"/>
          <w:marTop w:val="0"/>
          <w:marBottom w:val="0"/>
          <w:divBdr>
            <w:top w:val="none" w:sz="0" w:space="0" w:color="auto"/>
            <w:left w:val="none" w:sz="0" w:space="0" w:color="auto"/>
            <w:bottom w:val="none" w:sz="0" w:space="0" w:color="auto"/>
            <w:right w:val="none" w:sz="0" w:space="0" w:color="auto"/>
          </w:divBdr>
        </w:div>
        <w:div w:id="1334723466">
          <w:marLeft w:val="640"/>
          <w:marRight w:val="0"/>
          <w:marTop w:val="0"/>
          <w:marBottom w:val="0"/>
          <w:divBdr>
            <w:top w:val="none" w:sz="0" w:space="0" w:color="auto"/>
            <w:left w:val="none" w:sz="0" w:space="0" w:color="auto"/>
            <w:bottom w:val="none" w:sz="0" w:space="0" w:color="auto"/>
            <w:right w:val="none" w:sz="0" w:space="0" w:color="auto"/>
          </w:divBdr>
        </w:div>
        <w:div w:id="59523903">
          <w:marLeft w:val="640"/>
          <w:marRight w:val="0"/>
          <w:marTop w:val="0"/>
          <w:marBottom w:val="0"/>
          <w:divBdr>
            <w:top w:val="none" w:sz="0" w:space="0" w:color="auto"/>
            <w:left w:val="none" w:sz="0" w:space="0" w:color="auto"/>
            <w:bottom w:val="none" w:sz="0" w:space="0" w:color="auto"/>
            <w:right w:val="none" w:sz="0" w:space="0" w:color="auto"/>
          </w:divBdr>
        </w:div>
        <w:div w:id="332101845">
          <w:marLeft w:val="640"/>
          <w:marRight w:val="0"/>
          <w:marTop w:val="0"/>
          <w:marBottom w:val="0"/>
          <w:divBdr>
            <w:top w:val="none" w:sz="0" w:space="0" w:color="auto"/>
            <w:left w:val="none" w:sz="0" w:space="0" w:color="auto"/>
            <w:bottom w:val="none" w:sz="0" w:space="0" w:color="auto"/>
            <w:right w:val="none" w:sz="0" w:space="0" w:color="auto"/>
          </w:divBdr>
        </w:div>
        <w:div w:id="1099519768">
          <w:marLeft w:val="640"/>
          <w:marRight w:val="0"/>
          <w:marTop w:val="0"/>
          <w:marBottom w:val="0"/>
          <w:divBdr>
            <w:top w:val="none" w:sz="0" w:space="0" w:color="auto"/>
            <w:left w:val="none" w:sz="0" w:space="0" w:color="auto"/>
            <w:bottom w:val="none" w:sz="0" w:space="0" w:color="auto"/>
            <w:right w:val="none" w:sz="0" w:space="0" w:color="auto"/>
          </w:divBdr>
        </w:div>
        <w:div w:id="760370648">
          <w:marLeft w:val="640"/>
          <w:marRight w:val="0"/>
          <w:marTop w:val="0"/>
          <w:marBottom w:val="0"/>
          <w:divBdr>
            <w:top w:val="none" w:sz="0" w:space="0" w:color="auto"/>
            <w:left w:val="none" w:sz="0" w:space="0" w:color="auto"/>
            <w:bottom w:val="none" w:sz="0" w:space="0" w:color="auto"/>
            <w:right w:val="none" w:sz="0" w:space="0" w:color="auto"/>
          </w:divBdr>
        </w:div>
        <w:div w:id="3946574">
          <w:marLeft w:val="640"/>
          <w:marRight w:val="0"/>
          <w:marTop w:val="0"/>
          <w:marBottom w:val="0"/>
          <w:divBdr>
            <w:top w:val="none" w:sz="0" w:space="0" w:color="auto"/>
            <w:left w:val="none" w:sz="0" w:space="0" w:color="auto"/>
            <w:bottom w:val="none" w:sz="0" w:space="0" w:color="auto"/>
            <w:right w:val="none" w:sz="0" w:space="0" w:color="auto"/>
          </w:divBdr>
        </w:div>
        <w:div w:id="169494047">
          <w:marLeft w:val="640"/>
          <w:marRight w:val="0"/>
          <w:marTop w:val="0"/>
          <w:marBottom w:val="0"/>
          <w:divBdr>
            <w:top w:val="none" w:sz="0" w:space="0" w:color="auto"/>
            <w:left w:val="none" w:sz="0" w:space="0" w:color="auto"/>
            <w:bottom w:val="none" w:sz="0" w:space="0" w:color="auto"/>
            <w:right w:val="none" w:sz="0" w:space="0" w:color="auto"/>
          </w:divBdr>
        </w:div>
        <w:div w:id="1110198150">
          <w:marLeft w:val="640"/>
          <w:marRight w:val="0"/>
          <w:marTop w:val="0"/>
          <w:marBottom w:val="0"/>
          <w:divBdr>
            <w:top w:val="none" w:sz="0" w:space="0" w:color="auto"/>
            <w:left w:val="none" w:sz="0" w:space="0" w:color="auto"/>
            <w:bottom w:val="none" w:sz="0" w:space="0" w:color="auto"/>
            <w:right w:val="none" w:sz="0" w:space="0" w:color="auto"/>
          </w:divBdr>
        </w:div>
        <w:div w:id="388724700">
          <w:marLeft w:val="640"/>
          <w:marRight w:val="0"/>
          <w:marTop w:val="0"/>
          <w:marBottom w:val="0"/>
          <w:divBdr>
            <w:top w:val="none" w:sz="0" w:space="0" w:color="auto"/>
            <w:left w:val="none" w:sz="0" w:space="0" w:color="auto"/>
            <w:bottom w:val="none" w:sz="0" w:space="0" w:color="auto"/>
            <w:right w:val="none" w:sz="0" w:space="0" w:color="auto"/>
          </w:divBdr>
        </w:div>
        <w:div w:id="948197033">
          <w:marLeft w:val="640"/>
          <w:marRight w:val="0"/>
          <w:marTop w:val="0"/>
          <w:marBottom w:val="0"/>
          <w:divBdr>
            <w:top w:val="none" w:sz="0" w:space="0" w:color="auto"/>
            <w:left w:val="none" w:sz="0" w:space="0" w:color="auto"/>
            <w:bottom w:val="none" w:sz="0" w:space="0" w:color="auto"/>
            <w:right w:val="none" w:sz="0" w:space="0" w:color="auto"/>
          </w:divBdr>
        </w:div>
        <w:div w:id="832839052">
          <w:marLeft w:val="640"/>
          <w:marRight w:val="0"/>
          <w:marTop w:val="0"/>
          <w:marBottom w:val="0"/>
          <w:divBdr>
            <w:top w:val="none" w:sz="0" w:space="0" w:color="auto"/>
            <w:left w:val="none" w:sz="0" w:space="0" w:color="auto"/>
            <w:bottom w:val="none" w:sz="0" w:space="0" w:color="auto"/>
            <w:right w:val="none" w:sz="0" w:space="0" w:color="auto"/>
          </w:divBdr>
        </w:div>
        <w:div w:id="1395859807">
          <w:marLeft w:val="640"/>
          <w:marRight w:val="0"/>
          <w:marTop w:val="0"/>
          <w:marBottom w:val="0"/>
          <w:divBdr>
            <w:top w:val="none" w:sz="0" w:space="0" w:color="auto"/>
            <w:left w:val="none" w:sz="0" w:space="0" w:color="auto"/>
            <w:bottom w:val="none" w:sz="0" w:space="0" w:color="auto"/>
            <w:right w:val="none" w:sz="0" w:space="0" w:color="auto"/>
          </w:divBdr>
        </w:div>
        <w:div w:id="1868711425">
          <w:marLeft w:val="640"/>
          <w:marRight w:val="0"/>
          <w:marTop w:val="0"/>
          <w:marBottom w:val="0"/>
          <w:divBdr>
            <w:top w:val="none" w:sz="0" w:space="0" w:color="auto"/>
            <w:left w:val="none" w:sz="0" w:space="0" w:color="auto"/>
            <w:bottom w:val="none" w:sz="0" w:space="0" w:color="auto"/>
            <w:right w:val="none" w:sz="0" w:space="0" w:color="auto"/>
          </w:divBdr>
        </w:div>
        <w:div w:id="1259292443">
          <w:marLeft w:val="640"/>
          <w:marRight w:val="0"/>
          <w:marTop w:val="0"/>
          <w:marBottom w:val="0"/>
          <w:divBdr>
            <w:top w:val="none" w:sz="0" w:space="0" w:color="auto"/>
            <w:left w:val="none" w:sz="0" w:space="0" w:color="auto"/>
            <w:bottom w:val="none" w:sz="0" w:space="0" w:color="auto"/>
            <w:right w:val="none" w:sz="0" w:space="0" w:color="auto"/>
          </w:divBdr>
        </w:div>
        <w:div w:id="1938781185">
          <w:marLeft w:val="640"/>
          <w:marRight w:val="0"/>
          <w:marTop w:val="0"/>
          <w:marBottom w:val="0"/>
          <w:divBdr>
            <w:top w:val="none" w:sz="0" w:space="0" w:color="auto"/>
            <w:left w:val="none" w:sz="0" w:space="0" w:color="auto"/>
            <w:bottom w:val="none" w:sz="0" w:space="0" w:color="auto"/>
            <w:right w:val="none" w:sz="0" w:space="0" w:color="auto"/>
          </w:divBdr>
        </w:div>
      </w:divsChild>
    </w:div>
    <w:div w:id="1624650814">
      <w:bodyDiv w:val="1"/>
      <w:marLeft w:val="0"/>
      <w:marRight w:val="0"/>
      <w:marTop w:val="0"/>
      <w:marBottom w:val="0"/>
      <w:divBdr>
        <w:top w:val="none" w:sz="0" w:space="0" w:color="auto"/>
        <w:left w:val="none" w:sz="0" w:space="0" w:color="auto"/>
        <w:bottom w:val="none" w:sz="0" w:space="0" w:color="auto"/>
        <w:right w:val="none" w:sz="0" w:space="0" w:color="auto"/>
      </w:divBdr>
      <w:divsChild>
        <w:div w:id="935409130">
          <w:marLeft w:val="640"/>
          <w:marRight w:val="0"/>
          <w:marTop w:val="0"/>
          <w:marBottom w:val="0"/>
          <w:divBdr>
            <w:top w:val="none" w:sz="0" w:space="0" w:color="auto"/>
            <w:left w:val="none" w:sz="0" w:space="0" w:color="auto"/>
            <w:bottom w:val="none" w:sz="0" w:space="0" w:color="auto"/>
            <w:right w:val="none" w:sz="0" w:space="0" w:color="auto"/>
          </w:divBdr>
        </w:div>
        <w:div w:id="1434745886">
          <w:marLeft w:val="640"/>
          <w:marRight w:val="0"/>
          <w:marTop w:val="0"/>
          <w:marBottom w:val="0"/>
          <w:divBdr>
            <w:top w:val="none" w:sz="0" w:space="0" w:color="auto"/>
            <w:left w:val="none" w:sz="0" w:space="0" w:color="auto"/>
            <w:bottom w:val="none" w:sz="0" w:space="0" w:color="auto"/>
            <w:right w:val="none" w:sz="0" w:space="0" w:color="auto"/>
          </w:divBdr>
        </w:div>
        <w:div w:id="1863737216">
          <w:marLeft w:val="640"/>
          <w:marRight w:val="0"/>
          <w:marTop w:val="0"/>
          <w:marBottom w:val="0"/>
          <w:divBdr>
            <w:top w:val="none" w:sz="0" w:space="0" w:color="auto"/>
            <w:left w:val="none" w:sz="0" w:space="0" w:color="auto"/>
            <w:bottom w:val="none" w:sz="0" w:space="0" w:color="auto"/>
            <w:right w:val="none" w:sz="0" w:space="0" w:color="auto"/>
          </w:divBdr>
        </w:div>
        <w:div w:id="798496295">
          <w:marLeft w:val="640"/>
          <w:marRight w:val="0"/>
          <w:marTop w:val="0"/>
          <w:marBottom w:val="0"/>
          <w:divBdr>
            <w:top w:val="none" w:sz="0" w:space="0" w:color="auto"/>
            <w:left w:val="none" w:sz="0" w:space="0" w:color="auto"/>
            <w:bottom w:val="none" w:sz="0" w:space="0" w:color="auto"/>
            <w:right w:val="none" w:sz="0" w:space="0" w:color="auto"/>
          </w:divBdr>
        </w:div>
        <w:div w:id="980381328">
          <w:marLeft w:val="640"/>
          <w:marRight w:val="0"/>
          <w:marTop w:val="0"/>
          <w:marBottom w:val="0"/>
          <w:divBdr>
            <w:top w:val="none" w:sz="0" w:space="0" w:color="auto"/>
            <w:left w:val="none" w:sz="0" w:space="0" w:color="auto"/>
            <w:bottom w:val="none" w:sz="0" w:space="0" w:color="auto"/>
            <w:right w:val="none" w:sz="0" w:space="0" w:color="auto"/>
          </w:divBdr>
        </w:div>
        <w:div w:id="157428505">
          <w:marLeft w:val="640"/>
          <w:marRight w:val="0"/>
          <w:marTop w:val="0"/>
          <w:marBottom w:val="0"/>
          <w:divBdr>
            <w:top w:val="none" w:sz="0" w:space="0" w:color="auto"/>
            <w:left w:val="none" w:sz="0" w:space="0" w:color="auto"/>
            <w:bottom w:val="none" w:sz="0" w:space="0" w:color="auto"/>
            <w:right w:val="none" w:sz="0" w:space="0" w:color="auto"/>
          </w:divBdr>
        </w:div>
        <w:div w:id="687832217">
          <w:marLeft w:val="640"/>
          <w:marRight w:val="0"/>
          <w:marTop w:val="0"/>
          <w:marBottom w:val="0"/>
          <w:divBdr>
            <w:top w:val="none" w:sz="0" w:space="0" w:color="auto"/>
            <w:left w:val="none" w:sz="0" w:space="0" w:color="auto"/>
            <w:bottom w:val="none" w:sz="0" w:space="0" w:color="auto"/>
            <w:right w:val="none" w:sz="0" w:space="0" w:color="auto"/>
          </w:divBdr>
        </w:div>
        <w:div w:id="698121162">
          <w:marLeft w:val="640"/>
          <w:marRight w:val="0"/>
          <w:marTop w:val="0"/>
          <w:marBottom w:val="0"/>
          <w:divBdr>
            <w:top w:val="none" w:sz="0" w:space="0" w:color="auto"/>
            <w:left w:val="none" w:sz="0" w:space="0" w:color="auto"/>
            <w:bottom w:val="none" w:sz="0" w:space="0" w:color="auto"/>
            <w:right w:val="none" w:sz="0" w:space="0" w:color="auto"/>
          </w:divBdr>
        </w:div>
        <w:div w:id="1497498866">
          <w:marLeft w:val="640"/>
          <w:marRight w:val="0"/>
          <w:marTop w:val="0"/>
          <w:marBottom w:val="0"/>
          <w:divBdr>
            <w:top w:val="none" w:sz="0" w:space="0" w:color="auto"/>
            <w:left w:val="none" w:sz="0" w:space="0" w:color="auto"/>
            <w:bottom w:val="none" w:sz="0" w:space="0" w:color="auto"/>
            <w:right w:val="none" w:sz="0" w:space="0" w:color="auto"/>
          </w:divBdr>
        </w:div>
        <w:div w:id="11534532">
          <w:marLeft w:val="640"/>
          <w:marRight w:val="0"/>
          <w:marTop w:val="0"/>
          <w:marBottom w:val="0"/>
          <w:divBdr>
            <w:top w:val="none" w:sz="0" w:space="0" w:color="auto"/>
            <w:left w:val="none" w:sz="0" w:space="0" w:color="auto"/>
            <w:bottom w:val="none" w:sz="0" w:space="0" w:color="auto"/>
            <w:right w:val="none" w:sz="0" w:space="0" w:color="auto"/>
          </w:divBdr>
        </w:div>
        <w:div w:id="1167549772">
          <w:marLeft w:val="640"/>
          <w:marRight w:val="0"/>
          <w:marTop w:val="0"/>
          <w:marBottom w:val="0"/>
          <w:divBdr>
            <w:top w:val="none" w:sz="0" w:space="0" w:color="auto"/>
            <w:left w:val="none" w:sz="0" w:space="0" w:color="auto"/>
            <w:bottom w:val="none" w:sz="0" w:space="0" w:color="auto"/>
            <w:right w:val="none" w:sz="0" w:space="0" w:color="auto"/>
          </w:divBdr>
        </w:div>
        <w:div w:id="1103108550">
          <w:marLeft w:val="640"/>
          <w:marRight w:val="0"/>
          <w:marTop w:val="0"/>
          <w:marBottom w:val="0"/>
          <w:divBdr>
            <w:top w:val="none" w:sz="0" w:space="0" w:color="auto"/>
            <w:left w:val="none" w:sz="0" w:space="0" w:color="auto"/>
            <w:bottom w:val="none" w:sz="0" w:space="0" w:color="auto"/>
            <w:right w:val="none" w:sz="0" w:space="0" w:color="auto"/>
          </w:divBdr>
        </w:div>
        <w:div w:id="861866923">
          <w:marLeft w:val="640"/>
          <w:marRight w:val="0"/>
          <w:marTop w:val="0"/>
          <w:marBottom w:val="0"/>
          <w:divBdr>
            <w:top w:val="none" w:sz="0" w:space="0" w:color="auto"/>
            <w:left w:val="none" w:sz="0" w:space="0" w:color="auto"/>
            <w:bottom w:val="none" w:sz="0" w:space="0" w:color="auto"/>
            <w:right w:val="none" w:sz="0" w:space="0" w:color="auto"/>
          </w:divBdr>
        </w:div>
        <w:div w:id="1006906822">
          <w:marLeft w:val="640"/>
          <w:marRight w:val="0"/>
          <w:marTop w:val="0"/>
          <w:marBottom w:val="0"/>
          <w:divBdr>
            <w:top w:val="none" w:sz="0" w:space="0" w:color="auto"/>
            <w:left w:val="none" w:sz="0" w:space="0" w:color="auto"/>
            <w:bottom w:val="none" w:sz="0" w:space="0" w:color="auto"/>
            <w:right w:val="none" w:sz="0" w:space="0" w:color="auto"/>
          </w:divBdr>
        </w:div>
        <w:div w:id="1229995761">
          <w:marLeft w:val="640"/>
          <w:marRight w:val="0"/>
          <w:marTop w:val="0"/>
          <w:marBottom w:val="0"/>
          <w:divBdr>
            <w:top w:val="none" w:sz="0" w:space="0" w:color="auto"/>
            <w:left w:val="none" w:sz="0" w:space="0" w:color="auto"/>
            <w:bottom w:val="none" w:sz="0" w:space="0" w:color="auto"/>
            <w:right w:val="none" w:sz="0" w:space="0" w:color="auto"/>
          </w:divBdr>
        </w:div>
        <w:div w:id="53551548">
          <w:marLeft w:val="640"/>
          <w:marRight w:val="0"/>
          <w:marTop w:val="0"/>
          <w:marBottom w:val="0"/>
          <w:divBdr>
            <w:top w:val="none" w:sz="0" w:space="0" w:color="auto"/>
            <w:left w:val="none" w:sz="0" w:space="0" w:color="auto"/>
            <w:bottom w:val="none" w:sz="0" w:space="0" w:color="auto"/>
            <w:right w:val="none" w:sz="0" w:space="0" w:color="auto"/>
          </w:divBdr>
        </w:div>
        <w:div w:id="2021082107">
          <w:marLeft w:val="640"/>
          <w:marRight w:val="0"/>
          <w:marTop w:val="0"/>
          <w:marBottom w:val="0"/>
          <w:divBdr>
            <w:top w:val="none" w:sz="0" w:space="0" w:color="auto"/>
            <w:left w:val="none" w:sz="0" w:space="0" w:color="auto"/>
            <w:bottom w:val="none" w:sz="0" w:space="0" w:color="auto"/>
            <w:right w:val="none" w:sz="0" w:space="0" w:color="auto"/>
          </w:divBdr>
        </w:div>
        <w:div w:id="382096604">
          <w:marLeft w:val="640"/>
          <w:marRight w:val="0"/>
          <w:marTop w:val="0"/>
          <w:marBottom w:val="0"/>
          <w:divBdr>
            <w:top w:val="none" w:sz="0" w:space="0" w:color="auto"/>
            <w:left w:val="none" w:sz="0" w:space="0" w:color="auto"/>
            <w:bottom w:val="none" w:sz="0" w:space="0" w:color="auto"/>
            <w:right w:val="none" w:sz="0" w:space="0" w:color="auto"/>
          </w:divBdr>
        </w:div>
        <w:div w:id="610743685">
          <w:marLeft w:val="640"/>
          <w:marRight w:val="0"/>
          <w:marTop w:val="0"/>
          <w:marBottom w:val="0"/>
          <w:divBdr>
            <w:top w:val="none" w:sz="0" w:space="0" w:color="auto"/>
            <w:left w:val="none" w:sz="0" w:space="0" w:color="auto"/>
            <w:bottom w:val="none" w:sz="0" w:space="0" w:color="auto"/>
            <w:right w:val="none" w:sz="0" w:space="0" w:color="auto"/>
          </w:divBdr>
        </w:div>
        <w:div w:id="2085570820">
          <w:marLeft w:val="640"/>
          <w:marRight w:val="0"/>
          <w:marTop w:val="0"/>
          <w:marBottom w:val="0"/>
          <w:divBdr>
            <w:top w:val="none" w:sz="0" w:space="0" w:color="auto"/>
            <w:left w:val="none" w:sz="0" w:space="0" w:color="auto"/>
            <w:bottom w:val="none" w:sz="0" w:space="0" w:color="auto"/>
            <w:right w:val="none" w:sz="0" w:space="0" w:color="auto"/>
          </w:divBdr>
        </w:div>
        <w:div w:id="1187330513">
          <w:marLeft w:val="640"/>
          <w:marRight w:val="0"/>
          <w:marTop w:val="0"/>
          <w:marBottom w:val="0"/>
          <w:divBdr>
            <w:top w:val="none" w:sz="0" w:space="0" w:color="auto"/>
            <w:left w:val="none" w:sz="0" w:space="0" w:color="auto"/>
            <w:bottom w:val="none" w:sz="0" w:space="0" w:color="auto"/>
            <w:right w:val="none" w:sz="0" w:space="0" w:color="auto"/>
          </w:divBdr>
        </w:div>
        <w:div w:id="1289779470">
          <w:marLeft w:val="640"/>
          <w:marRight w:val="0"/>
          <w:marTop w:val="0"/>
          <w:marBottom w:val="0"/>
          <w:divBdr>
            <w:top w:val="none" w:sz="0" w:space="0" w:color="auto"/>
            <w:left w:val="none" w:sz="0" w:space="0" w:color="auto"/>
            <w:bottom w:val="none" w:sz="0" w:space="0" w:color="auto"/>
            <w:right w:val="none" w:sz="0" w:space="0" w:color="auto"/>
          </w:divBdr>
        </w:div>
        <w:div w:id="248736099">
          <w:marLeft w:val="640"/>
          <w:marRight w:val="0"/>
          <w:marTop w:val="0"/>
          <w:marBottom w:val="0"/>
          <w:divBdr>
            <w:top w:val="none" w:sz="0" w:space="0" w:color="auto"/>
            <w:left w:val="none" w:sz="0" w:space="0" w:color="auto"/>
            <w:bottom w:val="none" w:sz="0" w:space="0" w:color="auto"/>
            <w:right w:val="none" w:sz="0" w:space="0" w:color="auto"/>
          </w:divBdr>
        </w:div>
        <w:div w:id="1069113785">
          <w:marLeft w:val="640"/>
          <w:marRight w:val="0"/>
          <w:marTop w:val="0"/>
          <w:marBottom w:val="0"/>
          <w:divBdr>
            <w:top w:val="none" w:sz="0" w:space="0" w:color="auto"/>
            <w:left w:val="none" w:sz="0" w:space="0" w:color="auto"/>
            <w:bottom w:val="none" w:sz="0" w:space="0" w:color="auto"/>
            <w:right w:val="none" w:sz="0" w:space="0" w:color="auto"/>
          </w:divBdr>
        </w:div>
        <w:div w:id="2073459382">
          <w:marLeft w:val="640"/>
          <w:marRight w:val="0"/>
          <w:marTop w:val="0"/>
          <w:marBottom w:val="0"/>
          <w:divBdr>
            <w:top w:val="none" w:sz="0" w:space="0" w:color="auto"/>
            <w:left w:val="none" w:sz="0" w:space="0" w:color="auto"/>
            <w:bottom w:val="none" w:sz="0" w:space="0" w:color="auto"/>
            <w:right w:val="none" w:sz="0" w:space="0" w:color="auto"/>
          </w:divBdr>
        </w:div>
        <w:div w:id="1620868960">
          <w:marLeft w:val="640"/>
          <w:marRight w:val="0"/>
          <w:marTop w:val="0"/>
          <w:marBottom w:val="0"/>
          <w:divBdr>
            <w:top w:val="none" w:sz="0" w:space="0" w:color="auto"/>
            <w:left w:val="none" w:sz="0" w:space="0" w:color="auto"/>
            <w:bottom w:val="none" w:sz="0" w:space="0" w:color="auto"/>
            <w:right w:val="none" w:sz="0" w:space="0" w:color="auto"/>
          </w:divBdr>
        </w:div>
        <w:div w:id="1804224674">
          <w:marLeft w:val="640"/>
          <w:marRight w:val="0"/>
          <w:marTop w:val="0"/>
          <w:marBottom w:val="0"/>
          <w:divBdr>
            <w:top w:val="none" w:sz="0" w:space="0" w:color="auto"/>
            <w:left w:val="none" w:sz="0" w:space="0" w:color="auto"/>
            <w:bottom w:val="none" w:sz="0" w:space="0" w:color="auto"/>
            <w:right w:val="none" w:sz="0" w:space="0" w:color="auto"/>
          </w:divBdr>
        </w:div>
        <w:div w:id="771781953">
          <w:marLeft w:val="640"/>
          <w:marRight w:val="0"/>
          <w:marTop w:val="0"/>
          <w:marBottom w:val="0"/>
          <w:divBdr>
            <w:top w:val="none" w:sz="0" w:space="0" w:color="auto"/>
            <w:left w:val="none" w:sz="0" w:space="0" w:color="auto"/>
            <w:bottom w:val="none" w:sz="0" w:space="0" w:color="auto"/>
            <w:right w:val="none" w:sz="0" w:space="0" w:color="auto"/>
          </w:divBdr>
        </w:div>
        <w:div w:id="1264070364">
          <w:marLeft w:val="640"/>
          <w:marRight w:val="0"/>
          <w:marTop w:val="0"/>
          <w:marBottom w:val="0"/>
          <w:divBdr>
            <w:top w:val="none" w:sz="0" w:space="0" w:color="auto"/>
            <w:left w:val="none" w:sz="0" w:space="0" w:color="auto"/>
            <w:bottom w:val="none" w:sz="0" w:space="0" w:color="auto"/>
            <w:right w:val="none" w:sz="0" w:space="0" w:color="auto"/>
          </w:divBdr>
        </w:div>
        <w:div w:id="1251357612">
          <w:marLeft w:val="640"/>
          <w:marRight w:val="0"/>
          <w:marTop w:val="0"/>
          <w:marBottom w:val="0"/>
          <w:divBdr>
            <w:top w:val="none" w:sz="0" w:space="0" w:color="auto"/>
            <w:left w:val="none" w:sz="0" w:space="0" w:color="auto"/>
            <w:bottom w:val="none" w:sz="0" w:space="0" w:color="auto"/>
            <w:right w:val="none" w:sz="0" w:space="0" w:color="auto"/>
          </w:divBdr>
        </w:div>
        <w:div w:id="322855362">
          <w:marLeft w:val="640"/>
          <w:marRight w:val="0"/>
          <w:marTop w:val="0"/>
          <w:marBottom w:val="0"/>
          <w:divBdr>
            <w:top w:val="none" w:sz="0" w:space="0" w:color="auto"/>
            <w:left w:val="none" w:sz="0" w:space="0" w:color="auto"/>
            <w:bottom w:val="none" w:sz="0" w:space="0" w:color="auto"/>
            <w:right w:val="none" w:sz="0" w:space="0" w:color="auto"/>
          </w:divBdr>
        </w:div>
        <w:div w:id="752512126">
          <w:marLeft w:val="640"/>
          <w:marRight w:val="0"/>
          <w:marTop w:val="0"/>
          <w:marBottom w:val="0"/>
          <w:divBdr>
            <w:top w:val="none" w:sz="0" w:space="0" w:color="auto"/>
            <w:left w:val="none" w:sz="0" w:space="0" w:color="auto"/>
            <w:bottom w:val="none" w:sz="0" w:space="0" w:color="auto"/>
            <w:right w:val="none" w:sz="0" w:space="0" w:color="auto"/>
          </w:divBdr>
        </w:div>
        <w:div w:id="97795393">
          <w:marLeft w:val="640"/>
          <w:marRight w:val="0"/>
          <w:marTop w:val="0"/>
          <w:marBottom w:val="0"/>
          <w:divBdr>
            <w:top w:val="none" w:sz="0" w:space="0" w:color="auto"/>
            <w:left w:val="none" w:sz="0" w:space="0" w:color="auto"/>
            <w:bottom w:val="none" w:sz="0" w:space="0" w:color="auto"/>
            <w:right w:val="none" w:sz="0" w:space="0" w:color="auto"/>
          </w:divBdr>
        </w:div>
        <w:div w:id="1637179932">
          <w:marLeft w:val="640"/>
          <w:marRight w:val="0"/>
          <w:marTop w:val="0"/>
          <w:marBottom w:val="0"/>
          <w:divBdr>
            <w:top w:val="none" w:sz="0" w:space="0" w:color="auto"/>
            <w:left w:val="none" w:sz="0" w:space="0" w:color="auto"/>
            <w:bottom w:val="none" w:sz="0" w:space="0" w:color="auto"/>
            <w:right w:val="none" w:sz="0" w:space="0" w:color="auto"/>
          </w:divBdr>
        </w:div>
        <w:div w:id="1688174280">
          <w:marLeft w:val="640"/>
          <w:marRight w:val="0"/>
          <w:marTop w:val="0"/>
          <w:marBottom w:val="0"/>
          <w:divBdr>
            <w:top w:val="none" w:sz="0" w:space="0" w:color="auto"/>
            <w:left w:val="none" w:sz="0" w:space="0" w:color="auto"/>
            <w:bottom w:val="none" w:sz="0" w:space="0" w:color="auto"/>
            <w:right w:val="none" w:sz="0" w:space="0" w:color="auto"/>
          </w:divBdr>
        </w:div>
        <w:div w:id="926302686">
          <w:marLeft w:val="640"/>
          <w:marRight w:val="0"/>
          <w:marTop w:val="0"/>
          <w:marBottom w:val="0"/>
          <w:divBdr>
            <w:top w:val="none" w:sz="0" w:space="0" w:color="auto"/>
            <w:left w:val="none" w:sz="0" w:space="0" w:color="auto"/>
            <w:bottom w:val="none" w:sz="0" w:space="0" w:color="auto"/>
            <w:right w:val="none" w:sz="0" w:space="0" w:color="auto"/>
          </w:divBdr>
        </w:div>
        <w:div w:id="1883320533">
          <w:marLeft w:val="640"/>
          <w:marRight w:val="0"/>
          <w:marTop w:val="0"/>
          <w:marBottom w:val="0"/>
          <w:divBdr>
            <w:top w:val="none" w:sz="0" w:space="0" w:color="auto"/>
            <w:left w:val="none" w:sz="0" w:space="0" w:color="auto"/>
            <w:bottom w:val="none" w:sz="0" w:space="0" w:color="auto"/>
            <w:right w:val="none" w:sz="0" w:space="0" w:color="auto"/>
          </w:divBdr>
        </w:div>
        <w:div w:id="1678389355">
          <w:marLeft w:val="640"/>
          <w:marRight w:val="0"/>
          <w:marTop w:val="0"/>
          <w:marBottom w:val="0"/>
          <w:divBdr>
            <w:top w:val="none" w:sz="0" w:space="0" w:color="auto"/>
            <w:left w:val="none" w:sz="0" w:space="0" w:color="auto"/>
            <w:bottom w:val="none" w:sz="0" w:space="0" w:color="auto"/>
            <w:right w:val="none" w:sz="0" w:space="0" w:color="auto"/>
          </w:divBdr>
        </w:div>
        <w:div w:id="1917737005">
          <w:marLeft w:val="640"/>
          <w:marRight w:val="0"/>
          <w:marTop w:val="0"/>
          <w:marBottom w:val="0"/>
          <w:divBdr>
            <w:top w:val="none" w:sz="0" w:space="0" w:color="auto"/>
            <w:left w:val="none" w:sz="0" w:space="0" w:color="auto"/>
            <w:bottom w:val="none" w:sz="0" w:space="0" w:color="auto"/>
            <w:right w:val="none" w:sz="0" w:space="0" w:color="auto"/>
          </w:divBdr>
        </w:div>
        <w:div w:id="393817221">
          <w:marLeft w:val="640"/>
          <w:marRight w:val="0"/>
          <w:marTop w:val="0"/>
          <w:marBottom w:val="0"/>
          <w:divBdr>
            <w:top w:val="none" w:sz="0" w:space="0" w:color="auto"/>
            <w:left w:val="none" w:sz="0" w:space="0" w:color="auto"/>
            <w:bottom w:val="none" w:sz="0" w:space="0" w:color="auto"/>
            <w:right w:val="none" w:sz="0" w:space="0" w:color="auto"/>
          </w:divBdr>
        </w:div>
        <w:div w:id="1538158509">
          <w:marLeft w:val="640"/>
          <w:marRight w:val="0"/>
          <w:marTop w:val="0"/>
          <w:marBottom w:val="0"/>
          <w:divBdr>
            <w:top w:val="none" w:sz="0" w:space="0" w:color="auto"/>
            <w:left w:val="none" w:sz="0" w:space="0" w:color="auto"/>
            <w:bottom w:val="none" w:sz="0" w:space="0" w:color="auto"/>
            <w:right w:val="none" w:sz="0" w:space="0" w:color="auto"/>
          </w:divBdr>
        </w:div>
        <w:div w:id="738869846">
          <w:marLeft w:val="640"/>
          <w:marRight w:val="0"/>
          <w:marTop w:val="0"/>
          <w:marBottom w:val="0"/>
          <w:divBdr>
            <w:top w:val="none" w:sz="0" w:space="0" w:color="auto"/>
            <w:left w:val="none" w:sz="0" w:space="0" w:color="auto"/>
            <w:bottom w:val="none" w:sz="0" w:space="0" w:color="auto"/>
            <w:right w:val="none" w:sz="0" w:space="0" w:color="auto"/>
          </w:divBdr>
        </w:div>
        <w:div w:id="826213185">
          <w:marLeft w:val="640"/>
          <w:marRight w:val="0"/>
          <w:marTop w:val="0"/>
          <w:marBottom w:val="0"/>
          <w:divBdr>
            <w:top w:val="none" w:sz="0" w:space="0" w:color="auto"/>
            <w:left w:val="none" w:sz="0" w:space="0" w:color="auto"/>
            <w:bottom w:val="none" w:sz="0" w:space="0" w:color="auto"/>
            <w:right w:val="none" w:sz="0" w:space="0" w:color="auto"/>
          </w:divBdr>
        </w:div>
      </w:divsChild>
    </w:div>
    <w:div w:id="1650401954">
      <w:bodyDiv w:val="1"/>
      <w:marLeft w:val="0"/>
      <w:marRight w:val="0"/>
      <w:marTop w:val="0"/>
      <w:marBottom w:val="0"/>
      <w:divBdr>
        <w:top w:val="none" w:sz="0" w:space="0" w:color="auto"/>
        <w:left w:val="none" w:sz="0" w:space="0" w:color="auto"/>
        <w:bottom w:val="none" w:sz="0" w:space="0" w:color="auto"/>
        <w:right w:val="none" w:sz="0" w:space="0" w:color="auto"/>
      </w:divBdr>
      <w:divsChild>
        <w:div w:id="1734961454">
          <w:marLeft w:val="640"/>
          <w:marRight w:val="0"/>
          <w:marTop w:val="0"/>
          <w:marBottom w:val="0"/>
          <w:divBdr>
            <w:top w:val="none" w:sz="0" w:space="0" w:color="auto"/>
            <w:left w:val="none" w:sz="0" w:space="0" w:color="auto"/>
            <w:bottom w:val="none" w:sz="0" w:space="0" w:color="auto"/>
            <w:right w:val="none" w:sz="0" w:space="0" w:color="auto"/>
          </w:divBdr>
        </w:div>
        <w:div w:id="742992229">
          <w:marLeft w:val="640"/>
          <w:marRight w:val="0"/>
          <w:marTop w:val="0"/>
          <w:marBottom w:val="0"/>
          <w:divBdr>
            <w:top w:val="none" w:sz="0" w:space="0" w:color="auto"/>
            <w:left w:val="none" w:sz="0" w:space="0" w:color="auto"/>
            <w:bottom w:val="none" w:sz="0" w:space="0" w:color="auto"/>
            <w:right w:val="none" w:sz="0" w:space="0" w:color="auto"/>
          </w:divBdr>
        </w:div>
        <w:div w:id="200745445">
          <w:marLeft w:val="640"/>
          <w:marRight w:val="0"/>
          <w:marTop w:val="0"/>
          <w:marBottom w:val="0"/>
          <w:divBdr>
            <w:top w:val="none" w:sz="0" w:space="0" w:color="auto"/>
            <w:left w:val="none" w:sz="0" w:space="0" w:color="auto"/>
            <w:bottom w:val="none" w:sz="0" w:space="0" w:color="auto"/>
            <w:right w:val="none" w:sz="0" w:space="0" w:color="auto"/>
          </w:divBdr>
        </w:div>
        <w:div w:id="974218474">
          <w:marLeft w:val="640"/>
          <w:marRight w:val="0"/>
          <w:marTop w:val="0"/>
          <w:marBottom w:val="0"/>
          <w:divBdr>
            <w:top w:val="none" w:sz="0" w:space="0" w:color="auto"/>
            <w:left w:val="none" w:sz="0" w:space="0" w:color="auto"/>
            <w:bottom w:val="none" w:sz="0" w:space="0" w:color="auto"/>
            <w:right w:val="none" w:sz="0" w:space="0" w:color="auto"/>
          </w:divBdr>
        </w:div>
        <w:div w:id="1202089127">
          <w:marLeft w:val="640"/>
          <w:marRight w:val="0"/>
          <w:marTop w:val="0"/>
          <w:marBottom w:val="0"/>
          <w:divBdr>
            <w:top w:val="none" w:sz="0" w:space="0" w:color="auto"/>
            <w:left w:val="none" w:sz="0" w:space="0" w:color="auto"/>
            <w:bottom w:val="none" w:sz="0" w:space="0" w:color="auto"/>
            <w:right w:val="none" w:sz="0" w:space="0" w:color="auto"/>
          </w:divBdr>
        </w:div>
        <w:div w:id="1906331762">
          <w:marLeft w:val="640"/>
          <w:marRight w:val="0"/>
          <w:marTop w:val="0"/>
          <w:marBottom w:val="0"/>
          <w:divBdr>
            <w:top w:val="none" w:sz="0" w:space="0" w:color="auto"/>
            <w:left w:val="none" w:sz="0" w:space="0" w:color="auto"/>
            <w:bottom w:val="none" w:sz="0" w:space="0" w:color="auto"/>
            <w:right w:val="none" w:sz="0" w:space="0" w:color="auto"/>
          </w:divBdr>
        </w:div>
        <w:div w:id="1834563072">
          <w:marLeft w:val="640"/>
          <w:marRight w:val="0"/>
          <w:marTop w:val="0"/>
          <w:marBottom w:val="0"/>
          <w:divBdr>
            <w:top w:val="none" w:sz="0" w:space="0" w:color="auto"/>
            <w:left w:val="none" w:sz="0" w:space="0" w:color="auto"/>
            <w:bottom w:val="none" w:sz="0" w:space="0" w:color="auto"/>
            <w:right w:val="none" w:sz="0" w:space="0" w:color="auto"/>
          </w:divBdr>
        </w:div>
        <w:div w:id="318048100">
          <w:marLeft w:val="640"/>
          <w:marRight w:val="0"/>
          <w:marTop w:val="0"/>
          <w:marBottom w:val="0"/>
          <w:divBdr>
            <w:top w:val="none" w:sz="0" w:space="0" w:color="auto"/>
            <w:left w:val="none" w:sz="0" w:space="0" w:color="auto"/>
            <w:bottom w:val="none" w:sz="0" w:space="0" w:color="auto"/>
            <w:right w:val="none" w:sz="0" w:space="0" w:color="auto"/>
          </w:divBdr>
        </w:div>
        <w:div w:id="942759380">
          <w:marLeft w:val="640"/>
          <w:marRight w:val="0"/>
          <w:marTop w:val="0"/>
          <w:marBottom w:val="0"/>
          <w:divBdr>
            <w:top w:val="none" w:sz="0" w:space="0" w:color="auto"/>
            <w:left w:val="none" w:sz="0" w:space="0" w:color="auto"/>
            <w:bottom w:val="none" w:sz="0" w:space="0" w:color="auto"/>
            <w:right w:val="none" w:sz="0" w:space="0" w:color="auto"/>
          </w:divBdr>
        </w:div>
        <w:div w:id="1991979447">
          <w:marLeft w:val="640"/>
          <w:marRight w:val="0"/>
          <w:marTop w:val="0"/>
          <w:marBottom w:val="0"/>
          <w:divBdr>
            <w:top w:val="none" w:sz="0" w:space="0" w:color="auto"/>
            <w:left w:val="none" w:sz="0" w:space="0" w:color="auto"/>
            <w:bottom w:val="none" w:sz="0" w:space="0" w:color="auto"/>
            <w:right w:val="none" w:sz="0" w:space="0" w:color="auto"/>
          </w:divBdr>
        </w:div>
        <w:div w:id="1060909615">
          <w:marLeft w:val="640"/>
          <w:marRight w:val="0"/>
          <w:marTop w:val="0"/>
          <w:marBottom w:val="0"/>
          <w:divBdr>
            <w:top w:val="none" w:sz="0" w:space="0" w:color="auto"/>
            <w:left w:val="none" w:sz="0" w:space="0" w:color="auto"/>
            <w:bottom w:val="none" w:sz="0" w:space="0" w:color="auto"/>
            <w:right w:val="none" w:sz="0" w:space="0" w:color="auto"/>
          </w:divBdr>
        </w:div>
        <w:div w:id="1622762788">
          <w:marLeft w:val="640"/>
          <w:marRight w:val="0"/>
          <w:marTop w:val="0"/>
          <w:marBottom w:val="0"/>
          <w:divBdr>
            <w:top w:val="none" w:sz="0" w:space="0" w:color="auto"/>
            <w:left w:val="none" w:sz="0" w:space="0" w:color="auto"/>
            <w:bottom w:val="none" w:sz="0" w:space="0" w:color="auto"/>
            <w:right w:val="none" w:sz="0" w:space="0" w:color="auto"/>
          </w:divBdr>
        </w:div>
        <w:div w:id="1279138288">
          <w:marLeft w:val="640"/>
          <w:marRight w:val="0"/>
          <w:marTop w:val="0"/>
          <w:marBottom w:val="0"/>
          <w:divBdr>
            <w:top w:val="none" w:sz="0" w:space="0" w:color="auto"/>
            <w:left w:val="none" w:sz="0" w:space="0" w:color="auto"/>
            <w:bottom w:val="none" w:sz="0" w:space="0" w:color="auto"/>
            <w:right w:val="none" w:sz="0" w:space="0" w:color="auto"/>
          </w:divBdr>
        </w:div>
        <w:div w:id="450824577">
          <w:marLeft w:val="640"/>
          <w:marRight w:val="0"/>
          <w:marTop w:val="0"/>
          <w:marBottom w:val="0"/>
          <w:divBdr>
            <w:top w:val="none" w:sz="0" w:space="0" w:color="auto"/>
            <w:left w:val="none" w:sz="0" w:space="0" w:color="auto"/>
            <w:bottom w:val="none" w:sz="0" w:space="0" w:color="auto"/>
            <w:right w:val="none" w:sz="0" w:space="0" w:color="auto"/>
          </w:divBdr>
        </w:div>
        <w:div w:id="1143616004">
          <w:marLeft w:val="640"/>
          <w:marRight w:val="0"/>
          <w:marTop w:val="0"/>
          <w:marBottom w:val="0"/>
          <w:divBdr>
            <w:top w:val="none" w:sz="0" w:space="0" w:color="auto"/>
            <w:left w:val="none" w:sz="0" w:space="0" w:color="auto"/>
            <w:bottom w:val="none" w:sz="0" w:space="0" w:color="auto"/>
            <w:right w:val="none" w:sz="0" w:space="0" w:color="auto"/>
          </w:divBdr>
        </w:div>
        <w:div w:id="684290624">
          <w:marLeft w:val="640"/>
          <w:marRight w:val="0"/>
          <w:marTop w:val="0"/>
          <w:marBottom w:val="0"/>
          <w:divBdr>
            <w:top w:val="none" w:sz="0" w:space="0" w:color="auto"/>
            <w:left w:val="none" w:sz="0" w:space="0" w:color="auto"/>
            <w:bottom w:val="none" w:sz="0" w:space="0" w:color="auto"/>
            <w:right w:val="none" w:sz="0" w:space="0" w:color="auto"/>
          </w:divBdr>
        </w:div>
        <w:div w:id="567767991">
          <w:marLeft w:val="640"/>
          <w:marRight w:val="0"/>
          <w:marTop w:val="0"/>
          <w:marBottom w:val="0"/>
          <w:divBdr>
            <w:top w:val="none" w:sz="0" w:space="0" w:color="auto"/>
            <w:left w:val="none" w:sz="0" w:space="0" w:color="auto"/>
            <w:bottom w:val="none" w:sz="0" w:space="0" w:color="auto"/>
            <w:right w:val="none" w:sz="0" w:space="0" w:color="auto"/>
          </w:divBdr>
        </w:div>
        <w:div w:id="411706191">
          <w:marLeft w:val="640"/>
          <w:marRight w:val="0"/>
          <w:marTop w:val="0"/>
          <w:marBottom w:val="0"/>
          <w:divBdr>
            <w:top w:val="none" w:sz="0" w:space="0" w:color="auto"/>
            <w:left w:val="none" w:sz="0" w:space="0" w:color="auto"/>
            <w:bottom w:val="none" w:sz="0" w:space="0" w:color="auto"/>
            <w:right w:val="none" w:sz="0" w:space="0" w:color="auto"/>
          </w:divBdr>
        </w:div>
        <w:div w:id="371617166">
          <w:marLeft w:val="640"/>
          <w:marRight w:val="0"/>
          <w:marTop w:val="0"/>
          <w:marBottom w:val="0"/>
          <w:divBdr>
            <w:top w:val="none" w:sz="0" w:space="0" w:color="auto"/>
            <w:left w:val="none" w:sz="0" w:space="0" w:color="auto"/>
            <w:bottom w:val="none" w:sz="0" w:space="0" w:color="auto"/>
            <w:right w:val="none" w:sz="0" w:space="0" w:color="auto"/>
          </w:divBdr>
        </w:div>
        <w:div w:id="1021468008">
          <w:marLeft w:val="640"/>
          <w:marRight w:val="0"/>
          <w:marTop w:val="0"/>
          <w:marBottom w:val="0"/>
          <w:divBdr>
            <w:top w:val="none" w:sz="0" w:space="0" w:color="auto"/>
            <w:left w:val="none" w:sz="0" w:space="0" w:color="auto"/>
            <w:bottom w:val="none" w:sz="0" w:space="0" w:color="auto"/>
            <w:right w:val="none" w:sz="0" w:space="0" w:color="auto"/>
          </w:divBdr>
        </w:div>
        <w:div w:id="491675026">
          <w:marLeft w:val="640"/>
          <w:marRight w:val="0"/>
          <w:marTop w:val="0"/>
          <w:marBottom w:val="0"/>
          <w:divBdr>
            <w:top w:val="none" w:sz="0" w:space="0" w:color="auto"/>
            <w:left w:val="none" w:sz="0" w:space="0" w:color="auto"/>
            <w:bottom w:val="none" w:sz="0" w:space="0" w:color="auto"/>
            <w:right w:val="none" w:sz="0" w:space="0" w:color="auto"/>
          </w:divBdr>
        </w:div>
      </w:divsChild>
    </w:div>
    <w:div w:id="1651127719">
      <w:bodyDiv w:val="1"/>
      <w:marLeft w:val="0"/>
      <w:marRight w:val="0"/>
      <w:marTop w:val="0"/>
      <w:marBottom w:val="0"/>
      <w:divBdr>
        <w:top w:val="none" w:sz="0" w:space="0" w:color="auto"/>
        <w:left w:val="none" w:sz="0" w:space="0" w:color="auto"/>
        <w:bottom w:val="none" w:sz="0" w:space="0" w:color="auto"/>
        <w:right w:val="none" w:sz="0" w:space="0" w:color="auto"/>
      </w:divBdr>
      <w:divsChild>
        <w:div w:id="353461044">
          <w:marLeft w:val="640"/>
          <w:marRight w:val="0"/>
          <w:marTop w:val="0"/>
          <w:marBottom w:val="0"/>
          <w:divBdr>
            <w:top w:val="none" w:sz="0" w:space="0" w:color="auto"/>
            <w:left w:val="none" w:sz="0" w:space="0" w:color="auto"/>
            <w:bottom w:val="none" w:sz="0" w:space="0" w:color="auto"/>
            <w:right w:val="none" w:sz="0" w:space="0" w:color="auto"/>
          </w:divBdr>
        </w:div>
        <w:div w:id="590890974">
          <w:marLeft w:val="640"/>
          <w:marRight w:val="0"/>
          <w:marTop w:val="0"/>
          <w:marBottom w:val="0"/>
          <w:divBdr>
            <w:top w:val="none" w:sz="0" w:space="0" w:color="auto"/>
            <w:left w:val="none" w:sz="0" w:space="0" w:color="auto"/>
            <w:bottom w:val="none" w:sz="0" w:space="0" w:color="auto"/>
            <w:right w:val="none" w:sz="0" w:space="0" w:color="auto"/>
          </w:divBdr>
        </w:div>
        <w:div w:id="353581752">
          <w:marLeft w:val="640"/>
          <w:marRight w:val="0"/>
          <w:marTop w:val="0"/>
          <w:marBottom w:val="0"/>
          <w:divBdr>
            <w:top w:val="none" w:sz="0" w:space="0" w:color="auto"/>
            <w:left w:val="none" w:sz="0" w:space="0" w:color="auto"/>
            <w:bottom w:val="none" w:sz="0" w:space="0" w:color="auto"/>
            <w:right w:val="none" w:sz="0" w:space="0" w:color="auto"/>
          </w:divBdr>
        </w:div>
        <w:div w:id="54935950">
          <w:marLeft w:val="640"/>
          <w:marRight w:val="0"/>
          <w:marTop w:val="0"/>
          <w:marBottom w:val="0"/>
          <w:divBdr>
            <w:top w:val="none" w:sz="0" w:space="0" w:color="auto"/>
            <w:left w:val="none" w:sz="0" w:space="0" w:color="auto"/>
            <w:bottom w:val="none" w:sz="0" w:space="0" w:color="auto"/>
            <w:right w:val="none" w:sz="0" w:space="0" w:color="auto"/>
          </w:divBdr>
        </w:div>
        <w:div w:id="630864505">
          <w:marLeft w:val="640"/>
          <w:marRight w:val="0"/>
          <w:marTop w:val="0"/>
          <w:marBottom w:val="0"/>
          <w:divBdr>
            <w:top w:val="none" w:sz="0" w:space="0" w:color="auto"/>
            <w:left w:val="none" w:sz="0" w:space="0" w:color="auto"/>
            <w:bottom w:val="none" w:sz="0" w:space="0" w:color="auto"/>
            <w:right w:val="none" w:sz="0" w:space="0" w:color="auto"/>
          </w:divBdr>
        </w:div>
        <w:div w:id="1674256643">
          <w:marLeft w:val="640"/>
          <w:marRight w:val="0"/>
          <w:marTop w:val="0"/>
          <w:marBottom w:val="0"/>
          <w:divBdr>
            <w:top w:val="none" w:sz="0" w:space="0" w:color="auto"/>
            <w:left w:val="none" w:sz="0" w:space="0" w:color="auto"/>
            <w:bottom w:val="none" w:sz="0" w:space="0" w:color="auto"/>
            <w:right w:val="none" w:sz="0" w:space="0" w:color="auto"/>
          </w:divBdr>
        </w:div>
        <w:div w:id="983924576">
          <w:marLeft w:val="640"/>
          <w:marRight w:val="0"/>
          <w:marTop w:val="0"/>
          <w:marBottom w:val="0"/>
          <w:divBdr>
            <w:top w:val="none" w:sz="0" w:space="0" w:color="auto"/>
            <w:left w:val="none" w:sz="0" w:space="0" w:color="auto"/>
            <w:bottom w:val="none" w:sz="0" w:space="0" w:color="auto"/>
            <w:right w:val="none" w:sz="0" w:space="0" w:color="auto"/>
          </w:divBdr>
        </w:div>
        <w:div w:id="1729525455">
          <w:marLeft w:val="640"/>
          <w:marRight w:val="0"/>
          <w:marTop w:val="0"/>
          <w:marBottom w:val="0"/>
          <w:divBdr>
            <w:top w:val="none" w:sz="0" w:space="0" w:color="auto"/>
            <w:left w:val="none" w:sz="0" w:space="0" w:color="auto"/>
            <w:bottom w:val="none" w:sz="0" w:space="0" w:color="auto"/>
            <w:right w:val="none" w:sz="0" w:space="0" w:color="auto"/>
          </w:divBdr>
        </w:div>
        <w:div w:id="582758294">
          <w:marLeft w:val="640"/>
          <w:marRight w:val="0"/>
          <w:marTop w:val="0"/>
          <w:marBottom w:val="0"/>
          <w:divBdr>
            <w:top w:val="none" w:sz="0" w:space="0" w:color="auto"/>
            <w:left w:val="none" w:sz="0" w:space="0" w:color="auto"/>
            <w:bottom w:val="none" w:sz="0" w:space="0" w:color="auto"/>
            <w:right w:val="none" w:sz="0" w:space="0" w:color="auto"/>
          </w:divBdr>
        </w:div>
        <w:div w:id="1304307096">
          <w:marLeft w:val="640"/>
          <w:marRight w:val="0"/>
          <w:marTop w:val="0"/>
          <w:marBottom w:val="0"/>
          <w:divBdr>
            <w:top w:val="none" w:sz="0" w:space="0" w:color="auto"/>
            <w:left w:val="none" w:sz="0" w:space="0" w:color="auto"/>
            <w:bottom w:val="none" w:sz="0" w:space="0" w:color="auto"/>
            <w:right w:val="none" w:sz="0" w:space="0" w:color="auto"/>
          </w:divBdr>
        </w:div>
        <w:div w:id="1039360046">
          <w:marLeft w:val="640"/>
          <w:marRight w:val="0"/>
          <w:marTop w:val="0"/>
          <w:marBottom w:val="0"/>
          <w:divBdr>
            <w:top w:val="none" w:sz="0" w:space="0" w:color="auto"/>
            <w:left w:val="none" w:sz="0" w:space="0" w:color="auto"/>
            <w:bottom w:val="none" w:sz="0" w:space="0" w:color="auto"/>
            <w:right w:val="none" w:sz="0" w:space="0" w:color="auto"/>
          </w:divBdr>
        </w:div>
        <w:div w:id="672340343">
          <w:marLeft w:val="640"/>
          <w:marRight w:val="0"/>
          <w:marTop w:val="0"/>
          <w:marBottom w:val="0"/>
          <w:divBdr>
            <w:top w:val="none" w:sz="0" w:space="0" w:color="auto"/>
            <w:left w:val="none" w:sz="0" w:space="0" w:color="auto"/>
            <w:bottom w:val="none" w:sz="0" w:space="0" w:color="auto"/>
            <w:right w:val="none" w:sz="0" w:space="0" w:color="auto"/>
          </w:divBdr>
        </w:div>
        <w:div w:id="790127652">
          <w:marLeft w:val="640"/>
          <w:marRight w:val="0"/>
          <w:marTop w:val="0"/>
          <w:marBottom w:val="0"/>
          <w:divBdr>
            <w:top w:val="none" w:sz="0" w:space="0" w:color="auto"/>
            <w:left w:val="none" w:sz="0" w:space="0" w:color="auto"/>
            <w:bottom w:val="none" w:sz="0" w:space="0" w:color="auto"/>
            <w:right w:val="none" w:sz="0" w:space="0" w:color="auto"/>
          </w:divBdr>
        </w:div>
        <w:div w:id="1026831518">
          <w:marLeft w:val="640"/>
          <w:marRight w:val="0"/>
          <w:marTop w:val="0"/>
          <w:marBottom w:val="0"/>
          <w:divBdr>
            <w:top w:val="none" w:sz="0" w:space="0" w:color="auto"/>
            <w:left w:val="none" w:sz="0" w:space="0" w:color="auto"/>
            <w:bottom w:val="none" w:sz="0" w:space="0" w:color="auto"/>
            <w:right w:val="none" w:sz="0" w:space="0" w:color="auto"/>
          </w:divBdr>
        </w:div>
        <w:div w:id="2106925569">
          <w:marLeft w:val="640"/>
          <w:marRight w:val="0"/>
          <w:marTop w:val="0"/>
          <w:marBottom w:val="0"/>
          <w:divBdr>
            <w:top w:val="none" w:sz="0" w:space="0" w:color="auto"/>
            <w:left w:val="none" w:sz="0" w:space="0" w:color="auto"/>
            <w:bottom w:val="none" w:sz="0" w:space="0" w:color="auto"/>
            <w:right w:val="none" w:sz="0" w:space="0" w:color="auto"/>
          </w:divBdr>
        </w:div>
        <w:div w:id="356583227">
          <w:marLeft w:val="640"/>
          <w:marRight w:val="0"/>
          <w:marTop w:val="0"/>
          <w:marBottom w:val="0"/>
          <w:divBdr>
            <w:top w:val="none" w:sz="0" w:space="0" w:color="auto"/>
            <w:left w:val="none" w:sz="0" w:space="0" w:color="auto"/>
            <w:bottom w:val="none" w:sz="0" w:space="0" w:color="auto"/>
            <w:right w:val="none" w:sz="0" w:space="0" w:color="auto"/>
          </w:divBdr>
        </w:div>
        <w:div w:id="228466180">
          <w:marLeft w:val="640"/>
          <w:marRight w:val="0"/>
          <w:marTop w:val="0"/>
          <w:marBottom w:val="0"/>
          <w:divBdr>
            <w:top w:val="none" w:sz="0" w:space="0" w:color="auto"/>
            <w:left w:val="none" w:sz="0" w:space="0" w:color="auto"/>
            <w:bottom w:val="none" w:sz="0" w:space="0" w:color="auto"/>
            <w:right w:val="none" w:sz="0" w:space="0" w:color="auto"/>
          </w:divBdr>
        </w:div>
        <w:div w:id="996418534">
          <w:marLeft w:val="640"/>
          <w:marRight w:val="0"/>
          <w:marTop w:val="0"/>
          <w:marBottom w:val="0"/>
          <w:divBdr>
            <w:top w:val="none" w:sz="0" w:space="0" w:color="auto"/>
            <w:left w:val="none" w:sz="0" w:space="0" w:color="auto"/>
            <w:bottom w:val="none" w:sz="0" w:space="0" w:color="auto"/>
            <w:right w:val="none" w:sz="0" w:space="0" w:color="auto"/>
          </w:divBdr>
        </w:div>
        <w:div w:id="2099324871">
          <w:marLeft w:val="640"/>
          <w:marRight w:val="0"/>
          <w:marTop w:val="0"/>
          <w:marBottom w:val="0"/>
          <w:divBdr>
            <w:top w:val="none" w:sz="0" w:space="0" w:color="auto"/>
            <w:left w:val="none" w:sz="0" w:space="0" w:color="auto"/>
            <w:bottom w:val="none" w:sz="0" w:space="0" w:color="auto"/>
            <w:right w:val="none" w:sz="0" w:space="0" w:color="auto"/>
          </w:divBdr>
        </w:div>
        <w:div w:id="328408938">
          <w:marLeft w:val="640"/>
          <w:marRight w:val="0"/>
          <w:marTop w:val="0"/>
          <w:marBottom w:val="0"/>
          <w:divBdr>
            <w:top w:val="none" w:sz="0" w:space="0" w:color="auto"/>
            <w:left w:val="none" w:sz="0" w:space="0" w:color="auto"/>
            <w:bottom w:val="none" w:sz="0" w:space="0" w:color="auto"/>
            <w:right w:val="none" w:sz="0" w:space="0" w:color="auto"/>
          </w:divBdr>
        </w:div>
        <w:div w:id="564410842">
          <w:marLeft w:val="640"/>
          <w:marRight w:val="0"/>
          <w:marTop w:val="0"/>
          <w:marBottom w:val="0"/>
          <w:divBdr>
            <w:top w:val="none" w:sz="0" w:space="0" w:color="auto"/>
            <w:left w:val="none" w:sz="0" w:space="0" w:color="auto"/>
            <w:bottom w:val="none" w:sz="0" w:space="0" w:color="auto"/>
            <w:right w:val="none" w:sz="0" w:space="0" w:color="auto"/>
          </w:divBdr>
        </w:div>
        <w:div w:id="333411361">
          <w:marLeft w:val="640"/>
          <w:marRight w:val="0"/>
          <w:marTop w:val="0"/>
          <w:marBottom w:val="0"/>
          <w:divBdr>
            <w:top w:val="none" w:sz="0" w:space="0" w:color="auto"/>
            <w:left w:val="none" w:sz="0" w:space="0" w:color="auto"/>
            <w:bottom w:val="none" w:sz="0" w:space="0" w:color="auto"/>
            <w:right w:val="none" w:sz="0" w:space="0" w:color="auto"/>
          </w:divBdr>
        </w:div>
        <w:div w:id="913123968">
          <w:marLeft w:val="640"/>
          <w:marRight w:val="0"/>
          <w:marTop w:val="0"/>
          <w:marBottom w:val="0"/>
          <w:divBdr>
            <w:top w:val="none" w:sz="0" w:space="0" w:color="auto"/>
            <w:left w:val="none" w:sz="0" w:space="0" w:color="auto"/>
            <w:bottom w:val="none" w:sz="0" w:space="0" w:color="auto"/>
            <w:right w:val="none" w:sz="0" w:space="0" w:color="auto"/>
          </w:divBdr>
        </w:div>
        <w:div w:id="85196838">
          <w:marLeft w:val="640"/>
          <w:marRight w:val="0"/>
          <w:marTop w:val="0"/>
          <w:marBottom w:val="0"/>
          <w:divBdr>
            <w:top w:val="none" w:sz="0" w:space="0" w:color="auto"/>
            <w:left w:val="none" w:sz="0" w:space="0" w:color="auto"/>
            <w:bottom w:val="none" w:sz="0" w:space="0" w:color="auto"/>
            <w:right w:val="none" w:sz="0" w:space="0" w:color="auto"/>
          </w:divBdr>
        </w:div>
        <w:div w:id="1697193916">
          <w:marLeft w:val="640"/>
          <w:marRight w:val="0"/>
          <w:marTop w:val="0"/>
          <w:marBottom w:val="0"/>
          <w:divBdr>
            <w:top w:val="none" w:sz="0" w:space="0" w:color="auto"/>
            <w:left w:val="none" w:sz="0" w:space="0" w:color="auto"/>
            <w:bottom w:val="none" w:sz="0" w:space="0" w:color="auto"/>
            <w:right w:val="none" w:sz="0" w:space="0" w:color="auto"/>
          </w:divBdr>
        </w:div>
        <w:div w:id="913122629">
          <w:marLeft w:val="640"/>
          <w:marRight w:val="0"/>
          <w:marTop w:val="0"/>
          <w:marBottom w:val="0"/>
          <w:divBdr>
            <w:top w:val="none" w:sz="0" w:space="0" w:color="auto"/>
            <w:left w:val="none" w:sz="0" w:space="0" w:color="auto"/>
            <w:bottom w:val="none" w:sz="0" w:space="0" w:color="auto"/>
            <w:right w:val="none" w:sz="0" w:space="0" w:color="auto"/>
          </w:divBdr>
        </w:div>
        <w:div w:id="1539200792">
          <w:marLeft w:val="640"/>
          <w:marRight w:val="0"/>
          <w:marTop w:val="0"/>
          <w:marBottom w:val="0"/>
          <w:divBdr>
            <w:top w:val="none" w:sz="0" w:space="0" w:color="auto"/>
            <w:left w:val="none" w:sz="0" w:space="0" w:color="auto"/>
            <w:bottom w:val="none" w:sz="0" w:space="0" w:color="auto"/>
            <w:right w:val="none" w:sz="0" w:space="0" w:color="auto"/>
          </w:divBdr>
        </w:div>
        <w:div w:id="577784711">
          <w:marLeft w:val="640"/>
          <w:marRight w:val="0"/>
          <w:marTop w:val="0"/>
          <w:marBottom w:val="0"/>
          <w:divBdr>
            <w:top w:val="none" w:sz="0" w:space="0" w:color="auto"/>
            <w:left w:val="none" w:sz="0" w:space="0" w:color="auto"/>
            <w:bottom w:val="none" w:sz="0" w:space="0" w:color="auto"/>
            <w:right w:val="none" w:sz="0" w:space="0" w:color="auto"/>
          </w:divBdr>
        </w:div>
        <w:div w:id="224294841">
          <w:marLeft w:val="640"/>
          <w:marRight w:val="0"/>
          <w:marTop w:val="0"/>
          <w:marBottom w:val="0"/>
          <w:divBdr>
            <w:top w:val="none" w:sz="0" w:space="0" w:color="auto"/>
            <w:left w:val="none" w:sz="0" w:space="0" w:color="auto"/>
            <w:bottom w:val="none" w:sz="0" w:space="0" w:color="auto"/>
            <w:right w:val="none" w:sz="0" w:space="0" w:color="auto"/>
          </w:divBdr>
        </w:div>
        <w:div w:id="425542036">
          <w:marLeft w:val="640"/>
          <w:marRight w:val="0"/>
          <w:marTop w:val="0"/>
          <w:marBottom w:val="0"/>
          <w:divBdr>
            <w:top w:val="none" w:sz="0" w:space="0" w:color="auto"/>
            <w:left w:val="none" w:sz="0" w:space="0" w:color="auto"/>
            <w:bottom w:val="none" w:sz="0" w:space="0" w:color="auto"/>
            <w:right w:val="none" w:sz="0" w:space="0" w:color="auto"/>
          </w:divBdr>
        </w:div>
        <w:div w:id="851379759">
          <w:marLeft w:val="640"/>
          <w:marRight w:val="0"/>
          <w:marTop w:val="0"/>
          <w:marBottom w:val="0"/>
          <w:divBdr>
            <w:top w:val="none" w:sz="0" w:space="0" w:color="auto"/>
            <w:left w:val="none" w:sz="0" w:space="0" w:color="auto"/>
            <w:bottom w:val="none" w:sz="0" w:space="0" w:color="auto"/>
            <w:right w:val="none" w:sz="0" w:space="0" w:color="auto"/>
          </w:divBdr>
        </w:div>
        <w:div w:id="833958583">
          <w:marLeft w:val="640"/>
          <w:marRight w:val="0"/>
          <w:marTop w:val="0"/>
          <w:marBottom w:val="0"/>
          <w:divBdr>
            <w:top w:val="none" w:sz="0" w:space="0" w:color="auto"/>
            <w:left w:val="none" w:sz="0" w:space="0" w:color="auto"/>
            <w:bottom w:val="none" w:sz="0" w:space="0" w:color="auto"/>
            <w:right w:val="none" w:sz="0" w:space="0" w:color="auto"/>
          </w:divBdr>
        </w:div>
        <w:div w:id="660544853">
          <w:marLeft w:val="640"/>
          <w:marRight w:val="0"/>
          <w:marTop w:val="0"/>
          <w:marBottom w:val="0"/>
          <w:divBdr>
            <w:top w:val="none" w:sz="0" w:space="0" w:color="auto"/>
            <w:left w:val="none" w:sz="0" w:space="0" w:color="auto"/>
            <w:bottom w:val="none" w:sz="0" w:space="0" w:color="auto"/>
            <w:right w:val="none" w:sz="0" w:space="0" w:color="auto"/>
          </w:divBdr>
        </w:div>
        <w:div w:id="1299411981">
          <w:marLeft w:val="640"/>
          <w:marRight w:val="0"/>
          <w:marTop w:val="0"/>
          <w:marBottom w:val="0"/>
          <w:divBdr>
            <w:top w:val="none" w:sz="0" w:space="0" w:color="auto"/>
            <w:left w:val="none" w:sz="0" w:space="0" w:color="auto"/>
            <w:bottom w:val="none" w:sz="0" w:space="0" w:color="auto"/>
            <w:right w:val="none" w:sz="0" w:space="0" w:color="auto"/>
          </w:divBdr>
        </w:div>
        <w:div w:id="167529052">
          <w:marLeft w:val="640"/>
          <w:marRight w:val="0"/>
          <w:marTop w:val="0"/>
          <w:marBottom w:val="0"/>
          <w:divBdr>
            <w:top w:val="none" w:sz="0" w:space="0" w:color="auto"/>
            <w:left w:val="none" w:sz="0" w:space="0" w:color="auto"/>
            <w:bottom w:val="none" w:sz="0" w:space="0" w:color="auto"/>
            <w:right w:val="none" w:sz="0" w:space="0" w:color="auto"/>
          </w:divBdr>
        </w:div>
        <w:div w:id="804814173">
          <w:marLeft w:val="640"/>
          <w:marRight w:val="0"/>
          <w:marTop w:val="0"/>
          <w:marBottom w:val="0"/>
          <w:divBdr>
            <w:top w:val="none" w:sz="0" w:space="0" w:color="auto"/>
            <w:left w:val="none" w:sz="0" w:space="0" w:color="auto"/>
            <w:bottom w:val="none" w:sz="0" w:space="0" w:color="auto"/>
            <w:right w:val="none" w:sz="0" w:space="0" w:color="auto"/>
          </w:divBdr>
        </w:div>
        <w:div w:id="1822841516">
          <w:marLeft w:val="640"/>
          <w:marRight w:val="0"/>
          <w:marTop w:val="0"/>
          <w:marBottom w:val="0"/>
          <w:divBdr>
            <w:top w:val="none" w:sz="0" w:space="0" w:color="auto"/>
            <w:left w:val="none" w:sz="0" w:space="0" w:color="auto"/>
            <w:bottom w:val="none" w:sz="0" w:space="0" w:color="auto"/>
            <w:right w:val="none" w:sz="0" w:space="0" w:color="auto"/>
          </w:divBdr>
        </w:div>
        <w:div w:id="29110803">
          <w:marLeft w:val="640"/>
          <w:marRight w:val="0"/>
          <w:marTop w:val="0"/>
          <w:marBottom w:val="0"/>
          <w:divBdr>
            <w:top w:val="none" w:sz="0" w:space="0" w:color="auto"/>
            <w:left w:val="none" w:sz="0" w:space="0" w:color="auto"/>
            <w:bottom w:val="none" w:sz="0" w:space="0" w:color="auto"/>
            <w:right w:val="none" w:sz="0" w:space="0" w:color="auto"/>
          </w:divBdr>
        </w:div>
        <w:div w:id="587883721">
          <w:marLeft w:val="640"/>
          <w:marRight w:val="0"/>
          <w:marTop w:val="0"/>
          <w:marBottom w:val="0"/>
          <w:divBdr>
            <w:top w:val="none" w:sz="0" w:space="0" w:color="auto"/>
            <w:left w:val="none" w:sz="0" w:space="0" w:color="auto"/>
            <w:bottom w:val="none" w:sz="0" w:space="0" w:color="auto"/>
            <w:right w:val="none" w:sz="0" w:space="0" w:color="auto"/>
          </w:divBdr>
        </w:div>
        <w:div w:id="18432856">
          <w:marLeft w:val="640"/>
          <w:marRight w:val="0"/>
          <w:marTop w:val="0"/>
          <w:marBottom w:val="0"/>
          <w:divBdr>
            <w:top w:val="none" w:sz="0" w:space="0" w:color="auto"/>
            <w:left w:val="none" w:sz="0" w:space="0" w:color="auto"/>
            <w:bottom w:val="none" w:sz="0" w:space="0" w:color="auto"/>
            <w:right w:val="none" w:sz="0" w:space="0" w:color="auto"/>
          </w:divBdr>
        </w:div>
      </w:divsChild>
    </w:div>
    <w:div w:id="1659993639">
      <w:bodyDiv w:val="1"/>
      <w:marLeft w:val="0"/>
      <w:marRight w:val="0"/>
      <w:marTop w:val="0"/>
      <w:marBottom w:val="0"/>
      <w:divBdr>
        <w:top w:val="none" w:sz="0" w:space="0" w:color="auto"/>
        <w:left w:val="none" w:sz="0" w:space="0" w:color="auto"/>
        <w:bottom w:val="none" w:sz="0" w:space="0" w:color="auto"/>
        <w:right w:val="none" w:sz="0" w:space="0" w:color="auto"/>
      </w:divBdr>
      <w:divsChild>
        <w:div w:id="131942154">
          <w:marLeft w:val="640"/>
          <w:marRight w:val="0"/>
          <w:marTop w:val="0"/>
          <w:marBottom w:val="0"/>
          <w:divBdr>
            <w:top w:val="none" w:sz="0" w:space="0" w:color="auto"/>
            <w:left w:val="none" w:sz="0" w:space="0" w:color="auto"/>
            <w:bottom w:val="none" w:sz="0" w:space="0" w:color="auto"/>
            <w:right w:val="none" w:sz="0" w:space="0" w:color="auto"/>
          </w:divBdr>
        </w:div>
        <w:div w:id="1305240168">
          <w:marLeft w:val="640"/>
          <w:marRight w:val="0"/>
          <w:marTop w:val="0"/>
          <w:marBottom w:val="0"/>
          <w:divBdr>
            <w:top w:val="none" w:sz="0" w:space="0" w:color="auto"/>
            <w:left w:val="none" w:sz="0" w:space="0" w:color="auto"/>
            <w:bottom w:val="none" w:sz="0" w:space="0" w:color="auto"/>
            <w:right w:val="none" w:sz="0" w:space="0" w:color="auto"/>
          </w:divBdr>
        </w:div>
        <w:div w:id="582837918">
          <w:marLeft w:val="640"/>
          <w:marRight w:val="0"/>
          <w:marTop w:val="0"/>
          <w:marBottom w:val="0"/>
          <w:divBdr>
            <w:top w:val="none" w:sz="0" w:space="0" w:color="auto"/>
            <w:left w:val="none" w:sz="0" w:space="0" w:color="auto"/>
            <w:bottom w:val="none" w:sz="0" w:space="0" w:color="auto"/>
            <w:right w:val="none" w:sz="0" w:space="0" w:color="auto"/>
          </w:divBdr>
        </w:div>
        <w:div w:id="1357465645">
          <w:marLeft w:val="640"/>
          <w:marRight w:val="0"/>
          <w:marTop w:val="0"/>
          <w:marBottom w:val="0"/>
          <w:divBdr>
            <w:top w:val="none" w:sz="0" w:space="0" w:color="auto"/>
            <w:left w:val="none" w:sz="0" w:space="0" w:color="auto"/>
            <w:bottom w:val="none" w:sz="0" w:space="0" w:color="auto"/>
            <w:right w:val="none" w:sz="0" w:space="0" w:color="auto"/>
          </w:divBdr>
        </w:div>
        <w:div w:id="1307858501">
          <w:marLeft w:val="640"/>
          <w:marRight w:val="0"/>
          <w:marTop w:val="0"/>
          <w:marBottom w:val="0"/>
          <w:divBdr>
            <w:top w:val="none" w:sz="0" w:space="0" w:color="auto"/>
            <w:left w:val="none" w:sz="0" w:space="0" w:color="auto"/>
            <w:bottom w:val="none" w:sz="0" w:space="0" w:color="auto"/>
            <w:right w:val="none" w:sz="0" w:space="0" w:color="auto"/>
          </w:divBdr>
        </w:div>
        <w:div w:id="1217626042">
          <w:marLeft w:val="640"/>
          <w:marRight w:val="0"/>
          <w:marTop w:val="0"/>
          <w:marBottom w:val="0"/>
          <w:divBdr>
            <w:top w:val="none" w:sz="0" w:space="0" w:color="auto"/>
            <w:left w:val="none" w:sz="0" w:space="0" w:color="auto"/>
            <w:bottom w:val="none" w:sz="0" w:space="0" w:color="auto"/>
            <w:right w:val="none" w:sz="0" w:space="0" w:color="auto"/>
          </w:divBdr>
        </w:div>
        <w:div w:id="1737361504">
          <w:marLeft w:val="640"/>
          <w:marRight w:val="0"/>
          <w:marTop w:val="0"/>
          <w:marBottom w:val="0"/>
          <w:divBdr>
            <w:top w:val="none" w:sz="0" w:space="0" w:color="auto"/>
            <w:left w:val="none" w:sz="0" w:space="0" w:color="auto"/>
            <w:bottom w:val="none" w:sz="0" w:space="0" w:color="auto"/>
            <w:right w:val="none" w:sz="0" w:space="0" w:color="auto"/>
          </w:divBdr>
        </w:div>
        <w:div w:id="664556794">
          <w:marLeft w:val="640"/>
          <w:marRight w:val="0"/>
          <w:marTop w:val="0"/>
          <w:marBottom w:val="0"/>
          <w:divBdr>
            <w:top w:val="none" w:sz="0" w:space="0" w:color="auto"/>
            <w:left w:val="none" w:sz="0" w:space="0" w:color="auto"/>
            <w:bottom w:val="none" w:sz="0" w:space="0" w:color="auto"/>
            <w:right w:val="none" w:sz="0" w:space="0" w:color="auto"/>
          </w:divBdr>
        </w:div>
        <w:div w:id="1505586539">
          <w:marLeft w:val="640"/>
          <w:marRight w:val="0"/>
          <w:marTop w:val="0"/>
          <w:marBottom w:val="0"/>
          <w:divBdr>
            <w:top w:val="none" w:sz="0" w:space="0" w:color="auto"/>
            <w:left w:val="none" w:sz="0" w:space="0" w:color="auto"/>
            <w:bottom w:val="none" w:sz="0" w:space="0" w:color="auto"/>
            <w:right w:val="none" w:sz="0" w:space="0" w:color="auto"/>
          </w:divBdr>
        </w:div>
        <w:div w:id="2043629317">
          <w:marLeft w:val="640"/>
          <w:marRight w:val="0"/>
          <w:marTop w:val="0"/>
          <w:marBottom w:val="0"/>
          <w:divBdr>
            <w:top w:val="none" w:sz="0" w:space="0" w:color="auto"/>
            <w:left w:val="none" w:sz="0" w:space="0" w:color="auto"/>
            <w:bottom w:val="none" w:sz="0" w:space="0" w:color="auto"/>
            <w:right w:val="none" w:sz="0" w:space="0" w:color="auto"/>
          </w:divBdr>
        </w:div>
        <w:div w:id="433793000">
          <w:marLeft w:val="640"/>
          <w:marRight w:val="0"/>
          <w:marTop w:val="0"/>
          <w:marBottom w:val="0"/>
          <w:divBdr>
            <w:top w:val="none" w:sz="0" w:space="0" w:color="auto"/>
            <w:left w:val="none" w:sz="0" w:space="0" w:color="auto"/>
            <w:bottom w:val="none" w:sz="0" w:space="0" w:color="auto"/>
            <w:right w:val="none" w:sz="0" w:space="0" w:color="auto"/>
          </w:divBdr>
        </w:div>
        <w:div w:id="921140551">
          <w:marLeft w:val="640"/>
          <w:marRight w:val="0"/>
          <w:marTop w:val="0"/>
          <w:marBottom w:val="0"/>
          <w:divBdr>
            <w:top w:val="none" w:sz="0" w:space="0" w:color="auto"/>
            <w:left w:val="none" w:sz="0" w:space="0" w:color="auto"/>
            <w:bottom w:val="none" w:sz="0" w:space="0" w:color="auto"/>
            <w:right w:val="none" w:sz="0" w:space="0" w:color="auto"/>
          </w:divBdr>
        </w:div>
        <w:div w:id="39788773">
          <w:marLeft w:val="640"/>
          <w:marRight w:val="0"/>
          <w:marTop w:val="0"/>
          <w:marBottom w:val="0"/>
          <w:divBdr>
            <w:top w:val="none" w:sz="0" w:space="0" w:color="auto"/>
            <w:left w:val="none" w:sz="0" w:space="0" w:color="auto"/>
            <w:bottom w:val="none" w:sz="0" w:space="0" w:color="auto"/>
            <w:right w:val="none" w:sz="0" w:space="0" w:color="auto"/>
          </w:divBdr>
        </w:div>
        <w:div w:id="1651060053">
          <w:marLeft w:val="640"/>
          <w:marRight w:val="0"/>
          <w:marTop w:val="0"/>
          <w:marBottom w:val="0"/>
          <w:divBdr>
            <w:top w:val="none" w:sz="0" w:space="0" w:color="auto"/>
            <w:left w:val="none" w:sz="0" w:space="0" w:color="auto"/>
            <w:bottom w:val="none" w:sz="0" w:space="0" w:color="auto"/>
            <w:right w:val="none" w:sz="0" w:space="0" w:color="auto"/>
          </w:divBdr>
        </w:div>
        <w:div w:id="774446616">
          <w:marLeft w:val="640"/>
          <w:marRight w:val="0"/>
          <w:marTop w:val="0"/>
          <w:marBottom w:val="0"/>
          <w:divBdr>
            <w:top w:val="none" w:sz="0" w:space="0" w:color="auto"/>
            <w:left w:val="none" w:sz="0" w:space="0" w:color="auto"/>
            <w:bottom w:val="none" w:sz="0" w:space="0" w:color="auto"/>
            <w:right w:val="none" w:sz="0" w:space="0" w:color="auto"/>
          </w:divBdr>
        </w:div>
        <w:div w:id="61948442">
          <w:marLeft w:val="640"/>
          <w:marRight w:val="0"/>
          <w:marTop w:val="0"/>
          <w:marBottom w:val="0"/>
          <w:divBdr>
            <w:top w:val="none" w:sz="0" w:space="0" w:color="auto"/>
            <w:left w:val="none" w:sz="0" w:space="0" w:color="auto"/>
            <w:bottom w:val="none" w:sz="0" w:space="0" w:color="auto"/>
            <w:right w:val="none" w:sz="0" w:space="0" w:color="auto"/>
          </w:divBdr>
        </w:div>
        <w:div w:id="30151218">
          <w:marLeft w:val="640"/>
          <w:marRight w:val="0"/>
          <w:marTop w:val="0"/>
          <w:marBottom w:val="0"/>
          <w:divBdr>
            <w:top w:val="none" w:sz="0" w:space="0" w:color="auto"/>
            <w:left w:val="none" w:sz="0" w:space="0" w:color="auto"/>
            <w:bottom w:val="none" w:sz="0" w:space="0" w:color="auto"/>
            <w:right w:val="none" w:sz="0" w:space="0" w:color="auto"/>
          </w:divBdr>
        </w:div>
        <w:div w:id="182213762">
          <w:marLeft w:val="640"/>
          <w:marRight w:val="0"/>
          <w:marTop w:val="0"/>
          <w:marBottom w:val="0"/>
          <w:divBdr>
            <w:top w:val="none" w:sz="0" w:space="0" w:color="auto"/>
            <w:left w:val="none" w:sz="0" w:space="0" w:color="auto"/>
            <w:bottom w:val="none" w:sz="0" w:space="0" w:color="auto"/>
            <w:right w:val="none" w:sz="0" w:space="0" w:color="auto"/>
          </w:divBdr>
        </w:div>
        <w:div w:id="2017415657">
          <w:marLeft w:val="640"/>
          <w:marRight w:val="0"/>
          <w:marTop w:val="0"/>
          <w:marBottom w:val="0"/>
          <w:divBdr>
            <w:top w:val="none" w:sz="0" w:space="0" w:color="auto"/>
            <w:left w:val="none" w:sz="0" w:space="0" w:color="auto"/>
            <w:bottom w:val="none" w:sz="0" w:space="0" w:color="auto"/>
            <w:right w:val="none" w:sz="0" w:space="0" w:color="auto"/>
          </w:divBdr>
        </w:div>
        <w:div w:id="708185912">
          <w:marLeft w:val="640"/>
          <w:marRight w:val="0"/>
          <w:marTop w:val="0"/>
          <w:marBottom w:val="0"/>
          <w:divBdr>
            <w:top w:val="none" w:sz="0" w:space="0" w:color="auto"/>
            <w:left w:val="none" w:sz="0" w:space="0" w:color="auto"/>
            <w:bottom w:val="none" w:sz="0" w:space="0" w:color="auto"/>
            <w:right w:val="none" w:sz="0" w:space="0" w:color="auto"/>
          </w:divBdr>
        </w:div>
        <w:div w:id="116148473">
          <w:marLeft w:val="640"/>
          <w:marRight w:val="0"/>
          <w:marTop w:val="0"/>
          <w:marBottom w:val="0"/>
          <w:divBdr>
            <w:top w:val="none" w:sz="0" w:space="0" w:color="auto"/>
            <w:left w:val="none" w:sz="0" w:space="0" w:color="auto"/>
            <w:bottom w:val="none" w:sz="0" w:space="0" w:color="auto"/>
            <w:right w:val="none" w:sz="0" w:space="0" w:color="auto"/>
          </w:divBdr>
        </w:div>
        <w:div w:id="1258059621">
          <w:marLeft w:val="640"/>
          <w:marRight w:val="0"/>
          <w:marTop w:val="0"/>
          <w:marBottom w:val="0"/>
          <w:divBdr>
            <w:top w:val="none" w:sz="0" w:space="0" w:color="auto"/>
            <w:left w:val="none" w:sz="0" w:space="0" w:color="auto"/>
            <w:bottom w:val="none" w:sz="0" w:space="0" w:color="auto"/>
            <w:right w:val="none" w:sz="0" w:space="0" w:color="auto"/>
          </w:divBdr>
        </w:div>
        <w:div w:id="353191279">
          <w:marLeft w:val="640"/>
          <w:marRight w:val="0"/>
          <w:marTop w:val="0"/>
          <w:marBottom w:val="0"/>
          <w:divBdr>
            <w:top w:val="none" w:sz="0" w:space="0" w:color="auto"/>
            <w:left w:val="none" w:sz="0" w:space="0" w:color="auto"/>
            <w:bottom w:val="none" w:sz="0" w:space="0" w:color="auto"/>
            <w:right w:val="none" w:sz="0" w:space="0" w:color="auto"/>
          </w:divBdr>
        </w:div>
        <w:div w:id="2134015001">
          <w:marLeft w:val="640"/>
          <w:marRight w:val="0"/>
          <w:marTop w:val="0"/>
          <w:marBottom w:val="0"/>
          <w:divBdr>
            <w:top w:val="none" w:sz="0" w:space="0" w:color="auto"/>
            <w:left w:val="none" w:sz="0" w:space="0" w:color="auto"/>
            <w:bottom w:val="none" w:sz="0" w:space="0" w:color="auto"/>
            <w:right w:val="none" w:sz="0" w:space="0" w:color="auto"/>
          </w:divBdr>
        </w:div>
        <w:div w:id="1040208527">
          <w:marLeft w:val="640"/>
          <w:marRight w:val="0"/>
          <w:marTop w:val="0"/>
          <w:marBottom w:val="0"/>
          <w:divBdr>
            <w:top w:val="none" w:sz="0" w:space="0" w:color="auto"/>
            <w:left w:val="none" w:sz="0" w:space="0" w:color="auto"/>
            <w:bottom w:val="none" w:sz="0" w:space="0" w:color="auto"/>
            <w:right w:val="none" w:sz="0" w:space="0" w:color="auto"/>
          </w:divBdr>
        </w:div>
        <w:div w:id="156652711">
          <w:marLeft w:val="640"/>
          <w:marRight w:val="0"/>
          <w:marTop w:val="0"/>
          <w:marBottom w:val="0"/>
          <w:divBdr>
            <w:top w:val="none" w:sz="0" w:space="0" w:color="auto"/>
            <w:left w:val="none" w:sz="0" w:space="0" w:color="auto"/>
            <w:bottom w:val="none" w:sz="0" w:space="0" w:color="auto"/>
            <w:right w:val="none" w:sz="0" w:space="0" w:color="auto"/>
          </w:divBdr>
        </w:div>
        <w:div w:id="915282298">
          <w:marLeft w:val="640"/>
          <w:marRight w:val="0"/>
          <w:marTop w:val="0"/>
          <w:marBottom w:val="0"/>
          <w:divBdr>
            <w:top w:val="none" w:sz="0" w:space="0" w:color="auto"/>
            <w:left w:val="none" w:sz="0" w:space="0" w:color="auto"/>
            <w:bottom w:val="none" w:sz="0" w:space="0" w:color="auto"/>
            <w:right w:val="none" w:sz="0" w:space="0" w:color="auto"/>
          </w:divBdr>
        </w:div>
        <w:div w:id="695891019">
          <w:marLeft w:val="640"/>
          <w:marRight w:val="0"/>
          <w:marTop w:val="0"/>
          <w:marBottom w:val="0"/>
          <w:divBdr>
            <w:top w:val="none" w:sz="0" w:space="0" w:color="auto"/>
            <w:left w:val="none" w:sz="0" w:space="0" w:color="auto"/>
            <w:bottom w:val="none" w:sz="0" w:space="0" w:color="auto"/>
            <w:right w:val="none" w:sz="0" w:space="0" w:color="auto"/>
          </w:divBdr>
        </w:div>
        <w:div w:id="27799712">
          <w:marLeft w:val="640"/>
          <w:marRight w:val="0"/>
          <w:marTop w:val="0"/>
          <w:marBottom w:val="0"/>
          <w:divBdr>
            <w:top w:val="none" w:sz="0" w:space="0" w:color="auto"/>
            <w:left w:val="none" w:sz="0" w:space="0" w:color="auto"/>
            <w:bottom w:val="none" w:sz="0" w:space="0" w:color="auto"/>
            <w:right w:val="none" w:sz="0" w:space="0" w:color="auto"/>
          </w:divBdr>
        </w:div>
        <w:div w:id="1808431214">
          <w:marLeft w:val="640"/>
          <w:marRight w:val="0"/>
          <w:marTop w:val="0"/>
          <w:marBottom w:val="0"/>
          <w:divBdr>
            <w:top w:val="none" w:sz="0" w:space="0" w:color="auto"/>
            <w:left w:val="none" w:sz="0" w:space="0" w:color="auto"/>
            <w:bottom w:val="none" w:sz="0" w:space="0" w:color="auto"/>
            <w:right w:val="none" w:sz="0" w:space="0" w:color="auto"/>
          </w:divBdr>
        </w:div>
        <w:div w:id="1304656229">
          <w:marLeft w:val="640"/>
          <w:marRight w:val="0"/>
          <w:marTop w:val="0"/>
          <w:marBottom w:val="0"/>
          <w:divBdr>
            <w:top w:val="none" w:sz="0" w:space="0" w:color="auto"/>
            <w:left w:val="none" w:sz="0" w:space="0" w:color="auto"/>
            <w:bottom w:val="none" w:sz="0" w:space="0" w:color="auto"/>
            <w:right w:val="none" w:sz="0" w:space="0" w:color="auto"/>
          </w:divBdr>
        </w:div>
        <w:div w:id="402799157">
          <w:marLeft w:val="640"/>
          <w:marRight w:val="0"/>
          <w:marTop w:val="0"/>
          <w:marBottom w:val="0"/>
          <w:divBdr>
            <w:top w:val="none" w:sz="0" w:space="0" w:color="auto"/>
            <w:left w:val="none" w:sz="0" w:space="0" w:color="auto"/>
            <w:bottom w:val="none" w:sz="0" w:space="0" w:color="auto"/>
            <w:right w:val="none" w:sz="0" w:space="0" w:color="auto"/>
          </w:divBdr>
        </w:div>
        <w:div w:id="942491393">
          <w:marLeft w:val="640"/>
          <w:marRight w:val="0"/>
          <w:marTop w:val="0"/>
          <w:marBottom w:val="0"/>
          <w:divBdr>
            <w:top w:val="none" w:sz="0" w:space="0" w:color="auto"/>
            <w:left w:val="none" w:sz="0" w:space="0" w:color="auto"/>
            <w:bottom w:val="none" w:sz="0" w:space="0" w:color="auto"/>
            <w:right w:val="none" w:sz="0" w:space="0" w:color="auto"/>
          </w:divBdr>
        </w:div>
        <w:div w:id="1150753770">
          <w:marLeft w:val="640"/>
          <w:marRight w:val="0"/>
          <w:marTop w:val="0"/>
          <w:marBottom w:val="0"/>
          <w:divBdr>
            <w:top w:val="none" w:sz="0" w:space="0" w:color="auto"/>
            <w:left w:val="none" w:sz="0" w:space="0" w:color="auto"/>
            <w:bottom w:val="none" w:sz="0" w:space="0" w:color="auto"/>
            <w:right w:val="none" w:sz="0" w:space="0" w:color="auto"/>
          </w:divBdr>
        </w:div>
        <w:div w:id="580525084">
          <w:marLeft w:val="640"/>
          <w:marRight w:val="0"/>
          <w:marTop w:val="0"/>
          <w:marBottom w:val="0"/>
          <w:divBdr>
            <w:top w:val="none" w:sz="0" w:space="0" w:color="auto"/>
            <w:left w:val="none" w:sz="0" w:space="0" w:color="auto"/>
            <w:bottom w:val="none" w:sz="0" w:space="0" w:color="auto"/>
            <w:right w:val="none" w:sz="0" w:space="0" w:color="auto"/>
          </w:divBdr>
        </w:div>
        <w:div w:id="1192458563">
          <w:marLeft w:val="640"/>
          <w:marRight w:val="0"/>
          <w:marTop w:val="0"/>
          <w:marBottom w:val="0"/>
          <w:divBdr>
            <w:top w:val="none" w:sz="0" w:space="0" w:color="auto"/>
            <w:left w:val="none" w:sz="0" w:space="0" w:color="auto"/>
            <w:bottom w:val="none" w:sz="0" w:space="0" w:color="auto"/>
            <w:right w:val="none" w:sz="0" w:space="0" w:color="auto"/>
          </w:divBdr>
        </w:div>
        <w:div w:id="1225872034">
          <w:marLeft w:val="640"/>
          <w:marRight w:val="0"/>
          <w:marTop w:val="0"/>
          <w:marBottom w:val="0"/>
          <w:divBdr>
            <w:top w:val="none" w:sz="0" w:space="0" w:color="auto"/>
            <w:left w:val="none" w:sz="0" w:space="0" w:color="auto"/>
            <w:bottom w:val="none" w:sz="0" w:space="0" w:color="auto"/>
            <w:right w:val="none" w:sz="0" w:space="0" w:color="auto"/>
          </w:divBdr>
        </w:div>
        <w:div w:id="1108500297">
          <w:marLeft w:val="640"/>
          <w:marRight w:val="0"/>
          <w:marTop w:val="0"/>
          <w:marBottom w:val="0"/>
          <w:divBdr>
            <w:top w:val="none" w:sz="0" w:space="0" w:color="auto"/>
            <w:left w:val="none" w:sz="0" w:space="0" w:color="auto"/>
            <w:bottom w:val="none" w:sz="0" w:space="0" w:color="auto"/>
            <w:right w:val="none" w:sz="0" w:space="0" w:color="auto"/>
          </w:divBdr>
        </w:div>
        <w:div w:id="203716209">
          <w:marLeft w:val="640"/>
          <w:marRight w:val="0"/>
          <w:marTop w:val="0"/>
          <w:marBottom w:val="0"/>
          <w:divBdr>
            <w:top w:val="none" w:sz="0" w:space="0" w:color="auto"/>
            <w:left w:val="none" w:sz="0" w:space="0" w:color="auto"/>
            <w:bottom w:val="none" w:sz="0" w:space="0" w:color="auto"/>
            <w:right w:val="none" w:sz="0" w:space="0" w:color="auto"/>
          </w:divBdr>
        </w:div>
        <w:div w:id="1026325660">
          <w:marLeft w:val="640"/>
          <w:marRight w:val="0"/>
          <w:marTop w:val="0"/>
          <w:marBottom w:val="0"/>
          <w:divBdr>
            <w:top w:val="none" w:sz="0" w:space="0" w:color="auto"/>
            <w:left w:val="none" w:sz="0" w:space="0" w:color="auto"/>
            <w:bottom w:val="none" w:sz="0" w:space="0" w:color="auto"/>
            <w:right w:val="none" w:sz="0" w:space="0" w:color="auto"/>
          </w:divBdr>
        </w:div>
        <w:div w:id="693456136">
          <w:marLeft w:val="640"/>
          <w:marRight w:val="0"/>
          <w:marTop w:val="0"/>
          <w:marBottom w:val="0"/>
          <w:divBdr>
            <w:top w:val="none" w:sz="0" w:space="0" w:color="auto"/>
            <w:left w:val="none" w:sz="0" w:space="0" w:color="auto"/>
            <w:bottom w:val="none" w:sz="0" w:space="0" w:color="auto"/>
            <w:right w:val="none" w:sz="0" w:space="0" w:color="auto"/>
          </w:divBdr>
        </w:div>
        <w:div w:id="938827708">
          <w:marLeft w:val="640"/>
          <w:marRight w:val="0"/>
          <w:marTop w:val="0"/>
          <w:marBottom w:val="0"/>
          <w:divBdr>
            <w:top w:val="none" w:sz="0" w:space="0" w:color="auto"/>
            <w:left w:val="none" w:sz="0" w:space="0" w:color="auto"/>
            <w:bottom w:val="none" w:sz="0" w:space="0" w:color="auto"/>
            <w:right w:val="none" w:sz="0" w:space="0" w:color="auto"/>
          </w:divBdr>
        </w:div>
        <w:div w:id="171187968">
          <w:marLeft w:val="640"/>
          <w:marRight w:val="0"/>
          <w:marTop w:val="0"/>
          <w:marBottom w:val="0"/>
          <w:divBdr>
            <w:top w:val="none" w:sz="0" w:space="0" w:color="auto"/>
            <w:left w:val="none" w:sz="0" w:space="0" w:color="auto"/>
            <w:bottom w:val="none" w:sz="0" w:space="0" w:color="auto"/>
            <w:right w:val="none" w:sz="0" w:space="0" w:color="auto"/>
          </w:divBdr>
        </w:div>
      </w:divsChild>
    </w:div>
    <w:div w:id="1712610978">
      <w:bodyDiv w:val="1"/>
      <w:marLeft w:val="0"/>
      <w:marRight w:val="0"/>
      <w:marTop w:val="0"/>
      <w:marBottom w:val="0"/>
      <w:divBdr>
        <w:top w:val="none" w:sz="0" w:space="0" w:color="auto"/>
        <w:left w:val="none" w:sz="0" w:space="0" w:color="auto"/>
        <w:bottom w:val="none" w:sz="0" w:space="0" w:color="auto"/>
        <w:right w:val="none" w:sz="0" w:space="0" w:color="auto"/>
      </w:divBdr>
      <w:divsChild>
        <w:div w:id="132332783">
          <w:marLeft w:val="640"/>
          <w:marRight w:val="0"/>
          <w:marTop w:val="0"/>
          <w:marBottom w:val="0"/>
          <w:divBdr>
            <w:top w:val="none" w:sz="0" w:space="0" w:color="auto"/>
            <w:left w:val="none" w:sz="0" w:space="0" w:color="auto"/>
            <w:bottom w:val="none" w:sz="0" w:space="0" w:color="auto"/>
            <w:right w:val="none" w:sz="0" w:space="0" w:color="auto"/>
          </w:divBdr>
        </w:div>
        <w:div w:id="1936132917">
          <w:marLeft w:val="640"/>
          <w:marRight w:val="0"/>
          <w:marTop w:val="0"/>
          <w:marBottom w:val="0"/>
          <w:divBdr>
            <w:top w:val="none" w:sz="0" w:space="0" w:color="auto"/>
            <w:left w:val="none" w:sz="0" w:space="0" w:color="auto"/>
            <w:bottom w:val="none" w:sz="0" w:space="0" w:color="auto"/>
            <w:right w:val="none" w:sz="0" w:space="0" w:color="auto"/>
          </w:divBdr>
        </w:div>
        <w:div w:id="548494231">
          <w:marLeft w:val="640"/>
          <w:marRight w:val="0"/>
          <w:marTop w:val="0"/>
          <w:marBottom w:val="0"/>
          <w:divBdr>
            <w:top w:val="none" w:sz="0" w:space="0" w:color="auto"/>
            <w:left w:val="none" w:sz="0" w:space="0" w:color="auto"/>
            <w:bottom w:val="none" w:sz="0" w:space="0" w:color="auto"/>
            <w:right w:val="none" w:sz="0" w:space="0" w:color="auto"/>
          </w:divBdr>
        </w:div>
        <w:div w:id="762649248">
          <w:marLeft w:val="640"/>
          <w:marRight w:val="0"/>
          <w:marTop w:val="0"/>
          <w:marBottom w:val="0"/>
          <w:divBdr>
            <w:top w:val="none" w:sz="0" w:space="0" w:color="auto"/>
            <w:left w:val="none" w:sz="0" w:space="0" w:color="auto"/>
            <w:bottom w:val="none" w:sz="0" w:space="0" w:color="auto"/>
            <w:right w:val="none" w:sz="0" w:space="0" w:color="auto"/>
          </w:divBdr>
        </w:div>
        <w:div w:id="1039356327">
          <w:marLeft w:val="640"/>
          <w:marRight w:val="0"/>
          <w:marTop w:val="0"/>
          <w:marBottom w:val="0"/>
          <w:divBdr>
            <w:top w:val="none" w:sz="0" w:space="0" w:color="auto"/>
            <w:left w:val="none" w:sz="0" w:space="0" w:color="auto"/>
            <w:bottom w:val="none" w:sz="0" w:space="0" w:color="auto"/>
            <w:right w:val="none" w:sz="0" w:space="0" w:color="auto"/>
          </w:divBdr>
        </w:div>
        <w:div w:id="477185722">
          <w:marLeft w:val="640"/>
          <w:marRight w:val="0"/>
          <w:marTop w:val="0"/>
          <w:marBottom w:val="0"/>
          <w:divBdr>
            <w:top w:val="none" w:sz="0" w:space="0" w:color="auto"/>
            <w:left w:val="none" w:sz="0" w:space="0" w:color="auto"/>
            <w:bottom w:val="none" w:sz="0" w:space="0" w:color="auto"/>
            <w:right w:val="none" w:sz="0" w:space="0" w:color="auto"/>
          </w:divBdr>
        </w:div>
        <w:div w:id="1333026590">
          <w:marLeft w:val="640"/>
          <w:marRight w:val="0"/>
          <w:marTop w:val="0"/>
          <w:marBottom w:val="0"/>
          <w:divBdr>
            <w:top w:val="none" w:sz="0" w:space="0" w:color="auto"/>
            <w:left w:val="none" w:sz="0" w:space="0" w:color="auto"/>
            <w:bottom w:val="none" w:sz="0" w:space="0" w:color="auto"/>
            <w:right w:val="none" w:sz="0" w:space="0" w:color="auto"/>
          </w:divBdr>
        </w:div>
        <w:div w:id="975767042">
          <w:marLeft w:val="640"/>
          <w:marRight w:val="0"/>
          <w:marTop w:val="0"/>
          <w:marBottom w:val="0"/>
          <w:divBdr>
            <w:top w:val="none" w:sz="0" w:space="0" w:color="auto"/>
            <w:left w:val="none" w:sz="0" w:space="0" w:color="auto"/>
            <w:bottom w:val="none" w:sz="0" w:space="0" w:color="auto"/>
            <w:right w:val="none" w:sz="0" w:space="0" w:color="auto"/>
          </w:divBdr>
        </w:div>
        <w:div w:id="1833567373">
          <w:marLeft w:val="640"/>
          <w:marRight w:val="0"/>
          <w:marTop w:val="0"/>
          <w:marBottom w:val="0"/>
          <w:divBdr>
            <w:top w:val="none" w:sz="0" w:space="0" w:color="auto"/>
            <w:left w:val="none" w:sz="0" w:space="0" w:color="auto"/>
            <w:bottom w:val="none" w:sz="0" w:space="0" w:color="auto"/>
            <w:right w:val="none" w:sz="0" w:space="0" w:color="auto"/>
          </w:divBdr>
        </w:div>
        <w:div w:id="671251514">
          <w:marLeft w:val="640"/>
          <w:marRight w:val="0"/>
          <w:marTop w:val="0"/>
          <w:marBottom w:val="0"/>
          <w:divBdr>
            <w:top w:val="none" w:sz="0" w:space="0" w:color="auto"/>
            <w:left w:val="none" w:sz="0" w:space="0" w:color="auto"/>
            <w:bottom w:val="none" w:sz="0" w:space="0" w:color="auto"/>
            <w:right w:val="none" w:sz="0" w:space="0" w:color="auto"/>
          </w:divBdr>
        </w:div>
        <w:div w:id="1474133403">
          <w:marLeft w:val="640"/>
          <w:marRight w:val="0"/>
          <w:marTop w:val="0"/>
          <w:marBottom w:val="0"/>
          <w:divBdr>
            <w:top w:val="none" w:sz="0" w:space="0" w:color="auto"/>
            <w:left w:val="none" w:sz="0" w:space="0" w:color="auto"/>
            <w:bottom w:val="none" w:sz="0" w:space="0" w:color="auto"/>
            <w:right w:val="none" w:sz="0" w:space="0" w:color="auto"/>
          </w:divBdr>
        </w:div>
        <w:div w:id="1423992379">
          <w:marLeft w:val="640"/>
          <w:marRight w:val="0"/>
          <w:marTop w:val="0"/>
          <w:marBottom w:val="0"/>
          <w:divBdr>
            <w:top w:val="none" w:sz="0" w:space="0" w:color="auto"/>
            <w:left w:val="none" w:sz="0" w:space="0" w:color="auto"/>
            <w:bottom w:val="none" w:sz="0" w:space="0" w:color="auto"/>
            <w:right w:val="none" w:sz="0" w:space="0" w:color="auto"/>
          </w:divBdr>
        </w:div>
        <w:div w:id="1589731351">
          <w:marLeft w:val="640"/>
          <w:marRight w:val="0"/>
          <w:marTop w:val="0"/>
          <w:marBottom w:val="0"/>
          <w:divBdr>
            <w:top w:val="none" w:sz="0" w:space="0" w:color="auto"/>
            <w:left w:val="none" w:sz="0" w:space="0" w:color="auto"/>
            <w:bottom w:val="none" w:sz="0" w:space="0" w:color="auto"/>
            <w:right w:val="none" w:sz="0" w:space="0" w:color="auto"/>
          </w:divBdr>
        </w:div>
        <w:div w:id="1984578275">
          <w:marLeft w:val="640"/>
          <w:marRight w:val="0"/>
          <w:marTop w:val="0"/>
          <w:marBottom w:val="0"/>
          <w:divBdr>
            <w:top w:val="none" w:sz="0" w:space="0" w:color="auto"/>
            <w:left w:val="none" w:sz="0" w:space="0" w:color="auto"/>
            <w:bottom w:val="none" w:sz="0" w:space="0" w:color="auto"/>
            <w:right w:val="none" w:sz="0" w:space="0" w:color="auto"/>
          </w:divBdr>
        </w:div>
        <w:div w:id="1181313142">
          <w:marLeft w:val="640"/>
          <w:marRight w:val="0"/>
          <w:marTop w:val="0"/>
          <w:marBottom w:val="0"/>
          <w:divBdr>
            <w:top w:val="none" w:sz="0" w:space="0" w:color="auto"/>
            <w:left w:val="none" w:sz="0" w:space="0" w:color="auto"/>
            <w:bottom w:val="none" w:sz="0" w:space="0" w:color="auto"/>
            <w:right w:val="none" w:sz="0" w:space="0" w:color="auto"/>
          </w:divBdr>
        </w:div>
        <w:div w:id="1793817097">
          <w:marLeft w:val="640"/>
          <w:marRight w:val="0"/>
          <w:marTop w:val="0"/>
          <w:marBottom w:val="0"/>
          <w:divBdr>
            <w:top w:val="none" w:sz="0" w:space="0" w:color="auto"/>
            <w:left w:val="none" w:sz="0" w:space="0" w:color="auto"/>
            <w:bottom w:val="none" w:sz="0" w:space="0" w:color="auto"/>
            <w:right w:val="none" w:sz="0" w:space="0" w:color="auto"/>
          </w:divBdr>
        </w:div>
        <w:div w:id="1912078345">
          <w:marLeft w:val="640"/>
          <w:marRight w:val="0"/>
          <w:marTop w:val="0"/>
          <w:marBottom w:val="0"/>
          <w:divBdr>
            <w:top w:val="none" w:sz="0" w:space="0" w:color="auto"/>
            <w:left w:val="none" w:sz="0" w:space="0" w:color="auto"/>
            <w:bottom w:val="none" w:sz="0" w:space="0" w:color="auto"/>
            <w:right w:val="none" w:sz="0" w:space="0" w:color="auto"/>
          </w:divBdr>
        </w:div>
        <w:div w:id="1520460444">
          <w:marLeft w:val="640"/>
          <w:marRight w:val="0"/>
          <w:marTop w:val="0"/>
          <w:marBottom w:val="0"/>
          <w:divBdr>
            <w:top w:val="none" w:sz="0" w:space="0" w:color="auto"/>
            <w:left w:val="none" w:sz="0" w:space="0" w:color="auto"/>
            <w:bottom w:val="none" w:sz="0" w:space="0" w:color="auto"/>
            <w:right w:val="none" w:sz="0" w:space="0" w:color="auto"/>
          </w:divBdr>
        </w:div>
        <w:div w:id="1140263513">
          <w:marLeft w:val="640"/>
          <w:marRight w:val="0"/>
          <w:marTop w:val="0"/>
          <w:marBottom w:val="0"/>
          <w:divBdr>
            <w:top w:val="none" w:sz="0" w:space="0" w:color="auto"/>
            <w:left w:val="none" w:sz="0" w:space="0" w:color="auto"/>
            <w:bottom w:val="none" w:sz="0" w:space="0" w:color="auto"/>
            <w:right w:val="none" w:sz="0" w:space="0" w:color="auto"/>
          </w:divBdr>
        </w:div>
        <w:div w:id="548423216">
          <w:marLeft w:val="640"/>
          <w:marRight w:val="0"/>
          <w:marTop w:val="0"/>
          <w:marBottom w:val="0"/>
          <w:divBdr>
            <w:top w:val="none" w:sz="0" w:space="0" w:color="auto"/>
            <w:left w:val="none" w:sz="0" w:space="0" w:color="auto"/>
            <w:bottom w:val="none" w:sz="0" w:space="0" w:color="auto"/>
            <w:right w:val="none" w:sz="0" w:space="0" w:color="auto"/>
          </w:divBdr>
        </w:div>
        <w:div w:id="225454773">
          <w:marLeft w:val="640"/>
          <w:marRight w:val="0"/>
          <w:marTop w:val="0"/>
          <w:marBottom w:val="0"/>
          <w:divBdr>
            <w:top w:val="none" w:sz="0" w:space="0" w:color="auto"/>
            <w:left w:val="none" w:sz="0" w:space="0" w:color="auto"/>
            <w:bottom w:val="none" w:sz="0" w:space="0" w:color="auto"/>
            <w:right w:val="none" w:sz="0" w:space="0" w:color="auto"/>
          </w:divBdr>
        </w:div>
        <w:div w:id="349335074">
          <w:marLeft w:val="640"/>
          <w:marRight w:val="0"/>
          <w:marTop w:val="0"/>
          <w:marBottom w:val="0"/>
          <w:divBdr>
            <w:top w:val="none" w:sz="0" w:space="0" w:color="auto"/>
            <w:left w:val="none" w:sz="0" w:space="0" w:color="auto"/>
            <w:bottom w:val="none" w:sz="0" w:space="0" w:color="auto"/>
            <w:right w:val="none" w:sz="0" w:space="0" w:color="auto"/>
          </w:divBdr>
        </w:div>
        <w:div w:id="1822305151">
          <w:marLeft w:val="640"/>
          <w:marRight w:val="0"/>
          <w:marTop w:val="0"/>
          <w:marBottom w:val="0"/>
          <w:divBdr>
            <w:top w:val="none" w:sz="0" w:space="0" w:color="auto"/>
            <w:left w:val="none" w:sz="0" w:space="0" w:color="auto"/>
            <w:bottom w:val="none" w:sz="0" w:space="0" w:color="auto"/>
            <w:right w:val="none" w:sz="0" w:space="0" w:color="auto"/>
          </w:divBdr>
        </w:div>
        <w:div w:id="441341425">
          <w:marLeft w:val="640"/>
          <w:marRight w:val="0"/>
          <w:marTop w:val="0"/>
          <w:marBottom w:val="0"/>
          <w:divBdr>
            <w:top w:val="none" w:sz="0" w:space="0" w:color="auto"/>
            <w:left w:val="none" w:sz="0" w:space="0" w:color="auto"/>
            <w:bottom w:val="none" w:sz="0" w:space="0" w:color="auto"/>
            <w:right w:val="none" w:sz="0" w:space="0" w:color="auto"/>
          </w:divBdr>
        </w:div>
        <w:div w:id="1157452036">
          <w:marLeft w:val="640"/>
          <w:marRight w:val="0"/>
          <w:marTop w:val="0"/>
          <w:marBottom w:val="0"/>
          <w:divBdr>
            <w:top w:val="none" w:sz="0" w:space="0" w:color="auto"/>
            <w:left w:val="none" w:sz="0" w:space="0" w:color="auto"/>
            <w:bottom w:val="none" w:sz="0" w:space="0" w:color="auto"/>
            <w:right w:val="none" w:sz="0" w:space="0" w:color="auto"/>
          </w:divBdr>
        </w:div>
        <w:div w:id="1836337896">
          <w:marLeft w:val="640"/>
          <w:marRight w:val="0"/>
          <w:marTop w:val="0"/>
          <w:marBottom w:val="0"/>
          <w:divBdr>
            <w:top w:val="none" w:sz="0" w:space="0" w:color="auto"/>
            <w:left w:val="none" w:sz="0" w:space="0" w:color="auto"/>
            <w:bottom w:val="none" w:sz="0" w:space="0" w:color="auto"/>
            <w:right w:val="none" w:sz="0" w:space="0" w:color="auto"/>
          </w:divBdr>
        </w:div>
        <w:div w:id="1381124944">
          <w:marLeft w:val="640"/>
          <w:marRight w:val="0"/>
          <w:marTop w:val="0"/>
          <w:marBottom w:val="0"/>
          <w:divBdr>
            <w:top w:val="none" w:sz="0" w:space="0" w:color="auto"/>
            <w:left w:val="none" w:sz="0" w:space="0" w:color="auto"/>
            <w:bottom w:val="none" w:sz="0" w:space="0" w:color="auto"/>
            <w:right w:val="none" w:sz="0" w:space="0" w:color="auto"/>
          </w:divBdr>
        </w:div>
        <w:div w:id="625621268">
          <w:marLeft w:val="640"/>
          <w:marRight w:val="0"/>
          <w:marTop w:val="0"/>
          <w:marBottom w:val="0"/>
          <w:divBdr>
            <w:top w:val="none" w:sz="0" w:space="0" w:color="auto"/>
            <w:left w:val="none" w:sz="0" w:space="0" w:color="auto"/>
            <w:bottom w:val="none" w:sz="0" w:space="0" w:color="auto"/>
            <w:right w:val="none" w:sz="0" w:space="0" w:color="auto"/>
          </w:divBdr>
        </w:div>
        <w:div w:id="1604190628">
          <w:marLeft w:val="640"/>
          <w:marRight w:val="0"/>
          <w:marTop w:val="0"/>
          <w:marBottom w:val="0"/>
          <w:divBdr>
            <w:top w:val="none" w:sz="0" w:space="0" w:color="auto"/>
            <w:left w:val="none" w:sz="0" w:space="0" w:color="auto"/>
            <w:bottom w:val="none" w:sz="0" w:space="0" w:color="auto"/>
            <w:right w:val="none" w:sz="0" w:space="0" w:color="auto"/>
          </w:divBdr>
        </w:div>
        <w:div w:id="227541183">
          <w:marLeft w:val="640"/>
          <w:marRight w:val="0"/>
          <w:marTop w:val="0"/>
          <w:marBottom w:val="0"/>
          <w:divBdr>
            <w:top w:val="none" w:sz="0" w:space="0" w:color="auto"/>
            <w:left w:val="none" w:sz="0" w:space="0" w:color="auto"/>
            <w:bottom w:val="none" w:sz="0" w:space="0" w:color="auto"/>
            <w:right w:val="none" w:sz="0" w:space="0" w:color="auto"/>
          </w:divBdr>
        </w:div>
        <w:div w:id="504786302">
          <w:marLeft w:val="640"/>
          <w:marRight w:val="0"/>
          <w:marTop w:val="0"/>
          <w:marBottom w:val="0"/>
          <w:divBdr>
            <w:top w:val="none" w:sz="0" w:space="0" w:color="auto"/>
            <w:left w:val="none" w:sz="0" w:space="0" w:color="auto"/>
            <w:bottom w:val="none" w:sz="0" w:space="0" w:color="auto"/>
            <w:right w:val="none" w:sz="0" w:space="0" w:color="auto"/>
          </w:divBdr>
        </w:div>
        <w:div w:id="308707281">
          <w:marLeft w:val="640"/>
          <w:marRight w:val="0"/>
          <w:marTop w:val="0"/>
          <w:marBottom w:val="0"/>
          <w:divBdr>
            <w:top w:val="none" w:sz="0" w:space="0" w:color="auto"/>
            <w:left w:val="none" w:sz="0" w:space="0" w:color="auto"/>
            <w:bottom w:val="none" w:sz="0" w:space="0" w:color="auto"/>
            <w:right w:val="none" w:sz="0" w:space="0" w:color="auto"/>
          </w:divBdr>
        </w:div>
        <w:div w:id="1385450809">
          <w:marLeft w:val="640"/>
          <w:marRight w:val="0"/>
          <w:marTop w:val="0"/>
          <w:marBottom w:val="0"/>
          <w:divBdr>
            <w:top w:val="none" w:sz="0" w:space="0" w:color="auto"/>
            <w:left w:val="none" w:sz="0" w:space="0" w:color="auto"/>
            <w:bottom w:val="none" w:sz="0" w:space="0" w:color="auto"/>
            <w:right w:val="none" w:sz="0" w:space="0" w:color="auto"/>
          </w:divBdr>
        </w:div>
        <w:div w:id="217909374">
          <w:marLeft w:val="640"/>
          <w:marRight w:val="0"/>
          <w:marTop w:val="0"/>
          <w:marBottom w:val="0"/>
          <w:divBdr>
            <w:top w:val="none" w:sz="0" w:space="0" w:color="auto"/>
            <w:left w:val="none" w:sz="0" w:space="0" w:color="auto"/>
            <w:bottom w:val="none" w:sz="0" w:space="0" w:color="auto"/>
            <w:right w:val="none" w:sz="0" w:space="0" w:color="auto"/>
          </w:divBdr>
        </w:div>
        <w:div w:id="10425463">
          <w:marLeft w:val="640"/>
          <w:marRight w:val="0"/>
          <w:marTop w:val="0"/>
          <w:marBottom w:val="0"/>
          <w:divBdr>
            <w:top w:val="none" w:sz="0" w:space="0" w:color="auto"/>
            <w:left w:val="none" w:sz="0" w:space="0" w:color="auto"/>
            <w:bottom w:val="none" w:sz="0" w:space="0" w:color="auto"/>
            <w:right w:val="none" w:sz="0" w:space="0" w:color="auto"/>
          </w:divBdr>
        </w:div>
        <w:div w:id="1885605679">
          <w:marLeft w:val="640"/>
          <w:marRight w:val="0"/>
          <w:marTop w:val="0"/>
          <w:marBottom w:val="0"/>
          <w:divBdr>
            <w:top w:val="none" w:sz="0" w:space="0" w:color="auto"/>
            <w:left w:val="none" w:sz="0" w:space="0" w:color="auto"/>
            <w:bottom w:val="none" w:sz="0" w:space="0" w:color="auto"/>
            <w:right w:val="none" w:sz="0" w:space="0" w:color="auto"/>
          </w:divBdr>
        </w:div>
        <w:div w:id="568731448">
          <w:marLeft w:val="640"/>
          <w:marRight w:val="0"/>
          <w:marTop w:val="0"/>
          <w:marBottom w:val="0"/>
          <w:divBdr>
            <w:top w:val="none" w:sz="0" w:space="0" w:color="auto"/>
            <w:left w:val="none" w:sz="0" w:space="0" w:color="auto"/>
            <w:bottom w:val="none" w:sz="0" w:space="0" w:color="auto"/>
            <w:right w:val="none" w:sz="0" w:space="0" w:color="auto"/>
          </w:divBdr>
        </w:div>
        <w:div w:id="456333901">
          <w:marLeft w:val="640"/>
          <w:marRight w:val="0"/>
          <w:marTop w:val="0"/>
          <w:marBottom w:val="0"/>
          <w:divBdr>
            <w:top w:val="none" w:sz="0" w:space="0" w:color="auto"/>
            <w:left w:val="none" w:sz="0" w:space="0" w:color="auto"/>
            <w:bottom w:val="none" w:sz="0" w:space="0" w:color="auto"/>
            <w:right w:val="none" w:sz="0" w:space="0" w:color="auto"/>
          </w:divBdr>
        </w:div>
        <w:div w:id="1280529469">
          <w:marLeft w:val="640"/>
          <w:marRight w:val="0"/>
          <w:marTop w:val="0"/>
          <w:marBottom w:val="0"/>
          <w:divBdr>
            <w:top w:val="none" w:sz="0" w:space="0" w:color="auto"/>
            <w:left w:val="none" w:sz="0" w:space="0" w:color="auto"/>
            <w:bottom w:val="none" w:sz="0" w:space="0" w:color="auto"/>
            <w:right w:val="none" w:sz="0" w:space="0" w:color="auto"/>
          </w:divBdr>
        </w:div>
        <w:div w:id="626007013">
          <w:marLeft w:val="640"/>
          <w:marRight w:val="0"/>
          <w:marTop w:val="0"/>
          <w:marBottom w:val="0"/>
          <w:divBdr>
            <w:top w:val="none" w:sz="0" w:space="0" w:color="auto"/>
            <w:left w:val="none" w:sz="0" w:space="0" w:color="auto"/>
            <w:bottom w:val="none" w:sz="0" w:space="0" w:color="auto"/>
            <w:right w:val="none" w:sz="0" w:space="0" w:color="auto"/>
          </w:divBdr>
        </w:div>
      </w:divsChild>
    </w:div>
    <w:div w:id="1714691428">
      <w:bodyDiv w:val="1"/>
      <w:marLeft w:val="0"/>
      <w:marRight w:val="0"/>
      <w:marTop w:val="0"/>
      <w:marBottom w:val="0"/>
      <w:divBdr>
        <w:top w:val="none" w:sz="0" w:space="0" w:color="auto"/>
        <w:left w:val="none" w:sz="0" w:space="0" w:color="auto"/>
        <w:bottom w:val="none" w:sz="0" w:space="0" w:color="auto"/>
        <w:right w:val="none" w:sz="0" w:space="0" w:color="auto"/>
      </w:divBdr>
      <w:divsChild>
        <w:div w:id="631401987">
          <w:marLeft w:val="640"/>
          <w:marRight w:val="0"/>
          <w:marTop w:val="0"/>
          <w:marBottom w:val="0"/>
          <w:divBdr>
            <w:top w:val="none" w:sz="0" w:space="0" w:color="auto"/>
            <w:left w:val="none" w:sz="0" w:space="0" w:color="auto"/>
            <w:bottom w:val="none" w:sz="0" w:space="0" w:color="auto"/>
            <w:right w:val="none" w:sz="0" w:space="0" w:color="auto"/>
          </w:divBdr>
        </w:div>
        <w:div w:id="560672918">
          <w:marLeft w:val="640"/>
          <w:marRight w:val="0"/>
          <w:marTop w:val="0"/>
          <w:marBottom w:val="0"/>
          <w:divBdr>
            <w:top w:val="none" w:sz="0" w:space="0" w:color="auto"/>
            <w:left w:val="none" w:sz="0" w:space="0" w:color="auto"/>
            <w:bottom w:val="none" w:sz="0" w:space="0" w:color="auto"/>
            <w:right w:val="none" w:sz="0" w:space="0" w:color="auto"/>
          </w:divBdr>
        </w:div>
        <w:div w:id="607932874">
          <w:marLeft w:val="640"/>
          <w:marRight w:val="0"/>
          <w:marTop w:val="0"/>
          <w:marBottom w:val="0"/>
          <w:divBdr>
            <w:top w:val="none" w:sz="0" w:space="0" w:color="auto"/>
            <w:left w:val="none" w:sz="0" w:space="0" w:color="auto"/>
            <w:bottom w:val="none" w:sz="0" w:space="0" w:color="auto"/>
            <w:right w:val="none" w:sz="0" w:space="0" w:color="auto"/>
          </w:divBdr>
        </w:div>
        <w:div w:id="157887804">
          <w:marLeft w:val="640"/>
          <w:marRight w:val="0"/>
          <w:marTop w:val="0"/>
          <w:marBottom w:val="0"/>
          <w:divBdr>
            <w:top w:val="none" w:sz="0" w:space="0" w:color="auto"/>
            <w:left w:val="none" w:sz="0" w:space="0" w:color="auto"/>
            <w:bottom w:val="none" w:sz="0" w:space="0" w:color="auto"/>
            <w:right w:val="none" w:sz="0" w:space="0" w:color="auto"/>
          </w:divBdr>
        </w:div>
        <w:div w:id="275672096">
          <w:marLeft w:val="640"/>
          <w:marRight w:val="0"/>
          <w:marTop w:val="0"/>
          <w:marBottom w:val="0"/>
          <w:divBdr>
            <w:top w:val="none" w:sz="0" w:space="0" w:color="auto"/>
            <w:left w:val="none" w:sz="0" w:space="0" w:color="auto"/>
            <w:bottom w:val="none" w:sz="0" w:space="0" w:color="auto"/>
            <w:right w:val="none" w:sz="0" w:space="0" w:color="auto"/>
          </w:divBdr>
        </w:div>
        <w:div w:id="356466768">
          <w:marLeft w:val="640"/>
          <w:marRight w:val="0"/>
          <w:marTop w:val="0"/>
          <w:marBottom w:val="0"/>
          <w:divBdr>
            <w:top w:val="none" w:sz="0" w:space="0" w:color="auto"/>
            <w:left w:val="none" w:sz="0" w:space="0" w:color="auto"/>
            <w:bottom w:val="none" w:sz="0" w:space="0" w:color="auto"/>
            <w:right w:val="none" w:sz="0" w:space="0" w:color="auto"/>
          </w:divBdr>
        </w:div>
        <w:div w:id="465467582">
          <w:marLeft w:val="640"/>
          <w:marRight w:val="0"/>
          <w:marTop w:val="0"/>
          <w:marBottom w:val="0"/>
          <w:divBdr>
            <w:top w:val="none" w:sz="0" w:space="0" w:color="auto"/>
            <w:left w:val="none" w:sz="0" w:space="0" w:color="auto"/>
            <w:bottom w:val="none" w:sz="0" w:space="0" w:color="auto"/>
            <w:right w:val="none" w:sz="0" w:space="0" w:color="auto"/>
          </w:divBdr>
        </w:div>
        <w:div w:id="1347291009">
          <w:marLeft w:val="640"/>
          <w:marRight w:val="0"/>
          <w:marTop w:val="0"/>
          <w:marBottom w:val="0"/>
          <w:divBdr>
            <w:top w:val="none" w:sz="0" w:space="0" w:color="auto"/>
            <w:left w:val="none" w:sz="0" w:space="0" w:color="auto"/>
            <w:bottom w:val="none" w:sz="0" w:space="0" w:color="auto"/>
            <w:right w:val="none" w:sz="0" w:space="0" w:color="auto"/>
          </w:divBdr>
        </w:div>
        <w:div w:id="1593002272">
          <w:marLeft w:val="640"/>
          <w:marRight w:val="0"/>
          <w:marTop w:val="0"/>
          <w:marBottom w:val="0"/>
          <w:divBdr>
            <w:top w:val="none" w:sz="0" w:space="0" w:color="auto"/>
            <w:left w:val="none" w:sz="0" w:space="0" w:color="auto"/>
            <w:bottom w:val="none" w:sz="0" w:space="0" w:color="auto"/>
            <w:right w:val="none" w:sz="0" w:space="0" w:color="auto"/>
          </w:divBdr>
        </w:div>
        <w:div w:id="74517458">
          <w:marLeft w:val="640"/>
          <w:marRight w:val="0"/>
          <w:marTop w:val="0"/>
          <w:marBottom w:val="0"/>
          <w:divBdr>
            <w:top w:val="none" w:sz="0" w:space="0" w:color="auto"/>
            <w:left w:val="none" w:sz="0" w:space="0" w:color="auto"/>
            <w:bottom w:val="none" w:sz="0" w:space="0" w:color="auto"/>
            <w:right w:val="none" w:sz="0" w:space="0" w:color="auto"/>
          </w:divBdr>
        </w:div>
        <w:div w:id="1730759310">
          <w:marLeft w:val="640"/>
          <w:marRight w:val="0"/>
          <w:marTop w:val="0"/>
          <w:marBottom w:val="0"/>
          <w:divBdr>
            <w:top w:val="none" w:sz="0" w:space="0" w:color="auto"/>
            <w:left w:val="none" w:sz="0" w:space="0" w:color="auto"/>
            <w:bottom w:val="none" w:sz="0" w:space="0" w:color="auto"/>
            <w:right w:val="none" w:sz="0" w:space="0" w:color="auto"/>
          </w:divBdr>
        </w:div>
        <w:div w:id="1288508574">
          <w:marLeft w:val="640"/>
          <w:marRight w:val="0"/>
          <w:marTop w:val="0"/>
          <w:marBottom w:val="0"/>
          <w:divBdr>
            <w:top w:val="none" w:sz="0" w:space="0" w:color="auto"/>
            <w:left w:val="none" w:sz="0" w:space="0" w:color="auto"/>
            <w:bottom w:val="none" w:sz="0" w:space="0" w:color="auto"/>
            <w:right w:val="none" w:sz="0" w:space="0" w:color="auto"/>
          </w:divBdr>
        </w:div>
        <w:div w:id="26835898">
          <w:marLeft w:val="640"/>
          <w:marRight w:val="0"/>
          <w:marTop w:val="0"/>
          <w:marBottom w:val="0"/>
          <w:divBdr>
            <w:top w:val="none" w:sz="0" w:space="0" w:color="auto"/>
            <w:left w:val="none" w:sz="0" w:space="0" w:color="auto"/>
            <w:bottom w:val="none" w:sz="0" w:space="0" w:color="auto"/>
            <w:right w:val="none" w:sz="0" w:space="0" w:color="auto"/>
          </w:divBdr>
        </w:div>
        <w:div w:id="875117176">
          <w:marLeft w:val="640"/>
          <w:marRight w:val="0"/>
          <w:marTop w:val="0"/>
          <w:marBottom w:val="0"/>
          <w:divBdr>
            <w:top w:val="none" w:sz="0" w:space="0" w:color="auto"/>
            <w:left w:val="none" w:sz="0" w:space="0" w:color="auto"/>
            <w:bottom w:val="none" w:sz="0" w:space="0" w:color="auto"/>
            <w:right w:val="none" w:sz="0" w:space="0" w:color="auto"/>
          </w:divBdr>
        </w:div>
        <w:div w:id="255405863">
          <w:marLeft w:val="640"/>
          <w:marRight w:val="0"/>
          <w:marTop w:val="0"/>
          <w:marBottom w:val="0"/>
          <w:divBdr>
            <w:top w:val="none" w:sz="0" w:space="0" w:color="auto"/>
            <w:left w:val="none" w:sz="0" w:space="0" w:color="auto"/>
            <w:bottom w:val="none" w:sz="0" w:space="0" w:color="auto"/>
            <w:right w:val="none" w:sz="0" w:space="0" w:color="auto"/>
          </w:divBdr>
        </w:div>
        <w:div w:id="2110932524">
          <w:marLeft w:val="640"/>
          <w:marRight w:val="0"/>
          <w:marTop w:val="0"/>
          <w:marBottom w:val="0"/>
          <w:divBdr>
            <w:top w:val="none" w:sz="0" w:space="0" w:color="auto"/>
            <w:left w:val="none" w:sz="0" w:space="0" w:color="auto"/>
            <w:bottom w:val="none" w:sz="0" w:space="0" w:color="auto"/>
            <w:right w:val="none" w:sz="0" w:space="0" w:color="auto"/>
          </w:divBdr>
        </w:div>
        <w:div w:id="1927375917">
          <w:marLeft w:val="640"/>
          <w:marRight w:val="0"/>
          <w:marTop w:val="0"/>
          <w:marBottom w:val="0"/>
          <w:divBdr>
            <w:top w:val="none" w:sz="0" w:space="0" w:color="auto"/>
            <w:left w:val="none" w:sz="0" w:space="0" w:color="auto"/>
            <w:bottom w:val="none" w:sz="0" w:space="0" w:color="auto"/>
            <w:right w:val="none" w:sz="0" w:space="0" w:color="auto"/>
          </w:divBdr>
        </w:div>
        <w:div w:id="148985605">
          <w:marLeft w:val="640"/>
          <w:marRight w:val="0"/>
          <w:marTop w:val="0"/>
          <w:marBottom w:val="0"/>
          <w:divBdr>
            <w:top w:val="none" w:sz="0" w:space="0" w:color="auto"/>
            <w:left w:val="none" w:sz="0" w:space="0" w:color="auto"/>
            <w:bottom w:val="none" w:sz="0" w:space="0" w:color="auto"/>
            <w:right w:val="none" w:sz="0" w:space="0" w:color="auto"/>
          </w:divBdr>
        </w:div>
        <w:div w:id="145165555">
          <w:marLeft w:val="640"/>
          <w:marRight w:val="0"/>
          <w:marTop w:val="0"/>
          <w:marBottom w:val="0"/>
          <w:divBdr>
            <w:top w:val="none" w:sz="0" w:space="0" w:color="auto"/>
            <w:left w:val="none" w:sz="0" w:space="0" w:color="auto"/>
            <w:bottom w:val="none" w:sz="0" w:space="0" w:color="auto"/>
            <w:right w:val="none" w:sz="0" w:space="0" w:color="auto"/>
          </w:divBdr>
        </w:div>
        <w:div w:id="212620280">
          <w:marLeft w:val="640"/>
          <w:marRight w:val="0"/>
          <w:marTop w:val="0"/>
          <w:marBottom w:val="0"/>
          <w:divBdr>
            <w:top w:val="none" w:sz="0" w:space="0" w:color="auto"/>
            <w:left w:val="none" w:sz="0" w:space="0" w:color="auto"/>
            <w:bottom w:val="none" w:sz="0" w:space="0" w:color="auto"/>
            <w:right w:val="none" w:sz="0" w:space="0" w:color="auto"/>
          </w:divBdr>
        </w:div>
        <w:div w:id="100224671">
          <w:marLeft w:val="640"/>
          <w:marRight w:val="0"/>
          <w:marTop w:val="0"/>
          <w:marBottom w:val="0"/>
          <w:divBdr>
            <w:top w:val="none" w:sz="0" w:space="0" w:color="auto"/>
            <w:left w:val="none" w:sz="0" w:space="0" w:color="auto"/>
            <w:bottom w:val="none" w:sz="0" w:space="0" w:color="auto"/>
            <w:right w:val="none" w:sz="0" w:space="0" w:color="auto"/>
          </w:divBdr>
        </w:div>
        <w:div w:id="538274436">
          <w:marLeft w:val="640"/>
          <w:marRight w:val="0"/>
          <w:marTop w:val="0"/>
          <w:marBottom w:val="0"/>
          <w:divBdr>
            <w:top w:val="none" w:sz="0" w:space="0" w:color="auto"/>
            <w:left w:val="none" w:sz="0" w:space="0" w:color="auto"/>
            <w:bottom w:val="none" w:sz="0" w:space="0" w:color="auto"/>
            <w:right w:val="none" w:sz="0" w:space="0" w:color="auto"/>
          </w:divBdr>
        </w:div>
        <w:div w:id="1287544987">
          <w:marLeft w:val="640"/>
          <w:marRight w:val="0"/>
          <w:marTop w:val="0"/>
          <w:marBottom w:val="0"/>
          <w:divBdr>
            <w:top w:val="none" w:sz="0" w:space="0" w:color="auto"/>
            <w:left w:val="none" w:sz="0" w:space="0" w:color="auto"/>
            <w:bottom w:val="none" w:sz="0" w:space="0" w:color="auto"/>
            <w:right w:val="none" w:sz="0" w:space="0" w:color="auto"/>
          </w:divBdr>
        </w:div>
        <w:div w:id="1124277181">
          <w:marLeft w:val="640"/>
          <w:marRight w:val="0"/>
          <w:marTop w:val="0"/>
          <w:marBottom w:val="0"/>
          <w:divBdr>
            <w:top w:val="none" w:sz="0" w:space="0" w:color="auto"/>
            <w:left w:val="none" w:sz="0" w:space="0" w:color="auto"/>
            <w:bottom w:val="none" w:sz="0" w:space="0" w:color="auto"/>
            <w:right w:val="none" w:sz="0" w:space="0" w:color="auto"/>
          </w:divBdr>
        </w:div>
        <w:div w:id="468286410">
          <w:marLeft w:val="640"/>
          <w:marRight w:val="0"/>
          <w:marTop w:val="0"/>
          <w:marBottom w:val="0"/>
          <w:divBdr>
            <w:top w:val="none" w:sz="0" w:space="0" w:color="auto"/>
            <w:left w:val="none" w:sz="0" w:space="0" w:color="auto"/>
            <w:bottom w:val="none" w:sz="0" w:space="0" w:color="auto"/>
            <w:right w:val="none" w:sz="0" w:space="0" w:color="auto"/>
          </w:divBdr>
        </w:div>
        <w:div w:id="937562389">
          <w:marLeft w:val="640"/>
          <w:marRight w:val="0"/>
          <w:marTop w:val="0"/>
          <w:marBottom w:val="0"/>
          <w:divBdr>
            <w:top w:val="none" w:sz="0" w:space="0" w:color="auto"/>
            <w:left w:val="none" w:sz="0" w:space="0" w:color="auto"/>
            <w:bottom w:val="none" w:sz="0" w:space="0" w:color="auto"/>
            <w:right w:val="none" w:sz="0" w:space="0" w:color="auto"/>
          </w:divBdr>
        </w:div>
        <w:div w:id="970787144">
          <w:marLeft w:val="640"/>
          <w:marRight w:val="0"/>
          <w:marTop w:val="0"/>
          <w:marBottom w:val="0"/>
          <w:divBdr>
            <w:top w:val="none" w:sz="0" w:space="0" w:color="auto"/>
            <w:left w:val="none" w:sz="0" w:space="0" w:color="auto"/>
            <w:bottom w:val="none" w:sz="0" w:space="0" w:color="auto"/>
            <w:right w:val="none" w:sz="0" w:space="0" w:color="auto"/>
          </w:divBdr>
        </w:div>
        <w:div w:id="1045257926">
          <w:marLeft w:val="640"/>
          <w:marRight w:val="0"/>
          <w:marTop w:val="0"/>
          <w:marBottom w:val="0"/>
          <w:divBdr>
            <w:top w:val="none" w:sz="0" w:space="0" w:color="auto"/>
            <w:left w:val="none" w:sz="0" w:space="0" w:color="auto"/>
            <w:bottom w:val="none" w:sz="0" w:space="0" w:color="auto"/>
            <w:right w:val="none" w:sz="0" w:space="0" w:color="auto"/>
          </w:divBdr>
        </w:div>
        <w:div w:id="1887329909">
          <w:marLeft w:val="640"/>
          <w:marRight w:val="0"/>
          <w:marTop w:val="0"/>
          <w:marBottom w:val="0"/>
          <w:divBdr>
            <w:top w:val="none" w:sz="0" w:space="0" w:color="auto"/>
            <w:left w:val="none" w:sz="0" w:space="0" w:color="auto"/>
            <w:bottom w:val="none" w:sz="0" w:space="0" w:color="auto"/>
            <w:right w:val="none" w:sz="0" w:space="0" w:color="auto"/>
          </w:divBdr>
        </w:div>
        <w:div w:id="1141114313">
          <w:marLeft w:val="640"/>
          <w:marRight w:val="0"/>
          <w:marTop w:val="0"/>
          <w:marBottom w:val="0"/>
          <w:divBdr>
            <w:top w:val="none" w:sz="0" w:space="0" w:color="auto"/>
            <w:left w:val="none" w:sz="0" w:space="0" w:color="auto"/>
            <w:bottom w:val="none" w:sz="0" w:space="0" w:color="auto"/>
            <w:right w:val="none" w:sz="0" w:space="0" w:color="auto"/>
          </w:divBdr>
        </w:div>
        <w:div w:id="1845388705">
          <w:marLeft w:val="640"/>
          <w:marRight w:val="0"/>
          <w:marTop w:val="0"/>
          <w:marBottom w:val="0"/>
          <w:divBdr>
            <w:top w:val="none" w:sz="0" w:space="0" w:color="auto"/>
            <w:left w:val="none" w:sz="0" w:space="0" w:color="auto"/>
            <w:bottom w:val="none" w:sz="0" w:space="0" w:color="auto"/>
            <w:right w:val="none" w:sz="0" w:space="0" w:color="auto"/>
          </w:divBdr>
        </w:div>
        <w:div w:id="1455636500">
          <w:marLeft w:val="640"/>
          <w:marRight w:val="0"/>
          <w:marTop w:val="0"/>
          <w:marBottom w:val="0"/>
          <w:divBdr>
            <w:top w:val="none" w:sz="0" w:space="0" w:color="auto"/>
            <w:left w:val="none" w:sz="0" w:space="0" w:color="auto"/>
            <w:bottom w:val="none" w:sz="0" w:space="0" w:color="auto"/>
            <w:right w:val="none" w:sz="0" w:space="0" w:color="auto"/>
          </w:divBdr>
        </w:div>
      </w:divsChild>
    </w:div>
    <w:div w:id="1720982313">
      <w:bodyDiv w:val="1"/>
      <w:marLeft w:val="0"/>
      <w:marRight w:val="0"/>
      <w:marTop w:val="0"/>
      <w:marBottom w:val="0"/>
      <w:divBdr>
        <w:top w:val="none" w:sz="0" w:space="0" w:color="auto"/>
        <w:left w:val="none" w:sz="0" w:space="0" w:color="auto"/>
        <w:bottom w:val="none" w:sz="0" w:space="0" w:color="auto"/>
        <w:right w:val="none" w:sz="0" w:space="0" w:color="auto"/>
      </w:divBdr>
      <w:divsChild>
        <w:div w:id="1009258551">
          <w:marLeft w:val="640"/>
          <w:marRight w:val="0"/>
          <w:marTop w:val="0"/>
          <w:marBottom w:val="0"/>
          <w:divBdr>
            <w:top w:val="none" w:sz="0" w:space="0" w:color="auto"/>
            <w:left w:val="none" w:sz="0" w:space="0" w:color="auto"/>
            <w:bottom w:val="none" w:sz="0" w:space="0" w:color="auto"/>
            <w:right w:val="none" w:sz="0" w:space="0" w:color="auto"/>
          </w:divBdr>
        </w:div>
        <w:div w:id="289896607">
          <w:marLeft w:val="640"/>
          <w:marRight w:val="0"/>
          <w:marTop w:val="0"/>
          <w:marBottom w:val="0"/>
          <w:divBdr>
            <w:top w:val="none" w:sz="0" w:space="0" w:color="auto"/>
            <w:left w:val="none" w:sz="0" w:space="0" w:color="auto"/>
            <w:bottom w:val="none" w:sz="0" w:space="0" w:color="auto"/>
            <w:right w:val="none" w:sz="0" w:space="0" w:color="auto"/>
          </w:divBdr>
        </w:div>
        <w:div w:id="1280181024">
          <w:marLeft w:val="640"/>
          <w:marRight w:val="0"/>
          <w:marTop w:val="0"/>
          <w:marBottom w:val="0"/>
          <w:divBdr>
            <w:top w:val="none" w:sz="0" w:space="0" w:color="auto"/>
            <w:left w:val="none" w:sz="0" w:space="0" w:color="auto"/>
            <w:bottom w:val="none" w:sz="0" w:space="0" w:color="auto"/>
            <w:right w:val="none" w:sz="0" w:space="0" w:color="auto"/>
          </w:divBdr>
        </w:div>
        <w:div w:id="2088263387">
          <w:marLeft w:val="640"/>
          <w:marRight w:val="0"/>
          <w:marTop w:val="0"/>
          <w:marBottom w:val="0"/>
          <w:divBdr>
            <w:top w:val="none" w:sz="0" w:space="0" w:color="auto"/>
            <w:left w:val="none" w:sz="0" w:space="0" w:color="auto"/>
            <w:bottom w:val="none" w:sz="0" w:space="0" w:color="auto"/>
            <w:right w:val="none" w:sz="0" w:space="0" w:color="auto"/>
          </w:divBdr>
        </w:div>
        <w:div w:id="1903249129">
          <w:marLeft w:val="640"/>
          <w:marRight w:val="0"/>
          <w:marTop w:val="0"/>
          <w:marBottom w:val="0"/>
          <w:divBdr>
            <w:top w:val="none" w:sz="0" w:space="0" w:color="auto"/>
            <w:left w:val="none" w:sz="0" w:space="0" w:color="auto"/>
            <w:bottom w:val="none" w:sz="0" w:space="0" w:color="auto"/>
            <w:right w:val="none" w:sz="0" w:space="0" w:color="auto"/>
          </w:divBdr>
        </w:div>
        <w:div w:id="1254820781">
          <w:marLeft w:val="640"/>
          <w:marRight w:val="0"/>
          <w:marTop w:val="0"/>
          <w:marBottom w:val="0"/>
          <w:divBdr>
            <w:top w:val="none" w:sz="0" w:space="0" w:color="auto"/>
            <w:left w:val="none" w:sz="0" w:space="0" w:color="auto"/>
            <w:bottom w:val="none" w:sz="0" w:space="0" w:color="auto"/>
            <w:right w:val="none" w:sz="0" w:space="0" w:color="auto"/>
          </w:divBdr>
        </w:div>
        <w:div w:id="1498764140">
          <w:marLeft w:val="640"/>
          <w:marRight w:val="0"/>
          <w:marTop w:val="0"/>
          <w:marBottom w:val="0"/>
          <w:divBdr>
            <w:top w:val="none" w:sz="0" w:space="0" w:color="auto"/>
            <w:left w:val="none" w:sz="0" w:space="0" w:color="auto"/>
            <w:bottom w:val="none" w:sz="0" w:space="0" w:color="auto"/>
            <w:right w:val="none" w:sz="0" w:space="0" w:color="auto"/>
          </w:divBdr>
        </w:div>
        <w:div w:id="490340710">
          <w:marLeft w:val="640"/>
          <w:marRight w:val="0"/>
          <w:marTop w:val="0"/>
          <w:marBottom w:val="0"/>
          <w:divBdr>
            <w:top w:val="none" w:sz="0" w:space="0" w:color="auto"/>
            <w:left w:val="none" w:sz="0" w:space="0" w:color="auto"/>
            <w:bottom w:val="none" w:sz="0" w:space="0" w:color="auto"/>
            <w:right w:val="none" w:sz="0" w:space="0" w:color="auto"/>
          </w:divBdr>
        </w:div>
        <w:div w:id="384448563">
          <w:marLeft w:val="640"/>
          <w:marRight w:val="0"/>
          <w:marTop w:val="0"/>
          <w:marBottom w:val="0"/>
          <w:divBdr>
            <w:top w:val="none" w:sz="0" w:space="0" w:color="auto"/>
            <w:left w:val="none" w:sz="0" w:space="0" w:color="auto"/>
            <w:bottom w:val="none" w:sz="0" w:space="0" w:color="auto"/>
            <w:right w:val="none" w:sz="0" w:space="0" w:color="auto"/>
          </w:divBdr>
        </w:div>
        <w:div w:id="1650398546">
          <w:marLeft w:val="640"/>
          <w:marRight w:val="0"/>
          <w:marTop w:val="0"/>
          <w:marBottom w:val="0"/>
          <w:divBdr>
            <w:top w:val="none" w:sz="0" w:space="0" w:color="auto"/>
            <w:left w:val="none" w:sz="0" w:space="0" w:color="auto"/>
            <w:bottom w:val="none" w:sz="0" w:space="0" w:color="auto"/>
            <w:right w:val="none" w:sz="0" w:space="0" w:color="auto"/>
          </w:divBdr>
        </w:div>
        <w:div w:id="1480418395">
          <w:marLeft w:val="640"/>
          <w:marRight w:val="0"/>
          <w:marTop w:val="0"/>
          <w:marBottom w:val="0"/>
          <w:divBdr>
            <w:top w:val="none" w:sz="0" w:space="0" w:color="auto"/>
            <w:left w:val="none" w:sz="0" w:space="0" w:color="auto"/>
            <w:bottom w:val="none" w:sz="0" w:space="0" w:color="auto"/>
            <w:right w:val="none" w:sz="0" w:space="0" w:color="auto"/>
          </w:divBdr>
        </w:div>
        <w:div w:id="162014734">
          <w:marLeft w:val="640"/>
          <w:marRight w:val="0"/>
          <w:marTop w:val="0"/>
          <w:marBottom w:val="0"/>
          <w:divBdr>
            <w:top w:val="none" w:sz="0" w:space="0" w:color="auto"/>
            <w:left w:val="none" w:sz="0" w:space="0" w:color="auto"/>
            <w:bottom w:val="none" w:sz="0" w:space="0" w:color="auto"/>
            <w:right w:val="none" w:sz="0" w:space="0" w:color="auto"/>
          </w:divBdr>
        </w:div>
        <w:div w:id="824128299">
          <w:marLeft w:val="640"/>
          <w:marRight w:val="0"/>
          <w:marTop w:val="0"/>
          <w:marBottom w:val="0"/>
          <w:divBdr>
            <w:top w:val="none" w:sz="0" w:space="0" w:color="auto"/>
            <w:left w:val="none" w:sz="0" w:space="0" w:color="auto"/>
            <w:bottom w:val="none" w:sz="0" w:space="0" w:color="auto"/>
            <w:right w:val="none" w:sz="0" w:space="0" w:color="auto"/>
          </w:divBdr>
        </w:div>
        <w:div w:id="1128545949">
          <w:marLeft w:val="640"/>
          <w:marRight w:val="0"/>
          <w:marTop w:val="0"/>
          <w:marBottom w:val="0"/>
          <w:divBdr>
            <w:top w:val="none" w:sz="0" w:space="0" w:color="auto"/>
            <w:left w:val="none" w:sz="0" w:space="0" w:color="auto"/>
            <w:bottom w:val="none" w:sz="0" w:space="0" w:color="auto"/>
            <w:right w:val="none" w:sz="0" w:space="0" w:color="auto"/>
          </w:divBdr>
        </w:div>
        <w:div w:id="14769862">
          <w:marLeft w:val="640"/>
          <w:marRight w:val="0"/>
          <w:marTop w:val="0"/>
          <w:marBottom w:val="0"/>
          <w:divBdr>
            <w:top w:val="none" w:sz="0" w:space="0" w:color="auto"/>
            <w:left w:val="none" w:sz="0" w:space="0" w:color="auto"/>
            <w:bottom w:val="none" w:sz="0" w:space="0" w:color="auto"/>
            <w:right w:val="none" w:sz="0" w:space="0" w:color="auto"/>
          </w:divBdr>
        </w:div>
        <w:div w:id="1575772044">
          <w:marLeft w:val="640"/>
          <w:marRight w:val="0"/>
          <w:marTop w:val="0"/>
          <w:marBottom w:val="0"/>
          <w:divBdr>
            <w:top w:val="none" w:sz="0" w:space="0" w:color="auto"/>
            <w:left w:val="none" w:sz="0" w:space="0" w:color="auto"/>
            <w:bottom w:val="none" w:sz="0" w:space="0" w:color="auto"/>
            <w:right w:val="none" w:sz="0" w:space="0" w:color="auto"/>
          </w:divBdr>
        </w:div>
        <w:div w:id="2058317106">
          <w:marLeft w:val="640"/>
          <w:marRight w:val="0"/>
          <w:marTop w:val="0"/>
          <w:marBottom w:val="0"/>
          <w:divBdr>
            <w:top w:val="none" w:sz="0" w:space="0" w:color="auto"/>
            <w:left w:val="none" w:sz="0" w:space="0" w:color="auto"/>
            <w:bottom w:val="none" w:sz="0" w:space="0" w:color="auto"/>
            <w:right w:val="none" w:sz="0" w:space="0" w:color="auto"/>
          </w:divBdr>
        </w:div>
        <w:div w:id="1893224941">
          <w:marLeft w:val="640"/>
          <w:marRight w:val="0"/>
          <w:marTop w:val="0"/>
          <w:marBottom w:val="0"/>
          <w:divBdr>
            <w:top w:val="none" w:sz="0" w:space="0" w:color="auto"/>
            <w:left w:val="none" w:sz="0" w:space="0" w:color="auto"/>
            <w:bottom w:val="none" w:sz="0" w:space="0" w:color="auto"/>
            <w:right w:val="none" w:sz="0" w:space="0" w:color="auto"/>
          </w:divBdr>
        </w:div>
        <w:div w:id="2037539082">
          <w:marLeft w:val="640"/>
          <w:marRight w:val="0"/>
          <w:marTop w:val="0"/>
          <w:marBottom w:val="0"/>
          <w:divBdr>
            <w:top w:val="none" w:sz="0" w:space="0" w:color="auto"/>
            <w:left w:val="none" w:sz="0" w:space="0" w:color="auto"/>
            <w:bottom w:val="none" w:sz="0" w:space="0" w:color="auto"/>
            <w:right w:val="none" w:sz="0" w:space="0" w:color="auto"/>
          </w:divBdr>
        </w:div>
        <w:div w:id="323823568">
          <w:marLeft w:val="640"/>
          <w:marRight w:val="0"/>
          <w:marTop w:val="0"/>
          <w:marBottom w:val="0"/>
          <w:divBdr>
            <w:top w:val="none" w:sz="0" w:space="0" w:color="auto"/>
            <w:left w:val="none" w:sz="0" w:space="0" w:color="auto"/>
            <w:bottom w:val="none" w:sz="0" w:space="0" w:color="auto"/>
            <w:right w:val="none" w:sz="0" w:space="0" w:color="auto"/>
          </w:divBdr>
        </w:div>
        <w:div w:id="490830475">
          <w:marLeft w:val="640"/>
          <w:marRight w:val="0"/>
          <w:marTop w:val="0"/>
          <w:marBottom w:val="0"/>
          <w:divBdr>
            <w:top w:val="none" w:sz="0" w:space="0" w:color="auto"/>
            <w:left w:val="none" w:sz="0" w:space="0" w:color="auto"/>
            <w:bottom w:val="none" w:sz="0" w:space="0" w:color="auto"/>
            <w:right w:val="none" w:sz="0" w:space="0" w:color="auto"/>
          </w:divBdr>
        </w:div>
        <w:div w:id="1202523066">
          <w:marLeft w:val="640"/>
          <w:marRight w:val="0"/>
          <w:marTop w:val="0"/>
          <w:marBottom w:val="0"/>
          <w:divBdr>
            <w:top w:val="none" w:sz="0" w:space="0" w:color="auto"/>
            <w:left w:val="none" w:sz="0" w:space="0" w:color="auto"/>
            <w:bottom w:val="none" w:sz="0" w:space="0" w:color="auto"/>
            <w:right w:val="none" w:sz="0" w:space="0" w:color="auto"/>
          </w:divBdr>
        </w:div>
        <w:div w:id="553275165">
          <w:marLeft w:val="640"/>
          <w:marRight w:val="0"/>
          <w:marTop w:val="0"/>
          <w:marBottom w:val="0"/>
          <w:divBdr>
            <w:top w:val="none" w:sz="0" w:space="0" w:color="auto"/>
            <w:left w:val="none" w:sz="0" w:space="0" w:color="auto"/>
            <w:bottom w:val="none" w:sz="0" w:space="0" w:color="auto"/>
            <w:right w:val="none" w:sz="0" w:space="0" w:color="auto"/>
          </w:divBdr>
        </w:div>
        <w:div w:id="799080993">
          <w:marLeft w:val="640"/>
          <w:marRight w:val="0"/>
          <w:marTop w:val="0"/>
          <w:marBottom w:val="0"/>
          <w:divBdr>
            <w:top w:val="none" w:sz="0" w:space="0" w:color="auto"/>
            <w:left w:val="none" w:sz="0" w:space="0" w:color="auto"/>
            <w:bottom w:val="none" w:sz="0" w:space="0" w:color="auto"/>
            <w:right w:val="none" w:sz="0" w:space="0" w:color="auto"/>
          </w:divBdr>
        </w:div>
        <w:div w:id="1621107324">
          <w:marLeft w:val="640"/>
          <w:marRight w:val="0"/>
          <w:marTop w:val="0"/>
          <w:marBottom w:val="0"/>
          <w:divBdr>
            <w:top w:val="none" w:sz="0" w:space="0" w:color="auto"/>
            <w:left w:val="none" w:sz="0" w:space="0" w:color="auto"/>
            <w:bottom w:val="none" w:sz="0" w:space="0" w:color="auto"/>
            <w:right w:val="none" w:sz="0" w:space="0" w:color="auto"/>
          </w:divBdr>
        </w:div>
        <w:div w:id="1028331222">
          <w:marLeft w:val="640"/>
          <w:marRight w:val="0"/>
          <w:marTop w:val="0"/>
          <w:marBottom w:val="0"/>
          <w:divBdr>
            <w:top w:val="none" w:sz="0" w:space="0" w:color="auto"/>
            <w:left w:val="none" w:sz="0" w:space="0" w:color="auto"/>
            <w:bottom w:val="none" w:sz="0" w:space="0" w:color="auto"/>
            <w:right w:val="none" w:sz="0" w:space="0" w:color="auto"/>
          </w:divBdr>
        </w:div>
        <w:div w:id="12268502">
          <w:marLeft w:val="640"/>
          <w:marRight w:val="0"/>
          <w:marTop w:val="0"/>
          <w:marBottom w:val="0"/>
          <w:divBdr>
            <w:top w:val="none" w:sz="0" w:space="0" w:color="auto"/>
            <w:left w:val="none" w:sz="0" w:space="0" w:color="auto"/>
            <w:bottom w:val="none" w:sz="0" w:space="0" w:color="auto"/>
            <w:right w:val="none" w:sz="0" w:space="0" w:color="auto"/>
          </w:divBdr>
        </w:div>
        <w:div w:id="1715501438">
          <w:marLeft w:val="640"/>
          <w:marRight w:val="0"/>
          <w:marTop w:val="0"/>
          <w:marBottom w:val="0"/>
          <w:divBdr>
            <w:top w:val="none" w:sz="0" w:space="0" w:color="auto"/>
            <w:left w:val="none" w:sz="0" w:space="0" w:color="auto"/>
            <w:bottom w:val="none" w:sz="0" w:space="0" w:color="auto"/>
            <w:right w:val="none" w:sz="0" w:space="0" w:color="auto"/>
          </w:divBdr>
        </w:div>
        <w:div w:id="1650288803">
          <w:marLeft w:val="640"/>
          <w:marRight w:val="0"/>
          <w:marTop w:val="0"/>
          <w:marBottom w:val="0"/>
          <w:divBdr>
            <w:top w:val="none" w:sz="0" w:space="0" w:color="auto"/>
            <w:left w:val="none" w:sz="0" w:space="0" w:color="auto"/>
            <w:bottom w:val="none" w:sz="0" w:space="0" w:color="auto"/>
            <w:right w:val="none" w:sz="0" w:space="0" w:color="auto"/>
          </w:divBdr>
        </w:div>
        <w:div w:id="115414331">
          <w:marLeft w:val="640"/>
          <w:marRight w:val="0"/>
          <w:marTop w:val="0"/>
          <w:marBottom w:val="0"/>
          <w:divBdr>
            <w:top w:val="none" w:sz="0" w:space="0" w:color="auto"/>
            <w:left w:val="none" w:sz="0" w:space="0" w:color="auto"/>
            <w:bottom w:val="none" w:sz="0" w:space="0" w:color="auto"/>
            <w:right w:val="none" w:sz="0" w:space="0" w:color="auto"/>
          </w:divBdr>
        </w:div>
        <w:div w:id="686558505">
          <w:marLeft w:val="640"/>
          <w:marRight w:val="0"/>
          <w:marTop w:val="0"/>
          <w:marBottom w:val="0"/>
          <w:divBdr>
            <w:top w:val="none" w:sz="0" w:space="0" w:color="auto"/>
            <w:left w:val="none" w:sz="0" w:space="0" w:color="auto"/>
            <w:bottom w:val="none" w:sz="0" w:space="0" w:color="auto"/>
            <w:right w:val="none" w:sz="0" w:space="0" w:color="auto"/>
          </w:divBdr>
        </w:div>
        <w:div w:id="734622878">
          <w:marLeft w:val="640"/>
          <w:marRight w:val="0"/>
          <w:marTop w:val="0"/>
          <w:marBottom w:val="0"/>
          <w:divBdr>
            <w:top w:val="none" w:sz="0" w:space="0" w:color="auto"/>
            <w:left w:val="none" w:sz="0" w:space="0" w:color="auto"/>
            <w:bottom w:val="none" w:sz="0" w:space="0" w:color="auto"/>
            <w:right w:val="none" w:sz="0" w:space="0" w:color="auto"/>
          </w:divBdr>
        </w:div>
        <w:div w:id="1611627404">
          <w:marLeft w:val="640"/>
          <w:marRight w:val="0"/>
          <w:marTop w:val="0"/>
          <w:marBottom w:val="0"/>
          <w:divBdr>
            <w:top w:val="none" w:sz="0" w:space="0" w:color="auto"/>
            <w:left w:val="none" w:sz="0" w:space="0" w:color="auto"/>
            <w:bottom w:val="none" w:sz="0" w:space="0" w:color="auto"/>
            <w:right w:val="none" w:sz="0" w:space="0" w:color="auto"/>
          </w:divBdr>
        </w:div>
        <w:div w:id="926226832">
          <w:marLeft w:val="640"/>
          <w:marRight w:val="0"/>
          <w:marTop w:val="0"/>
          <w:marBottom w:val="0"/>
          <w:divBdr>
            <w:top w:val="none" w:sz="0" w:space="0" w:color="auto"/>
            <w:left w:val="none" w:sz="0" w:space="0" w:color="auto"/>
            <w:bottom w:val="none" w:sz="0" w:space="0" w:color="auto"/>
            <w:right w:val="none" w:sz="0" w:space="0" w:color="auto"/>
          </w:divBdr>
        </w:div>
        <w:div w:id="866142768">
          <w:marLeft w:val="640"/>
          <w:marRight w:val="0"/>
          <w:marTop w:val="0"/>
          <w:marBottom w:val="0"/>
          <w:divBdr>
            <w:top w:val="none" w:sz="0" w:space="0" w:color="auto"/>
            <w:left w:val="none" w:sz="0" w:space="0" w:color="auto"/>
            <w:bottom w:val="none" w:sz="0" w:space="0" w:color="auto"/>
            <w:right w:val="none" w:sz="0" w:space="0" w:color="auto"/>
          </w:divBdr>
        </w:div>
        <w:div w:id="770902443">
          <w:marLeft w:val="640"/>
          <w:marRight w:val="0"/>
          <w:marTop w:val="0"/>
          <w:marBottom w:val="0"/>
          <w:divBdr>
            <w:top w:val="none" w:sz="0" w:space="0" w:color="auto"/>
            <w:left w:val="none" w:sz="0" w:space="0" w:color="auto"/>
            <w:bottom w:val="none" w:sz="0" w:space="0" w:color="auto"/>
            <w:right w:val="none" w:sz="0" w:space="0" w:color="auto"/>
          </w:divBdr>
        </w:div>
        <w:div w:id="187371506">
          <w:marLeft w:val="640"/>
          <w:marRight w:val="0"/>
          <w:marTop w:val="0"/>
          <w:marBottom w:val="0"/>
          <w:divBdr>
            <w:top w:val="none" w:sz="0" w:space="0" w:color="auto"/>
            <w:left w:val="none" w:sz="0" w:space="0" w:color="auto"/>
            <w:bottom w:val="none" w:sz="0" w:space="0" w:color="auto"/>
            <w:right w:val="none" w:sz="0" w:space="0" w:color="auto"/>
          </w:divBdr>
        </w:div>
        <w:div w:id="823594436">
          <w:marLeft w:val="640"/>
          <w:marRight w:val="0"/>
          <w:marTop w:val="0"/>
          <w:marBottom w:val="0"/>
          <w:divBdr>
            <w:top w:val="none" w:sz="0" w:space="0" w:color="auto"/>
            <w:left w:val="none" w:sz="0" w:space="0" w:color="auto"/>
            <w:bottom w:val="none" w:sz="0" w:space="0" w:color="auto"/>
            <w:right w:val="none" w:sz="0" w:space="0" w:color="auto"/>
          </w:divBdr>
        </w:div>
        <w:div w:id="1147939298">
          <w:marLeft w:val="640"/>
          <w:marRight w:val="0"/>
          <w:marTop w:val="0"/>
          <w:marBottom w:val="0"/>
          <w:divBdr>
            <w:top w:val="none" w:sz="0" w:space="0" w:color="auto"/>
            <w:left w:val="none" w:sz="0" w:space="0" w:color="auto"/>
            <w:bottom w:val="none" w:sz="0" w:space="0" w:color="auto"/>
            <w:right w:val="none" w:sz="0" w:space="0" w:color="auto"/>
          </w:divBdr>
        </w:div>
        <w:div w:id="199904999">
          <w:marLeft w:val="640"/>
          <w:marRight w:val="0"/>
          <w:marTop w:val="0"/>
          <w:marBottom w:val="0"/>
          <w:divBdr>
            <w:top w:val="none" w:sz="0" w:space="0" w:color="auto"/>
            <w:left w:val="none" w:sz="0" w:space="0" w:color="auto"/>
            <w:bottom w:val="none" w:sz="0" w:space="0" w:color="auto"/>
            <w:right w:val="none" w:sz="0" w:space="0" w:color="auto"/>
          </w:divBdr>
        </w:div>
        <w:div w:id="1550069696">
          <w:marLeft w:val="640"/>
          <w:marRight w:val="0"/>
          <w:marTop w:val="0"/>
          <w:marBottom w:val="0"/>
          <w:divBdr>
            <w:top w:val="none" w:sz="0" w:space="0" w:color="auto"/>
            <w:left w:val="none" w:sz="0" w:space="0" w:color="auto"/>
            <w:bottom w:val="none" w:sz="0" w:space="0" w:color="auto"/>
            <w:right w:val="none" w:sz="0" w:space="0" w:color="auto"/>
          </w:divBdr>
        </w:div>
        <w:div w:id="727845802">
          <w:marLeft w:val="640"/>
          <w:marRight w:val="0"/>
          <w:marTop w:val="0"/>
          <w:marBottom w:val="0"/>
          <w:divBdr>
            <w:top w:val="none" w:sz="0" w:space="0" w:color="auto"/>
            <w:left w:val="none" w:sz="0" w:space="0" w:color="auto"/>
            <w:bottom w:val="none" w:sz="0" w:space="0" w:color="auto"/>
            <w:right w:val="none" w:sz="0" w:space="0" w:color="auto"/>
          </w:divBdr>
        </w:div>
      </w:divsChild>
    </w:div>
    <w:div w:id="1742831368">
      <w:bodyDiv w:val="1"/>
      <w:marLeft w:val="0"/>
      <w:marRight w:val="0"/>
      <w:marTop w:val="0"/>
      <w:marBottom w:val="0"/>
      <w:divBdr>
        <w:top w:val="none" w:sz="0" w:space="0" w:color="auto"/>
        <w:left w:val="none" w:sz="0" w:space="0" w:color="auto"/>
        <w:bottom w:val="none" w:sz="0" w:space="0" w:color="auto"/>
        <w:right w:val="none" w:sz="0" w:space="0" w:color="auto"/>
      </w:divBdr>
      <w:divsChild>
        <w:div w:id="1517961327">
          <w:marLeft w:val="640"/>
          <w:marRight w:val="0"/>
          <w:marTop w:val="0"/>
          <w:marBottom w:val="0"/>
          <w:divBdr>
            <w:top w:val="none" w:sz="0" w:space="0" w:color="auto"/>
            <w:left w:val="none" w:sz="0" w:space="0" w:color="auto"/>
            <w:bottom w:val="none" w:sz="0" w:space="0" w:color="auto"/>
            <w:right w:val="none" w:sz="0" w:space="0" w:color="auto"/>
          </w:divBdr>
        </w:div>
        <w:div w:id="59789380">
          <w:marLeft w:val="640"/>
          <w:marRight w:val="0"/>
          <w:marTop w:val="0"/>
          <w:marBottom w:val="0"/>
          <w:divBdr>
            <w:top w:val="none" w:sz="0" w:space="0" w:color="auto"/>
            <w:left w:val="none" w:sz="0" w:space="0" w:color="auto"/>
            <w:bottom w:val="none" w:sz="0" w:space="0" w:color="auto"/>
            <w:right w:val="none" w:sz="0" w:space="0" w:color="auto"/>
          </w:divBdr>
        </w:div>
        <w:div w:id="633752965">
          <w:marLeft w:val="640"/>
          <w:marRight w:val="0"/>
          <w:marTop w:val="0"/>
          <w:marBottom w:val="0"/>
          <w:divBdr>
            <w:top w:val="none" w:sz="0" w:space="0" w:color="auto"/>
            <w:left w:val="none" w:sz="0" w:space="0" w:color="auto"/>
            <w:bottom w:val="none" w:sz="0" w:space="0" w:color="auto"/>
            <w:right w:val="none" w:sz="0" w:space="0" w:color="auto"/>
          </w:divBdr>
        </w:div>
        <w:div w:id="1621302077">
          <w:marLeft w:val="640"/>
          <w:marRight w:val="0"/>
          <w:marTop w:val="0"/>
          <w:marBottom w:val="0"/>
          <w:divBdr>
            <w:top w:val="none" w:sz="0" w:space="0" w:color="auto"/>
            <w:left w:val="none" w:sz="0" w:space="0" w:color="auto"/>
            <w:bottom w:val="none" w:sz="0" w:space="0" w:color="auto"/>
            <w:right w:val="none" w:sz="0" w:space="0" w:color="auto"/>
          </w:divBdr>
        </w:div>
        <w:div w:id="1768186478">
          <w:marLeft w:val="640"/>
          <w:marRight w:val="0"/>
          <w:marTop w:val="0"/>
          <w:marBottom w:val="0"/>
          <w:divBdr>
            <w:top w:val="none" w:sz="0" w:space="0" w:color="auto"/>
            <w:left w:val="none" w:sz="0" w:space="0" w:color="auto"/>
            <w:bottom w:val="none" w:sz="0" w:space="0" w:color="auto"/>
            <w:right w:val="none" w:sz="0" w:space="0" w:color="auto"/>
          </w:divBdr>
        </w:div>
        <w:div w:id="2132935945">
          <w:marLeft w:val="640"/>
          <w:marRight w:val="0"/>
          <w:marTop w:val="0"/>
          <w:marBottom w:val="0"/>
          <w:divBdr>
            <w:top w:val="none" w:sz="0" w:space="0" w:color="auto"/>
            <w:left w:val="none" w:sz="0" w:space="0" w:color="auto"/>
            <w:bottom w:val="none" w:sz="0" w:space="0" w:color="auto"/>
            <w:right w:val="none" w:sz="0" w:space="0" w:color="auto"/>
          </w:divBdr>
        </w:div>
        <w:div w:id="1104964032">
          <w:marLeft w:val="640"/>
          <w:marRight w:val="0"/>
          <w:marTop w:val="0"/>
          <w:marBottom w:val="0"/>
          <w:divBdr>
            <w:top w:val="none" w:sz="0" w:space="0" w:color="auto"/>
            <w:left w:val="none" w:sz="0" w:space="0" w:color="auto"/>
            <w:bottom w:val="none" w:sz="0" w:space="0" w:color="auto"/>
            <w:right w:val="none" w:sz="0" w:space="0" w:color="auto"/>
          </w:divBdr>
        </w:div>
        <w:div w:id="189874898">
          <w:marLeft w:val="640"/>
          <w:marRight w:val="0"/>
          <w:marTop w:val="0"/>
          <w:marBottom w:val="0"/>
          <w:divBdr>
            <w:top w:val="none" w:sz="0" w:space="0" w:color="auto"/>
            <w:left w:val="none" w:sz="0" w:space="0" w:color="auto"/>
            <w:bottom w:val="none" w:sz="0" w:space="0" w:color="auto"/>
            <w:right w:val="none" w:sz="0" w:space="0" w:color="auto"/>
          </w:divBdr>
        </w:div>
        <w:div w:id="698551479">
          <w:marLeft w:val="640"/>
          <w:marRight w:val="0"/>
          <w:marTop w:val="0"/>
          <w:marBottom w:val="0"/>
          <w:divBdr>
            <w:top w:val="none" w:sz="0" w:space="0" w:color="auto"/>
            <w:left w:val="none" w:sz="0" w:space="0" w:color="auto"/>
            <w:bottom w:val="none" w:sz="0" w:space="0" w:color="auto"/>
            <w:right w:val="none" w:sz="0" w:space="0" w:color="auto"/>
          </w:divBdr>
        </w:div>
        <w:div w:id="971522794">
          <w:marLeft w:val="640"/>
          <w:marRight w:val="0"/>
          <w:marTop w:val="0"/>
          <w:marBottom w:val="0"/>
          <w:divBdr>
            <w:top w:val="none" w:sz="0" w:space="0" w:color="auto"/>
            <w:left w:val="none" w:sz="0" w:space="0" w:color="auto"/>
            <w:bottom w:val="none" w:sz="0" w:space="0" w:color="auto"/>
            <w:right w:val="none" w:sz="0" w:space="0" w:color="auto"/>
          </w:divBdr>
        </w:div>
        <w:div w:id="835220711">
          <w:marLeft w:val="640"/>
          <w:marRight w:val="0"/>
          <w:marTop w:val="0"/>
          <w:marBottom w:val="0"/>
          <w:divBdr>
            <w:top w:val="none" w:sz="0" w:space="0" w:color="auto"/>
            <w:left w:val="none" w:sz="0" w:space="0" w:color="auto"/>
            <w:bottom w:val="none" w:sz="0" w:space="0" w:color="auto"/>
            <w:right w:val="none" w:sz="0" w:space="0" w:color="auto"/>
          </w:divBdr>
        </w:div>
        <w:div w:id="1342201853">
          <w:marLeft w:val="640"/>
          <w:marRight w:val="0"/>
          <w:marTop w:val="0"/>
          <w:marBottom w:val="0"/>
          <w:divBdr>
            <w:top w:val="none" w:sz="0" w:space="0" w:color="auto"/>
            <w:left w:val="none" w:sz="0" w:space="0" w:color="auto"/>
            <w:bottom w:val="none" w:sz="0" w:space="0" w:color="auto"/>
            <w:right w:val="none" w:sz="0" w:space="0" w:color="auto"/>
          </w:divBdr>
        </w:div>
        <w:div w:id="864442923">
          <w:marLeft w:val="640"/>
          <w:marRight w:val="0"/>
          <w:marTop w:val="0"/>
          <w:marBottom w:val="0"/>
          <w:divBdr>
            <w:top w:val="none" w:sz="0" w:space="0" w:color="auto"/>
            <w:left w:val="none" w:sz="0" w:space="0" w:color="auto"/>
            <w:bottom w:val="none" w:sz="0" w:space="0" w:color="auto"/>
            <w:right w:val="none" w:sz="0" w:space="0" w:color="auto"/>
          </w:divBdr>
        </w:div>
        <w:div w:id="410927450">
          <w:marLeft w:val="640"/>
          <w:marRight w:val="0"/>
          <w:marTop w:val="0"/>
          <w:marBottom w:val="0"/>
          <w:divBdr>
            <w:top w:val="none" w:sz="0" w:space="0" w:color="auto"/>
            <w:left w:val="none" w:sz="0" w:space="0" w:color="auto"/>
            <w:bottom w:val="none" w:sz="0" w:space="0" w:color="auto"/>
            <w:right w:val="none" w:sz="0" w:space="0" w:color="auto"/>
          </w:divBdr>
        </w:div>
        <w:div w:id="1116488387">
          <w:marLeft w:val="640"/>
          <w:marRight w:val="0"/>
          <w:marTop w:val="0"/>
          <w:marBottom w:val="0"/>
          <w:divBdr>
            <w:top w:val="none" w:sz="0" w:space="0" w:color="auto"/>
            <w:left w:val="none" w:sz="0" w:space="0" w:color="auto"/>
            <w:bottom w:val="none" w:sz="0" w:space="0" w:color="auto"/>
            <w:right w:val="none" w:sz="0" w:space="0" w:color="auto"/>
          </w:divBdr>
        </w:div>
        <w:div w:id="1429958789">
          <w:marLeft w:val="640"/>
          <w:marRight w:val="0"/>
          <w:marTop w:val="0"/>
          <w:marBottom w:val="0"/>
          <w:divBdr>
            <w:top w:val="none" w:sz="0" w:space="0" w:color="auto"/>
            <w:left w:val="none" w:sz="0" w:space="0" w:color="auto"/>
            <w:bottom w:val="none" w:sz="0" w:space="0" w:color="auto"/>
            <w:right w:val="none" w:sz="0" w:space="0" w:color="auto"/>
          </w:divBdr>
        </w:div>
        <w:div w:id="1022130689">
          <w:marLeft w:val="640"/>
          <w:marRight w:val="0"/>
          <w:marTop w:val="0"/>
          <w:marBottom w:val="0"/>
          <w:divBdr>
            <w:top w:val="none" w:sz="0" w:space="0" w:color="auto"/>
            <w:left w:val="none" w:sz="0" w:space="0" w:color="auto"/>
            <w:bottom w:val="none" w:sz="0" w:space="0" w:color="auto"/>
            <w:right w:val="none" w:sz="0" w:space="0" w:color="auto"/>
          </w:divBdr>
        </w:div>
        <w:div w:id="1567567334">
          <w:marLeft w:val="640"/>
          <w:marRight w:val="0"/>
          <w:marTop w:val="0"/>
          <w:marBottom w:val="0"/>
          <w:divBdr>
            <w:top w:val="none" w:sz="0" w:space="0" w:color="auto"/>
            <w:left w:val="none" w:sz="0" w:space="0" w:color="auto"/>
            <w:bottom w:val="none" w:sz="0" w:space="0" w:color="auto"/>
            <w:right w:val="none" w:sz="0" w:space="0" w:color="auto"/>
          </w:divBdr>
        </w:div>
        <w:div w:id="956066770">
          <w:marLeft w:val="640"/>
          <w:marRight w:val="0"/>
          <w:marTop w:val="0"/>
          <w:marBottom w:val="0"/>
          <w:divBdr>
            <w:top w:val="none" w:sz="0" w:space="0" w:color="auto"/>
            <w:left w:val="none" w:sz="0" w:space="0" w:color="auto"/>
            <w:bottom w:val="none" w:sz="0" w:space="0" w:color="auto"/>
            <w:right w:val="none" w:sz="0" w:space="0" w:color="auto"/>
          </w:divBdr>
        </w:div>
        <w:div w:id="1730229322">
          <w:marLeft w:val="640"/>
          <w:marRight w:val="0"/>
          <w:marTop w:val="0"/>
          <w:marBottom w:val="0"/>
          <w:divBdr>
            <w:top w:val="none" w:sz="0" w:space="0" w:color="auto"/>
            <w:left w:val="none" w:sz="0" w:space="0" w:color="auto"/>
            <w:bottom w:val="none" w:sz="0" w:space="0" w:color="auto"/>
            <w:right w:val="none" w:sz="0" w:space="0" w:color="auto"/>
          </w:divBdr>
        </w:div>
        <w:div w:id="1237014245">
          <w:marLeft w:val="640"/>
          <w:marRight w:val="0"/>
          <w:marTop w:val="0"/>
          <w:marBottom w:val="0"/>
          <w:divBdr>
            <w:top w:val="none" w:sz="0" w:space="0" w:color="auto"/>
            <w:left w:val="none" w:sz="0" w:space="0" w:color="auto"/>
            <w:bottom w:val="none" w:sz="0" w:space="0" w:color="auto"/>
            <w:right w:val="none" w:sz="0" w:space="0" w:color="auto"/>
          </w:divBdr>
        </w:div>
        <w:div w:id="288777782">
          <w:marLeft w:val="640"/>
          <w:marRight w:val="0"/>
          <w:marTop w:val="0"/>
          <w:marBottom w:val="0"/>
          <w:divBdr>
            <w:top w:val="none" w:sz="0" w:space="0" w:color="auto"/>
            <w:left w:val="none" w:sz="0" w:space="0" w:color="auto"/>
            <w:bottom w:val="none" w:sz="0" w:space="0" w:color="auto"/>
            <w:right w:val="none" w:sz="0" w:space="0" w:color="auto"/>
          </w:divBdr>
        </w:div>
        <w:div w:id="21128625">
          <w:marLeft w:val="640"/>
          <w:marRight w:val="0"/>
          <w:marTop w:val="0"/>
          <w:marBottom w:val="0"/>
          <w:divBdr>
            <w:top w:val="none" w:sz="0" w:space="0" w:color="auto"/>
            <w:left w:val="none" w:sz="0" w:space="0" w:color="auto"/>
            <w:bottom w:val="none" w:sz="0" w:space="0" w:color="auto"/>
            <w:right w:val="none" w:sz="0" w:space="0" w:color="auto"/>
          </w:divBdr>
        </w:div>
        <w:div w:id="318772121">
          <w:marLeft w:val="640"/>
          <w:marRight w:val="0"/>
          <w:marTop w:val="0"/>
          <w:marBottom w:val="0"/>
          <w:divBdr>
            <w:top w:val="none" w:sz="0" w:space="0" w:color="auto"/>
            <w:left w:val="none" w:sz="0" w:space="0" w:color="auto"/>
            <w:bottom w:val="none" w:sz="0" w:space="0" w:color="auto"/>
            <w:right w:val="none" w:sz="0" w:space="0" w:color="auto"/>
          </w:divBdr>
        </w:div>
        <w:div w:id="668287512">
          <w:marLeft w:val="640"/>
          <w:marRight w:val="0"/>
          <w:marTop w:val="0"/>
          <w:marBottom w:val="0"/>
          <w:divBdr>
            <w:top w:val="none" w:sz="0" w:space="0" w:color="auto"/>
            <w:left w:val="none" w:sz="0" w:space="0" w:color="auto"/>
            <w:bottom w:val="none" w:sz="0" w:space="0" w:color="auto"/>
            <w:right w:val="none" w:sz="0" w:space="0" w:color="auto"/>
          </w:divBdr>
        </w:div>
        <w:div w:id="164245452">
          <w:marLeft w:val="640"/>
          <w:marRight w:val="0"/>
          <w:marTop w:val="0"/>
          <w:marBottom w:val="0"/>
          <w:divBdr>
            <w:top w:val="none" w:sz="0" w:space="0" w:color="auto"/>
            <w:left w:val="none" w:sz="0" w:space="0" w:color="auto"/>
            <w:bottom w:val="none" w:sz="0" w:space="0" w:color="auto"/>
            <w:right w:val="none" w:sz="0" w:space="0" w:color="auto"/>
          </w:divBdr>
        </w:div>
        <w:div w:id="1657420339">
          <w:marLeft w:val="640"/>
          <w:marRight w:val="0"/>
          <w:marTop w:val="0"/>
          <w:marBottom w:val="0"/>
          <w:divBdr>
            <w:top w:val="none" w:sz="0" w:space="0" w:color="auto"/>
            <w:left w:val="none" w:sz="0" w:space="0" w:color="auto"/>
            <w:bottom w:val="none" w:sz="0" w:space="0" w:color="auto"/>
            <w:right w:val="none" w:sz="0" w:space="0" w:color="auto"/>
          </w:divBdr>
        </w:div>
        <w:div w:id="217060423">
          <w:marLeft w:val="640"/>
          <w:marRight w:val="0"/>
          <w:marTop w:val="0"/>
          <w:marBottom w:val="0"/>
          <w:divBdr>
            <w:top w:val="none" w:sz="0" w:space="0" w:color="auto"/>
            <w:left w:val="none" w:sz="0" w:space="0" w:color="auto"/>
            <w:bottom w:val="none" w:sz="0" w:space="0" w:color="auto"/>
            <w:right w:val="none" w:sz="0" w:space="0" w:color="auto"/>
          </w:divBdr>
        </w:div>
        <w:div w:id="1163735857">
          <w:marLeft w:val="640"/>
          <w:marRight w:val="0"/>
          <w:marTop w:val="0"/>
          <w:marBottom w:val="0"/>
          <w:divBdr>
            <w:top w:val="none" w:sz="0" w:space="0" w:color="auto"/>
            <w:left w:val="none" w:sz="0" w:space="0" w:color="auto"/>
            <w:bottom w:val="none" w:sz="0" w:space="0" w:color="auto"/>
            <w:right w:val="none" w:sz="0" w:space="0" w:color="auto"/>
          </w:divBdr>
        </w:div>
        <w:div w:id="612858996">
          <w:marLeft w:val="640"/>
          <w:marRight w:val="0"/>
          <w:marTop w:val="0"/>
          <w:marBottom w:val="0"/>
          <w:divBdr>
            <w:top w:val="none" w:sz="0" w:space="0" w:color="auto"/>
            <w:left w:val="none" w:sz="0" w:space="0" w:color="auto"/>
            <w:bottom w:val="none" w:sz="0" w:space="0" w:color="auto"/>
            <w:right w:val="none" w:sz="0" w:space="0" w:color="auto"/>
          </w:divBdr>
        </w:div>
        <w:div w:id="1769544044">
          <w:marLeft w:val="640"/>
          <w:marRight w:val="0"/>
          <w:marTop w:val="0"/>
          <w:marBottom w:val="0"/>
          <w:divBdr>
            <w:top w:val="none" w:sz="0" w:space="0" w:color="auto"/>
            <w:left w:val="none" w:sz="0" w:space="0" w:color="auto"/>
            <w:bottom w:val="none" w:sz="0" w:space="0" w:color="auto"/>
            <w:right w:val="none" w:sz="0" w:space="0" w:color="auto"/>
          </w:divBdr>
        </w:div>
        <w:div w:id="1526944427">
          <w:marLeft w:val="640"/>
          <w:marRight w:val="0"/>
          <w:marTop w:val="0"/>
          <w:marBottom w:val="0"/>
          <w:divBdr>
            <w:top w:val="none" w:sz="0" w:space="0" w:color="auto"/>
            <w:left w:val="none" w:sz="0" w:space="0" w:color="auto"/>
            <w:bottom w:val="none" w:sz="0" w:space="0" w:color="auto"/>
            <w:right w:val="none" w:sz="0" w:space="0" w:color="auto"/>
          </w:divBdr>
        </w:div>
        <w:div w:id="463238315">
          <w:marLeft w:val="640"/>
          <w:marRight w:val="0"/>
          <w:marTop w:val="0"/>
          <w:marBottom w:val="0"/>
          <w:divBdr>
            <w:top w:val="none" w:sz="0" w:space="0" w:color="auto"/>
            <w:left w:val="none" w:sz="0" w:space="0" w:color="auto"/>
            <w:bottom w:val="none" w:sz="0" w:space="0" w:color="auto"/>
            <w:right w:val="none" w:sz="0" w:space="0" w:color="auto"/>
          </w:divBdr>
        </w:div>
        <w:div w:id="1874419397">
          <w:marLeft w:val="640"/>
          <w:marRight w:val="0"/>
          <w:marTop w:val="0"/>
          <w:marBottom w:val="0"/>
          <w:divBdr>
            <w:top w:val="none" w:sz="0" w:space="0" w:color="auto"/>
            <w:left w:val="none" w:sz="0" w:space="0" w:color="auto"/>
            <w:bottom w:val="none" w:sz="0" w:space="0" w:color="auto"/>
            <w:right w:val="none" w:sz="0" w:space="0" w:color="auto"/>
          </w:divBdr>
        </w:div>
        <w:div w:id="2076924702">
          <w:marLeft w:val="640"/>
          <w:marRight w:val="0"/>
          <w:marTop w:val="0"/>
          <w:marBottom w:val="0"/>
          <w:divBdr>
            <w:top w:val="none" w:sz="0" w:space="0" w:color="auto"/>
            <w:left w:val="none" w:sz="0" w:space="0" w:color="auto"/>
            <w:bottom w:val="none" w:sz="0" w:space="0" w:color="auto"/>
            <w:right w:val="none" w:sz="0" w:space="0" w:color="auto"/>
          </w:divBdr>
        </w:div>
        <w:div w:id="1629553993">
          <w:marLeft w:val="640"/>
          <w:marRight w:val="0"/>
          <w:marTop w:val="0"/>
          <w:marBottom w:val="0"/>
          <w:divBdr>
            <w:top w:val="none" w:sz="0" w:space="0" w:color="auto"/>
            <w:left w:val="none" w:sz="0" w:space="0" w:color="auto"/>
            <w:bottom w:val="none" w:sz="0" w:space="0" w:color="auto"/>
            <w:right w:val="none" w:sz="0" w:space="0" w:color="auto"/>
          </w:divBdr>
        </w:div>
        <w:div w:id="1107119630">
          <w:marLeft w:val="640"/>
          <w:marRight w:val="0"/>
          <w:marTop w:val="0"/>
          <w:marBottom w:val="0"/>
          <w:divBdr>
            <w:top w:val="none" w:sz="0" w:space="0" w:color="auto"/>
            <w:left w:val="none" w:sz="0" w:space="0" w:color="auto"/>
            <w:bottom w:val="none" w:sz="0" w:space="0" w:color="auto"/>
            <w:right w:val="none" w:sz="0" w:space="0" w:color="auto"/>
          </w:divBdr>
        </w:div>
        <w:div w:id="986543940">
          <w:marLeft w:val="640"/>
          <w:marRight w:val="0"/>
          <w:marTop w:val="0"/>
          <w:marBottom w:val="0"/>
          <w:divBdr>
            <w:top w:val="none" w:sz="0" w:space="0" w:color="auto"/>
            <w:left w:val="none" w:sz="0" w:space="0" w:color="auto"/>
            <w:bottom w:val="none" w:sz="0" w:space="0" w:color="auto"/>
            <w:right w:val="none" w:sz="0" w:space="0" w:color="auto"/>
          </w:divBdr>
        </w:div>
        <w:div w:id="1459758914">
          <w:marLeft w:val="640"/>
          <w:marRight w:val="0"/>
          <w:marTop w:val="0"/>
          <w:marBottom w:val="0"/>
          <w:divBdr>
            <w:top w:val="none" w:sz="0" w:space="0" w:color="auto"/>
            <w:left w:val="none" w:sz="0" w:space="0" w:color="auto"/>
            <w:bottom w:val="none" w:sz="0" w:space="0" w:color="auto"/>
            <w:right w:val="none" w:sz="0" w:space="0" w:color="auto"/>
          </w:divBdr>
        </w:div>
        <w:div w:id="1656179720">
          <w:marLeft w:val="640"/>
          <w:marRight w:val="0"/>
          <w:marTop w:val="0"/>
          <w:marBottom w:val="0"/>
          <w:divBdr>
            <w:top w:val="none" w:sz="0" w:space="0" w:color="auto"/>
            <w:left w:val="none" w:sz="0" w:space="0" w:color="auto"/>
            <w:bottom w:val="none" w:sz="0" w:space="0" w:color="auto"/>
            <w:right w:val="none" w:sz="0" w:space="0" w:color="auto"/>
          </w:divBdr>
        </w:div>
      </w:divsChild>
    </w:div>
    <w:div w:id="1767573670">
      <w:bodyDiv w:val="1"/>
      <w:marLeft w:val="0"/>
      <w:marRight w:val="0"/>
      <w:marTop w:val="0"/>
      <w:marBottom w:val="0"/>
      <w:divBdr>
        <w:top w:val="none" w:sz="0" w:space="0" w:color="auto"/>
        <w:left w:val="none" w:sz="0" w:space="0" w:color="auto"/>
        <w:bottom w:val="none" w:sz="0" w:space="0" w:color="auto"/>
        <w:right w:val="none" w:sz="0" w:space="0" w:color="auto"/>
      </w:divBdr>
      <w:divsChild>
        <w:div w:id="865756097">
          <w:marLeft w:val="640"/>
          <w:marRight w:val="0"/>
          <w:marTop w:val="0"/>
          <w:marBottom w:val="0"/>
          <w:divBdr>
            <w:top w:val="none" w:sz="0" w:space="0" w:color="auto"/>
            <w:left w:val="none" w:sz="0" w:space="0" w:color="auto"/>
            <w:bottom w:val="none" w:sz="0" w:space="0" w:color="auto"/>
            <w:right w:val="none" w:sz="0" w:space="0" w:color="auto"/>
          </w:divBdr>
        </w:div>
        <w:div w:id="1362706800">
          <w:marLeft w:val="640"/>
          <w:marRight w:val="0"/>
          <w:marTop w:val="0"/>
          <w:marBottom w:val="0"/>
          <w:divBdr>
            <w:top w:val="none" w:sz="0" w:space="0" w:color="auto"/>
            <w:left w:val="none" w:sz="0" w:space="0" w:color="auto"/>
            <w:bottom w:val="none" w:sz="0" w:space="0" w:color="auto"/>
            <w:right w:val="none" w:sz="0" w:space="0" w:color="auto"/>
          </w:divBdr>
        </w:div>
        <w:div w:id="1343052110">
          <w:marLeft w:val="640"/>
          <w:marRight w:val="0"/>
          <w:marTop w:val="0"/>
          <w:marBottom w:val="0"/>
          <w:divBdr>
            <w:top w:val="none" w:sz="0" w:space="0" w:color="auto"/>
            <w:left w:val="none" w:sz="0" w:space="0" w:color="auto"/>
            <w:bottom w:val="none" w:sz="0" w:space="0" w:color="auto"/>
            <w:right w:val="none" w:sz="0" w:space="0" w:color="auto"/>
          </w:divBdr>
        </w:div>
        <w:div w:id="1544901365">
          <w:marLeft w:val="640"/>
          <w:marRight w:val="0"/>
          <w:marTop w:val="0"/>
          <w:marBottom w:val="0"/>
          <w:divBdr>
            <w:top w:val="none" w:sz="0" w:space="0" w:color="auto"/>
            <w:left w:val="none" w:sz="0" w:space="0" w:color="auto"/>
            <w:bottom w:val="none" w:sz="0" w:space="0" w:color="auto"/>
            <w:right w:val="none" w:sz="0" w:space="0" w:color="auto"/>
          </w:divBdr>
        </w:div>
        <w:div w:id="156118192">
          <w:marLeft w:val="640"/>
          <w:marRight w:val="0"/>
          <w:marTop w:val="0"/>
          <w:marBottom w:val="0"/>
          <w:divBdr>
            <w:top w:val="none" w:sz="0" w:space="0" w:color="auto"/>
            <w:left w:val="none" w:sz="0" w:space="0" w:color="auto"/>
            <w:bottom w:val="none" w:sz="0" w:space="0" w:color="auto"/>
            <w:right w:val="none" w:sz="0" w:space="0" w:color="auto"/>
          </w:divBdr>
        </w:div>
        <w:div w:id="95712168">
          <w:marLeft w:val="640"/>
          <w:marRight w:val="0"/>
          <w:marTop w:val="0"/>
          <w:marBottom w:val="0"/>
          <w:divBdr>
            <w:top w:val="none" w:sz="0" w:space="0" w:color="auto"/>
            <w:left w:val="none" w:sz="0" w:space="0" w:color="auto"/>
            <w:bottom w:val="none" w:sz="0" w:space="0" w:color="auto"/>
            <w:right w:val="none" w:sz="0" w:space="0" w:color="auto"/>
          </w:divBdr>
        </w:div>
        <w:div w:id="299962535">
          <w:marLeft w:val="640"/>
          <w:marRight w:val="0"/>
          <w:marTop w:val="0"/>
          <w:marBottom w:val="0"/>
          <w:divBdr>
            <w:top w:val="none" w:sz="0" w:space="0" w:color="auto"/>
            <w:left w:val="none" w:sz="0" w:space="0" w:color="auto"/>
            <w:bottom w:val="none" w:sz="0" w:space="0" w:color="auto"/>
            <w:right w:val="none" w:sz="0" w:space="0" w:color="auto"/>
          </w:divBdr>
        </w:div>
        <w:div w:id="1976443559">
          <w:marLeft w:val="640"/>
          <w:marRight w:val="0"/>
          <w:marTop w:val="0"/>
          <w:marBottom w:val="0"/>
          <w:divBdr>
            <w:top w:val="none" w:sz="0" w:space="0" w:color="auto"/>
            <w:left w:val="none" w:sz="0" w:space="0" w:color="auto"/>
            <w:bottom w:val="none" w:sz="0" w:space="0" w:color="auto"/>
            <w:right w:val="none" w:sz="0" w:space="0" w:color="auto"/>
          </w:divBdr>
        </w:div>
        <w:div w:id="1538813137">
          <w:marLeft w:val="640"/>
          <w:marRight w:val="0"/>
          <w:marTop w:val="0"/>
          <w:marBottom w:val="0"/>
          <w:divBdr>
            <w:top w:val="none" w:sz="0" w:space="0" w:color="auto"/>
            <w:left w:val="none" w:sz="0" w:space="0" w:color="auto"/>
            <w:bottom w:val="none" w:sz="0" w:space="0" w:color="auto"/>
            <w:right w:val="none" w:sz="0" w:space="0" w:color="auto"/>
          </w:divBdr>
        </w:div>
        <w:div w:id="2146895507">
          <w:marLeft w:val="640"/>
          <w:marRight w:val="0"/>
          <w:marTop w:val="0"/>
          <w:marBottom w:val="0"/>
          <w:divBdr>
            <w:top w:val="none" w:sz="0" w:space="0" w:color="auto"/>
            <w:left w:val="none" w:sz="0" w:space="0" w:color="auto"/>
            <w:bottom w:val="none" w:sz="0" w:space="0" w:color="auto"/>
            <w:right w:val="none" w:sz="0" w:space="0" w:color="auto"/>
          </w:divBdr>
        </w:div>
        <w:div w:id="154878594">
          <w:marLeft w:val="640"/>
          <w:marRight w:val="0"/>
          <w:marTop w:val="0"/>
          <w:marBottom w:val="0"/>
          <w:divBdr>
            <w:top w:val="none" w:sz="0" w:space="0" w:color="auto"/>
            <w:left w:val="none" w:sz="0" w:space="0" w:color="auto"/>
            <w:bottom w:val="none" w:sz="0" w:space="0" w:color="auto"/>
            <w:right w:val="none" w:sz="0" w:space="0" w:color="auto"/>
          </w:divBdr>
        </w:div>
        <w:div w:id="679821100">
          <w:marLeft w:val="640"/>
          <w:marRight w:val="0"/>
          <w:marTop w:val="0"/>
          <w:marBottom w:val="0"/>
          <w:divBdr>
            <w:top w:val="none" w:sz="0" w:space="0" w:color="auto"/>
            <w:left w:val="none" w:sz="0" w:space="0" w:color="auto"/>
            <w:bottom w:val="none" w:sz="0" w:space="0" w:color="auto"/>
            <w:right w:val="none" w:sz="0" w:space="0" w:color="auto"/>
          </w:divBdr>
        </w:div>
        <w:div w:id="2035109615">
          <w:marLeft w:val="640"/>
          <w:marRight w:val="0"/>
          <w:marTop w:val="0"/>
          <w:marBottom w:val="0"/>
          <w:divBdr>
            <w:top w:val="none" w:sz="0" w:space="0" w:color="auto"/>
            <w:left w:val="none" w:sz="0" w:space="0" w:color="auto"/>
            <w:bottom w:val="none" w:sz="0" w:space="0" w:color="auto"/>
            <w:right w:val="none" w:sz="0" w:space="0" w:color="auto"/>
          </w:divBdr>
        </w:div>
        <w:div w:id="779953219">
          <w:marLeft w:val="640"/>
          <w:marRight w:val="0"/>
          <w:marTop w:val="0"/>
          <w:marBottom w:val="0"/>
          <w:divBdr>
            <w:top w:val="none" w:sz="0" w:space="0" w:color="auto"/>
            <w:left w:val="none" w:sz="0" w:space="0" w:color="auto"/>
            <w:bottom w:val="none" w:sz="0" w:space="0" w:color="auto"/>
            <w:right w:val="none" w:sz="0" w:space="0" w:color="auto"/>
          </w:divBdr>
        </w:div>
        <w:div w:id="1444494863">
          <w:marLeft w:val="640"/>
          <w:marRight w:val="0"/>
          <w:marTop w:val="0"/>
          <w:marBottom w:val="0"/>
          <w:divBdr>
            <w:top w:val="none" w:sz="0" w:space="0" w:color="auto"/>
            <w:left w:val="none" w:sz="0" w:space="0" w:color="auto"/>
            <w:bottom w:val="none" w:sz="0" w:space="0" w:color="auto"/>
            <w:right w:val="none" w:sz="0" w:space="0" w:color="auto"/>
          </w:divBdr>
        </w:div>
        <w:div w:id="1615021043">
          <w:marLeft w:val="640"/>
          <w:marRight w:val="0"/>
          <w:marTop w:val="0"/>
          <w:marBottom w:val="0"/>
          <w:divBdr>
            <w:top w:val="none" w:sz="0" w:space="0" w:color="auto"/>
            <w:left w:val="none" w:sz="0" w:space="0" w:color="auto"/>
            <w:bottom w:val="none" w:sz="0" w:space="0" w:color="auto"/>
            <w:right w:val="none" w:sz="0" w:space="0" w:color="auto"/>
          </w:divBdr>
        </w:div>
        <w:div w:id="1707366886">
          <w:marLeft w:val="640"/>
          <w:marRight w:val="0"/>
          <w:marTop w:val="0"/>
          <w:marBottom w:val="0"/>
          <w:divBdr>
            <w:top w:val="none" w:sz="0" w:space="0" w:color="auto"/>
            <w:left w:val="none" w:sz="0" w:space="0" w:color="auto"/>
            <w:bottom w:val="none" w:sz="0" w:space="0" w:color="auto"/>
            <w:right w:val="none" w:sz="0" w:space="0" w:color="auto"/>
          </w:divBdr>
        </w:div>
        <w:div w:id="1645313298">
          <w:marLeft w:val="640"/>
          <w:marRight w:val="0"/>
          <w:marTop w:val="0"/>
          <w:marBottom w:val="0"/>
          <w:divBdr>
            <w:top w:val="none" w:sz="0" w:space="0" w:color="auto"/>
            <w:left w:val="none" w:sz="0" w:space="0" w:color="auto"/>
            <w:bottom w:val="none" w:sz="0" w:space="0" w:color="auto"/>
            <w:right w:val="none" w:sz="0" w:space="0" w:color="auto"/>
          </w:divBdr>
        </w:div>
        <w:div w:id="1750999446">
          <w:marLeft w:val="640"/>
          <w:marRight w:val="0"/>
          <w:marTop w:val="0"/>
          <w:marBottom w:val="0"/>
          <w:divBdr>
            <w:top w:val="none" w:sz="0" w:space="0" w:color="auto"/>
            <w:left w:val="none" w:sz="0" w:space="0" w:color="auto"/>
            <w:bottom w:val="none" w:sz="0" w:space="0" w:color="auto"/>
            <w:right w:val="none" w:sz="0" w:space="0" w:color="auto"/>
          </w:divBdr>
        </w:div>
        <w:div w:id="91556511">
          <w:marLeft w:val="640"/>
          <w:marRight w:val="0"/>
          <w:marTop w:val="0"/>
          <w:marBottom w:val="0"/>
          <w:divBdr>
            <w:top w:val="none" w:sz="0" w:space="0" w:color="auto"/>
            <w:left w:val="none" w:sz="0" w:space="0" w:color="auto"/>
            <w:bottom w:val="none" w:sz="0" w:space="0" w:color="auto"/>
            <w:right w:val="none" w:sz="0" w:space="0" w:color="auto"/>
          </w:divBdr>
        </w:div>
        <w:div w:id="894051197">
          <w:marLeft w:val="640"/>
          <w:marRight w:val="0"/>
          <w:marTop w:val="0"/>
          <w:marBottom w:val="0"/>
          <w:divBdr>
            <w:top w:val="none" w:sz="0" w:space="0" w:color="auto"/>
            <w:left w:val="none" w:sz="0" w:space="0" w:color="auto"/>
            <w:bottom w:val="none" w:sz="0" w:space="0" w:color="auto"/>
            <w:right w:val="none" w:sz="0" w:space="0" w:color="auto"/>
          </w:divBdr>
        </w:div>
        <w:div w:id="143745292">
          <w:marLeft w:val="640"/>
          <w:marRight w:val="0"/>
          <w:marTop w:val="0"/>
          <w:marBottom w:val="0"/>
          <w:divBdr>
            <w:top w:val="none" w:sz="0" w:space="0" w:color="auto"/>
            <w:left w:val="none" w:sz="0" w:space="0" w:color="auto"/>
            <w:bottom w:val="none" w:sz="0" w:space="0" w:color="auto"/>
            <w:right w:val="none" w:sz="0" w:space="0" w:color="auto"/>
          </w:divBdr>
        </w:div>
        <w:div w:id="1285691430">
          <w:marLeft w:val="640"/>
          <w:marRight w:val="0"/>
          <w:marTop w:val="0"/>
          <w:marBottom w:val="0"/>
          <w:divBdr>
            <w:top w:val="none" w:sz="0" w:space="0" w:color="auto"/>
            <w:left w:val="none" w:sz="0" w:space="0" w:color="auto"/>
            <w:bottom w:val="none" w:sz="0" w:space="0" w:color="auto"/>
            <w:right w:val="none" w:sz="0" w:space="0" w:color="auto"/>
          </w:divBdr>
        </w:div>
        <w:div w:id="1314986997">
          <w:marLeft w:val="640"/>
          <w:marRight w:val="0"/>
          <w:marTop w:val="0"/>
          <w:marBottom w:val="0"/>
          <w:divBdr>
            <w:top w:val="none" w:sz="0" w:space="0" w:color="auto"/>
            <w:left w:val="none" w:sz="0" w:space="0" w:color="auto"/>
            <w:bottom w:val="none" w:sz="0" w:space="0" w:color="auto"/>
            <w:right w:val="none" w:sz="0" w:space="0" w:color="auto"/>
          </w:divBdr>
        </w:div>
        <w:div w:id="344525551">
          <w:marLeft w:val="640"/>
          <w:marRight w:val="0"/>
          <w:marTop w:val="0"/>
          <w:marBottom w:val="0"/>
          <w:divBdr>
            <w:top w:val="none" w:sz="0" w:space="0" w:color="auto"/>
            <w:left w:val="none" w:sz="0" w:space="0" w:color="auto"/>
            <w:bottom w:val="none" w:sz="0" w:space="0" w:color="auto"/>
            <w:right w:val="none" w:sz="0" w:space="0" w:color="auto"/>
          </w:divBdr>
        </w:div>
        <w:div w:id="861549267">
          <w:marLeft w:val="640"/>
          <w:marRight w:val="0"/>
          <w:marTop w:val="0"/>
          <w:marBottom w:val="0"/>
          <w:divBdr>
            <w:top w:val="none" w:sz="0" w:space="0" w:color="auto"/>
            <w:left w:val="none" w:sz="0" w:space="0" w:color="auto"/>
            <w:bottom w:val="none" w:sz="0" w:space="0" w:color="auto"/>
            <w:right w:val="none" w:sz="0" w:space="0" w:color="auto"/>
          </w:divBdr>
        </w:div>
        <w:div w:id="2119056454">
          <w:marLeft w:val="640"/>
          <w:marRight w:val="0"/>
          <w:marTop w:val="0"/>
          <w:marBottom w:val="0"/>
          <w:divBdr>
            <w:top w:val="none" w:sz="0" w:space="0" w:color="auto"/>
            <w:left w:val="none" w:sz="0" w:space="0" w:color="auto"/>
            <w:bottom w:val="none" w:sz="0" w:space="0" w:color="auto"/>
            <w:right w:val="none" w:sz="0" w:space="0" w:color="auto"/>
          </w:divBdr>
        </w:div>
        <w:div w:id="1498886955">
          <w:marLeft w:val="640"/>
          <w:marRight w:val="0"/>
          <w:marTop w:val="0"/>
          <w:marBottom w:val="0"/>
          <w:divBdr>
            <w:top w:val="none" w:sz="0" w:space="0" w:color="auto"/>
            <w:left w:val="none" w:sz="0" w:space="0" w:color="auto"/>
            <w:bottom w:val="none" w:sz="0" w:space="0" w:color="auto"/>
            <w:right w:val="none" w:sz="0" w:space="0" w:color="auto"/>
          </w:divBdr>
        </w:div>
        <w:div w:id="2003848329">
          <w:marLeft w:val="640"/>
          <w:marRight w:val="0"/>
          <w:marTop w:val="0"/>
          <w:marBottom w:val="0"/>
          <w:divBdr>
            <w:top w:val="none" w:sz="0" w:space="0" w:color="auto"/>
            <w:left w:val="none" w:sz="0" w:space="0" w:color="auto"/>
            <w:bottom w:val="none" w:sz="0" w:space="0" w:color="auto"/>
            <w:right w:val="none" w:sz="0" w:space="0" w:color="auto"/>
          </w:divBdr>
        </w:div>
        <w:div w:id="509952835">
          <w:marLeft w:val="640"/>
          <w:marRight w:val="0"/>
          <w:marTop w:val="0"/>
          <w:marBottom w:val="0"/>
          <w:divBdr>
            <w:top w:val="none" w:sz="0" w:space="0" w:color="auto"/>
            <w:left w:val="none" w:sz="0" w:space="0" w:color="auto"/>
            <w:bottom w:val="none" w:sz="0" w:space="0" w:color="auto"/>
            <w:right w:val="none" w:sz="0" w:space="0" w:color="auto"/>
          </w:divBdr>
        </w:div>
        <w:div w:id="2058434619">
          <w:marLeft w:val="640"/>
          <w:marRight w:val="0"/>
          <w:marTop w:val="0"/>
          <w:marBottom w:val="0"/>
          <w:divBdr>
            <w:top w:val="none" w:sz="0" w:space="0" w:color="auto"/>
            <w:left w:val="none" w:sz="0" w:space="0" w:color="auto"/>
            <w:bottom w:val="none" w:sz="0" w:space="0" w:color="auto"/>
            <w:right w:val="none" w:sz="0" w:space="0" w:color="auto"/>
          </w:divBdr>
        </w:div>
        <w:div w:id="1594316216">
          <w:marLeft w:val="640"/>
          <w:marRight w:val="0"/>
          <w:marTop w:val="0"/>
          <w:marBottom w:val="0"/>
          <w:divBdr>
            <w:top w:val="none" w:sz="0" w:space="0" w:color="auto"/>
            <w:left w:val="none" w:sz="0" w:space="0" w:color="auto"/>
            <w:bottom w:val="none" w:sz="0" w:space="0" w:color="auto"/>
            <w:right w:val="none" w:sz="0" w:space="0" w:color="auto"/>
          </w:divBdr>
        </w:div>
        <w:div w:id="2105999428">
          <w:marLeft w:val="640"/>
          <w:marRight w:val="0"/>
          <w:marTop w:val="0"/>
          <w:marBottom w:val="0"/>
          <w:divBdr>
            <w:top w:val="none" w:sz="0" w:space="0" w:color="auto"/>
            <w:left w:val="none" w:sz="0" w:space="0" w:color="auto"/>
            <w:bottom w:val="none" w:sz="0" w:space="0" w:color="auto"/>
            <w:right w:val="none" w:sz="0" w:space="0" w:color="auto"/>
          </w:divBdr>
        </w:div>
        <w:div w:id="1296329511">
          <w:marLeft w:val="640"/>
          <w:marRight w:val="0"/>
          <w:marTop w:val="0"/>
          <w:marBottom w:val="0"/>
          <w:divBdr>
            <w:top w:val="none" w:sz="0" w:space="0" w:color="auto"/>
            <w:left w:val="none" w:sz="0" w:space="0" w:color="auto"/>
            <w:bottom w:val="none" w:sz="0" w:space="0" w:color="auto"/>
            <w:right w:val="none" w:sz="0" w:space="0" w:color="auto"/>
          </w:divBdr>
        </w:div>
        <w:div w:id="1335187142">
          <w:marLeft w:val="640"/>
          <w:marRight w:val="0"/>
          <w:marTop w:val="0"/>
          <w:marBottom w:val="0"/>
          <w:divBdr>
            <w:top w:val="none" w:sz="0" w:space="0" w:color="auto"/>
            <w:left w:val="none" w:sz="0" w:space="0" w:color="auto"/>
            <w:bottom w:val="none" w:sz="0" w:space="0" w:color="auto"/>
            <w:right w:val="none" w:sz="0" w:space="0" w:color="auto"/>
          </w:divBdr>
        </w:div>
        <w:div w:id="879976841">
          <w:marLeft w:val="640"/>
          <w:marRight w:val="0"/>
          <w:marTop w:val="0"/>
          <w:marBottom w:val="0"/>
          <w:divBdr>
            <w:top w:val="none" w:sz="0" w:space="0" w:color="auto"/>
            <w:left w:val="none" w:sz="0" w:space="0" w:color="auto"/>
            <w:bottom w:val="none" w:sz="0" w:space="0" w:color="auto"/>
            <w:right w:val="none" w:sz="0" w:space="0" w:color="auto"/>
          </w:divBdr>
        </w:div>
        <w:div w:id="834151582">
          <w:marLeft w:val="640"/>
          <w:marRight w:val="0"/>
          <w:marTop w:val="0"/>
          <w:marBottom w:val="0"/>
          <w:divBdr>
            <w:top w:val="none" w:sz="0" w:space="0" w:color="auto"/>
            <w:left w:val="none" w:sz="0" w:space="0" w:color="auto"/>
            <w:bottom w:val="none" w:sz="0" w:space="0" w:color="auto"/>
            <w:right w:val="none" w:sz="0" w:space="0" w:color="auto"/>
          </w:divBdr>
        </w:div>
        <w:div w:id="1249146489">
          <w:marLeft w:val="640"/>
          <w:marRight w:val="0"/>
          <w:marTop w:val="0"/>
          <w:marBottom w:val="0"/>
          <w:divBdr>
            <w:top w:val="none" w:sz="0" w:space="0" w:color="auto"/>
            <w:left w:val="none" w:sz="0" w:space="0" w:color="auto"/>
            <w:bottom w:val="none" w:sz="0" w:space="0" w:color="auto"/>
            <w:right w:val="none" w:sz="0" w:space="0" w:color="auto"/>
          </w:divBdr>
        </w:div>
        <w:div w:id="90123454">
          <w:marLeft w:val="640"/>
          <w:marRight w:val="0"/>
          <w:marTop w:val="0"/>
          <w:marBottom w:val="0"/>
          <w:divBdr>
            <w:top w:val="none" w:sz="0" w:space="0" w:color="auto"/>
            <w:left w:val="none" w:sz="0" w:space="0" w:color="auto"/>
            <w:bottom w:val="none" w:sz="0" w:space="0" w:color="auto"/>
            <w:right w:val="none" w:sz="0" w:space="0" w:color="auto"/>
          </w:divBdr>
        </w:div>
        <w:div w:id="211037745">
          <w:marLeft w:val="640"/>
          <w:marRight w:val="0"/>
          <w:marTop w:val="0"/>
          <w:marBottom w:val="0"/>
          <w:divBdr>
            <w:top w:val="none" w:sz="0" w:space="0" w:color="auto"/>
            <w:left w:val="none" w:sz="0" w:space="0" w:color="auto"/>
            <w:bottom w:val="none" w:sz="0" w:space="0" w:color="auto"/>
            <w:right w:val="none" w:sz="0" w:space="0" w:color="auto"/>
          </w:divBdr>
        </w:div>
        <w:div w:id="38944920">
          <w:marLeft w:val="640"/>
          <w:marRight w:val="0"/>
          <w:marTop w:val="0"/>
          <w:marBottom w:val="0"/>
          <w:divBdr>
            <w:top w:val="none" w:sz="0" w:space="0" w:color="auto"/>
            <w:left w:val="none" w:sz="0" w:space="0" w:color="auto"/>
            <w:bottom w:val="none" w:sz="0" w:space="0" w:color="auto"/>
            <w:right w:val="none" w:sz="0" w:space="0" w:color="auto"/>
          </w:divBdr>
        </w:div>
        <w:div w:id="694621505">
          <w:marLeft w:val="640"/>
          <w:marRight w:val="0"/>
          <w:marTop w:val="0"/>
          <w:marBottom w:val="0"/>
          <w:divBdr>
            <w:top w:val="none" w:sz="0" w:space="0" w:color="auto"/>
            <w:left w:val="none" w:sz="0" w:space="0" w:color="auto"/>
            <w:bottom w:val="none" w:sz="0" w:space="0" w:color="auto"/>
            <w:right w:val="none" w:sz="0" w:space="0" w:color="auto"/>
          </w:divBdr>
        </w:div>
        <w:div w:id="1990940929">
          <w:marLeft w:val="640"/>
          <w:marRight w:val="0"/>
          <w:marTop w:val="0"/>
          <w:marBottom w:val="0"/>
          <w:divBdr>
            <w:top w:val="none" w:sz="0" w:space="0" w:color="auto"/>
            <w:left w:val="none" w:sz="0" w:space="0" w:color="auto"/>
            <w:bottom w:val="none" w:sz="0" w:space="0" w:color="auto"/>
            <w:right w:val="none" w:sz="0" w:space="0" w:color="auto"/>
          </w:divBdr>
        </w:div>
        <w:div w:id="1349526223">
          <w:marLeft w:val="640"/>
          <w:marRight w:val="0"/>
          <w:marTop w:val="0"/>
          <w:marBottom w:val="0"/>
          <w:divBdr>
            <w:top w:val="none" w:sz="0" w:space="0" w:color="auto"/>
            <w:left w:val="none" w:sz="0" w:space="0" w:color="auto"/>
            <w:bottom w:val="none" w:sz="0" w:space="0" w:color="auto"/>
            <w:right w:val="none" w:sz="0" w:space="0" w:color="auto"/>
          </w:divBdr>
        </w:div>
        <w:div w:id="1596936430">
          <w:marLeft w:val="640"/>
          <w:marRight w:val="0"/>
          <w:marTop w:val="0"/>
          <w:marBottom w:val="0"/>
          <w:divBdr>
            <w:top w:val="none" w:sz="0" w:space="0" w:color="auto"/>
            <w:left w:val="none" w:sz="0" w:space="0" w:color="auto"/>
            <w:bottom w:val="none" w:sz="0" w:space="0" w:color="auto"/>
            <w:right w:val="none" w:sz="0" w:space="0" w:color="auto"/>
          </w:divBdr>
        </w:div>
        <w:div w:id="2008828236">
          <w:marLeft w:val="640"/>
          <w:marRight w:val="0"/>
          <w:marTop w:val="0"/>
          <w:marBottom w:val="0"/>
          <w:divBdr>
            <w:top w:val="none" w:sz="0" w:space="0" w:color="auto"/>
            <w:left w:val="none" w:sz="0" w:space="0" w:color="auto"/>
            <w:bottom w:val="none" w:sz="0" w:space="0" w:color="auto"/>
            <w:right w:val="none" w:sz="0" w:space="0" w:color="auto"/>
          </w:divBdr>
        </w:div>
        <w:div w:id="1298685565">
          <w:marLeft w:val="640"/>
          <w:marRight w:val="0"/>
          <w:marTop w:val="0"/>
          <w:marBottom w:val="0"/>
          <w:divBdr>
            <w:top w:val="none" w:sz="0" w:space="0" w:color="auto"/>
            <w:left w:val="none" w:sz="0" w:space="0" w:color="auto"/>
            <w:bottom w:val="none" w:sz="0" w:space="0" w:color="auto"/>
            <w:right w:val="none" w:sz="0" w:space="0" w:color="auto"/>
          </w:divBdr>
        </w:div>
        <w:div w:id="107820256">
          <w:marLeft w:val="640"/>
          <w:marRight w:val="0"/>
          <w:marTop w:val="0"/>
          <w:marBottom w:val="0"/>
          <w:divBdr>
            <w:top w:val="none" w:sz="0" w:space="0" w:color="auto"/>
            <w:left w:val="none" w:sz="0" w:space="0" w:color="auto"/>
            <w:bottom w:val="none" w:sz="0" w:space="0" w:color="auto"/>
            <w:right w:val="none" w:sz="0" w:space="0" w:color="auto"/>
          </w:divBdr>
        </w:div>
        <w:div w:id="386340901">
          <w:marLeft w:val="640"/>
          <w:marRight w:val="0"/>
          <w:marTop w:val="0"/>
          <w:marBottom w:val="0"/>
          <w:divBdr>
            <w:top w:val="none" w:sz="0" w:space="0" w:color="auto"/>
            <w:left w:val="none" w:sz="0" w:space="0" w:color="auto"/>
            <w:bottom w:val="none" w:sz="0" w:space="0" w:color="auto"/>
            <w:right w:val="none" w:sz="0" w:space="0" w:color="auto"/>
          </w:divBdr>
        </w:div>
        <w:div w:id="2109344083">
          <w:marLeft w:val="640"/>
          <w:marRight w:val="0"/>
          <w:marTop w:val="0"/>
          <w:marBottom w:val="0"/>
          <w:divBdr>
            <w:top w:val="none" w:sz="0" w:space="0" w:color="auto"/>
            <w:left w:val="none" w:sz="0" w:space="0" w:color="auto"/>
            <w:bottom w:val="none" w:sz="0" w:space="0" w:color="auto"/>
            <w:right w:val="none" w:sz="0" w:space="0" w:color="auto"/>
          </w:divBdr>
        </w:div>
      </w:divsChild>
    </w:div>
    <w:div w:id="1779714104">
      <w:bodyDiv w:val="1"/>
      <w:marLeft w:val="0"/>
      <w:marRight w:val="0"/>
      <w:marTop w:val="0"/>
      <w:marBottom w:val="0"/>
      <w:divBdr>
        <w:top w:val="none" w:sz="0" w:space="0" w:color="auto"/>
        <w:left w:val="none" w:sz="0" w:space="0" w:color="auto"/>
        <w:bottom w:val="none" w:sz="0" w:space="0" w:color="auto"/>
        <w:right w:val="none" w:sz="0" w:space="0" w:color="auto"/>
      </w:divBdr>
      <w:divsChild>
        <w:div w:id="1096902951">
          <w:marLeft w:val="640"/>
          <w:marRight w:val="0"/>
          <w:marTop w:val="0"/>
          <w:marBottom w:val="0"/>
          <w:divBdr>
            <w:top w:val="none" w:sz="0" w:space="0" w:color="auto"/>
            <w:left w:val="none" w:sz="0" w:space="0" w:color="auto"/>
            <w:bottom w:val="none" w:sz="0" w:space="0" w:color="auto"/>
            <w:right w:val="none" w:sz="0" w:space="0" w:color="auto"/>
          </w:divBdr>
        </w:div>
        <w:div w:id="492064541">
          <w:marLeft w:val="640"/>
          <w:marRight w:val="0"/>
          <w:marTop w:val="0"/>
          <w:marBottom w:val="0"/>
          <w:divBdr>
            <w:top w:val="none" w:sz="0" w:space="0" w:color="auto"/>
            <w:left w:val="none" w:sz="0" w:space="0" w:color="auto"/>
            <w:bottom w:val="none" w:sz="0" w:space="0" w:color="auto"/>
            <w:right w:val="none" w:sz="0" w:space="0" w:color="auto"/>
          </w:divBdr>
        </w:div>
        <w:div w:id="1075787233">
          <w:marLeft w:val="640"/>
          <w:marRight w:val="0"/>
          <w:marTop w:val="0"/>
          <w:marBottom w:val="0"/>
          <w:divBdr>
            <w:top w:val="none" w:sz="0" w:space="0" w:color="auto"/>
            <w:left w:val="none" w:sz="0" w:space="0" w:color="auto"/>
            <w:bottom w:val="none" w:sz="0" w:space="0" w:color="auto"/>
            <w:right w:val="none" w:sz="0" w:space="0" w:color="auto"/>
          </w:divBdr>
        </w:div>
        <w:div w:id="198905046">
          <w:marLeft w:val="640"/>
          <w:marRight w:val="0"/>
          <w:marTop w:val="0"/>
          <w:marBottom w:val="0"/>
          <w:divBdr>
            <w:top w:val="none" w:sz="0" w:space="0" w:color="auto"/>
            <w:left w:val="none" w:sz="0" w:space="0" w:color="auto"/>
            <w:bottom w:val="none" w:sz="0" w:space="0" w:color="auto"/>
            <w:right w:val="none" w:sz="0" w:space="0" w:color="auto"/>
          </w:divBdr>
        </w:div>
        <w:div w:id="674890476">
          <w:marLeft w:val="640"/>
          <w:marRight w:val="0"/>
          <w:marTop w:val="0"/>
          <w:marBottom w:val="0"/>
          <w:divBdr>
            <w:top w:val="none" w:sz="0" w:space="0" w:color="auto"/>
            <w:left w:val="none" w:sz="0" w:space="0" w:color="auto"/>
            <w:bottom w:val="none" w:sz="0" w:space="0" w:color="auto"/>
            <w:right w:val="none" w:sz="0" w:space="0" w:color="auto"/>
          </w:divBdr>
        </w:div>
        <w:div w:id="2024817421">
          <w:marLeft w:val="640"/>
          <w:marRight w:val="0"/>
          <w:marTop w:val="0"/>
          <w:marBottom w:val="0"/>
          <w:divBdr>
            <w:top w:val="none" w:sz="0" w:space="0" w:color="auto"/>
            <w:left w:val="none" w:sz="0" w:space="0" w:color="auto"/>
            <w:bottom w:val="none" w:sz="0" w:space="0" w:color="auto"/>
            <w:right w:val="none" w:sz="0" w:space="0" w:color="auto"/>
          </w:divBdr>
        </w:div>
        <w:div w:id="7831321">
          <w:marLeft w:val="640"/>
          <w:marRight w:val="0"/>
          <w:marTop w:val="0"/>
          <w:marBottom w:val="0"/>
          <w:divBdr>
            <w:top w:val="none" w:sz="0" w:space="0" w:color="auto"/>
            <w:left w:val="none" w:sz="0" w:space="0" w:color="auto"/>
            <w:bottom w:val="none" w:sz="0" w:space="0" w:color="auto"/>
            <w:right w:val="none" w:sz="0" w:space="0" w:color="auto"/>
          </w:divBdr>
        </w:div>
        <w:div w:id="71587539">
          <w:marLeft w:val="640"/>
          <w:marRight w:val="0"/>
          <w:marTop w:val="0"/>
          <w:marBottom w:val="0"/>
          <w:divBdr>
            <w:top w:val="none" w:sz="0" w:space="0" w:color="auto"/>
            <w:left w:val="none" w:sz="0" w:space="0" w:color="auto"/>
            <w:bottom w:val="none" w:sz="0" w:space="0" w:color="auto"/>
            <w:right w:val="none" w:sz="0" w:space="0" w:color="auto"/>
          </w:divBdr>
        </w:div>
        <w:div w:id="440536208">
          <w:marLeft w:val="640"/>
          <w:marRight w:val="0"/>
          <w:marTop w:val="0"/>
          <w:marBottom w:val="0"/>
          <w:divBdr>
            <w:top w:val="none" w:sz="0" w:space="0" w:color="auto"/>
            <w:left w:val="none" w:sz="0" w:space="0" w:color="auto"/>
            <w:bottom w:val="none" w:sz="0" w:space="0" w:color="auto"/>
            <w:right w:val="none" w:sz="0" w:space="0" w:color="auto"/>
          </w:divBdr>
        </w:div>
        <w:div w:id="1260599556">
          <w:marLeft w:val="640"/>
          <w:marRight w:val="0"/>
          <w:marTop w:val="0"/>
          <w:marBottom w:val="0"/>
          <w:divBdr>
            <w:top w:val="none" w:sz="0" w:space="0" w:color="auto"/>
            <w:left w:val="none" w:sz="0" w:space="0" w:color="auto"/>
            <w:bottom w:val="none" w:sz="0" w:space="0" w:color="auto"/>
            <w:right w:val="none" w:sz="0" w:space="0" w:color="auto"/>
          </w:divBdr>
        </w:div>
        <w:div w:id="1381857535">
          <w:marLeft w:val="640"/>
          <w:marRight w:val="0"/>
          <w:marTop w:val="0"/>
          <w:marBottom w:val="0"/>
          <w:divBdr>
            <w:top w:val="none" w:sz="0" w:space="0" w:color="auto"/>
            <w:left w:val="none" w:sz="0" w:space="0" w:color="auto"/>
            <w:bottom w:val="none" w:sz="0" w:space="0" w:color="auto"/>
            <w:right w:val="none" w:sz="0" w:space="0" w:color="auto"/>
          </w:divBdr>
        </w:div>
        <w:div w:id="2124107798">
          <w:marLeft w:val="640"/>
          <w:marRight w:val="0"/>
          <w:marTop w:val="0"/>
          <w:marBottom w:val="0"/>
          <w:divBdr>
            <w:top w:val="none" w:sz="0" w:space="0" w:color="auto"/>
            <w:left w:val="none" w:sz="0" w:space="0" w:color="auto"/>
            <w:bottom w:val="none" w:sz="0" w:space="0" w:color="auto"/>
            <w:right w:val="none" w:sz="0" w:space="0" w:color="auto"/>
          </w:divBdr>
        </w:div>
        <w:div w:id="1220705873">
          <w:marLeft w:val="640"/>
          <w:marRight w:val="0"/>
          <w:marTop w:val="0"/>
          <w:marBottom w:val="0"/>
          <w:divBdr>
            <w:top w:val="none" w:sz="0" w:space="0" w:color="auto"/>
            <w:left w:val="none" w:sz="0" w:space="0" w:color="auto"/>
            <w:bottom w:val="none" w:sz="0" w:space="0" w:color="auto"/>
            <w:right w:val="none" w:sz="0" w:space="0" w:color="auto"/>
          </w:divBdr>
        </w:div>
        <w:div w:id="1440487655">
          <w:marLeft w:val="640"/>
          <w:marRight w:val="0"/>
          <w:marTop w:val="0"/>
          <w:marBottom w:val="0"/>
          <w:divBdr>
            <w:top w:val="none" w:sz="0" w:space="0" w:color="auto"/>
            <w:left w:val="none" w:sz="0" w:space="0" w:color="auto"/>
            <w:bottom w:val="none" w:sz="0" w:space="0" w:color="auto"/>
            <w:right w:val="none" w:sz="0" w:space="0" w:color="auto"/>
          </w:divBdr>
        </w:div>
        <w:div w:id="1538809171">
          <w:marLeft w:val="640"/>
          <w:marRight w:val="0"/>
          <w:marTop w:val="0"/>
          <w:marBottom w:val="0"/>
          <w:divBdr>
            <w:top w:val="none" w:sz="0" w:space="0" w:color="auto"/>
            <w:left w:val="none" w:sz="0" w:space="0" w:color="auto"/>
            <w:bottom w:val="none" w:sz="0" w:space="0" w:color="auto"/>
            <w:right w:val="none" w:sz="0" w:space="0" w:color="auto"/>
          </w:divBdr>
        </w:div>
        <w:div w:id="1804155502">
          <w:marLeft w:val="640"/>
          <w:marRight w:val="0"/>
          <w:marTop w:val="0"/>
          <w:marBottom w:val="0"/>
          <w:divBdr>
            <w:top w:val="none" w:sz="0" w:space="0" w:color="auto"/>
            <w:left w:val="none" w:sz="0" w:space="0" w:color="auto"/>
            <w:bottom w:val="none" w:sz="0" w:space="0" w:color="auto"/>
            <w:right w:val="none" w:sz="0" w:space="0" w:color="auto"/>
          </w:divBdr>
        </w:div>
        <w:div w:id="1465387624">
          <w:marLeft w:val="640"/>
          <w:marRight w:val="0"/>
          <w:marTop w:val="0"/>
          <w:marBottom w:val="0"/>
          <w:divBdr>
            <w:top w:val="none" w:sz="0" w:space="0" w:color="auto"/>
            <w:left w:val="none" w:sz="0" w:space="0" w:color="auto"/>
            <w:bottom w:val="none" w:sz="0" w:space="0" w:color="auto"/>
            <w:right w:val="none" w:sz="0" w:space="0" w:color="auto"/>
          </w:divBdr>
        </w:div>
        <w:div w:id="32728084">
          <w:marLeft w:val="640"/>
          <w:marRight w:val="0"/>
          <w:marTop w:val="0"/>
          <w:marBottom w:val="0"/>
          <w:divBdr>
            <w:top w:val="none" w:sz="0" w:space="0" w:color="auto"/>
            <w:left w:val="none" w:sz="0" w:space="0" w:color="auto"/>
            <w:bottom w:val="none" w:sz="0" w:space="0" w:color="auto"/>
            <w:right w:val="none" w:sz="0" w:space="0" w:color="auto"/>
          </w:divBdr>
        </w:div>
        <w:div w:id="293415981">
          <w:marLeft w:val="640"/>
          <w:marRight w:val="0"/>
          <w:marTop w:val="0"/>
          <w:marBottom w:val="0"/>
          <w:divBdr>
            <w:top w:val="none" w:sz="0" w:space="0" w:color="auto"/>
            <w:left w:val="none" w:sz="0" w:space="0" w:color="auto"/>
            <w:bottom w:val="none" w:sz="0" w:space="0" w:color="auto"/>
            <w:right w:val="none" w:sz="0" w:space="0" w:color="auto"/>
          </w:divBdr>
        </w:div>
        <w:div w:id="453250219">
          <w:marLeft w:val="640"/>
          <w:marRight w:val="0"/>
          <w:marTop w:val="0"/>
          <w:marBottom w:val="0"/>
          <w:divBdr>
            <w:top w:val="none" w:sz="0" w:space="0" w:color="auto"/>
            <w:left w:val="none" w:sz="0" w:space="0" w:color="auto"/>
            <w:bottom w:val="none" w:sz="0" w:space="0" w:color="auto"/>
            <w:right w:val="none" w:sz="0" w:space="0" w:color="auto"/>
          </w:divBdr>
        </w:div>
        <w:div w:id="1796634848">
          <w:marLeft w:val="640"/>
          <w:marRight w:val="0"/>
          <w:marTop w:val="0"/>
          <w:marBottom w:val="0"/>
          <w:divBdr>
            <w:top w:val="none" w:sz="0" w:space="0" w:color="auto"/>
            <w:left w:val="none" w:sz="0" w:space="0" w:color="auto"/>
            <w:bottom w:val="none" w:sz="0" w:space="0" w:color="auto"/>
            <w:right w:val="none" w:sz="0" w:space="0" w:color="auto"/>
          </w:divBdr>
        </w:div>
        <w:div w:id="1842042218">
          <w:marLeft w:val="640"/>
          <w:marRight w:val="0"/>
          <w:marTop w:val="0"/>
          <w:marBottom w:val="0"/>
          <w:divBdr>
            <w:top w:val="none" w:sz="0" w:space="0" w:color="auto"/>
            <w:left w:val="none" w:sz="0" w:space="0" w:color="auto"/>
            <w:bottom w:val="none" w:sz="0" w:space="0" w:color="auto"/>
            <w:right w:val="none" w:sz="0" w:space="0" w:color="auto"/>
          </w:divBdr>
        </w:div>
        <w:div w:id="150175509">
          <w:marLeft w:val="640"/>
          <w:marRight w:val="0"/>
          <w:marTop w:val="0"/>
          <w:marBottom w:val="0"/>
          <w:divBdr>
            <w:top w:val="none" w:sz="0" w:space="0" w:color="auto"/>
            <w:left w:val="none" w:sz="0" w:space="0" w:color="auto"/>
            <w:bottom w:val="none" w:sz="0" w:space="0" w:color="auto"/>
            <w:right w:val="none" w:sz="0" w:space="0" w:color="auto"/>
          </w:divBdr>
        </w:div>
        <w:div w:id="516578041">
          <w:marLeft w:val="640"/>
          <w:marRight w:val="0"/>
          <w:marTop w:val="0"/>
          <w:marBottom w:val="0"/>
          <w:divBdr>
            <w:top w:val="none" w:sz="0" w:space="0" w:color="auto"/>
            <w:left w:val="none" w:sz="0" w:space="0" w:color="auto"/>
            <w:bottom w:val="none" w:sz="0" w:space="0" w:color="auto"/>
            <w:right w:val="none" w:sz="0" w:space="0" w:color="auto"/>
          </w:divBdr>
        </w:div>
        <w:div w:id="483083920">
          <w:marLeft w:val="640"/>
          <w:marRight w:val="0"/>
          <w:marTop w:val="0"/>
          <w:marBottom w:val="0"/>
          <w:divBdr>
            <w:top w:val="none" w:sz="0" w:space="0" w:color="auto"/>
            <w:left w:val="none" w:sz="0" w:space="0" w:color="auto"/>
            <w:bottom w:val="none" w:sz="0" w:space="0" w:color="auto"/>
            <w:right w:val="none" w:sz="0" w:space="0" w:color="auto"/>
          </w:divBdr>
        </w:div>
        <w:div w:id="2130396440">
          <w:marLeft w:val="640"/>
          <w:marRight w:val="0"/>
          <w:marTop w:val="0"/>
          <w:marBottom w:val="0"/>
          <w:divBdr>
            <w:top w:val="none" w:sz="0" w:space="0" w:color="auto"/>
            <w:left w:val="none" w:sz="0" w:space="0" w:color="auto"/>
            <w:bottom w:val="none" w:sz="0" w:space="0" w:color="auto"/>
            <w:right w:val="none" w:sz="0" w:space="0" w:color="auto"/>
          </w:divBdr>
        </w:div>
        <w:div w:id="1323509112">
          <w:marLeft w:val="640"/>
          <w:marRight w:val="0"/>
          <w:marTop w:val="0"/>
          <w:marBottom w:val="0"/>
          <w:divBdr>
            <w:top w:val="none" w:sz="0" w:space="0" w:color="auto"/>
            <w:left w:val="none" w:sz="0" w:space="0" w:color="auto"/>
            <w:bottom w:val="none" w:sz="0" w:space="0" w:color="auto"/>
            <w:right w:val="none" w:sz="0" w:space="0" w:color="auto"/>
          </w:divBdr>
        </w:div>
        <w:div w:id="611085097">
          <w:marLeft w:val="640"/>
          <w:marRight w:val="0"/>
          <w:marTop w:val="0"/>
          <w:marBottom w:val="0"/>
          <w:divBdr>
            <w:top w:val="none" w:sz="0" w:space="0" w:color="auto"/>
            <w:left w:val="none" w:sz="0" w:space="0" w:color="auto"/>
            <w:bottom w:val="none" w:sz="0" w:space="0" w:color="auto"/>
            <w:right w:val="none" w:sz="0" w:space="0" w:color="auto"/>
          </w:divBdr>
        </w:div>
        <w:div w:id="310599592">
          <w:marLeft w:val="640"/>
          <w:marRight w:val="0"/>
          <w:marTop w:val="0"/>
          <w:marBottom w:val="0"/>
          <w:divBdr>
            <w:top w:val="none" w:sz="0" w:space="0" w:color="auto"/>
            <w:left w:val="none" w:sz="0" w:space="0" w:color="auto"/>
            <w:bottom w:val="none" w:sz="0" w:space="0" w:color="auto"/>
            <w:right w:val="none" w:sz="0" w:space="0" w:color="auto"/>
          </w:divBdr>
        </w:div>
        <w:div w:id="2058049541">
          <w:marLeft w:val="640"/>
          <w:marRight w:val="0"/>
          <w:marTop w:val="0"/>
          <w:marBottom w:val="0"/>
          <w:divBdr>
            <w:top w:val="none" w:sz="0" w:space="0" w:color="auto"/>
            <w:left w:val="none" w:sz="0" w:space="0" w:color="auto"/>
            <w:bottom w:val="none" w:sz="0" w:space="0" w:color="auto"/>
            <w:right w:val="none" w:sz="0" w:space="0" w:color="auto"/>
          </w:divBdr>
        </w:div>
        <w:div w:id="110513068">
          <w:marLeft w:val="640"/>
          <w:marRight w:val="0"/>
          <w:marTop w:val="0"/>
          <w:marBottom w:val="0"/>
          <w:divBdr>
            <w:top w:val="none" w:sz="0" w:space="0" w:color="auto"/>
            <w:left w:val="none" w:sz="0" w:space="0" w:color="auto"/>
            <w:bottom w:val="none" w:sz="0" w:space="0" w:color="auto"/>
            <w:right w:val="none" w:sz="0" w:space="0" w:color="auto"/>
          </w:divBdr>
        </w:div>
        <w:div w:id="1002701281">
          <w:marLeft w:val="640"/>
          <w:marRight w:val="0"/>
          <w:marTop w:val="0"/>
          <w:marBottom w:val="0"/>
          <w:divBdr>
            <w:top w:val="none" w:sz="0" w:space="0" w:color="auto"/>
            <w:left w:val="none" w:sz="0" w:space="0" w:color="auto"/>
            <w:bottom w:val="none" w:sz="0" w:space="0" w:color="auto"/>
            <w:right w:val="none" w:sz="0" w:space="0" w:color="auto"/>
          </w:divBdr>
        </w:div>
        <w:div w:id="1070033602">
          <w:marLeft w:val="640"/>
          <w:marRight w:val="0"/>
          <w:marTop w:val="0"/>
          <w:marBottom w:val="0"/>
          <w:divBdr>
            <w:top w:val="none" w:sz="0" w:space="0" w:color="auto"/>
            <w:left w:val="none" w:sz="0" w:space="0" w:color="auto"/>
            <w:bottom w:val="none" w:sz="0" w:space="0" w:color="auto"/>
            <w:right w:val="none" w:sz="0" w:space="0" w:color="auto"/>
          </w:divBdr>
        </w:div>
        <w:div w:id="1145199980">
          <w:marLeft w:val="640"/>
          <w:marRight w:val="0"/>
          <w:marTop w:val="0"/>
          <w:marBottom w:val="0"/>
          <w:divBdr>
            <w:top w:val="none" w:sz="0" w:space="0" w:color="auto"/>
            <w:left w:val="none" w:sz="0" w:space="0" w:color="auto"/>
            <w:bottom w:val="none" w:sz="0" w:space="0" w:color="auto"/>
            <w:right w:val="none" w:sz="0" w:space="0" w:color="auto"/>
          </w:divBdr>
        </w:div>
        <w:div w:id="1109743835">
          <w:marLeft w:val="640"/>
          <w:marRight w:val="0"/>
          <w:marTop w:val="0"/>
          <w:marBottom w:val="0"/>
          <w:divBdr>
            <w:top w:val="none" w:sz="0" w:space="0" w:color="auto"/>
            <w:left w:val="none" w:sz="0" w:space="0" w:color="auto"/>
            <w:bottom w:val="none" w:sz="0" w:space="0" w:color="auto"/>
            <w:right w:val="none" w:sz="0" w:space="0" w:color="auto"/>
          </w:divBdr>
        </w:div>
        <w:div w:id="951060682">
          <w:marLeft w:val="640"/>
          <w:marRight w:val="0"/>
          <w:marTop w:val="0"/>
          <w:marBottom w:val="0"/>
          <w:divBdr>
            <w:top w:val="none" w:sz="0" w:space="0" w:color="auto"/>
            <w:left w:val="none" w:sz="0" w:space="0" w:color="auto"/>
            <w:bottom w:val="none" w:sz="0" w:space="0" w:color="auto"/>
            <w:right w:val="none" w:sz="0" w:space="0" w:color="auto"/>
          </w:divBdr>
        </w:div>
        <w:div w:id="1256010623">
          <w:marLeft w:val="640"/>
          <w:marRight w:val="0"/>
          <w:marTop w:val="0"/>
          <w:marBottom w:val="0"/>
          <w:divBdr>
            <w:top w:val="none" w:sz="0" w:space="0" w:color="auto"/>
            <w:left w:val="none" w:sz="0" w:space="0" w:color="auto"/>
            <w:bottom w:val="none" w:sz="0" w:space="0" w:color="auto"/>
            <w:right w:val="none" w:sz="0" w:space="0" w:color="auto"/>
          </w:divBdr>
        </w:div>
        <w:div w:id="1333491118">
          <w:marLeft w:val="640"/>
          <w:marRight w:val="0"/>
          <w:marTop w:val="0"/>
          <w:marBottom w:val="0"/>
          <w:divBdr>
            <w:top w:val="none" w:sz="0" w:space="0" w:color="auto"/>
            <w:left w:val="none" w:sz="0" w:space="0" w:color="auto"/>
            <w:bottom w:val="none" w:sz="0" w:space="0" w:color="auto"/>
            <w:right w:val="none" w:sz="0" w:space="0" w:color="auto"/>
          </w:divBdr>
        </w:div>
        <w:div w:id="179585813">
          <w:marLeft w:val="640"/>
          <w:marRight w:val="0"/>
          <w:marTop w:val="0"/>
          <w:marBottom w:val="0"/>
          <w:divBdr>
            <w:top w:val="none" w:sz="0" w:space="0" w:color="auto"/>
            <w:left w:val="none" w:sz="0" w:space="0" w:color="auto"/>
            <w:bottom w:val="none" w:sz="0" w:space="0" w:color="auto"/>
            <w:right w:val="none" w:sz="0" w:space="0" w:color="auto"/>
          </w:divBdr>
        </w:div>
        <w:div w:id="2105881546">
          <w:marLeft w:val="640"/>
          <w:marRight w:val="0"/>
          <w:marTop w:val="0"/>
          <w:marBottom w:val="0"/>
          <w:divBdr>
            <w:top w:val="none" w:sz="0" w:space="0" w:color="auto"/>
            <w:left w:val="none" w:sz="0" w:space="0" w:color="auto"/>
            <w:bottom w:val="none" w:sz="0" w:space="0" w:color="auto"/>
            <w:right w:val="none" w:sz="0" w:space="0" w:color="auto"/>
          </w:divBdr>
        </w:div>
      </w:divsChild>
    </w:div>
    <w:div w:id="1786146346">
      <w:bodyDiv w:val="1"/>
      <w:marLeft w:val="0"/>
      <w:marRight w:val="0"/>
      <w:marTop w:val="0"/>
      <w:marBottom w:val="0"/>
      <w:divBdr>
        <w:top w:val="none" w:sz="0" w:space="0" w:color="auto"/>
        <w:left w:val="none" w:sz="0" w:space="0" w:color="auto"/>
        <w:bottom w:val="none" w:sz="0" w:space="0" w:color="auto"/>
        <w:right w:val="none" w:sz="0" w:space="0" w:color="auto"/>
      </w:divBdr>
      <w:divsChild>
        <w:div w:id="665672126">
          <w:marLeft w:val="640"/>
          <w:marRight w:val="0"/>
          <w:marTop w:val="0"/>
          <w:marBottom w:val="0"/>
          <w:divBdr>
            <w:top w:val="none" w:sz="0" w:space="0" w:color="auto"/>
            <w:left w:val="none" w:sz="0" w:space="0" w:color="auto"/>
            <w:bottom w:val="none" w:sz="0" w:space="0" w:color="auto"/>
            <w:right w:val="none" w:sz="0" w:space="0" w:color="auto"/>
          </w:divBdr>
        </w:div>
        <w:div w:id="1641300871">
          <w:marLeft w:val="640"/>
          <w:marRight w:val="0"/>
          <w:marTop w:val="0"/>
          <w:marBottom w:val="0"/>
          <w:divBdr>
            <w:top w:val="none" w:sz="0" w:space="0" w:color="auto"/>
            <w:left w:val="none" w:sz="0" w:space="0" w:color="auto"/>
            <w:bottom w:val="none" w:sz="0" w:space="0" w:color="auto"/>
            <w:right w:val="none" w:sz="0" w:space="0" w:color="auto"/>
          </w:divBdr>
        </w:div>
        <w:div w:id="1041202072">
          <w:marLeft w:val="640"/>
          <w:marRight w:val="0"/>
          <w:marTop w:val="0"/>
          <w:marBottom w:val="0"/>
          <w:divBdr>
            <w:top w:val="none" w:sz="0" w:space="0" w:color="auto"/>
            <w:left w:val="none" w:sz="0" w:space="0" w:color="auto"/>
            <w:bottom w:val="none" w:sz="0" w:space="0" w:color="auto"/>
            <w:right w:val="none" w:sz="0" w:space="0" w:color="auto"/>
          </w:divBdr>
        </w:div>
        <w:div w:id="298149072">
          <w:marLeft w:val="640"/>
          <w:marRight w:val="0"/>
          <w:marTop w:val="0"/>
          <w:marBottom w:val="0"/>
          <w:divBdr>
            <w:top w:val="none" w:sz="0" w:space="0" w:color="auto"/>
            <w:left w:val="none" w:sz="0" w:space="0" w:color="auto"/>
            <w:bottom w:val="none" w:sz="0" w:space="0" w:color="auto"/>
            <w:right w:val="none" w:sz="0" w:space="0" w:color="auto"/>
          </w:divBdr>
        </w:div>
        <w:div w:id="328873168">
          <w:marLeft w:val="640"/>
          <w:marRight w:val="0"/>
          <w:marTop w:val="0"/>
          <w:marBottom w:val="0"/>
          <w:divBdr>
            <w:top w:val="none" w:sz="0" w:space="0" w:color="auto"/>
            <w:left w:val="none" w:sz="0" w:space="0" w:color="auto"/>
            <w:bottom w:val="none" w:sz="0" w:space="0" w:color="auto"/>
            <w:right w:val="none" w:sz="0" w:space="0" w:color="auto"/>
          </w:divBdr>
        </w:div>
        <w:div w:id="974332021">
          <w:marLeft w:val="640"/>
          <w:marRight w:val="0"/>
          <w:marTop w:val="0"/>
          <w:marBottom w:val="0"/>
          <w:divBdr>
            <w:top w:val="none" w:sz="0" w:space="0" w:color="auto"/>
            <w:left w:val="none" w:sz="0" w:space="0" w:color="auto"/>
            <w:bottom w:val="none" w:sz="0" w:space="0" w:color="auto"/>
            <w:right w:val="none" w:sz="0" w:space="0" w:color="auto"/>
          </w:divBdr>
        </w:div>
        <w:div w:id="1887788355">
          <w:marLeft w:val="640"/>
          <w:marRight w:val="0"/>
          <w:marTop w:val="0"/>
          <w:marBottom w:val="0"/>
          <w:divBdr>
            <w:top w:val="none" w:sz="0" w:space="0" w:color="auto"/>
            <w:left w:val="none" w:sz="0" w:space="0" w:color="auto"/>
            <w:bottom w:val="none" w:sz="0" w:space="0" w:color="auto"/>
            <w:right w:val="none" w:sz="0" w:space="0" w:color="auto"/>
          </w:divBdr>
        </w:div>
        <w:div w:id="543753901">
          <w:marLeft w:val="640"/>
          <w:marRight w:val="0"/>
          <w:marTop w:val="0"/>
          <w:marBottom w:val="0"/>
          <w:divBdr>
            <w:top w:val="none" w:sz="0" w:space="0" w:color="auto"/>
            <w:left w:val="none" w:sz="0" w:space="0" w:color="auto"/>
            <w:bottom w:val="none" w:sz="0" w:space="0" w:color="auto"/>
            <w:right w:val="none" w:sz="0" w:space="0" w:color="auto"/>
          </w:divBdr>
        </w:div>
        <w:div w:id="1936552259">
          <w:marLeft w:val="640"/>
          <w:marRight w:val="0"/>
          <w:marTop w:val="0"/>
          <w:marBottom w:val="0"/>
          <w:divBdr>
            <w:top w:val="none" w:sz="0" w:space="0" w:color="auto"/>
            <w:left w:val="none" w:sz="0" w:space="0" w:color="auto"/>
            <w:bottom w:val="none" w:sz="0" w:space="0" w:color="auto"/>
            <w:right w:val="none" w:sz="0" w:space="0" w:color="auto"/>
          </w:divBdr>
        </w:div>
        <w:div w:id="1976597280">
          <w:marLeft w:val="640"/>
          <w:marRight w:val="0"/>
          <w:marTop w:val="0"/>
          <w:marBottom w:val="0"/>
          <w:divBdr>
            <w:top w:val="none" w:sz="0" w:space="0" w:color="auto"/>
            <w:left w:val="none" w:sz="0" w:space="0" w:color="auto"/>
            <w:bottom w:val="none" w:sz="0" w:space="0" w:color="auto"/>
            <w:right w:val="none" w:sz="0" w:space="0" w:color="auto"/>
          </w:divBdr>
        </w:div>
        <w:div w:id="1786583208">
          <w:marLeft w:val="640"/>
          <w:marRight w:val="0"/>
          <w:marTop w:val="0"/>
          <w:marBottom w:val="0"/>
          <w:divBdr>
            <w:top w:val="none" w:sz="0" w:space="0" w:color="auto"/>
            <w:left w:val="none" w:sz="0" w:space="0" w:color="auto"/>
            <w:bottom w:val="none" w:sz="0" w:space="0" w:color="auto"/>
            <w:right w:val="none" w:sz="0" w:space="0" w:color="auto"/>
          </w:divBdr>
        </w:div>
        <w:div w:id="1821656524">
          <w:marLeft w:val="640"/>
          <w:marRight w:val="0"/>
          <w:marTop w:val="0"/>
          <w:marBottom w:val="0"/>
          <w:divBdr>
            <w:top w:val="none" w:sz="0" w:space="0" w:color="auto"/>
            <w:left w:val="none" w:sz="0" w:space="0" w:color="auto"/>
            <w:bottom w:val="none" w:sz="0" w:space="0" w:color="auto"/>
            <w:right w:val="none" w:sz="0" w:space="0" w:color="auto"/>
          </w:divBdr>
        </w:div>
        <w:div w:id="1678732046">
          <w:marLeft w:val="640"/>
          <w:marRight w:val="0"/>
          <w:marTop w:val="0"/>
          <w:marBottom w:val="0"/>
          <w:divBdr>
            <w:top w:val="none" w:sz="0" w:space="0" w:color="auto"/>
            <w:left w:val="none" w:sz="0" w:space="0" w:color="auto"/>
            <w:bottom w:val="none" w:sz="0" w:space="0" w:color="auto"/>
            <w:right w:val="none" w:sz="0" w:space="0" w:color="auto"/>
          </w:divBdr>
        </w:div>
        <w:div w:id="1687176147">
          <w:marLeft w:val="640"/>
          <w:marRight w:val="0"/>
          <w:marTop w:val="0"/>
          <w:marBottom w:val="0"/>
          <w:divBdr>
            <w:top w:val="none" w:sz="0" w:space="0" w:color="auto"/>
            <w:left w:val="none" w:sz="0" w:space="0" w:color="auto"/>
            <w:bottom w:val="none" w:sz="0" w:space="0" w:color="auto"/>
            <w:right w:val="none" w:sz="0" w:space="0" w:color="auto"/>
          </w:divBdr>
        </w:div>
        <w:div w:id="1196309159">
          <w:marLeft w:val="640"/>
          <w:marRight w:val="0"/>
          <w:marTop w:val="0"/>
          <w:marBottom w:val="0"/>
          <w:divBdr>
            <w:top w:val="none" w:sz="0" w:space="0" w:color="auto"/>
            <w:left w:val="none" w:sz="0" w:space="0" w:color="auto"/>
            <w:bottom w:val="none" w:sz="0" w:space="0" w:color="auto"/>
            <w:right w:val="none" w:sz="0" w:space="0" w:color="auto"/>
          </w:divBdr>
        </w:div>
        <w:div w:id="630790410">
          <w:marLeft w:val="640"/>
          <w:marRight w:val="0"/>
          <w:marTop w:val="0"/>
          <w:marBottom w:val="0"/>
          <w:divBdr>
            <w:top w:val="none" w:sz="0" w:space="0" w:color="auto"/>
            <w:left w:val="none" w:sz="0" w:space="0" w:color="auto"/>
            <w:bottom w:val="none" w:sz="0" w:space="0" w:color="auto"/>
            <w:right w:val="none" w:sz="0" w:space="0" w:color="auto"/>
          </w:divBdr>
        </w:div>
        <w:div w:id="575241645">
          <w:marLeft w:val="640"/>
          <w:marRight w:val="0"/>
          <w:marTop w:val="0"/>
          <w:marBottom w:val="0"/>
          <w:divBdr>
            <w:top w:val="none" w:sz="0" w:space="0" w:color="auto"/>
            <w:left w:val="none" w:sz="0" w:space="0" w:color="auto"/>
            <w:bottom w:val="none" w:sz="0" w:space="0" w:color="auto"/>
            <w:right w:val="none" w:sz="0" w:space="0" w:color="auto"/>
          </w:divBdr>
        </w:div>
        <w:div w:id="1646003527">
          <w:marLeft w:val="640"/>
          <w:marRight w:val="0"/>
          <w:marTop w:val="0"/>
          <w:marBottom w:val="0"/>
          <w:divBdr>
            <w:top w:val="none" w:sz="0" w:space="0" w:color="auto"/>
            <w:left w:val="none" w:sz="0" w:space="0" w:color="auto"/>
            <w:bottom w:val="none" w:sz="0" w:space="0" w:color="auto"/>
            <w:right w:val="none" w:sz="0" w:space="0" w:color="auto"/>
          </w:divBdr>
        </w:div>
        <w:div w:id="1290090411">
          <w:marLeft w:val="640"/>
          <w:marRight w:val="0"/>
          <w:marTop w:val="0"/>
          <w:marBottom w:val="0"/>
          <w:divBdr>
            <w:top w:val="none" w:sz="0" w:space="0" w:color="auto"/>
            <w:left w:val="none" w:sz="0" w:space="0" w:color="auto"/>
            <w:bottom w:val="none" w:sz="0" w:space="0" w:color="auto"/>
            <w:right w:val="none" w:sz="0" w:space="0" w:color="auto"/>
          </w:divBdr>
        </w:div>
        <w:div w:id="873273155">
          <w:marLeft w:val="640"/>
          <w:marRight w:val="0"/>
          <w:marTop w:val="0"/>
          <w:marBottom w:val="0"/>
          <w:divBdr>
            <w:top w:val="none" w:sz="0" w:space="0" w:color="auto"/>
            <w:left w:val="none" w:sz="0" w:space="0" w:color="auto"/>
            <w:bottom w:val="none" w:sz="0" w:space="0" w:color="auto"/>
            <w:right w:val="none" w:sz="0" w:space="0" w:color="auto"/>
          </w:divBdr>
        </w:div>
        <w:div w:id="588391039">
          <w:marLeft w:val="640"/>
          <w:marRight w:val="0"/>
          <w:marTop w:val="0"/>
          <w:marBottom w:val="0"/>
          <w:divBdr>
            <w:top w:val="none" w:sz="0" w:space="0" w:color="auto"/>
            <w:left w:val="none" w:sz="0" w:space="0" w:color="auto"/>
            <w:bottom w:val="none" w:sz="0" w:space="0" w:color="auto"/>
            <w:right w:val="none" w:sz="0" w:space="0" w:color="auto"/>
          </w:divBdr>
        </w:div>
        <w:div w:id="1073507810">
          <w:marLeft w:val="640"/>
          <w:marRight w:val="0"/>
          <w:marTop w:val="0"/>
          <w:marBottom w:val="0"/>
          <w:divBdr>
            <w:top w:val="none" w:sz="0" w:space="0" w:color="auto"/>
            <w:left w:val="none" w:sz="0" w:space="0" w:color="auto"/>
            <w:bottom w:val="none" w:sz="0" w:space="0" w:color="auto"/>
            <w:right w:val="none" w:sz="0" w:space="0" w:color="auto"/>
          </w:divBdr>
        </w:div>
        <w:div w:id="744376885">
          <w:marLeft w:val="640"/>
          <w:marRight w:val="0"/>
          <w:marTop w:val="0"/>
          <w:marBottom w:val="0"/>
          <w:divBdr>
            <w:top w:val="none" w:sz="0" w:space="0" w:color="auto"/>
            <w:left w:val="none" w:sz="0" w:space="0" w:color="auto"/>
            <w:bottom w:val="none" w:sz="0" w:space="0" w:color="auto"/>
            <w:right w:val="none" w:sz="0" w:space="0" w:color="auto"/>
          </w:divBdr>
        </w:div>
        <w:div w:id="557205075">
          <w:marLeft w:val="640"/>
          <w:marRight w:val="0"/>
          <w:marTop w:val="0"/>
          <w:marBottom w:val="0"/>
          <w:divBdr>
            <w:top w:val="none" w:sz="0" w:space="0" w:color="auto"/>
            <w:left w:val="none" w:sz="0" w:space="0" w:color="auto"/>
            <w:bottom w:val="none" w:sz="0" w:space="0" w:color="auto"/>
            <w:right w:val="none" w:sz="0" w:space="0" w:color="auto"/>
          </w:divBdr>
        </w:div>
        <w:div w:id="1108164593">
          <w:marLeft w:val="640"/>
          <w:marRight w:val="0"/>
          <w:marTop w:val="0"/>
          <w:marBottom w:val="0"/>
          <w:divBdr>
            <w:top w:val="none" w:sz="0" w:space="0" w:color="auto"/>
            <w:left w:val="none" w:sz="0" w:space="0" w:color="auto"/>
            <w:bottom w:val="none" w:sz="0" w:space="0" w:color="auto"/>
            <w:right w:val="none" w:sz="0" w:space="0" w:color="auto"/>
          </w:divBdr>
        </w:div>
        <w:div w:id="872964416">
          <w:marLeft w:val="640"/>
          <w:marRight w:val="0"/>
          <w:marTop w:val="0"/>
          <w:marBottom w:val="0"/>
          <w:divBdr>
            <w:top w:val="none" w:sz="0" w:space="0" w:color="auto"/>
            <w:left w:val="none" w:sz="0" w:space="0" w:color="auto"/>
            <w:bottom w:val="none" w:sz="0" w:space="0" w:color="auto"/>
            <w:right w:val="none" w:sz="0" w:space="0" w:color="auto"/>
          </w:divBdr>
        </w:div>
        <w:div w:id="977957041">
          <w:marLeft w:val="640"/>
          <w:marRight w:val="0"/>
          <w:marTop w:val="0"/>
          <w:marBottom w:val="0"/>
          <w:divBdr>
            <w:top w:val="none" w:sz="0" w:space="0" w:color="auto"/>
            <w:left w:val="none" w:sz="0" w:space="0" w:color="auto"/>
            <w:bottom w:val="none" w:sz="0" w:space="0" w:color="auto"/>
            <w:right w:val="none" w:sz="0" w:space="0" w:color="auto"/>
          </w:divBdr>
        </w:div>
        <w:div w:id="188959929">
          <w:marLeft w:val="640"/>
          <w:marRight w:val="0"/>
          <w:marTop w:val="0"/>
          <w:marBottom w:val="0"/>
          <w:divBdr>
            <w:top w:val="none" w:sz="0" w:space="0" w:color="auto"/>
            <w:left w:val="none" w:sz="0" w:space="0" w:color="auto"/>
            <w:bottom w:val="none" w:sz="0" w:space="0" w:color="auto"/>
            <w:right w:val="none" w:sz="0" w:space="0" w:color="auto"/>
          </w:divBdr>
        </w:div>
        <w:div w:id="1123382458">
          <w:marLeft w:val="640"/>
          <w:marRight w:val="0"/>
          <w:marTop w:val="0"/>
          <w:marBottom w:val="0"/>
          <w:divBdr>
            <w:top w:val="none" w:sz="0" w:space="0" w:color="auto"/>
            <w:left w:val="none" w:sz="0" w:space="0" w:color="auto"/>
            <w:bottom w:val="none" w:sz="0" w:space="0" w:color="auto"/>
            <w:right w:val="none" w:sz="0" w:space="0" w:color="auto"/>
          </w:divBdr>
        </w:div>
        <w:div w:id="343633901">
          <w:marLeft w:val="640"/>
          <w:marRight w:val="0"/>
          <w:marTop w:val="0"/>
          <w:marBottom w:val="0"/>
          <w:divBdr>
            <w:top w:val="none" w:sz="0" w:space="0" w:color="auto"/>
            <w:left w:val="none" w:sz="0" w:space="0" w:color="auto"/>
            <w:bottom w:val="none" w:sz="0" w:space="0" w:color="auto"/>
            <w:right w:val="none" w:sz="0" w:space="0" w:color="auto"/>
          </w:divBdr>
        </w:div>
        <w:div w:id="1510296998">
          <w:marLeft w:val="640"/>
          <w:marRight w:val="0"/>
          <w:marTop w:val="0"/>
          <w:marBottom w:val="0"/>
          <w:divBdr>
            <w:top w:val="none" w:sz="0" w:space="0" w:color="auto"/>
            <w:left w:val="none" w:sz="0" w:space="0" w:color="auto"/>
            <w:bottom w:val="none" w:sz="0" w:space="0" w:color="auto"/>
            <w:right w:val="none" w:sz="0" w:space="0" w:color="auto"/>
          </w:divBdr>
        </w:div>
        <w:div w:id="669984615">
          <w:marLeft w:val="640"/>
          <w:marRight w:val="0"/>
          <w:marTop w:val="0"/>
          <w:marBottom w:val="0"/>
          <w:divBdr>
            <w:top w:val="none" w:sz="0" w:space="0" w:color="auto"/>
            <w:left w:val="none" w:sz="0" w:space="0" w:color="auto"/>
            <w:bottom w:val="none" w:sz="0" w:space="0" w:color="auto"/>
            <w:right w:val="none" w:sz="0" w:space="0" w:color="auto"/>
          </w:divBdr>
        </w:div>
        <w:div w:id="1254827192">
          <w:marLeft w:val="640"/>
          <w:marRight w:val="0"/>
          <w:marTop w:val="0"/>
          <w:marBottom w:val="0"/>
          <w:divBdr>
            <w:top w:val="none" w:sz="0" w:space="0" w:color="auto"/>
            <w:left w:val="none" w:sz="0" w:space="0" w:color="auto"/>
            <w:bottom w:val="none" w:sz="0" w:space="0" w:color="auto"/>
            <w:right w:val="none" w:sz="0" w:space="0" w:color="auto"/>
          </w:divBdr>
        </w:div>
        <w:div w:id="1712729743">
          <w:marLeft w:val="640"/>
          <w:marRight w:val="0"/>
          <w:marTop w:val="0"/>
          <w:marBottom w:val="0"/>
          <w:divBdr>
            <w:top w:val="none" w:sz="0" w:space="0" w:color="auto"/>
            <w:left w:val="none" w:sz="0" w:space="0" w:color="auto"/>
            <w:bottom w:val="none" w:sz="0" w:space="0" w:color="auto"/>
            <w:right w:val="none" w:sz="0" w:space="0" w:color="auto"/>
          </w:divBdr>
        </w:div>
        <w:div w:id="1272476311">
          <w:marLeft w:val="640"/>
          <w:marRight w:val="0"/>
          <w:marTop w:val="0"/>
          <w:marBottom w:val="0"/>
          <w:divBdr>
            <w:top w:val="none" w:sz="0" w:space="0" w:color="auto"/>
            <w:left w:val="none" w:sz="0" w:space="0" w:color="auto"/>
            <w:bottom w:val="none" w:sz="0" w:space="0" w:color="auto"/>
            <w:right w:val="none" w:sz="0" w:space="0" w:color="auto"/>
          </w:divBdr>
        </w:div>
        <w:div w:id="1473912258">
          <w:marLeft w:val="640"/>
          <w:marRight w:val="0"/>
          <w:marTop w:val="0"/>
          <w:marBottom w:val="0"/>
          <w:divBdr>
            <w:top w:val="none" w:sz="0" w:space="0" w:color="auto"/>
            <w:left w:val="none" w:sz="0" w:space="0" w:color="auto"/>
            <w:bottom w:val="none" w:sz="0" w:space="0" w:color="auto"/>
            <w:right w:val="none" w:sz="0" w:space="0" w:color="auto"/>
          </w:divBdr>
        </w:div>
        <w:div w:id="1725907817">
          <w:marLeft w:val="640"/>
          <w:marRight w:val="0"/>
          <w:marTop w:val="0"/>
          <w:marBottom w:val="0"/>
          <w:divBdr>
            <w:top w:val="none" w:sz="0" w:space="0" w:color="auto"/>
            <w:left w:val="none" w:sz="0" w:space="0" w:color="auto"/>
            <w:bottom w:val="none" w:sz="0" w:space="0" w:color="auto"/>
            <w:right w:val="none" w:sz="0" w:space="0" w:color="auto"/>
          </w:divBdr>
        </w:div>
        <w:div w:id="1339118836">
          <w:marLeft w:val="640"/>
          <w:marRight w:val="0"/>
          <w:marTop w:val="0"/>
          <w:marBottom w:val="0"/>
          <w:divBdr>
            <w:top w:val="none" w:sz="0" w:space="0" w:color="auto"/>
            <w:left w:val="none" w:sz="0" w:space="0" w:color="auto"/>
            <w:bottom w:val="none" w:sz="0" w:space="0" w:color="auto"/>
            <w:right w:val="none" w:sz="0" w:space="0" w:color="auto"/>
          </w:divBdr>
        </w:div>
        <w:div w:id="1584486349">
          <w:marLeft w:val="640"/>
          <w:marRight w:val="0"/>
          <w:marTop w:val="0"/>
          <w:marBottom w:val="0"/>
          <w:divBdr>
            <w:top w:val="none" w:sz="0" w:space="0" w:color="auto"/>
            <w:left w:val="none" w:sz="0" w:space="0" w:color="auto"/>
            <w:bottom w:val="none" w:sz="0" w:space="0" w:color="auto"/>
            <w:right w:val="none" w:sz="0" w:space="0" w:color="auto"/>
          </w:divBdr>
        </w:div>
        <w:div w:id="884831656">
          <w:marLeft w:val="640"/>
          <w:marRight w:val="0"/>
          <w:marTop w:val="0"/>
          <w:marBottom w:val="0"/>
          <w:divBdr>
            <w:top w:val="none" w:sz="0" w:space="0" w:color="auto"/>
            <w:left w:val="none" w:sz="0" w:space="0" w:color="auto"/>
            <w:bottom w:val="none" w:sz="0" w:space="0" w:color="auto"/>
            <w:right w:val="none" w:sz="0" w:space="0" w:color="auto"/>
          </w:divBdr>
        </w:div>
        <w:div w:id="1771656390">
          <w:marLeft w:val="640"/>
          <w:marRight w:val="0"/>
          <w:marTop w:val="0"/>
          <w:marBottom w:val="0"/>
          <w:divBdr>
            <w:top w:val="none" w:sz="0" w:space="0" w:color="auto"/>
            <w:left w:val="none" w:sz="0" w:space="0" w:color="auto"/>
            <w:bottom w:val="none" w:sz="0" w:space="0" w:color="auto"/>
            <w:right w:val="none" w:sz="0" w:space="0" w:color="auto"/>
          </w:divBdr>
        </w:div>
        <w:div w:id="1539855843">
          <w:marLeft w:val="640"/>
          <w:marRight w:val="0"/>
          <w:marTop w:val="0"/>
          <w:marBottom w:val="0"/>
          <w:divBdr>
            <w:top w:val="none" w:sz="0" w:space="0" w:color="auto"/>
            <w:left w:val="none" w:sz="0" w:space="0" w:color="auto"/>
            <w:bottom w:val="none" w:sz="0" w:space="0" w:color="auto"/>
            <w:right w:val="none" w:sz="0" w:space="0" w:color="auto"/>
          </w:divBdr>
        </w:div>
        <w:div w:id="2021006022">
          <w:marLeft w:val="640"/>
          <w:marRight w:val="0"/>
          <w:marTop w:val="0"/>
          <w:marBottom w:val="0"/>
          <w:divBdr>
            <w:top w:val="none" w:sz="0" w:space="0" w:color="auto"/>
            <w:left w:val="none" w:sz="0" w:space="0" w:color="auto"/>
            <w:bottom w:val="none" w:sz="0" w:space="0" w:color="auto"/>
            <w:right w:val="none" w:sz="0" w:space="0" w:color="auto"/>
          </w:divBdr>
        </w:div>
      </w:divsChild>
    </w:div>
    <w:div w:id="1795638592">
      <w:bodyDiv w:val="1"/>
      <w:marLeft w:val="0"/>
      <w:marRight w:val="0"/>
      <w:marTop w:val="0"/>
      <w:marBottom w:val="0"/>
      <w:divBdr>
        <w:top w:val="none" w:sz="0" w:space="0" w:color="auto"/>
        <w:left w:val="none" w:sz="0" w:space="0" w:color="auto"/>
        <w:bottom w:val="none" w:sz="0" w:space="0" w:color="auto"/>
        <w:right w:val="none" w:sz="0" w:space="0" w:color="auto"/>
      </w:divBdr>
      <w:divsChild>
        <w:div w:id="1055549916">
          <w:marLeft w:val="640"/>
          <w:marRight w:val="0"/>
          <w:marTop w:val="0"/>
          <w:marBottom w:val="0"/>
          <w:divBdr>
            <w:top w:val="none" w:sz="0" w:space="0" w:color="auto"/>
            <w:left w:val="none" w:sz="0" w:space="0" w:color="auto"/>
            <w:bottom w:val="none" w:sz="0" w:space="0" w:color="auto"/>
            <w:right w:val="none" w:sz="0" w:space="0" w:color="auto"/>
          </w:divBdr>
        </w:div>
        <w:div w:id="614941948">
          <w:marLeft w:val="640"/>
          <w:marRight w:val="0"/>
          <w:marTop w:val="0"/>
          <w:marBottom w:val="0"/>
          <w:divBdr>
            <w:top w:val="none" w:sz="0" w:space="0" w:color="auto"/>
            <w:left w:val="none" w:sz="0" w:space="0" w:color="auto"/>
            <w:bottom w:val="none" w:sz="0" w:space="0" w:color="auto"/>
            <w:right w:val="none" w:sz="0" w:space="0" w:color="auto"/>
          </w:divBdr>
        </w:div>
        <w:div w:id="423233541">
          <w:marLeft w:val="640"/>
          <w:marRight w:val="0"/>
          <w:marTop w:val="0"/>
          <w:marBottom w:val="0"/>
          <w:divBdr>
            <w:top w:val="none" w:sz="0" w:space="0" w:color="auto"/>
            <w:left w:val="none" w:sz="0" w:space="0" w:color="auto"/>
            <w:bottom w:val="none" w:sz="0" w:space="0" w:color="auto"/>
            <w:right w:val="none" w:sz="0" w:space="0" w:color="auto"/>
          </w:divBdr>
        </w:div>
        <w:div w:id="513619861">
          <w:marLeft w:val="640"/>
          <w:marRight w:val="0"/>
          <w:marTop w:val="0"/>
          <w:marBottom w:val="0"/>
          <w:divBdr>
            <w:top w:val="none" w:sz="0" w:space="0" w:color="auto"/>
            <w:left w:val="none" w:sz="0" w:space="0" w:color="auto"/>
            <w:bottom w:val="none" w:sz="0" w:space="0" w:color="auto"/>
            <w:right w:val="none" w:sz="0" w:space="0" w:color="auto"/>
          </w:divBdr>
        </w:div>
        <w:div w:id="728040215">
          <w:marLeft w:val="640"/>
          <w:marRight w:val="0"/>
          <w:marTop w:val="0"/>
          <w:marBottom w:val="0"/>
          <w:divBdr>
            <w:top w:val="none" w:sz="0" w:space="0" w:color="auto"/>
            <w:left w:val="none" w:sz="0" w:space="0" w:color="auto"/>
            <w:bottom w:val="none" w:sz="0" w:space="0" w:color="auto"/>
            <w:right w:val="none" w:sz="0" w:space="0" w:color="auto"/>
          </w:divBdr>
        </w:div>
        <w:div w:id="1127620298">
          <w:marLeft w:val="640"/>
          <w:marRight w:val="0"/>
          <w:marTop w:val="0"/>
          <w:marBottom w:val="0"/>
          <w:divBdr>
            <w:top w:val="none" w:sz="0" w:space="0" w:color="auto"/>
            <w:left w:val="none" w:sz="0" w:space="0" w:color="auto"/>
            <w:bottom w:val="none" w:sz="0" w:space="0" w:color="auto"/>
            <w:right w:val="none" w:sz="0" w:space="0" w:color="auto"/>
          </w:divBdr>
        </w:div>
        <w:div w:id="582031386">
          <w:marLeft w:val="640"/>
          <w:marRight w:val="0"/>
          <w:marTop w:val="0"/>
          <w:marBottom w:val="0"/>
          <w:divBdr>
            <w:top w:val="none" w:sz="0" w:space="0" w:color="auto"/>
            <w:left w:val="none" w:sz="0" w:space="0" w:color="auto"/>
            <w:bottom w:val="none" w:sz="0" w:space="0" w:color="auto"/>
            <w:right w:val="none" w:sz="0" w:space="0" w:color="auto"/>
          </w:divBdr>
        </w:div>
        <w:div w:id="1386223726">
          <w:marLeft w:val="640"/>
          <w:marRight w:val="0"/>
          <w:marTop w:val="0"/>
          <w:marBottom w:val="0"/>
          <w:divBdr>
            <w:top w:val="none" w:sz="0" w:space="0" w:color="auto"/>
            <w:left w:val="none" w:sz="0" w:space="0" w:color="auto"/>
            <w:bottom w:val="none" w:sz="0" w:space="0" w:color="auto"/>
            <w:right w:val="none" w:sz="0" w:space="0" w:color="auto"/>
          </w:divBdr>
        </w:div>
        <w:div w:id="1639526948">
          <w:marLeft w:val="640"/>
          <w:marRight w:val="0"/>
          <w:marTop w:val="0"/>
          <w:marBottom w:val="0"/>
          <w:divBdr>
            <w:top w:val="none" w:sz="0" w:space="0" w:color="auto"/>
            <w:left w:val="none" w:sz="0" w:space="0" w:color="auto"/>
            <w:bottom w:val="none" w:sz="0" w:space="0" w:color="auto"/>
            <w:right w:val="none" w:sz="0" w:space="0" w:color="auto"/>
          </w:divBdr>
        </w:div>
        <w:div w:id="1041975780">
          <w:marLeft w:val="640"/>
          <w:marRight w:val="0"/>
          <w:marTop w:val="0"/>
          <w:marBottom w:val="0"/>
          <w:divBdr>
            <w:top w:val="none" w:sz="0" w:space="0" w:color="auto"/>
            <w:left w:val="none" w:sz="0" w:space="0" w:color="auto"/>
            <w:bottom w:val="none" w:sz="0" w:space="0" w:color="auto"/>
            <w:right w:val="none" w:sz="0" w:space="0" w:color="auto"/>
          </w:divBdr>
        </w:div>
        <w:div w:id="466514222">
          <w:marLeft w:val="640"/>
          <w:marRight w:val="0"/>
          <w:marTop w:val="0"/>
          <w:marBottom w:val="0"/>
          <w:divBdr>
            <w:top w:val="none" w:sz="0" w:space="0" w:color="auto"/>
            <w:left w:val="none" w:sz="0" w:space="0" w:color="auto"/>
            <w:bottom w:val="none" w:sz="0" w:space="0" w:color="auto"/>
            <w:right w:val="none" w:sz="0" w:space="0" w:color="auto"/>
          </w:divBdr>
        </w:div>
        <w:div w:id="2084797291">
          <w:marLeft w:val="640"/>
          <w:marRight w:val="0"/>
          <w:marTop w:val="0"/>
          <w:marBottom w:val="0"/>
          <w:divBdr>
            <w:top w:val="none" w:sz="0" w:space="0" w:color="auto"/>
            <w:left w:val="none" w:sz="0" w:space="0" w:color="auto"/>
            <w:bottom w:val="none" w:sz="0" w:space="0" w:color="auto"/>
            <w:right w:val="none" w:sz="0" w:space="0" w:color="auto"/>
          </w:divBdr>
        </w:div>
        <w:div w:id="992487590">
          <w:marLeft w:val="640"/>
          <w:marRight w:val="0"/>
          <w:marTop w:val="0"/>
          <w:marBottom w:val="0"/>
          <w:divBdr>
            <w:top w:val="none" w:sz="0" w:space="0" w:color="auto"/>
            <w:left w:val="none" w:sz="0" w:space="0" w:color="auto"/>
            <w:bottom w:val="none" w:sz="0" w:space="0" w:color="auto"/>
            <w:right w:val="none" w:sz="0" w:space="0" w:color="auto"/>
          </w:divBdr>
        </w:div>
        <w:div w:id="388113801">
          <w:marLeft w:val="640"/>
          <w:marRight w:val="0"/>
          <w:marTop w:val="0"/>
          <w:marBottom w:val="0"/>
          <w:divBdr>
            <w:top w:val="none" w:sz="0" w:space="0" w:color="auto"/>
            <w:left w:val="none" w:sz="0" w:space="0" w:color="auto"/>
            <w:bottom w:val="none" w:sz="0" w:space="0" w:color="auto"/>
            <w:right w:val="none" w:sz="0" w:space="0" w:color="auto"/>
          </w:divBdr>
        </w:div>
        <w:div w:id="129565617">
          <w:marLeft w:val="640"/>
          <w:marRight w:val="0"/>
          <w:marTop w:val="0"/>
          <w:marBottom w:val="0"/>
          <w:divBdr>
            <w:top w:val="none" w:sz="0" w:space="0" w:color="auto"/>
            <w:left w:val="none" w:sz="0" w:space="0" w:color="auto"/>
            <w:bottom w:val="none" w:sz="0" w:space="0" w:color="auto"/>
            <w:right w:val="none" w:sz="0" w:space="0" w:color="auto"/>
          </w:divBdr>
        </w:div>
        <w:div w:id="1586301225">
          <w:marLeft w:val="640"/>
          <w:marRight w:val="0"/>
          <w:marTop w:val="0"/>
          <w:marBottom w:val="0"/>
          <w:divBdr>
            <w:top w:val="none" w:sz="0" w:space="0" w:color="auto"/>
            <w:left w:val="none" w:sz="0" w:space="0" w:color="auto"/>
            <w:bottom w:val="none" w:sz="0" w:space="0" w:color="auto"/>
            <w:right w:val="none" w:sz="0" w:space="0" w:color="auto"/>
          </w:divBdr>
        </w:div>
        <w:div w:id="619845727">
          <w:marLeft w:val="640"/>
          <w:marRight w:val="0"/>
          <w:marTop w:val="0"/>
          <w:marBottom w:val="0"/>
          <w:divBdr>
            <w:top w:val="none" w:sz="0" w:space="0" w:color="auto"/>
            <w:left w:val="none" w:sz="0" w:space="0" w:color="auto"/>
            <w:bottom w:val="none" w:sz="0" w:space="0" w:color="auto"/>
            <w:right w:val="none" w:sz="0" w:space="0" w:color="auto"/>
          </w:divBdr>
        </w:div>
        <w:div w:id="1846045607">
          <w:marLeft w:val="640"/>
          <w:marRight w:val="0"/>
          <w:marTop w:val="0"/>
          <w:marBottom w:val="0"/>
          <w:divBdr>
            <w:top w:val="none" w:sz="0" w:space="0" w:color="auto"/>
            <w:left w:val="none" w:sz="0" w:space="0" w:color="auto"/>
            <w:bottom w:val="none" w:sz="0" w:space="0" w:color="auto"/>
            <w:right w:val="none" w:sz="0" w:space="0" w:color="auto"/>
          </w:divBdr>
        </w:div>
        <w:div w:id="29695303">
          <w:marLeft w:val="640"/>
          <w:marRight w:val="0"/>
          <w:marTop w:val="0"/>
          <w:marBottom w:val="0"/>
          <w:divBdr>
            <w:top w:val="none" w:sz="0" w:space="0" w:color="auto"/>
            <w:left w:val="none" w:sz="0" w:space="0" w:color="auto"/>
            <w:bottom w:val="none" w:sz="0" w:space="0" w:color="auto"/>
            <w:right w:val="none" w:sz="0" w:space="0" w:color="auto"/>
          </w:divBdr>
        </w:div>
        <w:div w:id="940533169">
          <w:marLeft w:val="640"/>
          <w:marRight w:val="0"/>
          <w:marTop w:val="0"/>
          <w:marBottom w:val="0"/>
          <w:divBdr>
            <w:top w:val="none" w:sz="0" w:space="0" w:color="auto"/>
            <w:left w:val="none" w:sz="0" w:space="0" w:color="auto"/>
            <w:bottom w:val="none" w:sz="0" w:space="0" w:color="auto"/>
            <w:right w:val="none" w:sz="0" w:space="0" w:color="auto"/>
          </w:divBdr>
        </w:div>
        <w:div w:id="1821993665">
          <w:marLeft w:val="640"/>
          <w:marRight w:val="0"/>
          <w:marTop w:val="0"/>
          <w:marBottom w:val="0"/>
          <w:divBdr>
            <w:top w:val="none" w:sz="0" w:space="0" w:color="auto"/>
            <w:left w:val="none" w:sz="0" w:space="0" w:color="auto"/>
            <w:bottom w:val="none" w:sz="0" w:space="0" w:color="auto"/>
            <w:right w:val="none" w:sz="0" w:space="0" w:color="auto"/>
          </w:divBdr>
        </w:div>
        <w:div w:id="1676612146">
          <w:marLeft w:val="640"/>
          <w:marRight w:val="0"/>
          <w:marTop w:val="0"/>
          <w:marBottom w:val="0"/>
          <w:divBdr>
            <w:top w:val="none" w:sz="0" w:space="0" w:color="auto"/>
            <w:left w:val="none" w:sz="0" w:space="0" w:color="auto"/>
            <w:bottom w:val="none" w:sz="0" w:space="0" w:color="auto"/>
            <w:right w:val="none" w:sz="0" w:space="0" w:color="auto"/>
          </w:divBdr>
        </w:div>
        <w:div w:id="529953102">
          <w:marLeft w:val="640"/>
          <w:marRight w:val="0"/>
          <w:marTop w:val="0"/>
          <w:marBottom w:val="0"/>
          <w:divBdr>
            <w:top w:val="none" w:sz="0" w:space="0" w:color="auto"/>
            <w:left w:val="none" w:sz="0" w:space="0" w:color="auto"/>
            <w:bottom w:val="none" w:sz="0" w:space="0" w:color="auto"/>
            <w:right w:val="none" w:sz="0" w:space="0" w:color="auto"/>
          </w:divBdr>
        </w:div>
        <w:div w:id="1972203838">
          <w:marLeft w:val="640"/>
          <w:marRight w:val="0"/>
          <w:marTop w:val="0"/>
          <w:marBottom w:val="0"/>
          <w:divBdr>
            <w:top w:val="none" w:sz="0" w:space="0" w:color="auto"/>
            <w:left w:val="none" w:sz="0" w:space="0" w:color="auto"/>
            <w:bottom w:val="none" w:sz="0" w:space="0" w:color="auto"/>
            <w:right w:val="none" w:sz="0" w:space="0" w:color="auto"/>
          </w:divBdr>
        </w:div>
        <w:div w:id="1313289688">
          <w:marLeft w:val="640"/>
          <w:marRight w:val="0"/>
          <w:marTop w:val="0"/>
          <w:marBottom w:val="0"/>
          <w:divBdr>
            <w:top w:val="none" w:sz="0" w:space="0" w:color="auto"/>
            <w:left w:val="none" w:sz="0" w:space="0" w:color="auto"/>
            <w:bottom w:val="none" w:sz="0" w:space="0" w:color="auto"/>
            <w:right w:val="none" w:sz="0" w:space="0" w:color="auto"/>
          </w:divBdr>
        </w:div>
        <w:div w:id="1550141597">
          <w:marLeft w:val="640"/>
          <w:marRight w:val="0"/>
          <w:marTop w:val="0"/>
          <w:marBottom w:val="0"/>
          <w:divBdr>
            <w:top w:val="none" w:sz="0" w:space="0" w:color="auto"/>
            <w:left w:val="none" w:sz="0" w:space="0" w:color="auto"/>
            <w:bottom w:val="none" w:sz="0" w:space="0" w:color="auto"/>
            <w:right w:val="none" w:sz="0" w:space="0" w:color="auto"/>
          </w:divBdr>
        </w:div>
        <w:div w:id="766534443">
          <w:marLeft w:val="640"/>
          <w:marRight w:val="0"/>
          <w:marTop w:val="0"/>
          <w:marBottom w:val="0"/>
          <w:divBdr>
            <w:top w:val="none" w:sz="0" w:space="0" w:color="auto"/>
            <w:left w:val="none" w:sz="0" w:space="0" w:color="auto"/>
            <w:bottom w:val="none" w:sz="0" w:space="0" w:color="auto"/>
            <w:right w:val="none" w:sz="0" w:space="0" w:color="auto"/>
          </w:divBdr>
        </w:div>
        <w:div w:id="995375569">
          <w:marLeft w:val="640"/>
          <w:marRight w:val="0"/>
          <w:marTop w:val="0"/>
          <w:marBottom w:val="0"/>
          <w:divBdr>
            <w:top w:val="none" w:sz="0" w:space="0" w:color="auto"/>
            <w:left w:val="none" w:sz="0" w:space="0" w:color="auto"/>
            <w:bottom w:val="none" w:sz="0" w:space="0" w:color="auto"/>
            <w:right w:val="none" w:sz="0" w:space="0" w:color="auto"/>
          </w:divBdr>
        </w:div>
        <w:div w:id="203639979">
          <w:marLeft w:val="640"/>
          <w:marRight w:val="0"/>
          <w:marTop w:val="0"/>
          <w:marBottom w:val="0"/>
          <w:divBdr>
            <w:top w:val="none" w:sz="0" w:space="0" w:color="auto"/>
            <w:left w:val="none" w:sz="0" w:space="0" w:color="auto"/>
            <w:bottom w:val="none" w:sz="0" w:space="0" w:color="auto"/>
            <w:right w:val="none" w:sz="0" w:space="0" w:color="auto"/>
          </w:divBdr>
        </w:div>
        <w:div w:id="1926838714">
          <w:marLeft w:val="640"/>
          <w:marRight w:val="0"/>
          <w:marTop w:val="0"/>
          <w:marBottom w:val="0"/>
          <w:divBdr>
            <w:top w:val="none" w:sz="0" w:space="0" w:color="auto"/>
            <w:left w:val="none" w:sz="0" w:space="0" w:color="auto"/>
            <w:bottom w:val="none" w:sz="0" w:space="0" w:color="auto"/>
            <w:right w:val="none" w:sz="0" w:space="0" w:color="auto"/>
          </w:divBdr>
        </w:div>
        <w:div w:id="2133595273">
          <w:marLeft w:val="640"/>
          <w:marRight w:val="0"/>
          <w:marTop w:val="0"/>
          <w:marBottom w:val="0"/>
          <w:divBdr>
            <w:top w:val="none" w:sz="0" w:space="0" w:color="auto"/>
            <w:left w:val="none" w:sz="0" w:space="0" w:color="auto"/>
            <w:bottom w:val="none" w:sz="0" w:space="0" w:color="auto"/>
            <w:right w:val="none" w:sz="0" w:space="0" w:color="auto"/>
          </w:divBdr>
        </w:div>
        <w:div w:id="1706638796">
          <w:marLeft w:val="640"/>
          <w:marRight w:val="0"/>
          <w:marTop w:val="0"/>
          <w:marBottom w:val="0"/>
          <w:divBdr>
            <w:top w:val="none" w:sz="0" w:space="0" w:color="auto"/>
            <w:left w:val="none" w:sz="0" w:space="0" w:color="auto"/>
            <w:bottom w:val="none" w:sz="0" w:space="0" w:color="auto"/>
            <w:right w:val="none" w:sz="0" w:space="0" w:color="auto"/>
          </w:divBdr>
        </w:div>
        <w:div w:id="959142095">
          <w:marLeft w:val="640"/>
          <w:marRight w:val="0"/>
          <w:marTop w:val="0"/>
          <w:marBottom w:val="0"/>
          <w:divBdr>
            <w:top w:val="none" w:sz="0" w:space="0" w:color="auto"/>
            <w:left w:val="none" w:sz="0" w:space="0" w:color="auto"/>
            <w:bottom w:val="none" w:sz="0" w:space="0" w:color="auto"/>
            <w:right w:val="none" w:sz="0" w:space="0" w:color="auto"/>
          </w:divBdr>
        </w:div>
        <w:div w:id="1282951686">
          <w:marLeft w:val="640"/>
          <w:marRight w:val="0"/>
          <w:marTop w:val="0"/>
          <w:marBottom w:val="0"/>
          <w:divBdr>
            <w:top w:val="none" w:sz="0" w:space="0" w:color="auto"/>
            <w:left w:val="none" w:sz="0" w:space="0" w:color="auto"/>
            <w:bottom w:val="none" w:sz="0" w:space="0" w:color="auto"/>
            <w:right w:val="none" w:sz="0" w:space="0" w:color="auto"/>
          </w:divBdr>
        </w:div>
        <w:div w:id="5711626">
          <w:marLeft w:val="640"/>
          <w:marRight w:val="0"/>
          <w:marTop w:val="0"/>
          <w:marBottom w:val="0"/>
          <w:divBdr>
            <w:top w:val="none" w:sz="0" w:space="0" w:color="auto"/>
            <w:left w:val="none" w:sz="0" w:space="0" w:color="auto"/>
            <w:bottom w:val="none" w:sz="0" w:space="0" w:color="auto"/>
            <w:right w:val="none" w:sz="0" w:space="0" w:color="auto"/>
          </w:divBdr>
        </w:div>
        <w:div w:id="979922505">
          <w:marLeft w:val="640"/>
          <w:marRight w:val="0"/>
          <w:marTop w:val="0"/>
          <w:marBottom w:val="0"/>
          <w:divBdr>
            <w:top w:val="none" w:sz="0" w:space="0" w:color="auto"/>
            <w:left w:val="none" w:sz="0" w:space="0" w:color="auto"/>
            <w:bottom w:val="none" w:sz="0" w:space="0" w:color="auto"/>
            <w:right w:val="none" w:sz="0" w:space="0" w:color="auto"/>
          </w:divBdr>
        </w:div>
        <w:div w:id="698626037">
          <w:marLeft w:val="640"/>
          <w:marRight w:val="0"/>
          <w:marTop w:val="0"/>
          <w:marBottom w:val="0"/>
          <w:divBdr>
            <w:top w:val="none" w:sz="0" w:space="0" w:color="auto"/>
            <w:left w:val="none" w:sz="0" w:space="0" w:color="auto"/>
            <w:bottom w:val="none" w:sz="0" w:space="0" w:color="auto"/>
            <w:right w:val="none" w:sz="0" w:space="0" w:color="auto"/>
          </w:divBdr>
        </w:div>
        <w:div w:id="1247423137">
          <w:marLeft w:val="640"/>
          <w:marRight w:val="0"/>
          <w:marTop w:val="0"/>
          <w:marBottom w:val="0"/>
          <w:divBdr>
            <w:top w:val="none" w:sz="0" w:space="0" w:color="auto"/>
            <w:left w:val="none" w:sz="0" w:space="0" w:color="auto"/>
            <w:bottom w:val="none" w:sz="0" w:space="0" w:color="auto"/>
            <w:right w:val="none" w:sz="0" w:space="0" w:color="auto"/>
          </w:divBdr>
        </w:div>
        <w:div w:id="1420830379">
          <w:marLeft w:val="640"/>
          <w:marRight w:val="0"/>
          <w:marTop w:val="0"/>
          <w:marBottom w:val="0"/>
          <w:divBdr>
            <w:top w:val="none" w:sz="0" w:space="0" w:color="auto"/>
            <w:left w:val="none" w:sz="0" w:space="0" w:color="auto"/>
            <w:bottom w:val="none" w:sz="0" w:space="0" w:color="auto"/>
            <w:right w:val="none" w:sz="0" w:space="0" w:color="auto"/>
          </w:divBdr>
        </w:div>
        <w:div w:id="324431861">
          <w:marLeft w:val="640"/>
          <w:marRight w:val="0"/>
          <w:marTop w:val="0"/>
          <w:marBottom w:val="0"/>
          <w:divBdr>
            <w:top w:val="none" w:sz="0" w:space="0" w:color="auto"/>
            <w:left w:val="none" w:sz="0" w:space="0" w:color="auto"/>
            <w:bottom w:val="none" w:sz="0" w:space="0" w:color="auto"/>
            <w:right w:val="none" w:sz="0" w:space="0" w:color="auto"/>
          </w:divBdr>
        </w:div>
        <w:div w:id="1601373847">
          <w:marLeft w:val="640"/>
          <w:marRight w:val="0"/>
          <w:marTop w:val="0"/>
          <w:marBottom w:val="0"/>
          <w:divBdr>
            <w:top w:val="none" w:sz="0" w:space="0" w:color="auto"/>
            <w:left w:val="none" w:sz="0" w:space="0" w:color="auto"/>
            <w:bottom w:val="none" w:sz="0" w:space="0" w:color="auto"/>
            <w:right w:val="none" w:sz="0" w:space="0" w:color="auto"/>
          </w:divBdr>
        </w:div>
        <w:div w:id="1002392078">
          <w:marLeft w:val="640"/>
          <w:marRight w:val="0"/>
          <w:marTop w:val="0"/>
          <w:marBottom w:val="0"/>
          <w:divBdr>
            <w:top w:val="none" w:sz="0" w:space="0" w:color="auto"/>
            <w:left w:val="none" w:sz="0" w:space="0" w:color="auto"/>
            <w:bottom w:val="none" w:sz="0" w:space="0" w:color="auto"/>
            <w:right w:val="none" w:sz="0" w:space="0" w:color="auto"/>
          </w:divBdr>
        </w:div>
        <w:div w:id="1305888278">
          <w:marLeft w:val="640"/>
          <w:marRight w:val="0"/>
          <w:marTop w:val="0"/>
          <w:marBottom w:val="0"/>
          <w:divBdr>
            <w:top w:val="none" w:sz="0" w:space="0" w:color="auto"/>
            <w:left w:val="none" w:sz="0" w:space="0" w:color="auto"/>
            <w:bottom w:val="none" w:sz="0" w:space="0" w:color="auto"/>
            <w:right w:val="none" w:sz="0" w:space="0" w:color="auto"/>
          </w:divBdr>
        </w:div>
        <w:div w:id="1272282549">
          <w:marLeft w:val="640"/>
          <w:marRight w:val="0"/>
          <w:marTop w:val="0"/>
          <w:marBottom w:val="0"/>
          <w:divBdr>
            <w:top w:val="none" w:sz="0" w:space="0" w:color="auto"/>
            <w:left w:val="none" w:sz="0" w:space="0" w:color="auto"/>
            <w:bottom w:val="none" w:sz="0" w:space="0" w:color="auto"/>
            <w:right w:val="none" w:sz="0" w:space="0" w:color="auto"/>
          </w:divBdr>
        </w:div>
        <w:div w:id="625962890">
          <w:marLeft w:val="640"/>
          <w:marRight w:val="0"/>
          <w:marTop w:val="0"/>
          <w:marBottom w:val="0"/>
          <w:divBdr>
            <w:top w:val="none" w:sz="0" w:space="0" w:color="auto"/>
            <w:left w:val="none" w:sz="0" w:space="0" w:color="auto"/>
            <w:bottom w:val="none" w:sz="0" w:space="0" w:color="auto"/>
            <w:right w:val="none" w:sz="0" w:space="0" w:color="auto"/>
          </w:divBdr>
        </w:div>
        <w:div w:id="1131553363">
          <w:marLeft w:val="640"/>
          <w:marRight w:val="0"/>
          <w:marTop w:val="0"/>
          <w:marBottom w:val="0"/>
          <w:divBdr>
            <w:top w:val="none" w:sz="0" w:space="0" w:color="auto"/>
            <w:left w:val="none" w:sz="0" w:space="0" w:color="auto"/>
            <w:bottom w:val="none" w:sz="0" w:space="0" w:color="auto"/>
            <w:right w:val="none" w:sz="0" w:space="0" w:color="auto"/>
          </w:divBdr>
        </w:div>
        <w:div w:id="189339117">
          <w:marLeft w:val="640"/>
          <w:marRight w:val="0"/>
          <w:marTop w:val="0"/>
          <w:marBottom w:val="0"/>
          <w:divBdr>
            <w:top w:val="none" w:sz="0" w:space="0" w:color="auto"/>
            <w:left w:val="none" w:sz="0" w:space="0" w:color="auto"/>
            <w:bottom w:val="none" w:sz="0" w:space="0" w:color="auto"/>
            <w:right w:val="none" w:sz="0" w:space="0" w:color="auto"/>
          </w:divBdr>
        </w:div>
        <w:div w:id="1820879421">
          <w:marLeft w:val="640"/>
          <w:marRight w:val="0"/>
          <w:marTop w:val="0"/>
          <w:marBottom w:val="0"/>
          <w:divBdr>
            <w:top w:val="none" w:sz="0" w:space="0" w:color="auto"/>
            <w:left w:val="none" w:sz="0" w:space="0" w:color="auto"/>
            <w:bottom w:val="none" w:sz="0" w:space="0" w:color="auto"/>
            <w:right w:val="none" w:sz="0" w:space="0" w:color="auto"/>
          </w:divBdr>
        </w:div>
        <w:div w:id="1526366015">
          <w:marLeft w:val="640"/>
          <w:marRight w:val="0"/>
          <w:marTop w:val="0"/>
          <w:marBottom w:val="0"/>
          <w:divBdr>
            <w:top w:val="none" w:sz="0" w:space="0" w:color="auto"/>
            <w:left w:val="none" w:sz="0" w:space="0" w:color="auto"/>
            <w:bottom w:val="none" w:sz="0" w:space="0" w:color="auto"/>
            <w:right w:val="none" w:sz="0" w:space="0" w:color="auto"/>
          </w:divBdr>
        </w:div>
        <w:div w:id="805241760">
          <w:marLeft w:val="640"/>
          <w:marRight w:val="0"/>
          <w:marTop w:val="0"/>
          <w:marBottom w:val="0"/>
          <w:divBdr>
            <w:top w:val="none" w:sz="0" w:space="0" w:color="auto"/>
            <w:left w:val="none" w:sz="0" w:space="0" w:color="auto"/>
            <w:bottom w:val="none" w:sz="0" w:space="0" w:color="auto"/>
            <w:right w:val="none" w:sz="0" w:space="0" w:color="auto"/>
          </w:divBdr>
        </w:div>
        <w:div w:id="977684727">
          <w:marLeft w:val="640"/>
          <w:marRight w:val="0"/>
          <w:marTop w:val="0"/>
          <w:marBottom w:val="0"/>
          <w:divBdr>
            <w:top w:val="none" w:sz="0" w:space="0" w:color="auto"/>
            <w:left w:val="none" w:sz="0" w:space="0" w:color="auto"/>
            <w:bottom w:val="none" w:sz="0" w:space="0" w:color="auto"/>
            <w:right w:val="none" w:sz="0" w:space="0" w:color="auto"/>
          </w:divBdr>
        </w:div>
        <w:div w:id="1013654937">
          <w:marLeft w:val="640"/>
          <w:marRight w:val="0"/>
          <w:marTop w:val="0"/>
          <w:marBottom w:val="0"/>
          <w:divBdr>
            <w:top w:val="none" w:sz="0" w:space="0" w:color="auto"/>
            <w:left w:val="none" w:sz="0" w:space="0" w:color="auto"/>
            <w:bottom w:val="none" w:sz="0" w:space="0" w:color="auto"/>
            <w:right w:val="none" w:sz="0" w:space="0" w:color="auto"/>
          </w:divBdr>
        </w:div>
      </w:divsChild>
    </w:div>
    <w:div w:id="1799639647">
      <w:bodyDiv w:val="1"/>
      <w:marLeft w:val="0"/>
      <w:marRight w:val="0"/>
      <w:marTop w:val="0"/>
      <w:marBottom w:val="0"/>
      <w:divBdr>
        <w:top w:val="none" w:sz="0" w:space="0" w:color="auto"/>
        <w:left w:val="none" w:sz="0" w:space="0" w:color="auto"/>
        <w:bottom w:val="none" w:sz="0" w:space="0" w:color="auto"/>
        <w:right w:val="none" w:sz="0" w:space="0" w:color="auto"/>
      </w:divBdr>
      <w:divsChild>
        <w:div w:id="22829879">
          <w:marLeft w:val="640"/>
          <w:marRight w:val="0"/>
          <w:marTop w:val="0"/>
          <w:marBottom w:val="0"/>
          <w:divBdr>
            <w:top w:val="none" w:sz="0" w:space="0" w:color="auto"/>
            <w:left w:val="none" w:sz="0" w:space="0" w:color="auto"/>
            <w:bottom w:val="none" w:sz="0" w:space="0" w:color="auto"/>
            <w:right w:val="none" w:sz="0" w:space="0" w:color="auto"/>
          </w:divBdr>
        </w:div>
        <w:div w:id="122582625">
          <w:marLeft w:val="640"/>
          <w:marRight w:val="0"/>
          <w:marTop w:val="0"/>
          <w:marBottom w:val="0"/>
          <w:divBdr>
            <w:top w:val="none" w:sz="0" w:space="0" w:color="auto"/>
            <w:left w:val="none" w:sz="0" w:space="0" w:color="auto"/>
            <w:bottom w:val="none" w:sz="0" w:space="0" w:color="auto"/>
            <w:right w:val="none" w:sz="0" w:space="0" w:color="auto"/>
          </w:divBdr>
        </w:div>
        <w:div w:id="644505345">
          <w:marLeft w:val="640"/>
          <w:marRight w:val="0"/>
          <w:marTop w:val="0"/>
          <w:marBottom w:val="0"/>
          <w:divBdr>
            <w:top w:val="none" w:sz="0" w:space="0" w:color="auto"/>
            <w:left w:val="none" w:sz="0" w:space="0" w:color="auto"/>
            <w:bottom w:val="none" w:sz="0" w:space="0" w:color="auto"/>
            <w:right w:val="none" w:sz="0" w:space="0" w:color="auto"/>
          </w:divBdr>
        </w:div>
        <w:div w:id="1909070779">
          <w:marLeft w:val="640"/>
          <w:marRight w:val="0"/>
          <w:marTop w:val="0"/>
          <w:marBottom w:val="0"/>
          <w:divBdr>
            <w:top w:val="none" w:sz="0" w:space="0" w:color="auto"/>
            <w:left w:val="none" w:sz="0" w:space="0" w:color="auto"/>
            <w:bottom w:val="none" w:sz="0" w:space="0" w:color="auto"/>
            <w:right w:val="none" w:sz="0" w:space="0" w:color="auto"/>
          </w:divBdr>
        </w:div>
        <w:div w:id="556236754">
          <w:marLeft w:val="640"/>
          <w:marRight w:val="0"/>
          <w:marTop w:val="0"/>
          <w:marBottom w:val="0"/>
          <w:divBdr>
            <w:top w:val="none" w:sz="0" w:space="0" w:color="auto"/>
            <w:left w:val="none" w:sz="0" w:space="0" w:color="auto"/>
            <w:bottom w:val="none" w:sz="0" w:space="0" w:color="auto"/>
            <w:right w:val="none" w:sz="0" w:space="0" w:color="auto"/>
          </w:divBdr>
        </w:div>
        <w:div w:id="1724717444">
          <w:marLeft w:val="640"/>
          <w:marRight w:val="0"/>
          <w:marTop w:val="0"/>
          <w:marBottom w:val="0"/>
          <w:divBdr>
            <w:top w:val="none" w:sz="0" w:space="0" w:color="auto"/>
            <w:left w:val="none" w:sz="0" w:space="0" w:color="auto"/>
            <w:bottom w:val="none" w:sz="0" w:space="0" w:color="auto"/>
            <w:right w:val="none" w:sz="0" w:space="0" w:color="auto"/>
          </w:divBdr>
        </w:div>
        <w:div w:id="329721231">
          <w:marLeft w:val="640"/>
          <w:marRight w:val="0"/>
          <w:marTop w:val="0"/>
          <w:marBottom w:val="0"/>
          <w:divBdr>
            <w:top w:val="none" w:sz="0" w:space="0" w:color="auto"/>
            <w:left w:val="none" w:sz="0" w:space="0" w:color="auto"/>
            <w:bottom w:val="none" w:sz="0" w:space="0" w:color="auto"/>
            <w:right w:val="none" w:sz="0" w:space="0" w:color="auto"/>
          </w:divBdr>
        </w:div>
        <w:div w:id="992028455">
          <w:marLeft w:val="640"/>
          <w:marRight w:val="0"/>
          <w:marTop w:val="0"/>
          <w:marBottom w:val="0"/>
          <w:divBdr>
            <w:top w:val="none" w:sz="0" w:space="0" w:color="auto"/>
            <w:left w:val="none" w:sz="0" w:space="0" w:color="auto"/>
            <w:bottom w:val="none" w:sz="0" w:space="0" w:color="auto"/>
            <w:right w:val="none" w:sz="0" w:space="0" w:color="auto"/>
          </w:divBdr>
        </w:div>
        <w:div w:id="2144737540">
          <w:marLeft w:val="640"/>
          <w:marRight w:val="0"/>
          <w:marTop w:val="0"/>
          <w:marBottom w:val="0"/>
          <w:divBdr>
            <w:top w:val="none" w:sz="0" w:space="0" w:color="auto"/>
            <w:left w:val="none" w:sz="0" w:space="0" w:color="auto"/>
            <w:bottom w:val="none" w:sz="0" w:space="0" w:color="auto"/>
            <w:right w:val="none" w:sz="0" w:space="0" w:color="auto"/>
          </w:divBdr>
        </w:div>
        <w:div w:id="908885362">
          <w:marLeft w:val="640"/>
          <w:marRight w:val="0"/>
          <w:marTop w:val="0"/>
          <w:marBottom w:val="0"/>
          <w:divBdr>
            <w:top w:val="none" w:sz="0" w:space="0" w:color="auto"/>
            <w:left w:val="none" w:sz="0" w:space="0" w:color="auto"/>
            <w:bottom w:val="none" w:sz="0" w:space="0" w:color="auto"/>
            <w:right w:val="none" w:sz="0" w:space="0" w:color="auto"/>
          </w:divBdr>
        </w:div>
        <w:div w:id="1582717018">
          <w:marLeft w:val="640"/>
          <w:marRight w:val="0"/>
          <w:marTop w:val="0"/>
          <w:marBottom w:val="0"/>
          <w:divBdr>
            <w:top w:val="none" w:sz="0" w:space="0" w:color="auto"/>
            <w:left w:val="none" w:sz="0" w:space="0" w:color="auto"/>
            <w:bottom w:val="none" w:sz="0" w:space="0" w:color="auto"/>
            <w:right w:val="none" w:sz="0" w:space="0" w:color="auto"/>
          </w:divBdr>
        </w:div>
        <w:div w:id="870725709">
          <w:marLeft w:val="640"/>
          <w:marRight w:val="0"/>
          <w:marTop w:val="0"/>
          <w:marBottom w:val="0"/>
          <w:divBdr>
            <w:top w:val="none" w:sz="0" w:space="0" w:color="auto"/>
            <w:left w:val="none" w:sz="0" w:space="0" w:color="auto"/>
            <w:bottom w:val="none" w:sz="0" w:space="0" w:color="auto"/>
            <w:right w:val="none" w:sz="0" w:space="0" w:color="auto"/>
          </w:divBdr>
        </w:div>
        <w:div w:id="2040009485">
          <w:marLeft w:val="640"/>
          <w:marRight w:val="0"/>
          <w:marTop w:val="0"/>
          <w:marBottom w:val="0"/>
          <w:divBdr>
            <w:top w:val="none" w:sz="0" w:space="0" w:color="auto"/>
            <w:left w:val="none" w:sz="0" w:space="0" w:color="auto"/>
            <w:bottom w:val="none" w:sz="0" w:space="0" w:color="auto"/>
            <w:right w:val="none" w:sz="0" w:space="0" w:color="auto"/>
          </w:divBdr>
        </w:div>
        <w:div w:id="916866440">
          <w:marLeft w:val="640"/>
          <w:marRight w:val="0"/>
          <w:marTop w:val="0"/>
          <w:marBottom w:val="0"/>
          <w:divBdr>
            <w:top w:val="none" w:sz="0" w:space="0" w:color="auto"/>
            <w:left w:val="none" w:sz="0" w:space="0" w:color="auto"/>
            <w:bottom w:val="none" w:sz="0" w:space="0" w:color="auto"/>
            <w:right w:val="none" w:sz="0" w:space="0" w:color="auto"/>
          </w:divBdr>
        </w:div>
        <w:div w:id="1277565780">
          <w:marLeft w:val="640"/>
          <w:marRight w:val="0"/>
          <w:marTop w:val="0"/>
          <w:marBottom w:val="0"/>
          <w:divBdr>
            <w:top w:val="none" w:sz="0" w:space="0" w:color="auto"/>
            <w:left w:val="none" w:sz="0" w:space="0" w:color="auto"/>
            <w:bottom w:val="none" w:sz="0" w:space="0" w:color="auto"/>
            <w:right w:val="none" w:sz="0" w:space="0" w:color="auto"/>
          </w:divBdr>
        </w:div>
        <w:div w:id="1986205680">
          <w:marLeft w:val="640"/>
          <w:marRight w:val="0"/>
          <w:marTop w:val="0"/>
          <w:marBottom w:val="0"/>
          <w:divBdr>
            <w:top w:val="none" w:sz="0" w:space="0" w:color="auto"/>
            <w:left w:val="none" w:sz="0" w:space="0" w:color="auto"/>
            <w:bottom w:val="none" w:sz="0" w:space="0" w:color="auto"/>
            <w:right w:val="none" w:sz="0" w:space="0" w:color="auto"/>
          </w:divBdr>
        </w:div>
        <w:div w:id="1813906718">
          <w:marLeft w:val="640"/>
          <w:marRight w:val="0"/>
          <w:marTop w:val="0"/>
          <w:marBottom w:val="0"/>
          <w:divBdr>
            <w:top w:val="none" w:sz="0" w:space="0" w:color="auto"/>
            <w:left w:val="none" w:sz="0" w:space="0" w:color="auto"/>
            <w:bottom w:val="none" w:sz="0" w:space="0" w:color="auto"/>
            <w:right w:val="none" w:sz="0" w:space="0" w:color="auto"/>
          </w:divBdr>
        </w:div>
        <w:div w:id="2062050208">
          <w:marLeft w:val="640"/>
          <w:marRight w:val="0"/>
          <w:marTop w:val="0"/>
          <w:marBottom w:val="0"/>
          <w:divBdr>
            <w:top w:val="none" w:sz="0" w:space="0" w:color="auto"/>
            <w:left w:val="none" w:sz="0" w:space="0" w:color="auto"/>
            <w:bottom w:val="none" w:sz="0" w:space="0" w:color="auto"/>
            <w:right w:val="none" w:sz="0" w:space="0" w:color="auto"/>
          </w:divBdr>
        </w:div>
        <w:div w:id="548147754">
          <w:marLeft w:val="640"/>
          <w:marRight w:val="0"/>
          <w:marTop w:val="0"/>
          <w:marBottom w:val="0"/>
          <w:divBdr>
            <w:top w:val="none" w:sz="0" w:space="0" w:color="auto"/>
            <w:left w:val="none" w:sz="0" w:space="0" w:color="auto"/>
            <w:bottom w:val="none" w:sz="0" w:space="0" w:color="auto"/>
            <w:right w:val="none" w:sz="0" w:space="0" w:color="auto"/>
          </w:divBdr>
        </w:div>
        <w:div w:id="1692301041">
          <w:marLeft w:val="640"/>
          <w:marRight w:val="0"/>
          <w:marTop w:val="0"/>
          <w:marBottom w:val="0"/>
          <w:divBdr>
            <w:top w:val="none" w:sz="0" w:space="0" w:color="auto"/>
            <w:left w:val="none" w:sz="0" w:space="0" w:color="auto"/>
            <w:bottom w:val="none" w:sz="0" w:space="0" w:color="auto"/>
            <w:right w:val="none" w:sz="0" w:space="0" w:color="auto"/>
          </w:divBdr>
        </w:div>
        <w:div w:id="1955667492">
          <w:marLeft w:val="640"/>
          <w:marRight w:val="0"/>
          <w:marTop w:val="0"/>
          <w:marBottom w:val="0"/>
          <w:divBdr>
            <w:top w:val="none" w:sz="0" w:space="0" w:color="auto"/>
            <w:left w:val="none" w:sz="0" w:space="0" w:color="auto"/>
            <w:bottom w:val="none" w:sz="0" w:space="0" w:color="auto"/>
            <w:right w:val="none" w:sz="0" w:space="0" w:color="auto"/>
          </w:divBdr>
        </w:div>
        <w:div w:id="1105076166">
          <w:marLeft w:val="640"/>
          <w:marRight w:val="0"/>
          <w:marTop w:val="0"/>
          <w:marBottom w:val="0"/>
          <w:divBdr>
            <w:top w:val="none" w:sz="0" w:space="0" w:color="auto"/>
            <w:left w:val="none" w:sz="0" w:space="0" w:color="auto"/>
            <w:bottom w:val="none" w:sz="0" w:space="0" w:color="auto"/>
            <w:right w:val="none" w:sz="0" w:space="0" w:color="auto"/>
          </w:divBdr>
        </w:div>
        <w:div w:id="1021396149">
          <w:marLeft w:val="640"/>
          <w:marRight w:val="0"/>
          <w:marTop w:val="0"/>
          <w:marBottom w:val="0"/>
          <w:divBdr>
            <w:top w:val="none" w:sz="0" w:space="0" w:color="auto"/>
            <w:left w:val="none" w:sz="0" w:space="0" w:color="auto"/>
            <w:bottom w:val="none" w:sz="0" w:space="0" w:color="auto"/>
            <w:right w:val="none" w:sz="0" w:space="0" w:color="auto"/>
          </w:divBdr>
        </w:div>
        <w:div w:id="1331131812">
          <w:marLeft w:val="640"/>
          <w:marRight w:val="0"/>
          <w:marTop w:val="0"/>
          <w:marBottom w:val="0"/>
          <w:divBdr>
            <w:top w:val="none" w:sz="0" w:space="0" w:color="auto"/>
            <w:left w:val="none" w:sz="0" w:space="0" w:color="auto"/>
            <w:bottom w:val="none" w:sz="0" w:space="0" w:color="auto"/>
            <w:right w:val="none" w:sz="0" w:space="0" w:color="auto"/>
          </w:divBdr>
        </w:div>
        <w:div w:id="68113314">
          <w:marLeft w:val="640"/>
          <w:marRight w:val="0"/>
          <w:marTop w:val="0"/>
          <w:marBottom w:val="0"/>
          <w:divBdr>
            <w:top w:val="none" w:sz="0" w:space="0" w:color="auto"/>
            <w:left w:val="none" w:sz="0" w:space="0" w:color="auto"/>
            <w:bottom w:val="none" w:sz="0" w:space="0" w:color="auto"/>
            <w:right w:val="none" w:sz="0" w:space="0" w:color="auto"/>
          </w:divBdr>
        </w:div>
        <w:div w:id="1930309635">
          <w:marLeft w:val="640"/>
          <w:marRight w:val="0"/>
          <w:marTop w:val="0"/>
          <w:marBottom w:val="0"/>
          <w:divBdr>
            <w:top w:val="none" w:sz="0" w:space="0" w:color="auto"/>
            <w:left w:val="none" w:sz="0" w:space="0" w:color="auto"/>
            <w:bottom w:val="none" w:sz="0" w:space="0" w:color="auto"/>
            <w:right w:val="none" w:sz="0" w:space="0" w:color="auto"/>
          </w:divBdr>
        </w:div>
        <w:div w:id="151718250">
          <w:marLeft w:val="640"/>
          <w:marRight w:val="0"/>
          <w:marTop w:val="0"/>
          <w:marBottom w:val="0"/>
          <w:divBdr>
            <w:top w:val="none" w:sz="0" w:space="0" w:color="auto"/>
            <w:left w:val="none" w:sz="0" w:space="0" w:color="auto"/>
            <w:bottom w:val="none" w:sz="0" w:space="0" w:color="auto"/>
            <w:right w:val="none" w:sz="0" w:space="0" w:color="auto"/>
          </w:divBdr>
        </w:div>
        <w:div w:id="157891559">
          <w:marLeft w:val="640"/>
          <w:marRight w:val="0"/>
          <w:marTop w:val="0"/>
          <w:marBottom w:val="0"/>
          <w:divBdr>
            <w:top w:val="none" w:sz="0" w:space="0" w:color="auto"/>
            <w:left w:val="none" w:sz="0" w:space="0" w:color="auto"/>
            <w:bottom w:val="none" w:sz="0" w:space="0" w:color="auto"/>
            <w:right w:val="none" w:sz="0" w:space="0" w:color="auto"/>
          </w:divBdr>
        </w:div>
        <w:div w:id="1575356151">
          <w:marLeft w:val="640"/>
          <w:marRight w:val="0"/>
          <w:marTop w:val="0"/>
          <w:marBottom w:val="0"/>
          <w:divBdr>
            <w:top w:val="none" w:sz="0" w:space="0" w:color="auto"/>
            <w:left w:val="none" w:sz="0" w:space="0" w:color="auto"/>
            <w:bottom w:val="none" w:sz="0" w:space="0" w:color="auto"/>
            <w:right w:val="none" w:sz="0" w:space="0" w:color="auto"/>
          </w:divBdr>
        </w:div>
        <w:div w:id="1211727797">
          <w:marLeft w:val="640"/>
          <w:marRight w:val="0"/>
          <w:marTop w:val="0"/>
          <w:marBottom w:val="0"/>
          <w:divBdr>
            <w:top w:val="none" w:sz="0" w:space="0" w:color="auto"/>
            <w:left w:val="none" w:sz="0" w:space="0" w:color="auto"/>
            <w:bottom w:val="none" w:sz="0" w:space="0" w:color="auto"/>
            <w:right w:val="none" w:sz="0" w:space="0" w:color="auto"/>
          </w:divBdr>
        </w:div>
        <w:div w:id="1393583658">
          <w:marLeft w:val="640"/>
          <w:marRight w:val="0"/>
          <w:marTop w:val="0"/>
          <w:marBottom w:val="0"/>
          <w:divBdr>
            <w:top w:val="none" w:sz="0" w:space="0" w:color="auto"/>
            <w:left w:val="none" w:sz="0" w:space="0" w:color="auto"/>
            <w:bottom w:val="none" w:sz="0" w:space="0" w:color="auto"/>
            <w:right w:val="none" w:sz="0" w:space="0" w:color="auto"/>
          </w:divBdr>
        </w:div>
        <w:div w:id="1269507304">
          <w:marLeft w:val="640"/>
          <w:marRight w:val="0"/>
          <w:marTop w:val="0"/>
          <w:marBottom w:val="0"/>
          <w:divBdr>
            <w:top w:val="none" w:sz="0" w:space="0" w:color="auto"/>
            <w:left w:val="none" w:sz="0" w:space="0" w:color="auto"/>
            <w:bottom w:val="none" w:sz="0" w:space="0" w:color="auto"/>
            <w:right w:val="none" w:sz="0" w:space="0" w:color="auto"/>
          </w:divBdr>
        </w:div>
        <w:div w:id="1782919173">
          <w:marLeft w:val="640"/>
          <w:marRight w:val="0"/>
          <w:marTop w:val="0"/>
          <w:marBottom w:val="0"/>
          <w:divBdr>
            <w:top w:val="none" w:sz="0" w:space="0" w:color="auto"/>
            <w:left w:val="none" w:sz="0" w:space="0" w:color="auto"/>
            <w:bottom w:val="none" w:sz="0" w:space="0" w:color="auto"/>
            <w:right w:val="none" w:sz="0" w:space="0" w:color="auto"/>
          </w:divBdr>
        </w:div>
        <w:div w:id="984286091">
          <w:marLeft w:val="640"/>
          <w:marRight w:val="0"/>
          <w:marTop w:val="0"/>
          <w:marBottom w:val="0"/>
          <w:divBdr>
            <w:top w:val="none" w:sz="0" w:space="0" w:color="auto"/>
            <w:left w:val="none" w:sz="0" w:space="0" w:color="auto"/>
            <w:bottom w:val="none" w:sz="0" w:space="0" w:color="auto"/>
            <w:right w:val="none" w:sz="0" w:space="0" w:color="auto"/>
          </w:divBdr>
        </w:div>
        <w:div w:id="549652918">
          <w:marLeft w:val="640"/>
          <w:marRight w:val="0"/>
          <w:marTop w:val="0"/>
          <w:marBottom w:val="0"/>
          <w:divBdr>
            <w:top w:val="none" w:sz="0" w:space="0" w:color="auto"/>
            <w:left w:val="none" w:sz="0" w:space="0" w:color="auto"/>
            <w:bottom w:val="none" w:sz="0" w:space="0" w:color="auto"/>
            <w:right w:val="none" w:sz="0" w:space="0" w:color="auto"/>
          </w:divBdr>
        </w:div>
        <w:div w:id="651720351">
          <w:marLeft w:val="640"/>
          <w:marRight w:val="0"/>
          <w:marTop w:val="0"/>
          <w:marBottom w:val="0"/>
          <w:divBdr>
            <w:top w:val="none" w:sz="0" w:space="0" w:color="auto"/>
            <w:left w:val="none" w:sz="0" w:space="0" w:color="auto"/>
            <w:bottom w:val="none" w:sz="0" w:space="0" w:color="auto"/>
            <w:right w:val="none" w:sz="0" w:space="0" w:color="auto"/>
          </w:divBdr>
        </w:div>
        <w:div w:id="34354847">
          <w:marLeft w:val="640"/>
          <w:marRight w:val="0"/>
          <w:marTop w:val="0"/>
          <w:marBottom w:val="0"/>
          <w:divBdr>
            <w:top w:val="none" w:sz="0" w:space="0" w:color="auto"/>
            <w:left w:val="none" w:sz="0" w:space="0" w:color="auto"/>
            <w:bottom w:val="none" w:sz="0" w:space="0" w:color="auto"/>
            <w:right w:val="none" w:sz="0" w:space="0" w:color="auto"/>
          </w:divBdr>
        </w:div>
        <w:div w:id="426929424">
          <w:marLeft w:val="640"/>
          <w:marRight w:val="0"/>
          <w:marTop w:val="0"/>
          <w:marBottom w:val="0"/>
          <w:divBdr>
            <w:top w:val="none" w:sz="0" w:space="0" w:color="auto"/>
            <w:left w:val="none" w:sz="0" w:space="0" w:color="auto"/>
            <w:bottom w:val="none" w:sz="0" w:space="0" w:color="auto"/>
            <w:right w:val="none" w:sz="0" w:space="0" w:color="auto"/>
          </w:divBdr>
        </w:div>
        <w:div w:id="1098332464">
          <w:marLeft w:val="640"/>
          <w:marRight w:val="0"/>
          <w:marTop w:val="0"/>
          <w:marBottom w:val="0"/>
          <w:divBdr>
            <w:top w:val="none" w:sz="0" w:space="0" w:color="auto"/>
            <w:left w:val="none" w:sz="0" w:space="0" w:color="auto"/>
            <w:bottom w:val="none" w:sz="0" w:space="0" w:color="auto"/>
            <w:right w:val="none" w:sz="0" w:space="0" w:color="auto"/>
          </w:divBdr>
        </w:div>
        <w:div w:id="1083258959">
          <w:marLeft w:val="640"/>
          <w:marRight w:val="0"/>
          <w:marTop w:val="0"/>
          <w:marBottom w:val="0"/>
          <w:divBdr>
            <w:top w:val="none" w:sz="0" w:space="0" w:color="auto"/>
            <w:left w:val="none" w:sz="0" w:space="0" w:color="auto"/>
            <w:bottom w:val="none" w:sz="0" w:space="0" w:color="auto"/>
            <w:right w:val="none" w:sz="0" w:space="0" w:color="auto"/>
          </w:divBdr>
        </w:div>
      </w:divsChild>
    </w:div>
    <w:div w:id="1811357746">
      <w:bodyDiv w:val="1"/>
      <w:marLeft w:val="0"/>
      <w:marRight w:val="0"/>
      <w:marTop w:val="0"/>
      <w:marBottom w:val="0"/>
      <w:divBdr>
        <w:top w:val="none" w:sz="0" w:space="0" w:color="auto"/>
        <w:left w:val="none" w:sz="0" w:space="0" w:color="auto"/>
        <w:bottom w:val="none" w:sz="0" w:space="0" w:color="auto"/>
        <w:right w:val="none" w:sz="0" w:space="0" w:color="auto"/>
      </w:divBdr>
      <w:divsChild>
        <w:div w:id="999193704">
          <w:marLeft w:val="640"/>
          <w:marRight w:val="0"/>
          <w:marTop w:val="0"/>
          <w:marBottom w:val="0"/>
          <w:divBdr>
            <w:top w:val="none" w:sz="0" w:space="0" w:color="auto"/>
            <w:left w:val="none" w:sz="0" w:space="0" w:color="auto"/>
            <w:bottom w:val="none" w:sz="0" w:space="0" w:color="auto"/>
            <w:right w:val="none" w:sz="0" w:space="0" w:color="auto"/>
          </w:divBdr>
        </w:div>
        <w:div w:id="1083723828">
          <w:marLeft w:val="640"/>
          <w:marRight w:val="0"/>
          <w:marTop w:val="0"/>
          <w:marBottom w:val="0"/>
          <w:divBdr>
            <w:top w:val="none" w:sz="0" w:space="0" w:color="auto"/>
            <w:left w:val="none" w:sz="0" w:space="0" w:color="auto"/>
            <w:bottom w:val="none" w:sz="0" w:space="0" w:color="auto"/>
            <w:right w:val="none" w:sz="0" w:space="0" w:color="auto"/>
          </w:divBdr>
        </w:div>
        <w:div w:id="1535540093">
          <w:marLeft w:val="640"/>
          <w:marRight w:val="0"/>
          <w:marTop w:val="0"/>
          <w:marBottom w:val="0"/>
          <w:divBdr>
            <w:top w:val="none" w:sz="0" w:space="0" w:color="auto"/>
            <w:left w:val="none" w:sz="0" w:space="0" w:color="auto"/>
            <w:bottom w:val="none" w:sz="0" w:space="0" w:color="auto"/>
            <w:right w:val="none" w:sz="0" w:space="0" w:color="auto"/>
          </w:divBdr>
        </w:div>
        <w:div w:id="844057475">
          <w:marLeft w:val="640"/>
          <w:marRight w:val="0"/>
          <w:marTop w:val="0"/>
          <w:marBottom w:val="0"/>
          <w:divBdr>
            <w:top w:val="none" w:sz="0" w:space="0" w:color="auto"/>
            <w:left w:val="none" w:sz="0" w:space="0" w:color="auto"/>
            <w:bottom w:val="none" w:sz="0" w:space="0" w:color="auto"/>
            <w:right w:val="none" w:sz="0" w:space="0" w:color="auto"/>
          </w:divBdr>
        </w:div>
        <w:div w:id="57017861">
          <w:marLeft w:val="640"/>
          <w:marRight w:val="0"/>
          <w:marTop w:val="0"/>
          <w:marBottom w:val="0"/>
          <w:divBdr>
            <w:top w:val="none" w:sz="0" w:space="0" w:color="auto"/>
            <w:left w:val="none" w:sz="0" w:space="0" w:color="auto"/>
            <w:bottom w:val="none" w:sz="0" w:space="0" w:color="auto"/>
            <w:right w:val="none" w:sz="0" w:space="0" w:color="auto"/>
          </w:divBdr>
        </w:div>
        <w:div w:id="1613050916">
          <w:marLeft w:val="640"/>
          <w:marRight w:val="0"/>
          <w:marTop w:val="0"/>
          <w:marBottom w:val="0"/>
          <w:divBdr>
            <w:top w:val="none" w:sz="0" w:space="0" w:color="auto"/>
            <w:left w:val="none" w:sz="0" w:space="0" w:color="auto"/>
            <w:bottom w:val="none" w:sz="0" w:space="0" w:color="auto"/>
            <w:right w:val="none" w:sz="0" w:space="0" w:color="auto"/>
          </w:divBdr>
        </w:div>
        <w:div w:id="1567380400">
          <w:marLeft w:val="640"/>
          <w:marRight w:val="0"/>
          <w:marTop w:val="0"/>
          <w:marBottom w:val="0"/>
          <w:divBdr>
            <w:top w:val="none" w:sz="0" w:space="0" w:color="auto"/>
            <w:left w:val="none" w:sz="0" w:space="0" w:color="auto"/>
            <w:bottom w:val="none" w:sz="0" w:space="0" w:color="auto"/>
            <w:right w:val="none" w:sz="0" w:space="0" w:color="auto"/>
          </w:divBdr>
        </w:div>
        <w:div w:id="1346638539">
          <w:marLeft w:val="640"/>
          <w:marRight w:val="0"/>
          <w:marTop w:val="0"/>
          <w:marBottom w:val="0"/>
          <w:divBdr>
            <w:top w:val="none" w:sz="0" w:space="0" w:color="auto"/>
            <w:left w:val="none" w:sz="0" w:space="0" w:color="auto"/>
            <w:bottom w:val="none" w:sz="0" w:space="0" w:color="auto"/>
            <w:right w:val="none" w:sz="0" w:space="0" w:color="auto"/>
          </w:divBdr>
        </w:div>
        <w:div w:id="1264876843">
          <w:marLeft w:val="640"/>
          <w:marRight w:val="0"/>
          <w:marTop w:val="0"/>
          <w:marBottom w:val="0"/>
          <w:divBdr>
            <w:top w:val="none" w:sz="0" w:space="0" w:color="auto"/>
            <w:left w:val="none" w:sz="0" w:space="0" w:color="auto"/>
            <w:bottom w:val="none" w:sz="0" w:space="0" w:color="auto"/>
            <w:right w:val="none" w:sz="0" w:space="0" w:color="auto"/>
          </w:divBdr>
        </w:div>
        <w:div w:id="840120137">
          <w:marLeft w:val="640"/>
          <w:marRight w:val="0"/>
          <w:marTop w:val="0"/>
          <w:marBottom w:val="0"/>
          <w:divBdr>
            <w:top w:val="none" w:sz="0" w:space="0" w:color="auto"/>
            <w:left w:val="none" w:sz="0" w:space="0" w:color="auto"/>
            <w:bottom w:val="none" w:sz="0" w:space="0" w:color="auto"/>
            <w:right w:val="none" w:sz="0" w:space="0" w:color="auto"/>
          </w:divBdr>
        </w:div>
        <w:div w:id="202058183">
          <w:marLeft w:val="640"/>
          <w:marRight w:val="0"/>
          <w:marTop w:val="0"/>
          <w:marBottom w:val="0"/>
          <w:divBdr>
            <w:top w:val="none" w:sz="0" w:space="0" w:color="auto"/>
            <w:left w:val="none" w:sz="0" w:space="0" w:color="auto"/>
            <w:bottom w:val="none" w:sz="0" w:space="0" w:color="auto"/>
            <w:right w:val="none" w:sz="0" w:space="0" w:color="auto"/>
          </w:divBdr>
        </w:div>
        <w:div w:id="1238513629">
          <w:marLeft w:val="640"/>
          <w:marRight w:val="0"/>
          <w:marTop w:val="0"/>
          <w:marBottom w:val="0"/>
          <w:divBdr>
            <w:top w:val="none" w:sz="0" w:space="0" w:color="auto"/>
            <w:left w:val="none" w:sz="0" w:space="0" w:color="auto"/>
            <w:bottom w:val="none" w:sz="0" w:space="0" w:color="auto"/>
            <w:right w:val="none" w:sz="0" w:space="0" w:color="auto"/>
          </w:divBdr>
        </w:div>
        <w:div w:id="241334332">
          <w:marLeft w:val="640"/>
          <w:marRight w:val="0"/>
          <w:marTop w:val="0"/>
          <w:marBottom w:val="0"/>
          <w:divBdr>
            <w:top w:val="none" w:sz="0" w:space="0" w:color="auto"/>
            <w:left w:val="none" w:sz="0" w:space="0" w:color="auto"/>
            <w:bottom w:val="none" w:sz="0" w:space="0" w:color="auto"/>
            <w:right w:val="none" w:sz="0" w:space="0" w:color="auto"/>
          </w:divBdr>
        </w:div>
        <w:div w:id="1977832655">
          <w:marLeft w:val="640"/>
          <w:marRight w:val="0"/>
          <w:marTop w:val="0"/>
          <w:marBottom w:val="0"/>
          <w:divBdr>
            <w:top w:val="none" w:sz="0" w:space="0" w:color="auto"/>
            <w:left w:val="none" w:sz="0" w:space="0" w:color="auto"/>
            <w:bottom w:val="none" w:sz="0" w:space="0" w:color="auto"/>
            <w:right w:val="none" w:sz="0" w:space="0" w:color="auto"/>
          </w:divBdr>
        </w:div>
        <w:div w:id="1651862891">
          <w:marLeft w:val="640"/>
          <w:marRight w:val="0"/>
          <w:marTop w:val="0"/>
          <w:marBottom w:val="0"/>
          <w:divBdr>
            <w:top w:val="none" w:sz="0" w:space="0" w:color="auto"/>
            <w:left w:val="none" w:sz="0" w:space="0" w:color="auto"/>
            <w:bottom w:val="none" w:sz="0" w:space="0" w:color="auto"/>
            <w:right w:val="none" w:sz="0" w:space="0" w:color="auto"/>
          </w:divBdr>
        </w:div>
        <w:div w:id="440414009">
          <w:marLeft w:val="640"/>
          <w:marRight w:val="0"/>
          <w:marTop w:val="0"/>
          <w:marBottom w:val="0"/>
          <w:divBdr>
            <w:top w:val="none" w:sz="0" w:space="0" w:color="auto"/>
            <w:left w:val="none" w:sz="0" w:space="0" w:color="auto"/>
            <w:bottom w:val="none" w:sz="0" w:space="0" w:color="auto"/>
            <w:right w:val="none" w:sz="0" w:space="0" w:color="auto"/>
          </w:divBdr>
        </w:div>
        <w:div w:id="1532643356">
          <w:marLeft w:val="640"/>
          <w:marRight w:val="0"/>
          <w:marTop w:val="0"/>
          <w:marBottom w:val="0"/>
          <w:divBdr>
            <w:top w:val="none" w:sz="0" w:space="0" w:color="auto"/>
            <w:left w:val="none" w:sz="0" w:space="0" w:color="auto"/>
            <w:bottom w:val="none" w:sz="0" w:space="0" w:color="auto"/>
            <w:right w:val="none" w:sz="0" w:space="0" w:color="auto"/>
          </w:divBdr>
        </w:div>
        <w:div w:id="1377699032">
          <w:marLeft w:val="640"/>
          <w:marRight w:val="0"/>
          <w:marTop w:val="0"/>
          <w:marBottom w:val="0"/>
          <w:divBdr>
            <w:top w:val="none" w:sz="0" w:space="0" w:color="auto"/>
            <w:left w:val="none" w:sz="0" w:space="0" w:color="auto"/>
            <w:bottom w:val="none" w:sz="0" w:space="0" w:color="auto"/>
            <w:right w:val="none" w:sz="0" w:space="0" w:color="auto"/>
          </w:divBdr>
        </w:div>
        <w:div w:id="316808326">
          <w:marLeft w:val="640"/>
          <w:marRight w:val="0"/>
          <w:marTop w:val="0"/>
          <w:marBottom w:val="0"/>
          <w:divBdr>
            <w:top w:val="none" w:sz="0" w:space="0" w:color="auto"/>
            <w:left w:val="none" w:sz="0" w:space="0" w:color="auto"/>
            <w:bottom w:val="none" w:sz="0" w:space="0" w:color="auto"/>
            <w:right w:val="none" w:sz="0" w:space="0" w:color="auto"/>
          </w:divBdr>
        </w:div>
        <w:div w:id="509610366">
          <w:marLeft w:val="640"/>
          <w:marRight w:val="0"/>
          <w:marTop w:val="0"/>
          <w:marBottom w:val="0"/>
          <w:divBdr>
            <w:top w:val="none" w:sz="0" w:space="0" w:color="auto"/>
            <w:left w:val="none" w:sz="0" w:space="0" w:color="auto"/>
            <w:bottom w:val="none" w:sz="0" w:space="0" w:color="auto"/>
            <w:right w:val="none" w:sz="0" w:space="0" w:color="auto"/>
          </w:divBdr>
        </w:div>
        <w:div w:id="1527329239">
          <w:marLeft w:val="640"/>
          <w:marRight w:val="0"/>
          <w:marTop w:val="0"/>
          <w:marBottom w:val="0"/>
          <w:divBdr>
            <w:top w:val="none" w:sz="0" w:space="0" w:color="auto"/>
            <w:left w:val="none" w:sz="0" w:space="0" w:color="auto"/>
            <w:bottom w:val="none" w:sz="0" w:space="0" w:color="auto"/>
            <w:right w:val="none" w:sz="0" w:space="0" w:color="auto"/>
          </w:divBdr>
        </w:div>
        <w:div w:id="911113644">
          <w:marLeft w:val="640"/>
          <w:marRight w:val="0"/>
          <w:marTop w:val="0"/>
          <w:marBottom w:val="0"/>
          <w:divBdr>
            <w:top w:val="none" w:sz="0" w:space="0" w:color="auto"/>
            <w:left w:val="none" w:sz="0" w:space="0" w:color="auto"/>
            <w:bottom w:val="none" w:sz="0" w:space="0" w:color="auto"/>
            <w:right w:val="none" w:sz="0" w:space="0" w:color="auto"/>
          </w:divBdr>
        </w:div>
        <w:div w:id="539588848">
          <w:marLeft w:val="640"/>
          <w:marRight w:val="0"/>
          <w:marTop w:val="0"/>
          <w:marBottom w:val="0"/>
          <w:divBdr>
            <w:top w:val="none" w:sz="0" w:space="0" w:color="auto"/>
            <w:left w:val="none" w:sz="0" w:space="0" w:color="auto"/>
            <w:bottom w:val="none" w:sz="0" w:space="0" w:color="auto"/>
            <w:right w:val="none" w:sz="0" w:space="0" w:color="auto"/>
          </w:divBdr>
        </w:div>
        <w:div w:id="485782828">
          <w:marLeft w:val="640"/>
          <w:marRight w:val="0"/>
          <w:marTop w:val="0"/>
          <w:marBottom w:val="0"/>
          <w:divBdr>
            <w:top w:val="none" w:sz="0" w:space="0" w:color="auto"/>
            <w:left w:val="none" w:sz="0" w:space="0" w:color="auto"/>
            <w:bottom w:val="none" w:sz="0" w:space="0" w:color="auto"/>
            <w:right w:val="none" w:sz="0" w:space="0" w:color="auto"/>
          </w:divBdr>
        </w:div>
        <w:div w:id="705103106">
          <w:marLeft w:val="640"/>
          <w:marRight w:val="0"/>
          <w:marTop w:val="0"/>
          <w:marBottom w:val="0"/>
          <w:divBdr>
            <w:top w:val="none" w:sz="0" w:space="0" w:color="auto"/>
            <w:left w:val="none" w:sz="0" w:space="0" w:color="auto"/>
            <w:bottom w:val="none" w:sz="0" w:space="0" w:color="auto"/>
            <w:right w:val="none" w:sz="0" w:space="0" w:color="auto"/>
          </w:divBdr>
        </w:div>
        <w:div w:id="1736314082">
          <w:marLeft w:val="640"/>
          <w:marRight w:val="0"/>
          <w:marTop w:val="0"/>
          <w:marBottom w:val="0"/>
          <w:divBdr>
            <w:top w:val="none" w:sz="0" w:space="0" w:color="auto"/>
            <w:left w:val="none" w:sz="0" w:space="0" w:color="auto"/>
            <w:bottom w:val="none" w:sz="0" w:space="0" w:color="auto"/>
            <w:right w:val="none" w:sz="0" w:space="0" w:color="auto"/>
          </w:divBdr>
        </w:div>
        <w:div w:id="726420442">
          <w:marLeft w:val="640"/>
          <w:marRight w:val="0"/>
          <w:marTop w:val="0"/>
          <w:marBottom w:val="0"/>
          <w:divBdr>
            <w:top w:val="none" w:sz="0" w:space="0" w:color="auto"/>
            <w:left w:val="none" w:sz="0" w:space="0" w:color="auto"/>
            <w:bottom w:val="none" w:sz="0" w:space="0" w:color="auto"/>
            <w:right w:val="none" w:sz="0" w:space="0" w:color="auto"/>
          </w:divBdr>
        </w:div>
        <w:div w:id="528565971">
          <w:marLeft w:val="640"/>
          <w:marRight w:val="0"/>
          <w:marTop w:val="0"/>
          <w:marBottom w:val="0"/>
          <w:divBdr>
            <w:top w:val="none" w:sz="0" w:space="0" w:color="auto"/>
            <w:left w:val="none" w:sz="0" w:space="0" w:color="auto"/>
            <w:bottom w:val="none" w:sz="0" w:space="0" w:color="auto"/>
            <w:right w:val="none" w:sz="0" w:space="0" w:color="auto"/>
          </w:divBdr>
        </w:div>
        <w:div w:id="2078016148">
          <w:marLeft w:val="640"/>
          <w:marRight w:val="0"/>
          <w:marTop w:val="0"/>
          <w:marBottom w:val="0"/>
          <w:divBdr>
            <w:top w:val="none" w:sz="0" w:space="0" w:color="auto"/>
            <w:left w:val="none" w:sz="0" w:space="0" w:color="auto"/>
            <w:bottom w:val="none" w:sz="0" w:space="0" w:color="auto"/>
            <w:right w:val="none" w:sz="0" w:space="0" w:color="auto"/>
          </w:divBdr>
        </w:div>
        <w:div w:id="1870682396">
          <w:marLeft w:val="640"/>
          <w:marRight w:val="0"/>
          <w:marTop w:val="0"/>
          <w:marBottom w:val="0"/>
          <w:divBdr>
            <w:top w:val="none" w:sz="0" w:space="0" w:color="auto"/>
            <w:left w:val="none" w:sz="0" w:space="0" w:color="auto"/>
            <w:bottom w:val="none" w:sz="0" w:space="0" w:color="auto"/>
            <w:right w:val="none" w:sz="0" w:space="0" w:color="auto"/>
          </w:divBdr>
        </w:div>
        <w:div w:id="275983857">
          <w:marLeft w:val="640"/>
          <w:marRight w:val="0"/>
          <w:marTop w:val="0"/>
          <w:marBottom w:val="0"/>
          <w:divBdr>
            <w:top w:val="none" w:sz="0" w:space="0" w:color="auto"/>
            <w:left w:val="none" w:sz="0" w:space="0" w:color="auto"/>
            <w:bottom w:val="none" w:sz="0" w:space="0" w:color="auto"/>
            <w:right w:val="none" w:sz="0" w:space="0" w:color="auto"/>
          </w:divBdr>
        </w:div>
        <w:div w:id="523057978">
          <w:marLeft w:val="640"/>
          <w:marRight w:val="0"/>
          <w:marTop w:val="0"/>
          <w:marBottom w:val="0"/>
          <w:divBdr>
            <w:top w:val="none" w:sz="0" w:space="0" w:color="auto"/>
            <w:left w:val="none" w:sz="0" w:space="0" w:color="auto"/>
            <w:bottom w:val="none" w:sz="0" w:space="0" w:color="auto"/>
            <w:right w:val="none" w:sz="0" w:space="0" w:color="auto"/>
          </w:divBdr>
        </w:div>
        <w:div w:id="335574089">
          <w:marLeft w:val="640"/>
          <w:marRight w:val="0"/>
          <w:marTop w:val="0"/>
          <w:marBottom w:val="0"/>
          <w:divBdr>
            <w:top w:val="none" w:sz="0" w:space="0" w:color="auto"/>
            <w:left w:val="none" w:sz="0" w:space="0" w:color="auto"/>
            <w:bottom w:val="none" w:sz="0" w:space="0" w:color="auto"/>
            <w:right w:val="none" w:sz="0" w:space="0" w:color="auto"/>
          </w:divBdr>
        </w:div>
        <w:div w:id="641160056">
          <w:marLeft w:val="640"/>
          <w:marRight w:val="0"/>
          <w:marTop w:val="0"/>
          <w:marBottom w:val="0"/>
          <w:divBdr>
            <w:top w:val="none" w:sz="0" w:space="0" w:color="auto"/>
            <w:left w:val="none" w:sz="0" w:space="0" w:color="auto"/>
            <w:bottom w:val="none" w:sz="0" w:space="0" w:color="auto"/>
            <w:right w:val="none" w:sz="0" w:space="0" w:color="auto"/>
          </w:divBdr>
        </w:div>
        <w:div w:id="730153360">
          <w:marLeft w:val="640"/>
          <w:marRight w:val="0"/>
          <w:marTop w:val="0"/>
          <w:marBottom w:val="0"/>
          <w:divBdr>
            <w:top w:val="none" w:sz="0" w:space="0" w:color="auto"/>
            <w:left w:val="none" w:sz="0" w:space="0" w:color="auto"/>
            <w:bottom w:val="none" w:sz="0" w:space="0" w:color="auto"/>
            <w:right w:val="none" w:sz="0" w:space="0" w:color="auto"/>
          </w:divBdr>
        </w:div>
        <w:div w:id="1580825148">
          <w:marLeft w:val="640"/>
          <w:marRight w:val="0"/>
          <w:marTop w:val="0"/>
          <w:marBottom w:val="0"/>
          <w:divBdr>
            <w:top w:val="none" w:sz="0" w:space="0" w:color="auto"/>
            <w:left w:val="none" w:sz="0" w:space="0" w:color="auto"/>
            <w:bottom w:val="none" w:sz="0" w:space="0" w:color="auto"/>
            <w:right w:val="none" w:sz="0" w:space="0" w:color="auto"/>
          </w:divBdr>
        </w:div>
        <w:div w:id="1603099825">
          <w:marLeft w:val="640"/>
          <w:marRight w:val="0"/>
          <w:marTop w:val="0"/>
          <w:marBottom w:val="0"/>
          <w:divBdr>
            <w:top w:val="none" w:sz="0" w:space="0" w:color="auto"/>
            <w:left w:val="none" w:sz="0" w:space="0" w:color="auto"/>
            <w:bottom w:val="none" w:sz="0" w:space="0" w:color="auto"/>
            <w:right w:val="none" w:sz="0" w:space="0" w:color="auto"/>
          </w:divBdr>
        </w:div>
        <w:div w:id="1347515237">
          <w:marLeft w:val="640"/>
          <w:marRight w:val="0"/>
          <w:marTop w:val="0"/>
          <w:marBottom w:val="0"/>
          <w:divBdr>
            <w:top w:val="none" w:sz="0" w:space="0" w:color="auto"/>
            <w:left w:val="none" w:sz="0" w:space="0" w:color="auto"/>
            <w:bottom w:val="none" w:sz="0" w:space="0" w:color="auto"/>
            <w:right w:val="none" w:sz="0" w:space="0" w:color="auto"/>
          </w:divBdr>
        </w:div>
        <w:div w:id="508300146">
          <w:marLeft w:val="640"/>
          <w:marRight w:val="0"/>
          <w:marTop w:val="0"/>
          <w:marBottom w:val="0"/>
          <w:divBdr>
            <w:top w:val="none" w:sz="0" w:space="0" w:color="auto"/>
            <w:left w:val="none" w:sz="0" w:space="0" w:color="auto"/>
            <w:bottom w:val="none" w:sz="0" w:space="0" w:color="auto"/>
            <w:right w:val="none" w:sz="0" w:space="0" w:color="auto"/>
          </w:divBdr>
        </w:div>
        <w:div w:id="871579045">
          <w:marLeft w:val="640"/>
          <w:marRight w:val="0"/>
          <w:marTop w:val="0"/>
          <w:marBottom w:val="0"/>
          <w:divBdr>
            <w:top w:val="none" w:sz="0" w:space="0" w:color="auto"/>
            <w:left w:val="none" w:sz="0" w:space="0" w:color="auto"/>
            <w:bottom w:val="none" w:sz="0" w:space="0" w:color="auto"/>
            <w:right w:val="none" w:sz="0" w:space="0" w:color="auto"/>
          </w:divBdr>
        </w:div>
        <w:div w:id="1470703345">
          <w:marLeft w:val="640"/>
          <w:marRight w:val="0"/>
          <w:marTop w:val="0"/>
          <w:marBottom w:val="0"/>
          <w:divBdr>
            <w:top w:val="none" w:sz="0" w:space="0" w:color="auto"/>
            <w:left w:val="none" w:sz="0" w:space="0" w:color="auto"/>
            <w:bottom w:val="none" w:sz="0" w:space="0" w:color="auto"/>
            <w:right w:val="none" w:sz="0" w:space="0" w:color="auto"/>
          </w:divBdr>
        </w:div>
        <w:div w:id="296301207">
          <w:marLeft w:val="640"/>
          <w:marRight w:val="0"/>
          <w:marTop w:val="0"/>
          <w:marBottom w:val="0"/>
          <w:divBdr>
            <w:top w:val="none" w:sz="0" w:space="0" w:color="auto"/>
            <w:left w:val="none" w:sz="0" w:space="0" w:color="auto"/>
            <w:bottom w:val="none" w:sz="0" w:space="0" w:color="auto"/>
            <w:right w:val="none" w:sz="0" w:space="0" w:color="auto"/>
          </w:divBdr>
        </w:div>
        <w:div w:id="317348427">
          <w:marLeft w:val="640"/>
          <w:marRight w:val="0"/>
          <w:marTop w:val="0"/>
          <w:marBottom w:val="0"/>
          <w:divBdr>
            <w:top w:val="none" w:sz="0" w:space="0" w:color="auto"/>
            <w:left w:val="none" w:sz="0" w:space="0" w:color="auto"/>
            <w:bottom w:val="none" w:sz="0" w:space="0" w:color="auto"/>
            <w:right w:val="none" w:sz="0" w:space="0" w:color="auto"/>
          </w:divBdr>
        </w:div>
      </w:divsChild>
    </w:div>
    <w:div w:id="1814978204">
      <w:bodyDiv w:val="1"/>
      <w:marLeft w:val="0"/>
      <w:marRight w:val="0"/>
      <w:marTop w:val="0"/>
      <w:marBottom w:val="0"/>
      <w:divBdr>
        <w:top w:val="none" w:sz="0" w:space="0" w:color="auto"/>
        <w:left w:val="none" w:sz="0" w:space="0" w:color="auto"/>
        <w:bottom w:val="none" w:sz="0" w:space="0" w:color="auto"/>
        <w:right w:val="none" w:sz="0" w:space="0" w:color="auto"/>
      </w:divBdr>
      <w:divsChild>
        <w:div w:id="2131509583">
          <w:marLeft w:val="640"/>
          <w:marRight w:val="0"/>
          <w:marTop w:val="0"/>
          <w:marBottom w:val="0"/>
          <w:divBdr>
            <w:top w:val="none" w:sz="0" w:space="0" w:color="auto"/>
            <w:left w:val="none" w:sz="0" w:space="0" w:color="auto"/>
            <w:bottom w:val="none" w:sz="0" w:space="0" w:color="auto"/>
            <w:right w:val="none" w:sz="0" w:space="0" w:color="auto"/>
          </w:divBdr>
        </w:div>
        <w:div w:id="1014285">
          <w:marLeft w:val="640"/>
          <w:marRight w:val="0"/>
          <w:marTop w:val="0"/>
          <w:marBottom w:val="0"/>
          <w:divBdr>
            <w:top w:val="none" w:sz="0" w:space="0" w:color="auto"/>
            <w:left w:val="none" w:sz="0" w:space="0" w:color="auto"/>
            <w:bottom w:val="none" w:sz="0" w:space="0" w:color="auto"/>
            <w:right w:val="none" w:sz="0" w:space="0" w:color="auto"/>
          </w:divBdr>
        </w:div>
        <w:div w:id="898590884">
          <w:marLeft w:val="640"/>
          <w:marRight w:val="0"/>
          <w:marTop w:val="0"/>
          <w:marBottom w:val="0"/>
          <w:divBdr>
            <w:top w:val="none" w:sz="0" w:space="0" w:color="auto"/>
            <w:left w:val="none" w:sz="0" w:space="0" w:color="auto"/>
            <w:bottom w:val="none" w:sz="0" w:space="0" w:color="auto"/>
            <w:right w:val="none" w:sz="0" w:space="0" w:color="auto"/>
          </w:divBdr>
        </w:div>
        <w:div w:id="1337146222">
          <w:marLeft w:val="640"/>
          <w:marRight w:val="0"/>
          <w:marTop w:val="0"/>
          <w:marBottom w:val="0"/>
          <w:divBdr>
            <w:top w:val="none" w:sz="0" w:space="0" w:color="auto"/>
            <w:left w:val="none" w:sz="0" w:space="0" w:color="auto"/>
            <w:bottom w:val="none" w:sz="0" w:space="0" w:color="auto"/>
            <w:right w:val="none" w:sz="0" w:space="0" w:color="auto"/>
          </w:divBdr>
        </w:div>
        <w:div w:id="752581700">
          <w:marLeft w:val="640"/>
          <w:marRight w:val="0"/>
          <w:marTop w:val="0"/>
          <w:marBottom w:val="0"/>
          <w:divBdr>
            <w:top w:val="none" w:sz="0" w:space="0" w:color="auto"/>
            <w:left w:val="none" w:sz="0" w:space="0" w:color="auto"/>
            <w:bottom w:val="none" w:sz="0" w:space="0" w:color="auto"/>
            <w:right w:val="none" w:sz="0" w:space="0" w:color="auto"/>
          </w:divBdr>
        </w:div>
        <w:div w:id="1058019209">
          <w:marLeft w:val="640"/>
          <w:marRight w:val="0"/>
          <w:marTop w:val="0"/>
          <w:marBottom w:val="0"/>
          <w:divBdr>
            <w:top w:val="none" w:sz="0" w:space="0" w:color="auto"/>
            <w:left w:val="none" w:sz="0" w:space="0" w:color="auto"/>
            <w:bottom w:val="none" w:sz="0" w:space="0" w:color="auto"/>
            <w:right w:val="none" w:sz="0" w:space="0" w:color="auto"/>
          </w:divBdr>
        </w:div>
        <w:div w:id="286665843">
          <w:marLeft w:val="640"/>
          <w:marRight w:val="0"/>
          <w:marTop w:val="0"/>
          <w:marBottom w:val="0"/>
          <w:divBdr>
            <w:top w:val="none" w:sz="0" w:space="0" w:color="auto"/>
            <w:left w:val="none" w:sz="0" w:space="0" w:color="auto"/>
            <w:bottom w:val="none" w:sz="0" w:space="0" w:color="auto"/>
            <w:right w:val="none" w:sz="0" w:space="0" w:color="auto"/>
          </w:divBdr>
        </w:div>
        <w:div w:id="1340818262">
          <w:marLeft w:val="640"/>
          <w:marRight w:val="0"/>
          <w:marTop w:val="0"/>
          <w:marBottom w:val="0"/>
          <w:divBdr>
            <w:top w:val="none" w:sz="0" w:space="0" w:color="auto"/>
            <w:left w:val="none" w:sz="0" w:space="0" w:color="auto"/>
            <w:bottom w:val="none" w:sz="0" w:space="0" w:color="auto"/>
            <w:right w:val="none" w:sz="0" w:space="0" w:color="auto"/>
          </w:divBdr>
        </w:div>
        <w:div w:id="1542207954">
          <w:marLeft w:val="640"/>
          <w:marRight w:val="0"/>
          <w:marTop w:val="0"/>
          <w:marBottom w:val="0"/>
          <w:divBdr>
            <w:top w:val="none" w:sz="0" w:space="0" w:color="auto"/>
            <w:left w:val="none" w:sz="0" w:space="0" w:color="auto"/>
            <w:bottom w:val="none" w:sz="0" w:space="0" w:color="auto"/>
            <w:right w:val="none" w:sz="0" w:space="0" w:color="auto"/>
          </w:divBdr>
        </w:div>
        <w:div w:id="1754743638">
          <w:marLeft w:val="640"/>
          <w:marRight w:val="0"/>
          <w:marTop w:val="0"/>
          <w:marBottom w:val="0"/>
          <w:divBdr>
            <w:top w:val="none" w:sz="0" w:space="0" w:color="auto"/>
            <w:left w:val="none" w:sz="0" w:space="0" w:color="auto"/>
            <w:bottom w:val="none" w:sz="0" w:space="0" w:color="auto"/>
            <w:right w:val="none" w:sz="0" w:space="0" w:color="auto"/>
          </w:divBdr>
        </w:div>
        <w:div w:id="1035740452">
          <w:marLeft w:val="640"/>
          <w:marRight w:val="0"/>
          <w:marTop w:val="0"/>
          <w:marBottom w:val="0"/>
          <w:divBdr>
            <w:top w:val="none" w:sz="0" w:space="0" w:color="auto"/>
            <w:left w:val="none" w:sz="0" w:space="0" w:color="auto"/>
            <w:bottom w:val="none" w:sz="0" w:space="0" w:color="auto"/>
            <w:right w:val="none" w:sz="0" w:space="0" w:color="auto"/>
          </w:divBdr>
        </w:div>
        <w:div w:id="1296057727">
          <w:marLeft w:val="640"/>
          <w:marRight w:val="0"/>
          <w:marTop w:val="0"/>
          <w:marBottom w:val="0"/>
          <w:divBdr>
            <w:top w:val="none" w:sz="0" w:space="0" w:color="auto"/>
            <w:left w:val="none" w:sz="0" w:space="0" w:color="auto"/>
            <w:bottom w:val="none" w:sz="0" w:space="0" w:color="auto"/>
            <w:right w:val="none" w:sz="0" w:space="0" w:color="auto"/>
          </w:divBdr>
        </w:div>
        <w:div w:id="1036464370">
          <w:marLeft w:val="640"/>
          <w:marRight w:val="0"/>
          <w:marTop w:val="0"/>
          <w:marBottom w:val="0"/>
          <w:divBdr>
            <w:top w:val="none" w:sz="0" w:space="0" w:color="auto"/>
            <w:left w:val="none" w:sz="0" w:space="0" w:color="auto"/>
            <w:bottom w:val="none" w:sz="0" w:space="0" w:color="auto"/>
            <w:right w:val="none" w:sz="0" w:space="0" w:color="auto"/>
          </w:divBdr>
        </w:div>
        <w:div w:id="1707757791">
          <w:marLeft w:val="640"/>
          <w:marRight w:val="0"/>
          <w:marTop w:val="0"/>
          <w:marBottom w:val="0"/>
          <w:divBdr>
            <w:top w:val="none" w:sz="0" w:space="0" w:color="auto"/>
            <w:left w:val="none" w:sz="0" w:space="0" w:color="auto"/>
            <w:bottom w:val="none" w:sz="0" w:space="0" w:color="auto"/>
            <w:right w:val="none" w:sz="0" w:space="0" w:color="auto"/>
          </w:divBdr>
        </w:div>
        <w:div w:id="144516244">
          <w:marLeft w:val="640"/>
          <w:marRight w:val="0"/>
          <w:marTop w:val="0"/>
          <w:marBottom w:val="0"/>
          <w:divBdr>
            <w:top w:val="none" w:sz="0" w:space="0" w:color="auto"/>
            <w:left w:val="none" w:sz="0" w:space="0" w:color="auto"/>
            <w:bottom w:val="none" w:sz="0" w:space="0" w:color="auto"/>
            <w:right w:val="none" w:sz="0" w:space="0" w:color="auto"/>
          </w:divBdr>
        </w:div>
        <w:div w:id="1479570936">
          <w:marLeft w:val="640"/>
          <w:marRight w:val="0"/>
          <w:marTop w:val="0"/>
          <w:marBottom w:val="0"/>
          <w:divBdr>
            <w:top w:val="none" w:sz="0" w:space="0" w:color="auto"/>
            <w:left w:val="none" w:sz="0" w:space="0" w:color="auto"/>
            <w:bottom w:val="none" w:sz="0" w:space="0" w:color="auto"/>
            <w:right w:val="none" w:sz="0" w:space="0" w:color="auto"/>
          </w:divBdr>
        </w:div>
        <w:div w:id="2010519588">
          <w:marLeft w:val="640"/>
          <w:marRight w:val="0"/>
          <w:marTop w:val="0"/>
          <w:marBottom w:val="0"/>
          <w:divBdr>
            <w:top w:val="none" w:sz="0" w:space="0" w:color="auto"/>
            <w:left w:val="none" w:sz="0" w:space="0" w:color="auto"/>
            <w:bottom w:val="none" w:sz="0" w:space="0" w:color="auto"/>
            <w:right w:val="none" w:sz="0" w:space="0" w:color="auto"/>
          </w:divBdr>
        </w:div>
        <w:div w:id="1874805858">
          <w:marLeft w:val="640"/>
          <w:marRight w:val="0"/>
          <w:marTop w:val="0"/>
          <w:marBottom w:val="0"/>
          <w:divBdr>
            <w:top w:val="none" w:sz="0" w:space="0" w:color="auto"/>
            <w:left w:val="none" w:sz="0" w:space="0" w:color="auto"/>
            <w:bottom w:val="none" w:sz="0" w:space="0" w:color="auto"/>
            <w:right w:val="none" w:sz="0" w:space="0" w:color="auto"/>
          </w:divBdr>
        </w:div>
        <w:div w:id="1477721205">
          <w:marLeft w:val="640"/>
          <w:marRight w:val="0"/>
          <w:marTop w:val="0"/>
          <w:marBottom w:val="0"/>
          <w:divBdr>
            <w:top w:val="none" w:sz="0" w:space="0" w:color="auto"/>
            <w:left w:val="none" w:sz="0" w:space="0" w:color="auto"/>
            <w:bottom w:val="none" w:sz="0" w:space="0" w:color="auto"/>
            <w:right w:val="none" w:sz="0" w:space="0" w:color="auto"/>
          </w:divBdr>
        </w:div>
        <w:div w:id="1236010506">
          <w:marLeft w:val="640"/>
          <w:marRight w:val="0"/>
          <w:marTop w:val="0"/>
          <w:marBottom w:val="0"/>
          <w:divBdr>
            <w:top w:val="none" w:sz="0" w:space="0" w:color="auto"/>
            <w:left w:val="none" w:sz="0" w:space="0" w:color="auto"/>
            <w:bottom w:val="none" w:sz="0" w:space="0" w:color="auto"/>
            <w:right w:val="none" w:sz="0" w:space="0" w:color="auto"/>
          </w:divBdr>
        </w:div>
        <w:div w:id="1610307927">
          <w:marLeft w:val="640"/>
          <w:marRight w:val="0"/>
          <w:marTop w:val="0"/>
          <w:marBottom w:val="0"/>
          <w:divBdr>
            <w:top w:val="none" w:sz="0" w:space="0" w:color="auto"/>
            <w:left w:val="none" w:sz="0" w:space="0" w:color="auto"/>
            <w:bottom w:val="none" w:sz="0" w:space="0" w:color="auto"/>
            <w:right w:val="none" w:sz="0" w:space="0" w:color="auto"/>
          </w:divBdr>
        </w:div>
        <w:div w:id="1024408174">
          <w:marLeft w:val="640"/>
          <w:marRight w:val="0"/>
          <w:marTop w:val="0"/>
          <w:marBottom w:val="0"/>
          <w:divBdr>
            <w:top w:val="none" w:sz="0" w:space="0" w:color="auto"/>
            <w:left w:val="none" w:sz="0" w:space="0" w:color="auto"/>
            <w:bottom w:val="none" w:sz="0" w:space="0" w:color="auto"/>
            <w:right w:val="none" w:sz="0" w:space="0" w:color="auto"/>
          </w:divBdr>
        </w:div>
        <w:div w:id="1757243421">
          <w:marLeft w:val="640"/>
          <w:marRight w:val="0"/>
          <w:marTop w:val="0"/>
          <w:marBottom w:val="0"/>
          <w:divBdr>
            <w:top w:val="none" w:sz="0" w:space="0" w:color="auto"/>
            <w:left w:val="none" w:sz="0" w:space="0" w:color="auto"/>
            <w:bottom w:val="none" w:sz="0" w:space="0" w:color="auto"/>
            <w:right w:val="none" w:sz="0" w:space="0" w:color="auto"/>
          </w:divBdr>
        </w:div>
        <w:div w:id="627012013">
          <w:marLeft w:val="640"/>
          <w:marRight w:val="0"/>
          <w:marTop w:val="0"/>
          <w:marBottom w:val="0"/>
          <w:divBdr>
            <w:top w:val="none" w:sz="0" w:space="0" w:color="auto"/>
            <w:left w:val="none" w:sz="0" w:space="0" w:color="auto"/>
            <w:bottom w:val="none" w:sz="0" w:space="0" w:color="auto"/>
            <w:right w:val="none" w:sz="0" w:space="0" w:color="auto"/>
          </w:divBdr>
        </w:div>
        <w:div w:id="1238401014">
          <w:marLeft w:val="640"/>
          <w:marRight w:val="0"/>
          <w:marTop w:val="0"/>
          <w:marBottom w:val="0"/>
          <w:divBdr>
            <w:top w:val="none" w:sz="0" w:space="0" w:color="auto"/>
            <w:left w:val="none" w:sz="0" w:space="0" w:color="auto"/>
            <w:bottom w:val="none" w:sz="0" w:space="0" w:color="auto"/>
            <w:right w:val="none" w:sz="0" w:space="0" w:color="auto"/>
          </w:divBdr>
        </w:div>
        <w:div w:id="480002860">
          <w:marLeft w:val="640"/>
          <w:marRight w:val="0"/>
          <w:marTop w:val="0"/>
          <w:marBottom w:val="0"/>
          <w:divBdr>
            <w:top w:val="none" w:sz="0" w:space="0" w:color="auto"/>
            <w:left w:val="none" w:sz="0" w:space="0" w:color="auto"/>
            <w:bottom w:val="none" w:sz="0" w:space="0" w:color="auto"/>
            <w:right w:val="none" w:sz="0" w:space="0" w:color="auto"/>
          </w:divBdr>
        </w:div>
        <w:div w:id="915171670">
          <w:marLeft w:val="640"/>
          <w:marRight w:val="0"/>
          <w:marTop w:val="0"/>
          <w:marBottom w:val="0"/>
          <w:divBdr>
            <w:top w:val="none" w:sz="0" w:space="0" w:color="auto"/>
            <w:left w:val="none" w:sz="0" w:space="0" w:color="auto"/>
            <w:bottom w:val="none" w:sz="0" w:space="0" w:color="auto"/>
            <w:right w:val="none" w:sz="0" w:space="0" w:color="auto"/>
          </w:divBdr>
        </w:div>
        <w:div w:id="728379463">
          <w:marLeft w:val="640"/>
          <w:marRight w:val="0"/>
          <w:marTop w:val="0"/>
          <w:marBottom w:val="0"/>
          <w:divBdr>
            <w:top w:val="none" w:sz="0" w:space="0" w:color="auto"/>
            <w:left w:val="none" w:sz="0" w:space="0" w:color="auto"/>
            <w:bottom w:val="none" w:sz="0" w:space="0" w:color="auto"/>
            <w:right w:val="none" w:sz="0" w:space="0" w:color="auto"/>
          </w:divBdr>
        </w:div>
        <w:div w:id="517744182">
          <w:marLeft w:val="640"/>
          <w:marRight w:val="0"/>
          <w:marTop w:val="0"/>
          <w:marBottom w:val="0"/>
          <w:divBdr>
            <w:top w:val="none" w:sz="0" w:space="0" w:color="auto"/>
            <w:left w:val="none" w:sz="0" w:space="0" w:color="auto"/>
            <w:bottom w:val="none" w:sz="0" w:space="0" w:color="auto"/>
            <w:right w:val="none" w:sz="0" w:space="0" w:color="auto"/>
          </w:divBdr>
        </w:div>
        <w:div w:id="240530250">
          <w:marLeft w:val="640"/>
          <w:marRight w:val="0"/>
          <w:marTop w:val="0"/>
          <w:marBottom w:val="0"/>
          <w:divBdr>
            <w:top w:val="none" w:sz="0" w:space="0" w:color="auto"/>
            <w:left w:val="none" w:sz="0" w:space="0" w:color="auto"/>
            <w:bottom w:val="none" w:sz="0" w:space="0" w:color="auto"/>
            <w:right w:val="none" w:sz="0" w:space="0" w:color="auto"/>
          </w:divBdr>
        </w:div>
        <w:div w:id="1400640209">
          <w:marLeft w:val="640"/>
          <w:marRight w:val="0"/>
          <w:marTop w:val="0"/>
          <w:marBottom w:val="0"/>
          <w:divBdr>
            <w:top w:val="none" w:sz="0" w:space="0" w:color="auto"/>
            <w:left w:val="none" w:sz="0" w:space="0" w:color="auto"/>
            <w:bottom w:val="none" w:sz="0" w:space="0" w:color="auto"/>
            <w:right w:val="none" w:sz="0" w:space="0" w:color="auto"/>
          </w:divBdr>
        </w:div>
        <w:div w:id="2009671614">
          <w:marLeft w:val="640"/>
          <w:marRight w:val="0"/>
          <w:marTop w:val="0"/>
          <w:marBottom w:val="0"/>
          <w:divBdr>
            <w:top w:val="none" w:sz="0" w:space="0" w:color="auto"/>
            <w:left w:val="none" w:sz="0" w:space="0" w:color="auto"/>
            <w:bottom w:val="none" w:sz="0" w:space="0" w:color="auto"/>
            <w:right w:val="none" w:sz="0" w:space="0" w:color="auto"/>
          </w:divBdr>
        </w:div>
        <w:div w:id="1004555991">
          <w:marLeft w:val="640"/>
          <w:marRight w:val="0"/>
          <w:marTop w:val="0"/>
          <w:marBottom w:val="0"/>
          <w:divBdr>
            <w:top w:val="none" w:sz="0" w:space="0" w:color="auto"/>
            <w:left w:val="none" w:sz="0" w:space="0" w:color="auto"/>
            <w:bottom w:val="none" w:sz="0" w:space="0" w:color="auto"/>
            <w:right w:val="none" w:sz="0" w:space="0" w:color="auto"/>
          </w:divBdr>
        </w:div>
        <w:div w:id="1958179577">
          <w:marLeft w:val="640"/>
          <w:marRight w:val="0"/>
          <w:marTop w:val="0"/>
          <w:marBottom w:val="0"/>
          <w:divBdr>
            <w:top w:val="none" w:sz="0" w:space="0" w:color="auto"/>
            <w:left w:val="none" w:sz="0" w:space="0" w:color="auto"/>
            <w:bottom w:val="none" w:sz="0" w:space="0" w:color="auto"/>
            <w:right w:val="none" w:sz="0" w:space="0" w:color="auto"/>
          </w:divBdr>
        </w:div>
        <w:div w:id="1169756281">
          <w:marLeft w:val="640"/>
          <w:marRight w:val="0"/>
          <w:marTop w:val="0"/>
          <w:marBottom w:val="0"/>
          <w:divBdr>
            <w:top w:val="none" w:sz="0" w:space="0" w:color="auto"/>
            <w:left w:val="none" w:sz="0" w:space="0" w:color="auto"/>
            <w:bottom w:val="none" w:sz="0" w:space="0" w:color="auto"/>
            <w:right w:val="none" w:sz="0" w:space="0" w:color="auto"/>
          </w:divBdr>
        </w:div>
        <w:div w:id="1902977439">
          <w:marLeft w:val="640"/>
          <w:marRight w:val="0"/>
          <w:marTop w:val="0"/>
          <w:marBottom w:val="0"/>
          <w:divBdr>
            <w:top w:val="none" w:sz="0" w:space="0" w:color="auto"/>
            <w:left w:val="none" w:sz="0" w:space="0" w:color="auto"/>
            <w:bottom w:val="none" w:sz="0" w:space="0" w:color="auto"/>
            <w:right w:val="none" w:sz="0" w:space="0" w:color="auto"/>
          </w:divBdr>
        </w:div>
        <w:div w:id="695616972">
          <w:marLeft w:val="640"/>
          <w:marRight w:val="0"/>
          <w:marTop w:val="0"/>
          <w:marBottom w:val="0"/>
          <w:divBdr>
            <w:top w:val="none" w:sz="0" w:space="0" w:color="auto"/>
            <w:left w:val="none" w:sz="0" w:space="0" w:color="auto"/>
            <w:bottom w:val="none" w:sz="0" w:space="0" w:color="auto"/>
            <w:right w:val="none" w:sz="0" w:space="0" w:color="auto"/>
          </w:divBdr>
        </w:div>
        <w:div w:id="594442929">
          <w:marLeft w:val="640"/>
          <w:marRight w:val="0"/>
          <w:marTop w:val="0"/>
          <w:marBottom w:val="0"/>
          <w:divBdr>
            <w:top w:val="none" w:sz="0" w:space="0" w:color="auto"/>
            <w:left w:val="none" w:sz="0" w:space="0" w:color="auto"/>
            <w:bottom w:val="none" w:sz="0" w:space="0" w:color="auto"/>
            <w:right w:val="none" w:sz="0" w:space="0" w:color="auto"/>
          </w:divBdr>
        </w:div>
        <w:div w:id="5593406">
          <w:marLeft w:val="640"/>
          <w:marRight w:val="0"/>
          <w:marTop w:val="0"/>
          <w:marBottom w:val="0"/>
          <w:divBdr>
            <w:top w:val="none" w:sz="0" w:space="0" w:color="auto"/>
            <w:left w:val="none" w:sz="0" w:space="0" w:color="auto"/>
            <w:bottom w:val="none" w:sz="0" w:space="0" w:color="auto"/>
            <w:right w:val="none" w:sz="0" w:space="0" w:color="auto"/>
          </w:divBdr>
        </w:div>
        <w:div w:id="431055260">
          <w:marLeft w:val="640"/>
          <w:marRight w:val="0"/>
          <w:marTop w:val="0"/>
          <w:marBottom w:val="0"/>
          <w:divBdr>
            <w:top w:val="none" w:sz="0" w:space="0" w:color="auto"/>
            <w:left w:val="none" w:sz="0" w:space="0" w:color="auto"/>
            <w:bottom w:val="none" w:sz="0" w:space="0" w:color="auto"/>
            <w:right w:val="none" w:sz="0" w:space="0" w:color="auto"/>
          </w:divBdr>
        </w:div>
        <w:div w:id="1533347588">
          <w:marLeft w:val="640"/>
          <w:marRight w:val="0"/>
          <w:marTop w:val="0"/>
          <w:marBottom w:val="0"/>
          <w:divBdr>
            <w:top w:val="none" w:sz="0" w:space="0" w:color="auto"/>
            <w:left w:val="none" w:sz="0" w:space="0" w:color="auto"/>
            <w:bottom w:val="none" w:sz="0" w:space="0" w:color="auto"/>
            <w:right w:val="none" w:sz="0" w:space="0" w:color="auto"/>
          </w:divBdr>
        </w:div>
        <w:div w:id="2059551731">
          <w:marLeft w:val="640"/>
          <w:marRight w:val="0"/>
          <w:marTop w:val="0"/>
          <w:marBottom w:val="0"/>
          <w:divBdr>
            <w:top w:val="none" w:sz="0" w:space="0" w:color="auto"/>
            <w:left w:val="none" w:sz="0" w:space="0" w:color="auto"/>
            <w:bottom w:val="none" w:sz="0" w:space="0" w:color="auto"/>
            <w:right w:val="none" w:sz="0" w:space="0" w:color="auto"/>
          </w:divBdr>
        </w:div>
        <w:div w:id="1631744247">
          <w:marLeft w:val="640"/>
          <w:marRight w:val="0"/>
          <w:marTop w:val="0"/>
          <w:marBottom w:val="0"/>
          <w:divBdr>
            <w:top w:val="none" w:sz="0" w:space="0" w:color="auto"/>
            <w:left w:val="none" w:sz="0" w:space="0" w:color="auto"/>
            <w:bottom w:val="none" w:sz="0" w:space="0" w:color="auto"/>
            <w:right w:val="none" w:sz="0" w:space="0" w:color="auto"/>
          </w:divBdr>
        </w:div>
        <w:div w:id="160237651">
          <w:marLeft w:val="640"/>
          <w:marRight w:val="0"/>
          <w:marTop w:val="0"/>
          <w:marBottom w:val="0"/>
          <w:divBdr>
            <w:top w:val="none" w:sz="0" w:space="0" w:color="auto"/>
            <w:left w:val="none" w:sz="0" w:space="0" w:color="auto"/>
            <w:bottom w:val="none" w:sz="0" w:space="0" w:color="auto"/>
            <w:right w:val="none" w:sz="0" w:space="0" w:color="auto"/>
          </w:divBdr>
        </w:div>
        <w:div w:id="986208537">
          <w:marLeft w:val="640"/>
          <w:marRight w:val="0"/>
          <w:marTop w:val="0"/>
          <w:marBottom w:val="0"/>
          <w:divBdr>
            <w:top w:val="none" w:sz="0" w:space="0" w:color="auto"/>
            <w:left w:val="none" w:sz="0" w:space="0" w:color="auto"/>
            <w:bottom w:val="none" w:sz="0" w:space="0" w:color="auto"/>
            <w:right w:val="none" w:sz="0" w:space="0" w:color="auto"/>
          </w:divBdr>
        </w:div>
      </w:divsChild>
    </w:div>
    <w:div w:id="1844972431">
      <w:bodyDiv w:val="1"/>
      <w:marLeft w:val="0"/>
      <w:marRight w:val="0"/>
      <w:marTop w:val="0"/>
      <w:marBottom w:val="0"/>
      <w:divBdr>
        <w:top w:val="none" w:sz="0" w:space="0" w:color="auto"/>
        <w:left w:val="none" w:sz="0" w:space="0" w:color="auto"/>
        <w:bottom w:val="none" w:sz="0" w:space="0" w:color="auto"/>
        <w:right w:val="none" w:sz="0" w:space="0" w:color="auto"/>
      </w:divBdr>
      <w:divsChild>
        <w:div w:id="1807159818">
          <w:marLeft w:val="640"/>
          <w:marRight w:val="0"/>
          <w:marTop w:val="0"/>
          <w:marBottom w:val="0"/>
          <w:divBdr>
            <w:top w:val="none" w:sz="0" w:space="0" w:color="auto"/>
            <w:left w:val="none" w:sz="0" w:space="0" w:color="auto"/>
            <w:bottom w:val="none" w:sz="0" w:space="0" w:color="auto"/>
            <w:right w:val="none" w:sz="0" w:space="0" w:color="auto"/>
          </w:divBdr>
        </w:div>
        <w:div w:id="2018653275">
          <w:marLeft w:val="640"/>
          <w:marRight w:val="0"/>
          <w:marTop w:val="0"/>
          <w:marBottom w:val="0"/>
          <w:divBdr>
            <w:top w:val="none" w:sz="0" w:space="0" w:color="auto"/>
            <w:left w:val="none" w:sz="0" w:space="0" w:color="auto"/>
            <w:bottom w:val="none" w:sz="0" w:space="0" w:color="auto"/>
            <w:right w:val="none" w:sz="0" w:space="0" w:color="auto"/>
          </w:divBdr>
        </w:div>
        <w:div w:id="1050029746">
          <w:marLeft w:val="640"/>
          <w:marRight w:val="0"/>
          <w:marTop w:val="0"/>
          <w:marBottom w:val="0"/>
          <w:divBdr>
            <w:top w:val="none" w:sz="0" w:space="0" w:color="auto"/>
            <w:left w:val="none" w:sz="0" w:space="0" w:color="auto"/>
            <w:bottom w:val="none" w:sz="0" w:space="0" w:color="auto"/>
            <w:right w:val="none" w:sz="0" w:space="0" w:color="auto"/>
          </w:divBdr>
        </w:div>
        <w:div w:id="989678751">
          <w:marLeft w:val="640"/>
          <w:marRight w:val="0"/>
          <w:marTop w:val="0"/>
          <w:marBottom w:val="0"/>
          <w:divBdr>
            <w:top w:val="none" w:sz="0" w:space="0" w:color="auto"/>
            <w:left w:val="none" w:sz="0" w:space="0" w:color="auto"/>
            <w:bottom w:val="none" w:sz="0" w:space="0" w:color="auto"/>
            <w:right w:val="none" w:sz="0" w:space="0" w:color="auto"/>
          </w:divBdr>
        </w:div>
        <w:div w:id="155804576">
          <w:marLeft w:val="640"/>
          <w:marRight w:val="0"/>
          <w:marTop w:val="0"/>
          <w:marBottom w:val="0"/>
          <w:divBdr>
            <w:top w:val="none" w:sz="0" w:space="0" w:color="auto"/>
            <w:left w:val="none" w:sz="0" w:space="0" w:color="auto"/>
            <w:bottom w:val="none" w:sz="0" w:space="0" w:color="auto"/>
            <w:right w:val="none" w:sz="0" w:space="0" w:color="auto"/>
          </w:divBdr>
        </w:div>
        <w:div w:id="127627365">
          <w:marLeft w:val="640"/>
          <w:marRight w:val="0"/>
          <w:marTop w:val="0"/>
          <w:marBottom w:val="0"/>
          <w:divBdr>
            <w:top w:val="none" w:sz="0" w:space="0" w:color="auto"/>
            <w:left w:val="none" w:sz="0" w:space="0" w:color="auto"/>
            <w:bottom w:val="none" w:sz="0" w:space="0" w:color="auto"/>
            <w:right w:val="none" w:sz="0" w:space="0" w:color="auto"/>
          </w:divBdr>
        </w:div>
        <w:div w:id="484472918">
          <w:marLeft w:val="640"/>
          <w:marRight w:val="0"/>
          <w:marTop w:val="0"/>
          <w:marBottom w:val="0"/>
          <w:divBdr>
            <w:top w:val="none" w:sz="0" w:space="0" w:color="auto"/>
            <w:left w:val="none" w:sz="0" w:space="0" w:color="auto"/>
            <w:bottom w:val="none" w:sz="0" w:space="0" w:color="auto"/>
            <w:right w:val="none" w:sz="0" w:space="0" w:color="auto"/>
          </w:divBdr>
        </w:div>
        <w:div w:id="1317488421">
          <w:marLeft w:val="640"/>
          <w:marRight w:val="0"/>
          <w:marTop w:val="0"/>
          <w:marBottom w:val="0"/>
          <w:divBdr>
            <w:top w:val="none" w:sz="0" w:space="0" w:color="auto"/>
            <w:left w:val="none" w:sz="0" w:space="0" w:color="auto"/>
            <w:bottom w:val="none" w:sz="0" w:space="0" w:color="auto"/>
            <w:right w:val="none" w:sz="0" w:space="0" w:color="auto"/>
          </w:divBdr>
        </w:div>
        <w:div w:id="1351445180">
          <w:marLeft w:val="640"/>
          <w:marRight w:val="0"/>
          <w:marTop w:val="0"/>
          <w:marBottom w:val="0"/>
          <w:divBdr>
            <w:top w:val="none" w:sz="0" w:space="0" w:color="auto"/>
            <w:left w:val="none" w:sz="0" w:space="0" w:color="auto"/>
            <w:bottom w:val="none" w:sz="0" w:space="0" w:color="auto"/>
            <w:right w:val="none" w:sz="0" w:space="0" w:color="auto"/>
          </w:divBdr>
        </w:div>
        <w:div w:id="58481107">
          <w:marLeft w:val="640"/>
          <w:marRight w:val="0"/>
          <w:marTop w:val="0"/>
          <w:marBottom w:val="0"/>
          <w:divBdr>
            <w:top w:val="none" w:sz="0" w:space="0" w:color="auto"/>
            <w:left w:val="none" w:sz="0" w:space="0" w:color="auto"/>
            <w:bottom w:val="none" w:sz="0" w:space="0" w:color="auto"/>
            <w:right w:val="none" w:sz="0" w:space="0" w:color="auto"/>
          </w:divBdr>
        </w:div>
        <w:div w:id="551431524">
          <w:marLeft w:val="640"/>
          <w:marRight w:val="0"/>
          <w:marTop w:val="0"/>
          <w:marBottom w:val="0"/>
          <w:divBdr>
            <w:top w:val="none" w:sz="0" w:space="0" w:color="auto"/>
            <w:left w:val="none" w:sz="0" w:space="0" w:color="auto"/>
            <w:bottom w:val="none" w:sz="0" w:space="0" w:color="auto"/>
            <w:right w:val="none" w:sz="0" w:space="0" w:color="auto"/>
          </w:divBdr>
        </w:div>
        <w:div w:id="1741949811">
          <w:marLeft w:val="640"/>
          <w:marRight w:val="0"/>
          <w:marTop w:val="0"/>
          <w:marBottom w:val="0"/>
          <w:divBdr>
            <w:top w:val="none" w:sz="0" w:space="0" w:color="auto"/>
            <w:left w:val="none" w:sz="0" w:space="0" w:color="auto"/>
            <w:bottom w:val="none" w:sz="0" w:space="0" w:color="auto"/>
            <w:right w:val="none" w:sz="0" w:space="0" w:color="auto"/>
          </w:divBdr>
        </w:div>
        <w:div w:id="494733315">
          <w:marLeft w:val="640"/>
          <w:marRight w:val="0"/>
          <w:marTop w:val="0"/>
          <w:marBottom w:val="0"/>
          <w:divBdr>
            <w:top w:val="none" w:sz="0" w:space="0" w:color="auto"/>
            <w:left w:val="none" w:sz="0" w:space="0" w:color="auto"/>
            <w:bottom w:val="none" w:sz="0" w:space="0" w:color="auto"/>
            <w:right w:val="none" w:sz="0" w:space="0" w:color="auto"/>
          </w:divBdr>
        </w:div>
        <w:div w:id="634524512">
          <w:marLeft w:val="640"/>
          <w:marRight w:val="0"/>
          <w:marTop w:val="0"/>
          <w:marBottom w:val="0"/>
          <w:divBdr>
            <w:top w:val="none" w:sz="0" w:space="0" w:color="auto"/>
            <w:left w:val="none" w:sz="0" w:space="0" w:color="auto"/>
            <w:bottom w:val="none" w:sz="0" w:space="0" w:color="auto"/>
            <w:right w:val="none" w:sz="0" w:space="0" w:color="auto"/>
          </w:divBdr>
        </w:div>
        <w:div w:id="936517746">
          <w:marLeft w:val="640"/>
          <w:marRight w:val="0"/>
          <w:marTop w:val="0"/>
          <w:marBottom w:val="0"/>
          <w:divBdr>
            <w:top w:val="none" w:sz="0" w:space="0" w:color="auto"/>
            <w:left w:val="none" w:sz="0" w:space="0" w:color="auto"/>
            <w:bottom w:val="none" w:sz="0" w:space="0" w:color="auto"/>
            <w:right w:val="none" w:sz="0" w:space="0" w:color="auto"/>
          </w:divBdr>
        </w:div>
        <w:div w:id="2107261339">
          <w:marLeft w:val="640"/>
          <w:marRight w:val="0"/>
          <w:marTop w:val="0"/>
          <w:marBottom w:val="0"/>
          <w:divBdr>
            <w:top w:val="none" w:sz="0" w:space="0" w:color="auto"/>
            <w:left w:val="none" w:sz="0" w:space="0" w:color="auto"/>
            <w:bottom w:val="none" w:sz="0" w:space="0" w:color="auto"/>
            <w:right w:val="none" w:sz="0" w:space="0" w:color="auto"/>
          </w:divBdr>
        </w:div>
        <w:div w:id="1745253359">
          <w:marLeft w:val="640"/>
          <w:marRight w:val="0"/>
          <w:marTop w:val="0"/>
          <w:marBottom w:val="0"/>
          <w:divBdr>
            <w:top w:val="none" w:sz="0" w:space="0" w:color="auto"/>
            <w:left w:val="none" w:sz="0" w:space="0" w:color="auto"/>
            <w:bottom w:val="none" w:sz="0" w:space="0" w:color="auto"/>
            <w:right w:val="none" w:sz="0" w:space="0" w:color="auto"/>
          </w:divBdr>
        </w:div>
        <w:div w:id="1018115156">
          <w:marLeft w:val="640"/>
          <w:marRight w:val="0"/>
          <w:marTop w:val="0"/>
          <w:marBottom w:val="0"/>
          <w:divBdr>
            <w:top w:val="none" w:sz="0" w:space="0" w:color="auto"/>
            <w:left w:val="none" w:sz="0" w:space="0" w:color="auto"/>
            <w:bottom w:val="none" w:sz="0" w:space="0" w:color="auto"/>
            <w:right w:val="none" w:sz="0" w:space="0" w:color="auto"/>
          </w:divBdr>
        </w:div>
        <w:div w:id="1657492923">
          <w:marLeft w:val="640"/>
          <w:marRight w:val="0"/>
          <w:marTop w:val="0"/>
          <w:marBottom w:val="0"/>
          <w:divBdr>
            <w:top w:val="none" w:sz="0" w:space="0" w:color="auto"/>
            <w:left w:val="none" w:sz="0" w:space="0" w:color="auto"/>
            <w:bottom w:val="none" w:sz="0" w:space="0" w:color="auto"/>
            <w:right w:val="none" w:sz="0" w:space="0" w:color="auto"/>
          </w:divBdr>
        </w:div>
        <w:div w:id="122162913">
          <w:marLeft w:val="640"/>
          <w:marRight w:val="0"/>
          <w:marTop w:val="0"/>
          <w:marBottom w:val="0"/>
          <w:divBdr>
            <w:top w:val="none" w:sz="0" w:space="0" w:color="auto"/>
            <w:left w:val="none" w:sz="0" w:space="0" w:color="auto"/>
            <w:bottom w:val="none" w:sz="0" w:space="0" w:color="auto"/>
            <w:right w:val="none" w:sz="0" w:space="0" w:color="auto"/>
          </w:divBdr>
        </w:div>
        <w:div w:id="1168180792">
          <w:marLeft w:val="640"/>
          <w:marRight w:val="0"/>
          <w:marTop w:val="0"/>
          <w:marBottom w:val="0"/>
          <w:divBdr>
            <w:top w:val="none" w:sz="0" w:space="0" w:color="auto"/>
            <w:left w:val="none" w:sz="0" w:space="0" w:color="auto"/>
            <w:bottom w:val="none" w:sz="0" w:space="0" w:color="auto"/>
            <w:right w:val="none" w:sz="0" w:space="0" w:color="auto"/>
          </w:divBdr>
        </w:div>
        <w:div w:id="532380442">
          <w:marLeft w:val="640"/>
          <w:marRight w:val="0"/>
          <w:marTop w:val="0"/>
          <w:marBottom w:val="0"/>
          <w:divBdr>
            <w:top w:val="none" w:sz="0" w:space="0" w:color="auto"/>
            <w:left w:val="none" w:sz="0" w:space="0" w:color="auto"/>
            <w:bottom w:val="none" w:sz="0" w:space="0" w:color="auto"/>
            <w:right w:val="none" w:sz="0" w:space="0" w:color="auto"/>
          </w:divBdr>
        </w:div>
        <w:div w:id="1904219714">
          <w:marLeft w:val="640"/>
          <w:marRight w:val="0"/>
          <w:marTop w:val="0"/>
          <w:marBottom w:val="0"/>
          <w:divBdr>
            <w:top w:val="none" w:sz="0" w:space="0" w:color="auto"/>
            <w:left w:val="none" w:sz="0" w:space="0" w:color="auto"/>
            <w:bottom w:val="none" w:sz="0" w:space="0" w:color="auto"/>
            <w:right w:val="none" w:sz="0" w:space="0" w:color="auto"/>
          </w:divBdr>
        </w:div>
        <w:div w:id="834226478">
          <w:marLeft w:val="640"/>
          <w:marRight w:val="0"/>
          <w:marTop w:val="0"/>
          <w:marBottom w:val="0"/>
          <w:divBdr>
            <w:top w:val="none" w:sz="0" w:space="0" w:color="auto"/>
            <w:left w:val="none" w:sz="0" w:space="0" w:color="auto"/>
            <w:bottom w:val="none" w:sz="0" w:space="0" w:color="auto"/>
            <w:right w:val="none" w:sz="0" w:space="0" w:color="auto"/>
          </w:divBdr>
        </w:div>
        <w:div w:id="1030227066">
          <w:marLeft w:val="640"/>
          <w:marRight w:val="0"/>
          <w:marTop w:val="0"/>
          <w:marBottom w:val="0"/>
          <w:divBdr>
            <w:top w:val="none" w:sz="0" w:space="0" w:color="auto"/>
            <w:left w:val="none" w:sz="0" w:space="0" w:color="auto"/>
            <w:bottom w:val="none" w:sz="0" w:space="0" w:color="auto"/>
            <w:right w:val="none" w:sz="0" w:space="0" w:color="auto"/>
          </w:divBdr>
        </w:div>
        <w:div w:id="1185708229">
          <w:marLeft w:val="640"/>
          <w:marRight w:val="0"/>
          <w:marTop w:val="0"/>
          <w:marBottom w:val="0"/>
          <w:divBdr>
            <w:top w:val="none" w:sz="0" w:space="0" w:color="auto"/>
            <w:left w:val="none" w:sz="0" w:space="0" w:color="auto"/>
            <w:bottom w:val="none" w:sz="0" w:space="0" w:color="auto"/>
            <w:right w:val="none" w:sz="0" w:space="0" w:color="auto"/>
          </w:divBdr>
        </w:div>
        <w:div w:id="166289477">
          <w:marLeft w:val="640"/>
          <w:marRight w:val="0"/>
          <w:marTop w:val="0"/>
          <w:marBottom w:val="0"/>
          <w:divBdr>
            <w:top w:val="none" w:sz="0" w:space="0" w:color="auto"/>
            <w:left w:val="none" w:sz="0" w:space="0" w:color="auto"/>
            <w:bottom w:val="none" w:sz="0" w:space="0" w:color="auto"/>
            <w:right w:val="none" w:sz="0" w:space="0" w:color="auto"/>
          </w:divBdr>
        </w:div>
        <w:div w:id="1840268264">
          <w:marLeft w:val="640"/>
          <w:marRight w:val="0"/>
          <w:marTop w:val="0"/>
          <w:marBottom w:val="0"/>
          <w:divBdr>
            <w:top w:val="none" w:sz="0" w:space="0" w:color="auto"/>
            <w:left w:val="none" w:sz="0" w:space="0" w:color="auto"/>
            <w:bottom w:val="none" w:sz="0" w:space="0" w:color="auto"/>
            <w:right w:val="none" w:sz="0" w:space="0" w:color="auto"/>
          </w:divBdr>
        </w:div>
        <w:div w:id="1718627452">
          <w:marLeft w:val="640"/>
          <w:marRight w:val="0"/>
          <w:marTop w:val="0"/>
          <w:marBottom w:val="0"/>
          <w:divBdr>
            <w:top w:val="none" w:sz="0" w:space="0" w:color="auto"/>
            <w:left w:val="none" w:sz="0" w:space="0" w:color="auto"/>
            <w:bottom w:val="none" w:sz="0" w:space="0" w:color="auto"/>
            <w:right w:val="none" w:sz="0" w:space="0" w:color="auto"/>
          </w:divBdr>
        </w:div>
        <w:div w:id="440415806">
          <w:marLeft w:val="640"/>
          <w:marRight w:val="0"/>
          <w:marTop w:val="0"/>
          <w:marBottom w:val="0"/>
          <w:divBdr>
            <w:top w:val="none" w:sz="0" w:space="0" w:color="auto"/>
            <w:left w:val="none" w:sz="0" w:space="0" w:color="auto"/>
            <w:bottom w:val="none" w:sz="0" w:space="0" w:color="auto"/>
            <w:right w:val="none" w:sz="0" w:space="0" w:color="auto"/>
          </w:divBdr>
        </w:div>
        <w:div w:id="1681199490">
          <w:marLeft w:val="640"/>
          <w:marRight w:val="0"/>
          <w:marTop w:val="0"/>
          <w:marBottom w:val="0"/>
          <w:divBdr>
            <w:top w:val="none" w:sz="0" w:space="0" w:color="auto"/>
            <w:left w:val="none" w:sz="0" w:space="0" w:color="auto"/>
            <w:bottom w:val="none" w:sz="0" w:space="0" w:color="auto"/>
            <w:right w:val="none" w:sz="0" w:space="0" w:color="auto"/>
          </w:divBdr>
        </w:div>
        <w:div w:id="1409766037">
          <w:marLeft w:val="640"/>
          <w:marRight w:val="0"/>
          <w:marTop w:val="0"/>
          <w:marBottom w:val="0"/>
          <w:divBdr>
            <w:top w:val="none" w:sz="0" w:space="0" w:color="auto"/>
            <w:left w:val="none" w:sz="0" w:space="0" w:color="auto"/>
            <w:bottom w:val="none" w:sz="0" w:space="0" w:color="auto"/>
            <w:right w:val="none" w:sz="0" w:space="0" w:color="auto"/>
          </w:divBdr>
        </w:div>
        <w:div w:id="821434689">
          <w:marLeft w:val="640"/>
          <w:marRight w:val="0"/>
          <w:marTop w:val="0"/>
          <w:marBottom w:val="0"/>
          <w:divBdr>
            <w:top w:val="none" w:sz="0" w:space="0" w:color="auto"/>
            <w:left w:val="none" w:sz="0" w:space="0" w:color="auto"/>
            <w:bottom w:val="none" w:sz="0" w:space="0" w:color="auto"/>
            <w:right w:val="none" w:sz="0" w:space="0" w:color="auto"/>
          </w:divBdr>
        </w:div>
        <w:div w:id="216209895">
          <w:marLeft w:val="640"/>
          <w:marRight w:val="0"/>
          <w:marTop w:val="0"/>
          <w:marBottom w:val="0"/>
          <w:divBdr>
            <w:top w:val="none" w:sz="0" w:space="0" w:color="auto"/>
            <w:left w:val="none" w:sz="0" w:space="0" w:color="auto"/>
            <w:bottom w:val="none" w:sz="0" w:space="0" w:color="auto"/>
            <w:right w:val="none" w:sz="0" w:space="0" w:color="auto"/>
          </w:divBdr>
        </w:div>
        <w:div w:id="2052001162">
          <w:marLeft w:val="640"/>
          <w:marRight w:val="0"/>
          <w:marTop w:val="0"/>
          <w:marBottom w:val="0"/>
          <w:divBdr>
            <w:top w:val="none" w:sz="0" w:space="0" w:color="auto"/>
            <w:left w:val="none" w:sz="0" w:space="0" w:color="auto"/>
            <w:bottom w:val="none" w:sz="0" w:space="0" w:color="auto"/>
            <w:right w:val="none" w:sz="0" w:space="0" w:color="auto"/>
          </w:divBdr>
        </w:div>
        <w:div w:id="625622397">
          <w:marLeft w:val="640"/>
          <w:marRight w:val="0"/>
          <w:marTop w:val="0"/>
          <w:marBottom w:val="0"/>
          <w:divBdr>
            <w:top w:val="none" w:sz="0" w:space="0" w:color="auto"/>
            <w:left w:val="none" w:sz="0" w:space="0" w:color="auto"/>
            <w:bottom w:val="none" w:sz="0" w:space="0" w:color="auto"/>
            <w:right w:val="none" w:sz="0" w:space="0" w:color="auto"/>
          </w:divBdr>
        </w:div>
        <w:div w:id="2070182172">
          <w:marLeft w:val="640"/>
          <w:marRight w:val="0"/>
          <w:marTop w:val="0"/>
          <w:marBottom w:val="0"/>
          <w:divBdr>
            <w:top w:val="none" w:sz="0" w:space="0" w:color="auto"/>
            <w:left w:val="none" w:sz="0" w:space="0" w:color="auto"/>
            <w:bottom w:val="none" w:sz="0" w:space="0" w:color="auto"/>
            <w:right w:val="none" w:sz="0" w:space="0" w:color="auto"/>
          </w:divBdr>
        </w:div>
        <w:div w:id="250164753">
          <w:marLeft w:val="640"/>
          <w:marRight w:val="0"/>
          <w:marTop w:val="0"/>
          <w:marBottom w:val="0"/>
          <w:divBdr>
            <w:top w:val="none" w:sz="0" w:space="0" w:color="auto"/>
            <w:left w:val="none" w:sz="0" w:space="0" w:color="auto"/>
            <w:bottom w:val="none" w:sz="0" w:space="0" w:color="auto"/>
            <w:right w:val="none" w:sz="0" w:space="0" w:color="auto"/>
          </w:divBdr>
        </w:div>
        <w:div w:id="1058358517">
          <w:marLeft w:val="640"/>
          <w:marRight w:val="0"/>
          <w:marTop w:val="0"/>
          <w:marBottom w:val="0"/>
          <w:divBdr>
            <w:top w:val="none" w:sz="0" w:space="0" w:color="auto"/>
            <w:left w:val="none" w:sz="0" w:space="0" w:color="auto"/>
            <w:bottom w:val="none" w:sz="0" w:space="0" w:color="auto"/>
            <w:right w:val="none" w:sz="0" w:space="0" w:color="auto"/>
          </w:divBdr>
        </w:div>
        <w:div w:id="126431463">
          <w:marLeft w:val="640"/>
          <w:marRight w:val="0"/>
          <w:marTop w:val="0"/>
          <w:marBottom w:val="0"/>
          <w:divBdr>
            <w:top w:val="none" w:sz="0" w:space="0" w:color="auto"/>
            <w:left w:val="none" w:sz="0" w:space="0" w:color="auto"/>
            <w:bottom w:val="none" w:sz="0" w:space="0" w:color="auto"/>
            <w:right w:val="none" w:sz="0" w:space="0" w:color="auto"/>
          </w:divBdr>
        </w:div>
        <w:div w:id="6950569">
          <w:marLeft w:val="640"/>
          <w:marRight w:val="0"/>
          <w:marTop w:val="0"/>
          <w:marBottom w:val="0"/>
          <w:divBdr>
            <w:top w:val="none" w:sz="0" w:space="0" w:color="auto"/>
            <w:left w:val="none" w:sz="0" w:space="0" w:color="auto"/>
            <w:bottom w:val="none" w:sz="0" w:space="0" w:color="auto"/>
            <w:right w:val="none" w:sz="0" w:space="0" w:color="auto"/>
          </w:divBdr>
        </w:div>
        <w:div w:id="1062673883">
          <w:marLeft w:val="640"/>
          <w:marRight w:val="0"/>
          <w:marTop w:val="0"/>
          <w:marBottom w:val="0"/>
          <w:divBdr>
            <w:top w:val="none" w:sz="0" w:space="0" w:color="auto"/>
            <w:left w:val="none" w:sz="0" w:space="0" w:color="auto"/>
            <w:bottom w:val="none" w:sz="0" w:space="0" w:color="auto"/>
            <w:right w:val="none" w:sz="0" w:space="0" w:color="auto"/>
          </w:divBdr>
        </w:div>
        <w:div w:id="369039687">
          <w:marLeft w:val="640"/>
          <w:marRight w:val="0"/>
          <w:marTop w:val="0"/>
          <w:marBottom w:val="0"/>
          <w:divBdr>
            <w:top w:val="none" w:sz="0" w:space="0" w:color="auto"/>
            <w:left w:val="none" w:sz="0" w:space="0" w:color="auto"/>
            <w:bottom w:val="none" w:sz="0" w:space="0" w:color="auto"/>
            <w:right w:val="none" w:sz="0" w:space="0" w:color="auto"/>
          </w:divBdr>
        </w:div>
      </w:divsChild>
    </w:div>
    <w:div w:id="1850488265">
      <w:bodyDiv w:val="1"/>
      <w:marLeft w:val="0"/>
      <w:marRight w:val="0"/>
      <w:marTop w:val="0"/>
      <w:marBottom w:val="0"/>
      <w:divBdr>
        <w:top w:val="none" w:sz="0" w:space="0" w:color="auto"/>
        <w:left w:val="none" w:sz="0" w:space="0" w:color="auto"/>
        <w:bottom w:val="none" w:sz="0" w:space="0" w:color="auto"/>
        <w:right w:val="none" w:sz="0" w:space="0" w:color="auto"/>
      </w:divBdr>
      <w:divsChild>
        <w:div w:id="2083748024">
          <w:marLeft w:val="640"/>
          <w:marRight w:val="0"/>
          <w:marTop w:val="0"/>
          <w:marBottom w:val="0"/>
          <w:divBdr>
            <w:top w:val="none" w:sz="0" w:space="0" w:color="auto"/>
            <w:left w:val="none" w:sz="0" w:space="0" w:color="auto"/>
            <w:bottom w:val="none" w:sz="0" w:space="0" w:color="auto"/>
            <w:right w:val="none" w:sz="0" w:space="0" w:color="auto"/>
          </w:divBdr>
        </w:div>
        <w:div w:id="88046351">
          <w:marLeft w:val="640"/>
          <w:marRight w:val="0"/>
          <w:marTop w:val="0"/>
          <w:marBottom w:val="0"/>
          <w:divBdr>
            <w:top w:val="none" w:sz="0" w:space="0" w:color="auto"/>
            <w:left w:val="none" w:sz="0" w:space="0" w:color="auto"/>
            <w:bottom w:val="none" w:sz="0" w:space="0" w:color="auto"/>
            <w:right w:val="none" w:sz="0" w:space="0" w:color="auto"/>
          </w:divBdr>
        </w:div>
        <w:div w:id="1016469978">
          <w:marLeft w:val="640"/>
          <w:marRight w:val="0"/>
          <w:marTop w:val="0"/>
          <w:marBottom w:val="0"/>
          <w:divBdr>
            <w:top w:val="none" w:sz="0" w:space="0" w:color="auto"/>
            <w:left w:val="none" w:sz="0" w:space="0" w:color="auto"/>
            <w:bottom w:val="none" w:sz="0" w:space="0" w:color="auto"/>
            <w:right w:val="none" w:sz="0" w:space="0" w:color="auto"/>
          </w:divBdr>
        </w:div>
        <w:div w:id="1685203547">
          <w:marLeft w:val="640"/>
          <w:marRight w:val="0"/>
          <w:marTop w:val="0"/>
          <w:marBottom w:val="0"/>
          <w:divBdr>
            <w:top w:val="none" w:sz="0" w:space="0" w:color="auto"/>
            <w:left w:val="none" w:sz="0" w:space="0" w:color="auto"/>
            <w:bottom w:val="none" w:sz="0" w:space="0" w:color="auto"/>
            <w:right w:val="none" w:sz="0" w:space="0" w:color="auto"/>
          </w:divBdr>
        </w:div>
        <w:div w:id="1140341318">
          <w:marLeft w:val="640"/>
          <w:marRight w:val="0"/>
          <w:marTop w:val="0"/>
          <w:marBottom w:val="0"/>
          <w:divBdr>
            <w:top w:val="none" w:sz="0" w:space="0" w:color="auto"/>
            <w:left w:val="none" w:sz="0" w:space="0" w:color="auto"/>
            <w:bottom w:val="none" w:sz="0" w:space="0" w:color="auto"/>
            <w:right w:val="none" w:sz="0" w:space="0" w:color="auto"/>
          </w:divBdr>
        </w:div>
        <w:div w:id="1148131953">
          <w:marLeft w:val="640"/>
          <w:marRight w:val="0"/>
          <w:marTop w:val="0"/>
          <w:marBottom w:val="0"/>
          <w:divBdr>
            <w:top w:val="none" w:sz="0" w:space="0" w:color="auto"/>
            <w:left w:val="none" w:sz="0" w:space="0" w:color="auto"/>
            <w:bottom w:val="none" w:sz="0" w:space="0" w:color="auto"/>
            <w:right w:val="none" w:sz="0" w:space="0" w:color="auto"/>
          </w:divBdr>
        </w:div>
        <w:div w:id="2018650902">
          <w:marLeft w:val="640"/>
          <w:marRight w:val="0"/>
          <w:marTop w:val="0"/>
          <w:marBottom w:val="0"/>
          <w:divBdr>
            <w:top w:val="none" w:sz="0" w:space="0" w:color="auto"/>
            <w:left w:val="none" w:sz="0" w:space="0" w:color="auto"/>
            <w:bottom w:val="none" w:sz="0" w:space="0" w:color="auto"/>
            <w:right w:val="none" w:sz="0" w:space="0" w:color="auto"/>
          </w:divBdr>
        </w:div>
        <w:div w:id="1101072951">
          <w:marLeft w:val="640"/>
          <w:marRight w:val="0"/>
          <w:marTop w:val="0"/>
          <w:marBottom w:val="0"/>
          <w:divBdr>
            <w:top w:val="none" w:sz="0" w:space="0" w:color="auto"/>
            <w:left w:val="none" w:sz="0" w:space="0" w:color="auto"/>
            <w:bottom w:val="none" w:sz="0" w:space="0" w:color="auto"/>
            <w:right w:val="none" w:sz="0" w:space="0" w:color="auto"/>
          </w:divBdr>
        </w:div>
        <w:div w:id="534192642">
          <w:marLeft w:val="640"/>
          <w:marRight w:val="0"/>
          <w:marTop w:val="0"/>
          <w:marBottom w:val="0"/>
          <w:divBdr>
            <w:top w:val="none" w:sz="0" w:space="0" w:color="auto"/>
            <w:left w:val="none" w:sz="0" w:space="0" w:color="auto"/>
            <w:bottom w:val="none" w:sz="0" w:space="0" w:color="auto"/>
            <w:right w:val="none" w:sz="0" w:space="0" w:color="auto"/>
          </w:divBdr>
        </w:div>
        <w:div w:id="1159417221">
          <w:marLeft w:val="640"/>
          <w:marRight w:val="0"/>
          <w:marTop w:val="0"/>
          <w:marBottom w:val="0"/>
          <w:divBdr>
            <w:top w:val="none" w:sz="0" w:space="0" w:color="auto"/>
            <w:left w:val="none" w:sz="0" w:space="0" w:color="auto"/>
            <w:bottom w:val="none" w:sz="0" w:space="0" w:color="auto"/>
            <w:right w:val="none" w:sz="0" w:space="0" w:color="auto"/>
          </w:divBdr>
        </w:div>
        <w:div w:id="115104410">
          <w:marLeft w:val="640"/>
          <w:marRight w:val="0"/>
          <w:marTop w:val="0"/>
          <w:marBottom w:val="0"/>
          <w:divBdr>
            <w:top w:val="none" w:sz="0" w:space="0" w:color="auto"/>
            <w:left w:val="none" w:sz="0" w:space="0" w:color="auto"/>
            <w:bottom w:val="none" w:sz="0" w:space="0" w:color="auto"/>
            <w:right w:val="none" w:sz="0" w:space="0" w:color="auto"/>
          </w:divBdr>
        </w:div>
        <w:div w:id="1746415613">
          <w:marLeft w:val="640"/>
          <w:marRight w:val="0"/>
          <w:marTop w:val="0"/>
          <w:marBottom w:val="0"/>
          <w:divBdr>
            <w:top w:val="none" w:sz="0" w:space="0" w:color="auto"/>
            <w:left w:val="none" w:sz="0" w:space="0" w:color="auto"/>
            <w:bottom w:val="none" w:sz="0" w:space="0" w:color="auto"/>
            <w:right w:val="none" w:sz="0" w:space="0" w:color="auto"/>
          </w:divBdr>
        </w:div>
        <w:div w:id="1018122898">
          <w:marLeft w:val="640"/>
          <w:marRight w:val="0"/>
          <w:marTop w:val="0"/>
          <w:marBottom w:val="0"/>
          <w:divBdr>
            <w:top w:val="none" w:sz="0" w:space="0" w:color="auto"/>
            <w:left w:val="none" w:sz="0" w:space="0" w:color="auto"/>
            <w:bottom w:val="none" w:sz="0" w:space="0" w:color="auto"/>
            <w:right w:val="none" w:sz="0" w:space="0" w:color="auto"/>
          </w:divBdr>
        </w:div>
        <w:div w:id="254482858">
          <w:marLeft w:val="640"/>
          <w:marRight w:val="0"/>
          <w:marTop w:val="0"/>
          <w:marBottom w:val="0"/>
          <w:divBdr>
            <w:top w:val="none" w:sz="0" w:space="0" w:color="auto"/>
            <w:left w:val="none" w:sz="0" w:space="0" w:color="auto"/>
            <w:bottom w:val="none" w:sz="0" w:space="0" w:color="auto"/>
            <w:right w:val="none" w:sz="0" w:space="0" w:color="auto"/>
          </w:divBdr>
        </w:div>
        <w:div w:id="1576014133">
          <w:marLeft w:val="640"/>
          <w:marRight w:val="0"/>
          <w:marTop w:val="0"/>
          <w:marBottom w:val="0"/>
          <w:divBdr>
            <w:top w:val="none" w:sz="0" w:space="0" w:color="auto"/>
            <w:left w:val="none" w:sz="0" w:space="0" w:color="auto"/>
            <w:bottom w:val="none" w:sz="0" w:space="0" w:color="auto"/>
            <w:right w:val="none" w:sz="0" w:space="0" w:color="auto"/>
          </w:divBdr>
        </w:div>
        <w:div w:id="1721976660">
          <w:marLeft w:val="640"/>
          <w:marRight w:val="0"/>
          <w:marTop w:val="0"/>
          <w:marBottom w:val="0"/>
          <w:divBdr>
            <w:top w:val="none" w:sz="0" w:space="0" w:color="auto"/>
            <w:left w:val="none" w:sz="0" w:space="0" w:color="auto"/>
            <w:bottom w:val="none" w:sz="0" w:space="0" w:color="auto"/>
            <w:right w:val="none" w:sz="0" w:space="0" w:color="auto"/>
          </w:divBdr>
        </w:div>
        <w:div w:id="1926064543">
          <w:marLeft w:val="640"/>
          <w:marRight w:val="0"/>
          <w:marTop w:val="0"/>
          <w:marBottom w:val="0"/>
          <w:divBdr>
            <w:top w:val="none" w:sz="0" w:space="0" w:color="auto"/>
            <w:left w:val="none" w:sz="0" w:space="0" w:color="auto"/>
            <w:bottom w:val="none" w:sz="0" w:space="0" w:color="auto"/>
            <w:right w:val="none" w:sz="0" w:space="0" w:color="auto"/>
          </w:divBdr>
        </w:div>
        <w:div w:id="834876413">
          <w:marLeft w:val="640"/>
          <w:marRight w:val="0"/>
          <w:marTop w:val="0"/>
          <w:marBottom w:val="0"/>
          <w:divBdr>
            <w:top w:val="none" w:sz="0" w:space="0" w:color="auto"/>
            <w:left w:val="none" w:sz="0" w:space="0" w:color="auto"/>
            <w:bottom w:val="none" w:sz="0" w:space="0" w:color="auto"/>
            <w:right w:val="none" w:sz="0" w:space="0" w:color="auto"/>
          </w:divBdr>
        </w:div>
        <w:div w:id="438258782">
          <w:marLeft w:val="640"/>
          <w:marRight w:val="0"/>
          <w:marTop w:val="0"/>
          <w:marBottom w:val="0"/>
          <w:divBdr>
            <w:top w:val="none" w:sz="0" w:space="0" w:color="auto"/>
            <w:left w:val="none" w:sz="0" w:space="0" w:color="auto"/>
            <w:bottom w:val="none" w:sz="0" w:space="0" w:color="auto"/>
            <w:right w:val="none" w:sz="0" w:space="0" w:color="auto"/>
          </w:divBdr>
        </w:div>
        <w:div w:id="200828560">
          <w:marLeft w:val="640"/>
          <w:marRight w:val="0"/>
          <w:marTop w:val="0"/>
          <w:marBottom w:val="0"/>
          <w:divBdr>
            <w:top w:val="none" w:sz="0" w:space="0" w:color="auto"/>
            <w:left w:val="none" w:sz="0" w:space="0" w:color="auto"/>
            <w:bottom w:val="none" w:sz="0" w:space="0" w:color="auto"/>
            <w:right w:val="none" w:sz="0" w:space="0" w:color="auto"/>
          </w:divBdr>
        </w:div>
        <w:div w:id="1177185207">
          <w:marLeft w:val="640"/>
          <w:marRight w:val="0"/>
          <w:marTop w:val="0"/>
          <w:marBottom w:val="0"/>
          <w:divBdr>
            <w:top w:val="none" w:sz="0" w:space="0" w:color="auto"/>
            <w:left w:val="none" w:sz="0" w:space="0" w:color="auto"/>
            <w:bottom w:val="none" w:sz="0" w:space="0" w:color="auto"/>
            <w:right w:val="none" w:sz="0" w:space="0" w:color="auto"/>
          </w:divBdr>
        </w:div>
        <w:div w:id="111748379">
          <w:marLeft w:val="640"/>
          <w:marRight w:val="0"/>
          <w:marTop w:val="0"/>
          <w:marBottom w:val="0"/>
          <w:divBdr>
            <w:top w:val="none" w:sz="0" w:space="0" w:color="auto"/>
            <w:left w:val="none" w:sz="0" w:space="0" w:color="auto"/>
            <w:bottom w:val="none" w:sz="0" w:space="0" w:color="auto"/>
            <w:right w:val="none" w:sz="0" w:space="0" w:color="auto"/>
          </w:divBdr>
        </w:div>
        <w:div w:id="1234700684">
          <w:marLeft w:val="640"/>
          <w:marRight w:val="0"/>
          <w:marTop w:val="0"/>
          <w:marBottom w:val="0"/>
          <w:divBdr>
            <w:top w:val="none" w:sz="0" w:space="0" w:color="auto"/>
            <w:left w:val="none" w:sz="0" w:space="0" w:color="auto"/>
            <w:bottom w:val="none" w:sz="0" w:space="0" w:color="auto"/>
            <w:right w:val="none" w:sz="0" w:space="0" w:color="auto"/>
          </w:divBdr>
        </w:div>
        <w:div w:id="1953128011">
          <w:marLeft w:val="640"/>
          <w:marRight w:val="0"/>
          <w:marTop w:val="0"/>
          <w:marBottom w:val="0"/>
          <w:divBdr>
            <w:top w:val="none" w:sz="0" w:space="0" w:color="auto"/>
            <w:left w:val="none" w:sz="0" w:space="0" w:color="auto"/>
            <w:bottom w:val="none" w:sz="0" w:space="0" w:color="auto"/>
            <w:right w:val="none" w:sz="0" w:space="0" w:color="auto"/>
          </w:divBdr>
        </w:div>
        <w:div w:id="235634544">
          <w:marLeft w:val="640"/>
          <w:marRight w:val="0"/>
          <w:marTop w:val="0"/>
          <w:marBottom w:val="0"/>
          <w:divBdr>
            <w:top w:val="none" w:sz="0" w:space="0" w:color="auto"/>
            <w:left w:val="none" w:sz="0" w:space="0" w:color="auto"/>
            <w:bottom w:val="none" w:sz="0" w:space="0" w:color="auto"/>
            <w:right w:val="none" w:sz="0" w:space="0" w:color="auto"/>
          </w:divBdr>
        </w:div>
        <w:div w:id="349263944">
          <w:marLeft w:val="640"/>
          <w:marRight w:val="0"/>
          <w:marTop w:val="0"/>
          <w:marBottom w:val="0"/>
          <w:divBdr>
            <w:top w:val="none" w:sz="0" w:space="0" w:color="auto"/>
            <w:left w:val="none" w:sz="0" w:space="0" w:color="auto"/>
            <w:bottom w:val="none" w:sz="0" w:space="0" w:color="auto"/>
            <w:right w:val="none" w:sz="0" w:space="0" w:color="auto"/>
          </w:divBdr>
        </w:div>
        <w:div w:id="77823470">
          <w:marLeft w:val="640"/>
          <w:marRight w:val="0"/>
          <w:marTop w:val="0"/>
          <w:marBottom w:val="0"/>
          <w:divBdr>
            <w:top w:val="none" w:sz="0" w:space="0" w:color="auto"/>
            <w:left w:val="none" w:sz="0" w:space="0" w:color="auto"/>
            <w:bottom w:val="none" w:sz="0" w:space="0" w:color="auto"/>
            <w:right w:val="none" w:sz="0" w:space="0" w:color="auto"/>
          </w:divBdr>
        </w:div>
        <w:div w:id="178391232">
          <w:marLeft w:val="640"/>
          <w:marRight w:val="0"/>
          <w:marTop w:val="0"/>
          <w:marBottom w:val="0"/>
          <w:divBdr>
            <w:top w:val="none" w:sz="0" w:space="0" w:color="auto"/>
            <w:left w:val="none" w:sz="0" w:space="0" w:color="auto"/>
            <w:bottom w:val="none" w:sz="0" w:space="0" w:color="auto"/>
            <w:right w:val="none" w:sz="0" w:space="0" w:color="auto"/>
          </w:divBdr>
        </w:div>
        <w:div w:id="808742669">
          <w:marLeft w:val="640"/>
          <w:marRight w:val="0"/>
          <w:marTop w:val="0"/>
          <w:marBottom w:val="0"/>
          <w:divBdr>
            <w:top w:val="none" w:sz="0" w:space="0" w:color="auto"/>
            <w:left w:val="none" w:sz="0" w:space="0" w:color="auto"/>
            <w:bottom w:val="none" w:sz="0" w:space="0" w:color="auto"/>
            <w:right w:val="none" w:sz="0" w:space="0" w:color="auto"/>
          </w:divBdr>
        </w:div>
        <w:div w:id="1196045315">
          <w:marLeft w:val="640"/>
          <w:marRight w:val="0"/>
          <w:marTop w:val="0"/>
          <w:marBottom w:val="0"/>
          <w:divBdr>
            <w:top w:val="none" w:sz="0" w:space="0" w:color="auto"/>
            <w:left w:val="none" w:sz="0" w:space="0" w:color="auto"/>
            <w:bottom w:val="none" w:sz="0" w:space="0" w:color="auto"/>
            <w:right w:val="none" w:sz="0" w:space="0" w:color="auto"/>
          </w:divBdr>
        </w:div>
        <w:div w:id="1982346685">
          <w:marLeft w:val="640"/>
          <w:marRight w:val="0"/>
          <w:marTop w:val="0"/>
          <w:marBottom w:val="0"/>
          <w:divBdr>
            <w:top w:val="none" w:sz="0" w:space="0" w:color="auto"/>
            <w:left w:val="none" w:sz="0" w:space="0" w:color="auto"/>
            <w:bottom w:val="none" w:sz="0" w:space="0" w:color="auto"/>
            <w:right w:val="none" w:sz="0" w:space="0" w:color="auto"/>
          </w:divBdr>
        </w:div>
        <w:div w:id="1989094791">
          <w:marLeft w:val="640"/>
          <w:marRight w:val="0"/>
          <w:marTop w:val="0"/>
          <w:marBottom w:val="0"/>
          <w:divBdr>
            <w:top w:val="none" w:sz="0" w:space="0" w:color="auto"/>
            <w:left w:val="none" w:sz="0" w:space="0" w:color="auto"/>
            <w:bottom w:val="none" w:sz="0" w:space="0" w:color="auto"/>
            <w:right w:val="none" w:sz="0" w:space="0" w:color="auto"/>
          </w:divBdr>
        </w:div>
        <w:div w:id="944339206">
          <w:marLeft w:val="640"/>
          <w:marRight w:val="0"/>
          <w:marTop w:val="0"/>
          <w:marBottom w:val="0"/>
          <w:divBdr>
            <w:top w:val="none" w:sz="0" w:space="0" w:color="auto"/>
            <w:left w:val="none" w:sz="0" w:space="0" w:color="auto"/>
            <w:bottom w:val="none" w:sz="0" w:space="0" w:color="auto"/>
            <w:right w:val="none" w:sz="0" w:space="0" w:color="auto"/>
          </w:divBdr>
        </w:div>
        <w:div w:id="1340038323">
          <w:marLeft w:val="640"/>
          <w:marRight w:val="0"/>
          <w:marTop w:val="0"/>
          <w:marBottom w:val="0"/>
          <w:divBdr>
            <w:top w:val="none" w:sz="0" w:space="0" w:color="auto"/>
            <w:left w:val="none" w:sz="0" w:space="0" w:color="auto"/>
            <w:bottom w:val="none" w:sz="0" w:space="0" w:color="auto"/>
            <w:right w:val="none" w:sz="0" w:space="0" w:color="auto"/>
          </w:divBdr>
        </w:div>
        <w:div w:id="1042635660">
          <w:marLeft w:val="640"/>
          <w:marRight w:val="0"/>
          <w:marTop w:val="0"/>
          <w:marBottom w:val="0"/>
          <w:divBdr>
            <w:top w:val="none" w:sz="0" w:space="0" w:color="auto"/>
            <w:left w:val="none" w:sz="0" w:space="0" w:color="auto"/>
            <w:bottom w:val="none" w:sz="0" w:space="0" w:color="auto"/>
            <w:right w:val="none" w:sz="0" w:space="0" w:color="auto"/>
          </w:divBdr>
        </w:div>
        <w:div w:id="1740135312">
          <w:marLeft w:val="640"/>
          <w:marRight w:val="0"/>
          <w:marTop w:val="0"/>
          <w:marBottom w:val="0"/>
          <w:divBdr>
            <w:top w:val="none" w:sz="0" w:space="0" w:color="auto"/>
            <w:left w:val="none" w:sz="0" w:space="0" w:color="auto"/>
            <w:bottom w:val="none" w:sz="0" w:space="0" w:color="auto"/>
            <w:right w:val="none" w:sz="0" w:space="0" w:color="auto"/>
          </w:divBdr>
        </w:div>
        <w:div w:id="1131745780">
          <w:marLeft w:val="640"/>
          <w:marRight w:val="0"/>
          <w:marTop w:val="0"/>
          <w:marBottom w:val="0"/>
          <w:divBdr>
            <w:top w:val="none" w:sz="0" w:space="0" w:color="auto"/>
            <w:left w:val="none" w:sz="0" w:space="0" w:color="auto"/>
            <w:bottom w:val="none" w:sz="0" w:space="0" w:color="auto"/>
            <w:right w:val="none" w:sz="0" w:space="0" w:color="auto"/>
          </w:divBdr>
        </w:div>
        <w:div w:id="2117630265">
          <w:marLeft w:val="640"/>
          <w:marRight w:val="0"/>
          <w:marTop w:val="0"/>
          <w:marBottom w:val="0"/>
          <w:divBdr>
            <w:top w:val="none" w:sz="0" w:space="0" w:color="auto"/>
            <w:left w:val="none" w:sz="0" w:space="0" w:color="auto"/>
            <w:bottom w:val="none" w:sz="0" w:space="0" w:color="auto"/>
            <w:right w:val="none" w:sz="0" w:space="0" w:color="auto"/>
          </w:divBdr>
        </w:div>
        <w:div w:id="546067031">
          <w:marLeft w:val="640"/>
          <w:marRight w:val="0"/>
          <w:marTop w:val="0"/>
          <w:marBottom w:val="0"/>
          <w:divBdr>
            <w:top w:val="none" w:sz="0" w:space="0" w:color="auto"/>
            <w:left w:val="none" w:sz="0" w:space="0" w:color="auto"/>
            <w:bottom w:val="none" w:sz="0" w:space="0" w:color="auto"/>
            <w:right w:val="none" w:sz="0" w:space="0" w:color="auto"/>
          </w:divBdr>
        </w:div>
        <w:div w:id="1172333372">
          <w:marLeft w:val="640"/>
          <w:marRight w:val="0"/>
          <w:marTop w:val="0"/>
          <w:marBottom w:val="0"/>
          <w:divBdr>
            <w:top w:val="none" w:sz="0" w:space="0" w:color="auto"/>
            <w:left w:val="none" w:sz="0" w:space="0" w:color="auto"/>
            <w:bottom w:val="none" w:sz="0" w:space="0" w:color="auto"/>
            <w:right w:val="none" w:sz="0" w:space="0" w:color="auto"/>
          </w:divBdr>
        </w:div>
        <w:div w:id="1831750381">
          <w:marLeft w:val="640"/>
          <w:marRight w:val="0"/>
          <w:marTop w:val="0"/>
          <w:marBottom w:val="0"/>
          <w:divBdr>
            <w:top w:val="none" w:sz="0" w:space="0" w:color="auto"/>
            <w:left w:val="none" w:sz="0" w:space="0" w:color="auto"/>
            <w:bottom w:val="none" w:sz="0" w:space="0" w:color="auto"/>
            <w:right w:val="none" w:sz="0" w:space="0" w:color="auto"/>
          </w:divBdr>
        </w:div>
        <w:div w:id="994259758">
          <w:marLeft w:val="640"/>
          <w:marRight w:val="0"/>
          <w:marTop w:val="0"/>
          <w:marBottom w:val="0"/>
          <w:divBdr>
            <w:top w:val="none" w:sz="0" w:space="0" w:color="auto"/>
            <w:left w:val="none" w:sz="0" w:space="0" w:color="auto"/>
            <w:bottom w:val="none" w:sz="0" w:space="0" w:color="auto"/>
            <w:right w:val="none" w:sz="0" w:space="0" w:color="auto"/>
          </w:divBdr>
        </w:div>
        <w:div w:id="1016419923">
          <w:marLeft w:val="640"/>
          <w:marRight w:val="0"/>
          <w:marTop w:val="0"/>
          <w:marBottom w:val="0"/>
          <w:divBdr>
            <w:top w:val="none" w:sz="0" w:space="0" w:color="auto"/>
            <w:left w:val="none" w:sz="0" w:space="0" w:color="auto"/>
            <w:bottom w:val="none" w:sz="0" w:space="0" w:color="auto"/>
            <w:right w:val="none" w:sz="0" w:space="0" w:color="auto"/>
          </w:divBdr>
        </w:div>
        <w:div w:id="928461663">
          <w:marLeft w:val="640"/>
          <w:marRight w:val="0"/>
          <w:marTop w:val="0"/>
          <w:marBottom w:val="0"/>
          <w:divBdr>
            <w:top w:val="none" w:sz="0" w:space="0" w:color="auto"/>
            <w:left w:val="none" w:sz="0" w:space="0" w:color="auto"/>
            <w:bottom w:val="none" w:sz="0" w:space="0" w:color="auto"/>
            <w:right w:val="none" w:sz="0" w:space="0" w:color="auto"/>
          </w:divBdr>
        </w:div>
      </w:divsChild>
    </w:div>
    <w:div w:id="1893735524">
      <w:bodyDiv w:val="1"/>
      <w:marLeft w:val="0"/>
      <w:marRight w:val="0"/>
      <w:marTop w:val="0"/>
      <w:marBottom w:val="0"/>
      <w:divBdr>
        <w:top w:val="none" w:sz="0" w:space="0" w:color="auto"/>
        <w:left w:val="none" w:sz="0" w:space="0" w:color="auto"/>
        <w:bottom w:val="none" w:sz="0" w:space="0" w:color="auto"/>
        <w:right w:val="none" w:sz="0" w:space="0" w:color="auto"/>
      </w:divBdr>
      <w:divsChild>
        <w:div w:id="1217737574">
          <w:marLeft w:val="640"/>
          <w:marRight w:val="0"/>
          <w:marTop w:val="0"/>
          <w:marBottom w:val="0"/>
          <w:divBdr>
            <w:top w:val="none" w:sz="0" w:space="0" w:color="auto"/>
            <w:left w:val="none" w:sz="0" w:space="0" w:color="auto"/>
            <w:bottom w:val="none" w:sz="0" w:space="0" w:color="auto"/>
            <w:right w:val="none" w:sz="0" w:space="0" w:color="auto"/>
          </w:divBdr>
        </w:div>
        <w:div w:id="1120612597">
          <w:marLeft w:val="640"/>
          <w:marRight w:val="0"/>
          <w:marTop w:val="0"/>
          <w:marBottom w:val="0"/>
          <w:divBdr>
            <w:top w:val="none" w:sz="0" w:space="0" w:color="auto"/>
            <w:left w:val="none" w:sz="0" w:space="0" w:color="auto"/>
            <w:bottom w:val="none" w:sz="0" w:space="0" w:color="auto"/>
            <w:right w:val="none" w:sz="0" w:space="0" w:color="auto"/>
          </w:divBdr>
        </w:div>
        <w:div w:id="1454786655">
          <w:marLeft w:val="640"/>
          <w:marRight w:val="0"/>
          <w:marTop w:val="0"/>
          <w:marBottom w:val="0"/>
          <w:divBdr>
            <w:top w:val="none" w:sz="0" w:space="0" w:color="auto"/>
            <w:left w:val="none" w:sz="0" w:space="0" w:color="auto"/>
            <w:bottom w:val="none" w:sz="0" w:space="0" w:color="auto"/>
            <w:right w:val="none" w:sz="0" w:space="0" w:color="auto"/>
          </w:divBdr>
        </w:div>
        <w:div w:id="898516798">
          <w:marLeft w:val="640"/>
          <w:marRight w:val="0"/>
          <w:marTop w:val="0"/>
          <w:marBottom w:val="0"/>
          <w:divBdr>
            <w:top w:val="none" w:sz="0" w:space="0" w:color="auto"/>
            <w:left w:val="none" w:sz="0" w:space="0" w:color="auto"/>
            <w:bottom w:val="none" w:sz="0" w:space="0" w:color="auto"/>
            <w:right w:val="none" w:sz="0" w:space="0" w:color="auto"/>
          </w:divBdr>
        </w:div>
        <w:div w:id="592203086">
          <w:marLeft w:val="640"/>
          <w:marRight w:val="0"/>
          <w:marTop w:val="0"/>
          <w:marBottom w:val="0"/>
          <w:divBdr>
            <w:top w:val="none" w:sz="0" w:space="0" w:color="auto"/>
            <w:left w:val="none" w:sz="0" w:space="0" w:color="auto"/>
            <w:bottom w:val="none" w:sz="0" w:space="0" w:color="auto"/>
            <w:right w:val="none" w:sz="0" w:space="0" w:color="auto"/>
          </w:divBdr>
        </w:div>
        <w:div w:id="1852254232">
          <w:marLeft w:val="640"/>
          <w:marRight w:val="0"/>
          <w:marTop w:val="0"/>
          <w:marBottom w:val="0"/>
          <w:divBdr>
            <w:top w:val="none" w:sz="0" w:space="0" w:color="auto"/>
            <w:left w:val="none" w:sz="0" w:space="0" w:color="auto"/>
            <w:bottom w:val="none" w:sz="0" w:space="0" w:color="auto"/>
            <w:right w:val="none" w:sz="0" w:space="0" w:color="auto"/>
          </w:divBdr>
        </w:div>
        <w:div w:id="660084700">
          <w:marLeft w:val="640"/>
          <w:marRight w:val="0"/>
          <w:marTop w:val="0"/>
          <w:marBottom w:val="0"/>
          <w:divBdr>
            <w:top w:val="none" w:sz="0" w:space="0" w:color="auto"/>
            <w:left w:val="none" w:sz="0" w:space="0" w:color="auto"/>
            <w:bottom w:val="none" w:sz="0" w:space="0" w:color="auto"/>
            <w:right w:val="none" w:sz="0" w:space="0" w:color="auto"/>
          </w:divBdr>
        </w:div>
        <w:div w:id="1144540138">
          <w:marLeft w:val="640"/>
          <w:marRight w:val="0"/>
          <w:marTop w:val="0"/>
          <w:marBottom w:val="0"/>
          <w:divBdr>
            <w:top w:val="none" w:sz="0" w:space="0" w:color="auto"/>
            <w:left w:val="none" w:sz="0" w:space="0" w:color="auto"/>
            <w:bottom w:val="none" w:sz="0" w:space="0" w:color="auto"/>
            <w:right w:val="none" w:sz="0" w:space="0" w:color="auto"/>
          </w:divBdr>
        </w:div>
        <w:div w:id="1851599446">
          <w:marLeft w:val="640"/>
          <w:marRight w:val="0"/>
          <w:marTop w:val="0"/>
          <w:marBottom w:val="0"/>
          <w:divBdr>
            <w:top w:val="none" w:sz="0" w:space="0" w:color="auto"/>
            <w:left w:val="none" w:sz="0" w:space="0" w:color="auto"/>
            <w:bottom w:val="none" w:sz="0" w:space="0" w:color="auto"/>
            <w:right w:val="none" w:sz="0" w:space="0" w:color="auto"/>
          </w:divBdr>
        </w:div>
        <w:div w:id="539898073">
          <w:marLeft w:val="640"/>
          <w:marRight w:val="0"/>
          <w:marTop w:val="0"/>
          <w:marBottom w:val="0"/>
          <w:divBdr>
            <w:top w:val="none" w:sz="0" w:space="0" w:color="auto"/>
            <w:left w:val="none" w:sz="0" w:space="0" w:color="auto"/>
            <w:bottom w:val="none" w:sz="0" w:space="0" w:color="auto"/>
            <w:right w:val="none" w:sz="0" w:space="0" w:color="auto"/>
          </w:divBdr>
        </w:div>
        <w:div w:id="126241471">
          <w:marLeft w:val="640"/>
          <w:marRight w:val="0"/>
          <w:marTop w:val="0"/>
          <w:marBottom w:val="0"/>
          <w:divBdr>
            <w:top w:val="none" w:sz="0" w:space="0" w:color="auto"/>
            <w:left w:val="none" w:sz="0" w:space="0" w:color="auto"/>
            <w:bottom w:val="none" w:sz="0" w:space="0" w:color="auto"/>
            <w:right w:val="none" w:sz="0" w:space="0" w:color="auto"/>
          </w:divBdr>
        </w:div>
        <w:div w:id="469903190">
          <w:marLeft w:val="640"/>
          <w:marRight w:val="0"/>
          <w:marTop w:val="0"/>
          <w:marBottom w:val="0"/>
          <w:divBdr>
            <w:top w:val="none" w:sz="0" w:space="0" w:color="auto"/>
            <w:left w:val="none" w:sz="0" w:space="0" w:color="auto"/>
            <w:bottom w:val="none" w:sz="0" w:space="0" w:color="auto"/>
            <w:right w:val="none" w:sz="0" w:space="0" w:color="auto"/>
          </w:divBdr>
        </w:div>
        <w:div w:id="13775441">
          <w:marLeft w:val="640"/>
          <w:marRight w:val="0"/>
          <w:marTop w:val="0"/>
          <w:marBottom w:val="0"/>
          <w:divBdr>
            <w:top w:val="none" w:sz="0" w:space="0" w:color="auto"/>
            <w:left w:val="none" w:sz="0" w:space="0" w:color="auto"/>
            <w:bottom w:val="none" w:sz="0" w:space="0" w:color="auto"/>
            <w:right w:val="none" w:sz="0" w:space="0" w:color="auto"/>
          </w:divBdr>
        </w:div>
        <w:div w:id="1769542776">
          <w:marLeft w:val="640"/>
          <w:marRight w:val="0"/>
          <w:marTop w:val="0"/>
          <w:marBottom w:val="0"/>
          <w:divBdr>
            <w:top w:val="none" w:sz="0" w:space="0" w:color="auto"/>
            <w:left w:val="none" w:sz="0" w:space="0" w:color="auto"/>
            <w:bottom w:val="none" w:sz="0" w:space="0" w:color="auto"/>
            <w:right w:val="none" w:sz="0" w:space="0" w:color="auto"/>
          </w:divBdr>
        </w:div>
        <w:div w:id="1924996020">
          <w:marLeft w:val="640"/>
          <w:marRight w:val="0"/>
          <w:marTop w:val="0"/>
          <w:marBottom w:val="0"/>
          <w:divBdr>
            <w:top w:val="none" w:sz="0" w:space="0" w:color="auto"/>
            <w:left w:val="none" w:sz="0" w:space="0" w:color="auto"/>
            <w:bottom w:val="none" w:sz="0" w:space="0" w:color="auto"/>
            <w:right w:val="none" w:sz="0" w:space="0" w:color="auto"/>
          </w:divBdr>
        </w:div>
        <w:div w:id="1701390879">
          <w:marLeft w:val="640"/>
          <w:marRight w:val="0"/>
          <w:marTop w:val="0"/>
          <w:marBottom w:val="0"/>
          <w:divBdr>
            <w:top w:val="none" w:sz="0" w:space="0" w:color="auto"/>
            <w:left w:val="none" w:sz="0" w:space="0" w:color="auto"/>
            <w:bottom w:val="none" w:sz="0" w:space="0" w:color="auto"/>
            <w:right w:val="none" w:sz="0" w:space="0" w:color="auto"/>
          </w:divBdr>
        </w:div>
        <w:div w:id="814494081">
          <w:marLeft w:val="640"/>
          <w:marRight w:val="0"/>
          <w:marTop w:val="0"/>
          <w:marBottom w:val="0"/>
          <w:divBdr>
            <w:top w:val="none" w:sz="0" w:space="0" w:color="auto"/>
            <w:left w:val="none" w:sz="0" w:space="0" w:color="auto"/>
            <w:bottom w:val="none" w:sz="0" w:space="0" w:color="auto"/>
            <w:right w:val="none" w:sz="0" w:space="0" w:color="auto"/>
          </w:divBdr>
        </w:div>
        <w:div w:id="1200362956">
          <w:marLeft w:val="640"/>
          <w:marRight w:val="0"/>
          <w:marTop w:val="0"/>
          <w:marBottom w:val="0"/>
          <w:divBdr>
            <w:top w:val="none" w:sz="0" w:space="0" w:color="auto"/>
            <w:left w:val="none" w:sz="0" w:space="0" w:color="auto"/>
            <w:bottom w:val="none" w:sz="0" w:space="0" w:color="auto"/>
            <w:right w:val="none" w:sz="0" w:space="0" w:color="auto"/>
          </w:divBdr>
        </w:div>
        <w:div w:id="198591059">
          <w:marLeft w:val="640"/>
          <w:marRight w:val="0"/>
          <w:marTop w:val="0"/>
          <w:marBottom w:val="0"/>
          <w:divBdr>
            <w:top w:val="none" w:sz="0" w:space="0" w:color="auto"/>
            <w:left w:val="none" w:sz="0" w:space="0" w:color="auto"/>
            <w:bottom w:val="none" w:sz="0" w:space="0" w:color="auto"/>
            <w:right w:val="none" w:sz="0" w:space="0" w:color="auto"/>
          </w:divBdr>
        </w:div>
        <w:div w:id="1794714755">
          <w:marLeft w:val="640"/>
          <w:marRight w:val="0"/>
          <w:marTop w:val="0"/>
          <w:marBottom w:val="0"/>
          <w:divBdr>
            <w:top w:val="none" w:sz="0" w:space="0" w:color="auto"/>
            <w:left w:val="none" w:sz="0" w:space="0" w:color="auto"/>
            <w:bottom w:val="none" w:sz="0" w:space="0" w:color="auto"/>
            <w:right w:val="none" w:sz="0" w:space="0" w:color="auto"/>
          </w:divBdr>
        </w:div>
        <w:div w:id="1321471261">
          <w:marLeft w:val="640"/>
          <w:marRight w:val="0"/>
          <w:marTop w:val="0"/>
          <w:marBottom w:val="0"/>
          <w:divBdr>
            <w:top w:val="none" w:sz="0" w:space="0" w:color="auto"/>
            <w:left w:val="none" w:sz="0" w:space="0" w:color="auto"/>
            <w:bottom w:val="none" w:sz="0" w:space="0" w:color="auto"/>
            <w:right w:val="none" w:sz="0" w:space="0" w:color="auto"/>
          </w:divBdr>
        </w:div>
        <w:div w:id="452210875">
          <w:marLeft w:val="640"/>
          <w:marRight w:val="0"/>
          <w:marTop w:val="0"/>
          <w:marBottom w:val="0"/>
          <w:divBdr>
            <w:top w:val="none" w:sz="0" w:space="0" w:color="auto"/>
            <w:left w:val="none" w:sz="0" w:space="0" w:color="auto"/>
            <w:bottom w:val="none" w:sz="0" w:space="0" w:color="auto"/>
            <w:right w:val="none" w:sz="0" w:space="0" w:color="auto"/>
          </w:divBdr>
        </w:div>
        <w:div w:id="801966171">
          <w:marLeft w:val="640"/>
          <w:marRight w:val="0"/>
          <w:marTop w:val="0"/>
          <w:marBottom w:val="0"/>
          <w:divBdr>
            <w:top w:val="none" w:sz="0" w:space="0" w:color="auto"/>
            <w:left w:val="none" w:sz="0" w:space="0" w:color="auto"/>
            <w:bottom w:val="none" w:sz="0" w:space="0" w:color="auto"/>
            <w:right w:val="none" w:sz="0" w:space="0" w:color="auto"/>
          </w:divBdr>
        </w:div>
        <w:div w:id="766534578">
          <w:marLeft w:val="640"/>
          <w:marRight w:val="0"/>
          <w:marTop w:val="0"/>
          <w:marBottom w:val="0"/>
          <w:divBdr>
            <w:top w:val="none" w:sz="0" w:space="0" w:color="auto"/>
            <w:left w:val="none" w:sz="0" w:space="0" w:color="auto"/>
            <w:bottom w:val="none" w:sz="0" w:space="0" w:color="auto"/>
            <w:right w:val="none" w:sz="0" w:space="0" w:color="auto"/>
          </w:divBdr>
        </w:div>
        <w:div w:id="1305813459">
          <w:marLeft w:val="640"/>
          <w:marRight w:val="0"/>
          <w:marTop w:val="0"/>
          <w:marBottom w:val="0"/>
          <w:divBdr>
            <w:top w:val="none" w:sz="0" w:space="0" w:color="auto"/>
            <w:left w:val="none" w:sz="0" w:space="0" w:color="auto"/>
            <w:bottom w:val="none" w:sz="0" w:space="0" w:color="auto"/>
            <w:right w:val="none" w:sz="0" w:space="0" w:color="auto"/>
          </w:divBdr>
        </w:div>
        <w:div w:id="1436826382">
          <w:marLeft w:val="640"/>
          <w:marRight w:val="0"/>
          <w:marTop w:val="0"/>
          <w:marBottom w:val="0"/>
          <w:divBdr>
            <w:top w:val="none" w:sz="0" w:space="0" w:color="auto"/>
            <w:left w:val="none" w:sz="0" w:space="0" w:color="auto"/>
            <w:bottom w:val="none" w:sz="0" w:space="0" w:color="auto"/>
            <w:right w:val="none" w:sz="0" w:space="0" w:color="auto"/>
          </w:divBdr>
        </w:div>
        <w:div w:id="1192572947">
          <w:marLeft w:val="640"/>
          <w:marRight w:val="0"/>
          <w:marTop w:val="0"/>
          <w:marBottom w:val="0"/>
          <w:divBdr>
            <w:top w:val="none" w:sz="0" w:space="0" w:color="auto"/>
            <w:left w:val="none" w:sz="0" w:space="0" w:color="auto"/>
            <w:bottom w:val="none" w:sz="0" w:space="0" w:color="auto"/>
            <w:right w:val="none" w:sz="0" w:space="0" w:color="auto"/>
          </w:divBdr>
        </w:div>
        <w:div w:id="1238445665">
          <w:marLeft w:val="640"/>
          <w:marRight w:val="0"/>
          <w:marTop w:val="0"/>
          <w:marBottom w:val="0"/>
          <w:divBdr>
            <w:top w:val="none" w:sz="0" w:space="0" w:color="auto"/>
            <w:left w:val="none" w:sz="0" w:space="0" w:color="auto"/>
            <w:bottom w:val="none" w:sz="0" w:space="0" w:color="auto"/>
            <w:right w:val="none" w:sz="0" w:space="0" w:color="auto"/>
          </w:divBdr>
        </w:div>
        <w:div w:id="622810202">
          <w:marLeft w:val="640"/>
          <w:marRight w:val="0"/>
          <w:marTop w:val="0"/>
          <w:marBottom w:val="0"/>
          <w:divBdr>
            <w:top w:val="none" w:sz="0" w:space="0" w:color="auto"/>
            <w:left w:val="none" w:sz="0" w:space="0" w:color="auto"/>
            <w:bottom w:val="none" w:sz="0" w:space="0" w:color="auto"/>
            <w:right w:val="none" w:sz="0" w:space="0" w:color="auto"/>
          </w:divBdr>
        </w:div>
        <w:div w:id="967666178">
          <w:marLeft w:val="640"/>
          <w:marRight w:val="0"/>
          <w:marTop w:val="0"/>
          <w:marBottom w:val="0"/>
          <w:divBdr>
            <w:top w:val="none" w:sz="0" w:space="0" w:color="auto"/>
            <w:left w:val="none" w:sz="0" w:space="0" w:color="auto"/>
            <w:bottom w:val="none" w:sz="0" w:space="0" w:color="auto"/>
            <w:right w:val="none" w:sz="0" w:space="0" w:color="auto"/>
          </w:divBdr>
        </w:div>
        <w:div w:id="1323507446">
          <w:marLeft w:val="640"/>
          <w:marRight w:val="0"/>
          <w:marTop w:val="0"/>
          <w:marBottom w:val="0"/>
          <w:divBdr>
            <w:top w:val="none" w:sz="0" w:space="0" w:color="auto"/>
            <w:left w:val="none" w:sz="0" w:space="0" w:color="auto"/>
            <w:bottom w:val="none" w:sz="0" w:space="0" w:color="auto"/>
            <w:right w:val="none" w:sz="0" w:space="0" w:color="auto"/>
          </w:divBdr>
        </w:div>
        <w:div w:id="977031451">
          <w:marLeft w:val="640"/>
          <w:marRight w:val="0"/>
          <w:marTop w:val="0"/>
          <w:marBottom w:val="0"/>
          <w:divBdr>
            <w:top w:val="none" w:sz="0" w:space="0" w:color="auto"/>
            <w:left w:val="none" w:sz="0" w:space="0" w:color="auto"/>
            <w:bottom w:val="none" w:sz="0" w:space="0" w:color="auto"/>
            <w:right w:val="none" w:sz="0" w:space="0" w:color="auto"/>
          </w:divBdr>
        </w:div>
        <w:div w:id="866405032">
          <w:marLeft w:val="640"/>
          <w:marRight w:val="0"/>
          <w:marTop w:val="0"/>
          <w:marBottom w:val="0"/>
          <w:divBdr>
            <w:top w:val="none" w:sz="0" w:space="0" w:color="auto"/>
            <w:left w:val="none" w:sz="0" w:space="0" w:color="auto"/>
            <w:bottom w:val="none" w:sz="0" w:space="0" w:color="auto"/>
            <w:right w:val="none" w:sz="0" w:space="0" w:color="auto"/>
          </w:divBdr>
        </w:div>
        <w:div w:id="1049961494">
          <w:marLeft w:val="640"/>
          <w:marRight w:val="0"/>
          <w:marTop w:val="0"/>
          <w:marBottom w:val="0"/>
          <w:divBdr>
            <w:top w:val="none" w:sz="0" w:space="0" w:color="auto"/>
            <w:left w:val="none" w:sz="0" w:space="0" w:color="auto"/>
            <w:bottom w:val="none" w:sz="0" w:space="0" w:color="auto"/>
            <w:right w:val="none" w:sz="0" w:space="0" w:color="auto"/>
          </w:divBdr>
        </w:div>
        <w:div w:id="1652516907">
          <w:marLeft w:val="640"/>
          <w:marRight w:val="0"/>
          <w:marTop w:val="0"/>
          <w:marBottom w:val="0"/>
          <w:divBdr>
            <w:top w:val="none" w:sz="0" w:space="0" w:color="auto"/>
            <w:left w:val="none" w:sz="0" w:space="0" w:color="auto"/>
            <w:bottom w:val="none" w:sz="0" w:space="0" w:color="auto"/>
            <w:right w:val="none" w:sz="0" w:space="0" w:color="auto"/>
          </w:divBdr>
        </w:div>
        <w:div w:id="2129161171">
          <w:marLeft w:val="640"/>
          <w:marRight w:val="0"/>
          <w:marTop w:val="0"/>
          <w:marBottom w:val="0"/>
          <w:divBdr>
            <w:top w:val="none" w:sz="0" w:space="0" w:color="auto"/>
            <w:left w:val="none" w:sz="0" w:space="0" w:color="auto"/>
            <w:bottom w:val="none" w:sz="0" w:space="0" w:color="auto"/>
            <w:right w:val="none" w:sz="0" w:space="0" w:color="auto"/>
          </w:divBdr>
        </w:div>
        <w:div w:id="1316059776">
          <w:marLeft w:val="640"/>
          <w:marRight w:val="0"/>
          <w:marTop w:val="0"/>
          <w:marBottom w:val="0"/>
          <w:divBdr>
            <w:top w:val="none" w:sz="0" w:space="0" w:color="auto"/>
            <w:left w:val="none" w:sz="0" w:space="0" w:color="auto"/>
            <w:bottom w:val="none" w:sz="0" w:space="0" w:color="auto"/>
            <w:right w:val="none" w:sz="0" w:space="0" w:color="auto"/>
          </w:divBdr>
        </w:div>
        <w:div w:id="188615320">
          <w:marLeft w:val="640"/>
          <w:marRight w:val="0"/>
          <w:marTop w:val="0"/>
          <w:marBottom w:val="0"/>
          <w:divBdr>
            <w:top w:val="none" w:sz="0" w:space="0" w:color="auto"/>
            <w:left w:val="none" w:sz="0" w:space="0" w:color="auto"/>
            <w:bottom w:val="none" w:sz="0" w:space="0" w:color="auto"/>
            <w:right w:val="none" w:sz="0" w:space="0" w:color="auto"/>
          </w:divBdr>
        </w:div>
        <w:div w:id="1074008907">
          <w:marLeft w:val="640"/>
          <w:marRight w:val="0"/>
          <w:marTop w:val="0"/>
          <w:marBottom w:val="0"/>
          <w:divBdr>
            <w:top w:val="none" w:sz="0" w:space="0" w:color="auto"/>
            <w:left w:val="none" w:sz="0" w:space="0" w:color="auto"/>
            <w:bottom w:val="none" w:sz="0" w:space="0" w:color="auto"/>
            <w:right w:val="none" w:sz="0" w:space="0" w:color="auto"/>
          </w:divBdr>
        </w:div>
        <w:div w:id="1434545315">
          <w:marLeft w:val="640"/>
          <w:marRight w:val="0"/>
          <w:marTop w:val="0"/>
          <w:marBottom w:val="0"/>
          <w:divBdr>
            <w:top w:val="none" w:sz="0" w:space="0" w:color="auto"/>
            <w:left w:val="none" w:sz="0" w:space="0" w:color="auto"/>
            <w:bottom w:val="none" w:sz="0" w:space="0" w:color="auto"/>
            <w:right w:val="none" w:sz="0" w:space="0" w:color="auto"/>
          </w:divBdr>
        </w:div>
        <w:div w:id="987248059">
          <w:marLeft w:val="640"/>
          <w:marRight w:val="0"/>
          <w:marTop w:val="0"/>
          <w:marBottom w:val="0"/>
          <w:divBdr>
            <w:top w:val="none" w:sz="0" w:space="0" w:color="auto"/>
            <w:left w:val="none" w:sz="0" w:space="0" w:color="auto"/>
            <w:bottom w:val="none" w:sz="0" w:space="0" w:color="auto"/>
            <w:right w:val="none" w:sz="0" w:space="0" w:color="auto"/>
          </w:divBdr>
        </w:div>
        <w:div w:id="1559786192">
          <w:marLeft w:val="640"/>
          <w:marRight w:val="0"/>
          <w:marTop w:val="0"/>
          <w:marBottom w:val="0"/>
          <w:divBdr>
            <w:top w:val="none" w:sz="0" w:space="0" w:color="auto"/>
            <w:left w:val="none" w:sz="0" w:space="0" w:color="auto"/>
            <w:bottom w:val="none" w:sz="0" w:space="0" w:color="auto"/>
            <w:right w:val="none" w:sz="0" w:space="0" w:color="auto"/>
          </w:divBdr>
        </w:div>
        <w:div w:id="1047023120">
          <w:marLeft w:val="640"/>
          <w:marRight w:val="0"/>
          <w:marTop w:val="0"/>
          <w:marBottom w:val="0"/>
          <w:divBdr>
            <w:top w:val="none" w:sz="0" w:space="0" w:color="auto"/>
            <w:left w:val="none" w:sz="0" w:space="0" w:color="auto"/>
            <w:bottom w:val="none" w:sz="0" w:space="0" w:color="auto"/>
            <w:right w:val="none" w:sz="0" w:space="0" w:color="auto"/>
          </w:divBdr>
        </w:div>
      </w:divsChild>
    </w:div>
    <w:div w:id="1897009887">
      <w:bodyDiv w:val="1"/>
      <w:marLeft w:val="0"/>
      <w:marRight w:val="0"/>
      <w:marTop w:val="0"/>
      <w:marBottom w:val="0"/>
      <w:divBdr>
        <w:top w:val="none" w:sz="0" w:space="0" w:color="auto"/>
        <w:left w:val="none" w:sz="0" w:space="0" w:color="auto"/>
        <w:bottom w:val="none" w:sz="0" w:space="0" w:color="auto"/>
        <w:right w:val="none" w:sz="0" w:space="0" w:color="auto"/>
      </w:divBdr>
      <w:divsChild>
        <w:div w:id="1221356566">
          <w:marLeft w:val="640"/>
          <w:marRight w:val="0"/>
          <w:marTop w:val="0"/>
          <w:marBottom w:val="0"/>
          <w:divBdr>
            <w:top w:val="none" w:sz="0" w:space="0" w:color="auto"/>
            <w:left w:val="none" w:sz="0" w:space="0" w:color="auto"/>
            <w:bottom w:val="none" w:sz="0" w:space="0" w:color="auto"/>
            <w:right w:val="none" w:sz="0" w:space="0" w:color="auto"/>
          </w:divBdr>
        </w:div>
        <w:div w:id="1350336024">
          <w:marLeft w:val="640"/>
          <w:marRight w:val="0"/>
          <w:marTop w:val="0"/>
          <w:marBottom w:val="0"/>
          <w:divBdr>
            <w:top w:val="none" w:sz="0" w:space="0" w:color="auto"/>
            <w:left w:val="none" w:sz="0" w:space="0" w:color="auto"/>
            <w:bottom w:val="none" w:sz="0" w:space="0" w:color="auto"/>
            <w:right w:val="none" w:sz="0" w:space="0" w:color="auto"/>
          </w:divBdr>
        </w:div>
        <w:div w:id="1247111836">
          <w:marLeft w:val="640"/>
          <w:marRight w:val="0"/>
          <w:marTop w:val="0"/>
          <w:marBottom w:val="0"/>
          <w:divBdr>
            <w:top w:val="none" w:sz="0" w:space="0" w:color="auto"/>
            <w:left w:val="none" w:sz="0" w:space="0" w:color="auto"/>
            <w:bottom w:val="none" w:sz="0" w:space="0" w:color="auto"/>
            <w:right w:val="none" w:sz="0" w:space="0" w:color="auto"/>
          </w:divBdr>
        </w:div>
        <w:div w:id="1073502527">
          <w:marLeft w:val="640"/>
          <w:marRight w:val="0"/>
          <w:marTop w:val="0"/>
          <w:marBottom w:val="0"/>
          <w:divBdr>
            <w:top w:val="none" w:sz="0" w:space="0" w:color="auto"/>
            <w:left w:val="none" w:sz="0" w:space="0" w:color="auto"/>
            <w:bottom w:val="none" w:sz="0" w:space="0" w:color="auto"/>
            <w:right w:val="none" w:sz="0" w:space="0" w:color="auto"/>
          </w:divBdr>
        </w:div>
        <w:div w:id="342901653">
          <w:marLeft w:val="640"/>
          <w:marRight w:val="0"/>
          <w:marTop w:val="0"/>
          <w:marBottom w:val="0"/>
          <w:divBdr>
            <w:top w:val="none" w:sz="0" w:space="0" w:color="auto"/>
            <w:left w:val="none" w:sz="0" w:space="0" w:color="auto"/>
            <w:bottom w:val="none" w:sz="0" w:space="0" w:color="auto"/>
            <w:right w:val="none" w:sz="0" w:space="0" w:color="auto"/>
          </w:divBdr>
        </w:div>
        <w:div w:id="906064933">
          <w:marLeft w:val="640"/>
          <w:marRight w:val="0"/>
          <w:marTop w:val="0"/>
          <w:marBottom w:val="0"/>
          <w:divBdr>
            <w:top w:val="none" w:sz="0" w:space="0" w:color="auto"/>
            <w:left w:val="none" w:sz="0" w:space="0" w:color="auto"/>
            <w:bottom w:val="none" w:sz="0" w:space="0" w:color="auto"/>
            <w:right w:val="none" w:sz="0" w:space="0" w:color="auto"/>
          </w:divBdr>
        </w:div>
        <w:div w:id="1883858557">
          <w:marLeft w:val="640"/>
          <w:marRight w:val="0"/>
          <w:marTop w:val="0"/>
          <w:marBottom w:val="0"/>
          <w:divBdr>
            <w:top w:val="none" w:sz="0" w:space="0" w:color="auto"/>
            <w:left w:val="none" w:sz="0" w:space="0" w:color="auto"/>
            <w:bottom w:val="none" w:sz="0" w:space="0" w:color="auto"/>
            <w:right w:val="none" w:sz="0" w:space="0" w:color="auto"/>
          </w:divBdr>
        </w:div>
        <w:div w:id="1661541593">
          <w:marLeft w:val="640"/>
          <w:marRight w:val="0"/>
          <w:marTop w:val="0"/>
          <w:marBottom w:val="0"/>
          <w:divBdr>
            <w:top w:val="none" w:sz="0" w:space="0" w:color="auto"/>
            <w:left w:val="none" w:sz="0" w:space="0" w:color="auto"/>
            <w:bottom w:val="none" w:sz="0" w:space="0" w:color="auto"/>
            <w:right w:val="none" w:sz="0" w:space="0" w:color="auto"/>
          </w:divBdr>
        </w:div>
        <w:div w:id="1745451027">
          <w:marLeft w:val="640"/>
          <w:marRight w:val="0"/>
          <w:marTop w:val="0"/>
          <w:marBottom w:val="0"/>
          <w:divBdr>
            <w:top w:val="none" w:sz="0" w:space="0" w:color="auto"/>
            <w:left w:val="none" w:sz="0" w:space="0" w:color="auto"/>
            <w:bottom w:val="none" w:sz="0" w:space="0" w:color="auto"/>
            <w:right w:val="none" w:sz="0" w:space="0" w:color="auto"/>
          </w:divBdr>
        </w:div>
        <w:div w:id="1670521553">
          <w:marLeft w:val="640"/>
          <w:marRight w:val="0"/>
          <w:marTop w:val="0"/>
          <w:marBottom w:val="0"/>
          <w:divBdr>
            <w:top w:val="none" w:sz="0" w:space="0" w:color="auto"/>
            <w:left w:val="none" w:sz="0" w:space="0" w:color="auto"/>
            <w:bottom w:val="none" w:sz="0" w:space="0" w:color="auto"/>
            <w:right w:val="none" w:sz="0" w:space="0" w:color="auto"/>
          </w:divBdr>
        </w:div>
        <w:div w:id="1534810500">
          <w:marLeft w:val="640"/>
          <w:marRight w:val="0"/>
          <w:marTop w:val="0"/>
          <w:marBottom w:val="0"/>
          <w:divBdr>
            <w:top w:val="none" w:sz="0" w:space="0" w:color="auto"/>
            <w:left w:val="none" w:sz="0" w:space="0" w:color="auto"/>
            <w:bottom w:val="none" w:sz="0" w:space="0" w:color="auto"/>
            <w:right w:val="none" w:sz="0" w:space="0" w:color="auto"/>
          </w:divBdr>
        </w:div>
        <w:div w:id="1968008156">
          <w:marLeft w:val="640"/>
          <w:marRight w:val="0"/>
          <w:marTop w:val="0"/>
          <w:marBottom w:val="0"/>
          <w:divBdr>
            <w:top w:val="none" w:sz="0" w:space="0" w:color="auto"/>
            <w:left w:val="none" w:sz="0" w:space="0" w:color="auto"/>
            <w:bottom w:val="none" w:sz="0" w:space="0" w:color="auto"/>
            <w:right w:val="none" w:sz="0" w:space="0" w:color="auto"/>
          </w:divBdr>
        </w:div>
        <w:div w:id="1909068603">
          <w:marLeft w:val="640"/>
          <w:marRight w:val="0"/>
          <w:marTop w:val="0"/>
          <w:marBottom w:val="0"/>
          <w:divBdr>
            <w:top w:val="none" w:sz="0" w:space="0" w:color="auto"/>
            <w:left w:val="none" w:sz="0" w:space="0" w:color="auto"/>
            <w:bottom w:val="none" w:sz="0" w:space="0" w:color="auto"/>
            <w:right w:val="none" w:sz="0" w:space="0" w:color="auto"/>
          </w:divBdr>
        </w:div>
        <w:div w:id="197594353">
          <w:marLeft w:val="640"/>
          <w:marRight w:val="0"/>
          <w:marTop w:val="0"/>
          <w:marBottom w:val="0"/>
          <w:divBdr>
            <w:top w:val="none" w:sz="0" w:space="0" w:color="auto"/>
            <w:left w:val="none" w:sz="0" w:space="0" w:color="auto"/>
            <w:bottom w:val="none" w:sz="0" w:space="0" w:color="auto"/>
            <w:right w:val="none" w:sz="0" w:space="0" w:color="auto"/>
          </w:divBdr>
        </w:div>
        <w:div w:id="645743194">
          <w:marLeft w:val="640"/>
          <w:marRight w:val="0"/>
          <w:marTop w:val="0"/>
          <w:marBottom w:val="0"/>
          <w:divBdr>
            <w:top w:val="none" w:sz="0" w:space="0" w:color="auto"/>
            <w:left w:val="none" w:sz="0" w:space="0" w:color="auto"/>
            <w:bottom w:val="none" w:sz="0" w:space="0" w:color="auto"/>
            <w:right w:val="none" w:sz="0" w:space="0" w:color="auto"/>
          </w:divBdr>
        </w:div>
        <w:div w:id="847869607">
          <w:marLeft w:val="640"/>
          <w:marRight w:val="0"/>
          <w:marTop w:val="0"/>
          <w:marBottom w:val="0"/>
          <w:divBdr>
            <w:top w:val="none" w:sz="0" w:space="0" w:color="auto"/>
            <w:left w:val="none" w:sz="0" w:space="0" w:color="auto"/>
            <w:bottom w:val="none" w:sz="0" w:space="0" w:color="auto"/>
            <w:right w:val="none" w:sz="0" w:space="0" w:color="auto"/>
          </w:divBdr>
        </w:div>
        <w:div w:id="1057510104">
          <w:marLeft w:val="640"/>
          <w:marRight w:val="0"/>
          <w:marTop w:val="0"/>
          <w:marBottom w:val="0"/>
          <w:divBdr>
            <w:top w:val="none" w:sz="0" w:space="0" w:color="auto"/>
            <w:left w:val="none" w:sz="0" w:space="0" w:color="auto"/>
            <w:bottom w:val="none" w:sz="0" w:space="0" w:color="auto"/>
            <w:right w:val="none" w:sz="0" w:space="0" w:color="auto"/>
          </w:divBdr>
        </w:div>
        <w:div w:id="1058088793">
          <w:marLeft w:val="640"/>
          <w:marRight w:val="0"/>
          <w:marTop w:val="0"/>
          <w:marBottom w:val="0"/>
          <w:divBdr>
            <w:top w:val="none" w:sz="0" w:space="0" w:color="auto"/>
            <w:left w:val="none" w:sz="0" w:space="0" w:color="auto"/>
            <w:bottom w:val="none" w:sz="0" w:space="0" w:color="auto"/>
            <w:right w:val="none" w:sz="0" w:space="0" w:color="auto"/>
          </w:divBdr>
        </w:div>
        <w:div w:id="1216812244">
          <w:marLeft w:val="640"/>
          <w:marRight w:val="0"/>
          <w:marTop w:val="0"/>
          <w:marBottom w:val="0"/>
          <w:divBdr>
            <w:top w:val="none" w:sz="0" w:space="0" w:color="auto"/>
            <w:left w:val="none" w:sz="0" w:space="0" w:color="auto"/>
            <w:bottom w:val="none" w:sz="0" w:space="0" w:color="auto"/>
            <w:right w:val="none" w:sz="0" w:space="0" w:color="auto"/>
          </w:divBdr>
        </w:div>
        <w:div w:id="432941650">
          <w:marLeft w:val="640"/>
          <w:marRight w:val="0"/>
          <w:marTop w:val="0"/>
          <w:marBottom w:val="0"/>
          <w:divBdr>
            <w:top w:val="none" w:sz="0" w:space="0" w:color="auto"/>
            <w:left w:val="none" w:sz="0" w:space="0" w:color="auto"/>
            <w:bottom w:val="none" w:sz="0" w:space="0" w:color="auto"/>
            <w:right w:val="none" w:sz="0" w:space="0" w:color="auto"/>
          </w:divBdr>
        </w:div>
        <w:div w:id="704719116">
          <w:marLeft w:val="640"/>
          <w:marRight w:val="0"/>
          <w:marTop w:val="0"/>
          <w:marBottom w:val="0"/>
          <w:divBdr>
            <w:top w:val="none" w:sz="0" w:space="0" w:color="auto"/>
            <w:left w:val="none" w:sz="0" w:space="0" w:color="auto"/>
            <w:bottom w:val="none" w:sz="0" w:space="0" w:color="auto"/>
            <w:right w:val="none" w:sz="0" w:space="0" w:color="auto"/>
          </w:divBdr>
        </w:div>
        <w:div w:id="589394847">
          <w:marLeft w:val="640"/>
          <w:marRight w:val="0"/>
          <w:marTop w:val="0"/>
          <w:marBottom w:val="0"/>
          <w:divBdr>
            <w:top w:val="none" w:sz="0" w:space="0" w:color="auto"/>
            <w:left w:val="none" w:sz="0" w:space="0" w:color="auto"/>
            <w:bottom w:val="none" w:sz="0" w:space="0" w:color="auto"/>
            <w:right w:val="none" w:sz="0" w:space="0" w:color="auto"/>
          </w:divBdr>
        </w:div>
        <w:div w:id="732696316">
          <w:marLeft w:val="640"/>
          <w:marRight w:val="0"/>
          <w:marTop w:val="0"/>
          <w:marBottom w:val="0"/>
          <w:divBdr>
            <w:top w:val="none" w:sz="0" w:space="0" w:color="auto"/>
            <w:left w:val="none" w:sz="0" w:space="0" w:color="auto"/>
            <w:bottom w:val="none" w:sz="0" w:space="0" w:color="auto"/>
            <w:right w:val="none" w:sz="0" w:space="0" w:color="auto"/>
          </w:divBdr>
        </w:div>
        <w:div w:id="1607231446">
          <w:marLeft w:val="640"/>
          <w:marRight w:val="0"/>
          <w:marTop w:val="0"/>
          <w:marBottom w:val="0"/>
          <w:divBdr>
            <w:top w:val="none" w:sz="0" w:space="0" w:color="auto"/>
            <w:left w:val="none" w:sz="0" w:space="0" w:color="auto"/>
            <w:bottom w:val="none" w:sz="0" w:space="0" w:color="auto"/>
            <w:right w:val="none" w:sz="0" w:space="0" w:color="auto"/>
          </w:divBdr>
        </w:div>
        <w:div w:id="1272281197">
          <w:marLeft w:val="640"/>
          <w:marRight w:val="0"/>
          <w:marTop w:val="0"/>
          <w:marBottom w:val="0"/>
          <w:divBdr>
            <w:top w:val="none" w:sz="0" w:space="0" w:color="auto"/>
            <w:left w:val="none" w:sz="0" w:space="0" w:color="auto"/>
            <w:bottom w:val="none" w:sz="0" w:space="0" w:color="auto"/>
            <w:right w:val="none" w:sz="0" w:space="0" w:color="auto"/>
          </w:divBdr>
        </w:div>
        <w:div w:id="1086536441">
          <w:marLeft w:val="640"/>
          <w:marRight w:val="0"/>
          <w:marTop w:val="0"/>
          <w:marBottom w:val="0"/>
          <w:divBdr>
            <w:top w:val="none" w:sz="0" w:space="0" w:color="auto"/>
            <w:left w:val="none" w:sz="0" w:space="0" w:color="auto"/>
            <w:bottom w:val="none" w:sz="0" w:space="0" w:color="auto"/>
            <w:right w:val="none" w:sz="0" w:space="0" w:color="auto"/>
          </w:divBdr>
        </w:div>
        <w:div w:id="1987514382">
          <w:marLeft w:val="640"/>
          <w:marRight w:val="0"/>
          <w:marTop w:val="0"/>
          <w:marBottom w:val="0"/>
          <w:divBdr>
            <w:top w:val="none" w:sz="0" w:space="0" w:color="auto"/>
            <w:left w:val="none" w:sz="0" w:space="0" w:color="auto"/>
            <w:bottom w:val="none" w:sz="0" w:space="0" w:color="auto"/>
            <w:right w:val="none" w:sz="0" w:space="0" w:color="auto"/>
          </w:divBdr>
        </w:div>
        <w:div w:id="1424373497">
          <w:marLeft w:val="640"/>
          <w:marRight w:val="0"/>
          <w:marTop w:val="0"/>
          <w:marBottom w:val="0"/>
          <w:divBdr>
            <w:top w:val="none" w:sz="0" w:space="0" w:color="auto"/>
            <w:left w:val="none" w:sz="0" w:space="0" w:color="auto"/>
            <w:bottom w:val="none" w:sz="0" w:space="0" w:color="auto"/>
            <w:right w:val="none" w:sz="0" w:space="0" w:color="auto"/>
          </w:divBdr>
        </w:div>
        <w:div w:id="300966324">
          <w:marLeft w:val="640"/>
          <w:marRight w:val="0"/>
          <w:marTop w:val="0"/>
          <w:marBottom w:val="0"/>
          <w:divBdr>
            <w:top w:val="none" w:sz="0" w:space="0" w:color="auto"/>
            <w:left w:val="none" w:sz="0" w:space="0" w:color="auto"/>
            <w:bottom w:val="none" w:sz="0" w:space="0" w:color="auto"/>
            <w:right w:val="none" w:sz="0" w:space="0" w:color="auto"/>
          </w:divBdr>
        </w:div>
        <w:div w:id="1494637371">
          <w:marLeft w:val="640"/>
          <w:marRight w:val="0"/>
          <w:marTop w:val="0"/>
          <w:marBottom w:val="0"/>
          <w:divBdr>
            <w:top w:val="none" w:sz="0" w:space="0" w:color="auto"/>
            <w:left w:val="none" w:sz="0" w:space="0" w:color="auto"/>
            <w:bottom w:val="none" w:sz="0" w:space="0" w:color="auto"/>
            <w:right w:val="none" w:sz="0" w:space="0" w:color="auto"/>
          </w:divBdr>
        </w:div>
        <w:div w:id="2064015656">
          <w:marLeft w:val="640"/>
          <w:marRight w:val="0"/>
          <w:marTop w:val="0"/>
          <w:marBottom w:val="0"/>
          <w:divBdr>
            <w:top w:val="none" w:sz="0" w:space="0" w:color="auto"/>
            <w:left w:val="none" w:sz="0" w:space="0" w:color="auto"/>
            <w:bottom w:val="none" w:sz="0" w:space="0" w:color="auto"/>
            <w:right w:val="none" w:sz="0" w:space="0" w:color="auto"/>
          </w:divBdr>
        </w:div>
        <w:div w:id="804664992">
          <w:marLeft w:val="640"/>
          <w:marRight w:val="0"/>
          <w:marTop w:val="0"/>
          <w:marBottom w:val="0"/>
          <w:divBdr>
            <w:top w:val="none" w:sz="0" w:space="0" w:color="auto"/>
            <w:left w:val="none" w:sz="0" w:space="0" w:color="auto"/>
            <w:bottom w:val="none" w:sz="0" w:space="0" w:color="auto"/>
            <w:right w:val="none" w:sz="0" w:space="0" w:color="auto"/>
          </w:divBdr>
        </w:div>
        <w:div w:id="1690177868">
          <w:marLeft w:val="640"/>
          <w:marRight w:val="0"/>
          <w:marTop w:val="0"/>
          <w:marBottom w:val="0"/>
          <w:divBdr>
            <w:top w:val="none" w:sz="0" w:space="0" w:color="auto"/>
            <w:left w:val="none" w:sz="0" w:space="0" w:color="auto"/>
            <w:bottom w:val="none" w:sz="0" w:space="0" w:color="auto"/>
            <w:right w:val="none" w:sz="0" w:space="0" w:color="auto"/>
          </w:divBdr>
        </w:div>
        <w:div w:id="1363290116">
          <w:marLeft w:val="640"/>
          <w:marRight w:val="0"/>
          <w:marTop w:val="0"/>
          <w:marBottom w:val="0"/>
          <w:divBdr>
            <w:top w:val="none" w:sz="0" w:space="0" w:color="auto"/>
            <w:left w:val="none" w:sz="0" w:space="0" w:color="auto"/>
            <w:bottom w:val="none" w:sz="0" w:space="0" w:color="auto"/>
            <w:right w:val="none" w:sz="0" w:space="0" w:color="auto"/>
          </w:divBdr>
        </w:div>
        <w:div w:id="380130384">
          <w:marLeft w:val="640"/>
          <w:marRight w:val="0"/>
          <w:marTop w:val="0"/>
          <w:marBottom w:val="0"/>
          <w:divBdr>
            <w:top w:val="none" w:sz="0" w:space="0" w:color="auto"/>
            <w:left w:val="none" w:sz="0" w:space="0" w:color="auto"/>
            <w:bottom w:val="none" w:sz="0" w:space="0" w:color="auto"/>
            <w:right w:val="none" w:sz="0" w:space="0" w:color="auto"/>
          </w:divBdr>
        </w:div>
        <w:div w:id="1578242606">
          <w:marLeft w:val="640"/>
          <w:marRight w:val="0"/>
          <w:marTop w:val="0"/>
          <w:marBottom w:val="0"/>
          <w:divBdr>
            <w:top w:val="none" w:sz="0" w:space="0" w:color="auto"/>
            <w:left w:val="none" w:sz="0" w:space="0" w:color="auto"/>
            <w:bottom w:val="none" w:sz="0" w:space="0" w:color="auto"/>
            <w:right w:val="none" w:sz="0" w:space="0" w:color="auto"/>
          </w:divBdr>
        </w:div>
        <w:div w:id="846793881">
          <w:marLeft w:val="640"/>
          <w:marRight w:val="0"/>
          <w:marTop w:val="0"/>
          <w:marBottom w:val="0"/>
          <w:divBdr>
            <w:top w:val="none" w:sz="0" w:space="0" w:color="auto"/>
            <w:left w:val="none" w:sz="0" w:space="0" w:color="auto"/>
            <w:bottom w:val="none" w:sz="0" w:space="0" w:color="auto"/>
            <w:right w:val="none" w:sz="0" w:space="0" w:color="auto"/>
          </w:divBdr>
        </w:div>
        <w:div w:id="1279141043">
          <w:marLeft w:val="640"/>
          <w:marRight w:val="0"/>
          <w:marTop w:val="0"/>
          <w:marBottom w:val="0"/>
          <w:divBdr>
            <w:top w:val="none" w:sz="0" w:space="0" w:color="auto"/>
            <w:left w:val="none" w:sz="0" w:space="0" w:color="auto"/>
            <w:bottom w:val="none" w:sz="0" w:space="0" w:color="auto"/>
            <w:right w:val="none" w:sz="0" w:space="0" w:color="auto"/>
          </w:divBdr>
        </w:div>
        <w:div w:id="1571425335">
          <w:marLeft w:val="640"/>
          <w:marRight w:val="0"/>
          <w:marTop w:val="0"/>
          <w:marBottom w:val="0"/>
          <w:divBdr>
            <w:top w:val="none" w:sz="0" w:space="0" w:color="auto"/>
            <w:left w:val="none" w:sz="0" w:space="0" w:color="auto"/>
            <w:bottom w:val="none" w:sz="0" w:space="0" w:color="auto"/>
            <w:right w:val="none" w:sz="0" w:space="0" w:color="auto"/>
          </w:divBdr>
        </w:div>
      </w:divsChild>
    </w:div>
    <w:div w:id="1943608735">
      <w:bodyDiv w:val="1"/>
      <w:marLeft w:val="0"/>
      <w:marRight w:val="0"/>
      <w:marTop w:val="0"/>
      <w:marBottom w:val="0"/>
      <w:divBdr>
        <w:top w:val="none" w:sz="0" w:space="0" w:color="auto"/>
        <w:left w:val="none" w:sz="0" w:space="0" w:color="auto"/>
        <w:bottom w:val="none" w:sz="0" w:space="0" w:color="auto"/>
        <w:right w:val="none" w:sz="0" w:space="0" w:color="auto"/>
      </w:divBdr>
      <w:divsChild>
        <w:div w:id="1084110879">
          <w:marLeft w:val="640"/>
          <w:marRight w:val="0"/>
          <w:marTop w:val="0"/>
          <w:marBottom w:val="0"/>
          <w:divBdr>
            <w:top w:val="none" w:sz="0" w:space="0" w:color="auto"/>
            <w:left w:val="none" w:sz="0" w:space="0" w:color="auto"/>
            <w:bottom w:val="none" w:sz="0" w:space="0" w:color="auto"/>
            <w:right w:val="none" w:sz="0" w:space="0" w:color="auto"/>
          </w:divBdr>
        </w:div>
        <w:div w:id="1121414659">
          <w:marLeft w:val="640"/>
          <w:marRight w:val="0"/>
          <w:marTop w:val="0"/>
          <w:marBottom w:val="0"/>
          <w:divBdr>
            <w:top w:val="none" w:sz="0" w:space="0" w:color="auto"/>
            <w:left w:val="none" w:sz="0" w:space="0" w:color="auto"/>
            <w:bottom w:val="none" w:sz="0" w:space="0" w:color="auto"/>
            <w:right w:val="none" w:sz="0" w:space="0" w:color="auto"/>
          </w:divBdr>
        </w:div>
        <w:div w:id="1251043390">
          <w:marLeft w:val="640"/>
          <w:marRight w:val="0"/>
          <w:marTop w:val="0"/>
          <w:marBottom w:val="0"/>
          <w:divBdr>
            <w:top w:val="none" w:sz="0" w:space="0" w:color="auto"/>
            <w:left w:val="none" w:sz="0" w:space="0" w:color="auto"/>
            <w:bottom w:val="none" w:sz="0" w:space="0" w:color="auto"/>
            <w:right w:val="none" w:sz="0" w:space="0" w:color="auto"/>
          </w:divBdr>
        </w:div>
        <w:div w:id="626786634">
          <w:marLeft w:val="640"/>
          <w:marRight w:val="0"/>
          <w:marTop w:val="0"/>
          <w:marBottom w:val="0"/>
          <w:divBdr>
            <w:top w:val="none" w:sz="0" w:space="0" w:color="auto"/>
            <w:left w:val="none" w:sz="0" w:space="0" w:color="auto"/>
            <w:bottom w:val="none" w:sz="0" w:space="0" w:color="auto"/>
            <w:right w:val="none" w:sz="0" w:space="0" w:color="auto"/>
          </w:divBdr>
        </w:div>
        <w:div w:id="2000036409">
          <w:marLeft w:val="640"/>
          <w:marRight w:val="0"/>
          <w:marTop w:val="0"/>
          <w:marBottom w:val="0"/>
          <w:divBdr>
            <w:top w:val="none" w:sz="0" w:space="0" w:color="auto"/>
            <w:left w:val="none" w:sz="0" w:space="0" w:color="auto"/>
            <w:bottom w:val="none" w:sz="0" w:space="0" w:color="auto"/>
            <w:right w:val="none" w:sz="0" w:space="0" w:color="auto"/>
          </w:divBdr>
        </w:div>
        <w:div w:id="1958755710">
          <w:marLeft w:val="640"/>
          <w:marRight w:val="0"/>
          <w:marTop w:val="0"/>
          <w:marBottom w:val="0"/>
          <w:divBdr>
            <w:top w:val="none" w:sz="0" w:space="0" w:color="auto"/>
            <w:left w:val="none" w:sz="0" w:space="0" w:color="auto"/>
            <w:bottom w:val="none" w:sz="0" w:space="0" w:color="auto"/>
            <w:right w:val="none" w:sz="0" w:space="0" w:color="auto"/>
          </w:divBdr>
        </w:div>
        <w:div w:id="748040885">
          <w:marLeft w:val="640"/>
          <w:marRight w:val="0"/>
          <w:marTop w:val="0"/>
          <w:marBottom w:val="0"/>
          <w:divBdr>
            <w:top w:val="none" w:sz="0" w:space="0" w:color="auto"/>
            <w:left w:val="none" w:sz="0" w:space="0" w:color="auto"/>
            <w:bottom w:val="none" w:sz="0" w:space="0" w:color="auto"/>
            <w:right w:val="none" w:sz="0" w:space="0" w:color="auto"/>
          </w:divBdr>
        </w:div>
        <w:div w:id="2102796333">
          <w:marLeft w:val="640"/>
          <w:marRight w:val="0"/>
          <w:marTop w:val="0"/>
          <w:marBottom w:val="0"/>
          <w:divBdr>
            <w:top w:val="none" w:sz="0" w:space="0" w:color="auto"/>
            <w:left w:val="none" w:sz="0" w:space="0" w:color="auto"/>
            <w:bottom w:val="none" w:sz="0" w:space="0" w:color="auto"/>
            <w:right w:val="none" w:sz="0" w:space="0" w:color="auto"/>
          </w:divBdr>
        </w:div>
        <w:div w:id="985865073">
          <w:marLeft w:val="640"/>
          <w:marRight w:val="0"/>
          <w:marTop w:val="0"/>
          <w:marBottom w:val="0"/>
          <w:divBdr>
            <w:top w:val="none" w:sz="0" w:space="0" w:color="auto"/>
            <w:left w:val="none" w:sz="0" w:space="0" w:color="auto"/>
            <w:bottom w:val="none" w:sz="0" w:space="0" w:color="auto"/>
            <w:right w:val="none" w:sz="0" w:space="0" w:color="auto"/>
          </w:divBdr>
        </w:div>
        <w:div w:id="894658324">
          <w:marLeft w:val="640"/>
          <w:marRight w:val="0"/>
          <w:marTop w:val="0"/>
          <w:marBottom w:val="0"/>
          <w:divBdr>
            <w:top w:val="none" w:sz="0" w:space="0" w:color="auto"/>
            <w:left w:val="none" w:sz="0" w:space="0" w:color="auto"/>
            <w:bottom w:val="none" w:sz="0" w:space="0" w:color="auto"/>
            <w:right w:val="none" w:sz="0" w:space="0" w:color="auto"/>
          </w:divBdr>
        </w:div>
        <w:div w:id="144669605">
          <w:marLeft w:val="640"/>
          <w:marRight w:val="0"/>
          <w:marTop w:val="0"/>
          <w:marBottom w:val="0"/>
          <w:divBdr>
            <w:top w:val="none" w:sz="0" w:space="0" w:color="auto"/>
            <w:left w:val="none" w:sz="0" w:space="0" w:color="auto"/>
            <w:bottom w:val="none" w:sz="0" w:space="0" w:color="auto"/>
            <w:right w:val="none" w:sz="0" w:space="0" w:color="auto"/>
          </w:divBdr>
        </w:div>
        <w:div w:id="1949047092">
          <w:marLeft w:val="640"/>
          <w:marRight w:val="0"/>
          <w:marTop w:val="0"/>
          <w:marBottom w:val="0"/>
          <w:divBdr>
            <w:top w:val="none" w:sz="0" w:space="0" w:color="auto"/>
            <w:left w:val="none" w:sz="0" w:space="0" w:color="auto"/>
            <w:bottom w:val="none" w:sz="0" w:space="0" w:color="auto"/>
            <w:right w:val="none" w:sz="0" w:space="0" w:color="auto"/>
          </w:divBdr>
        </w:div>
        <w:div w:id="1821917295">
          <w:marLeft w:val="640"/>
          <w:marRight w:val="0"/>
          <w:marTop w:val="0"/>
          <w:marBottom w:val="0"/>
          <w:divBdr>
            <w:top w:val="none" w:sz="0" w:space="0" w:color="auto"/>
            <w:left w:val="none" w:sz="0" w:space="0" w:color="auto"/>
            <w:bottom w:val="none" w:sz="0" w:space="0" w:color="auto"/>
            <w:right w:val="none" w:sz="0" w:space="0" w:color="auto"/>
          </w:divBdr>
        </w:div>
        <w:div w:id="1110200419">
          <w:marLeft w:val="640"/>
          <w:marRight w:val="0"/>
          <w:marTop w:val="0"/>
          <w:marBottom w:val="0"/>
          <w:divBdr>
            <w:top w:val="none" w:sz="0" w:space="0" w:color="auto"/>
            <w:left w:val="none" w:sz="0" w:space="0" w:color="auto"/>
            <w:bottom w:val="none" w:sz="0" w:space="0" w:color="auto"/>
            <w:right w:val="none" w:sz="0" w:space="0" w:color="auto"/>
          </w:divBdr>
        </w:div>
        <w:div w:id="852300420">
          <w:marLeft w:val="640"/>
          <w:marRight w:val="0"/>
          <w:marTop w:val="0"/>
          <w:marBottom w:val="0"/>
          <w:divBdr>
            <w:top w:val="none" w:sz="0" w:space="0" w:color="auto"/>
            <w:left w:val="none" w:sz="0" w:space="0" w:color="auto"/>
            <w:bottom w:val="none" w:sz="0" w:space="0" w:color="auto"/>
            <w:right w:val="none" w:sz="0" w:space="0" w:color="auto"/>
          </w:divBdr>
        </w:div>
        <w:div w:id="393742791">
          <w:marLeft w:val="640"/>
          <w:marRight w:val="0"/>
          <w:marTop w:val="0"/>
          <w:marBottom w:val="0"/>
          <w:divBdr>
            <w:top w:val="none" w:sz="0" w:space="0" w:color="auto"/>
            <w:left w:val="none" w:sz="0" w:space="0" w:color="auto"/>
            <w:bottom w:val="none" w:sz="0" w:space="0" w:color="auto"/>
            <w:right w:val="none" w:sz="0" w:space="0" w:color="auto"/>
          </w:divBdr>
        </w:div>
        <w:div w:id="138039734">
          <w:marLeft w:val="640"/>
          <w:marRight w:val="0"/>
          <w:marTop w:val="0"/>
          <w:marBottom w:val="0"/>
          <w:divBdr>
            <w:top w:val="none" w:sz="0" w:space="0" w:color="auto"/>
            <w:left w:val="none" w:sz="0" w:space="0" w:color="auto"/>
            <w:bottom w:val="none" w:sz="0" w:space="0" w:color="auto"/>
            <w:right w:val="none" w:sz="0" w:space="0" w:color="auto"/>
          </w:divBdr>
        </w:div>
        <w:div w:id="1088382244">
          <w:marLeft w:val="640"/>
          <w:marRight w:val="0"/>
          <w:marTop w:val="0"/>
          <w:marBottom w:val="0"/>
          <w:divBdr>
            <w:top w:val="none" w:sz="0" w:space="0" w:color="auto"/>
            <w:left w:val="none" w:sz="0" w:space="0" w:color="auto"/>
            <w:bottom w:val="none" w:sz="0" w:space="0" w:color="auto"/>
            <w:right w:val="none" w:sz="0" w:space="0" w:color="auto"/>
          </w:divBdr>
        </w:div>
        <w:div w:id="1893074055">
          <w:marLeft w:val="640"/>
          <w:marRight w:val="0"/>
          <w:marTop w:val="0"/>
          <w:marBottom w:val="0"/>
          <w:divBdr>
            <w:top w:val="none" w:sz="0" w:space="0" w:color="auto"/>
            <w:left w:val="none" w:sz="0" w:space="0" w:color="auto"/>
            <w:bottom w:val="none" w:sz="0" w:space="0" w:color="auto"/>
            <w:right w:val="none" w:sz="0" w:space="0" w:color="auto"/>
          </w:divBdr>
        </w:div>
        <w:div w:id="1032803261">
          <w:marLeft w:val="640"/>
          <w:marRight w:val="0"/>
          <w:marTop w:val="0"/>
          <w:marBottom w:val="0"/>
          <w:divBdr>
            <w:top w:val="none" w:sz="0" w:space="0" w:color="auto"/>
            <w:left w:val="none" w:sz="0" w:space="0" w:color="auto"/>
            <w:bottom w:val="none" w:sz="0" w:space="0" w:color="auto"/>
            <w:right w:val="none" w:sz="0" w:space="0" w:color="auto"/>
          </w:divBdr>
        </w:div>
        <w:div w:id="687604567">
          <w:marLeft w:val="640"/>
          <w:marRight w:val="0"/>
          <w:marTop w:val="0"/>
          <w:marBottom w:val="0"/>
          <w:divBdr>
            <w:top w:val="none" w:sz="0" w:space="0" w:color="auto"/>
            <w:left w:val="none" w:sz="0" w:space="0" w:color="auto"/>
            <w:bottom w:val="none" w:sz="0" w:space="0" w:color="auto"/>
            <w:right w:val="none" w:sz="0" w:space="0" w:color="auto"/>
          </w:divBdr>
        </w:div>
        <w:div w:id="1615211091">
          <w:marLeft w:val="640"/>
          <w:marRight w:val="0"/>
          <w:marTop w:val="0"/>
          <w:marBottom w:val="0"/>
          <w:divBdr>
            <w:top w:val="none" w:sz="0" w:space="0" w:color="auto"/>
            <w:left w:val="none" w:sz="0" w:space="0" w:color="auto"/>
            <w:bottom w:val="none" w:sz="0" w:space="0" w:color="auto"/>
            <w:right w:val="none" w:sz="0" w:space="0" w:color="auto"/>
          </w:divBdr>
        </w:div>
        <w:div w:id="1051658692">
          <w:marLeft w:val="640"/>
          <w:marRight w:val="0"/>
          <w:marTop w:val="0"/>
          <w:marBottom w:val="0"/>
          <w:divBdr>
            <w:top w:val="none" w:sz="0" w:space="0" w:color="auto"/>
            <w:left w:val="none" w:sz="0" w:space="0" w:color="auto"/>
            <w:bottom w:val="none" w:sz="0" w:space="0" w:color="auto"/>
            <w:right w:val="none" w:sz="0" w:space="0" w:color="auto"/>
          </w:divBdr>
        </w:div>
        <w:div w:id="1143111168">
          <w:marLeft w:val="640"/>
          <w:marRight w:val="0"/>
          <w:marTop w:val="0"/>
          <w:marBottom w:val="0"/>
          <w:divBdr>
            <w:top w:val="none" w:sz="0" w:space="0" w:color="auto"/>
            <w:left w:val="none" w:sz="0" w:space="0" w:color="auto"/>
            <w:bottom w:val="none" w:sz="0" w:space="0" w:color="auto"/>
            <w:right w:val="none" w:sz="0" w:space="0" w:color="auto"/>
          </w:divBdr>
        </w:div>
        <w:div w:id="1420833406">
          <w:marLeft w:val="640"/>
          <w:marRight w:val="0"/>
          <w:marTop w:val="0"/>
          <w:marBottom w:val="0"/>
          <w:divBdr>
            <w:top w:val="none" w:sz="0" w:space="0" w:color="auto"/>
            <w:left w:val="none" w:sz="0" w:space="0" w:color="auto"/>
            <w:bottom w:val="none" w:sz="0" w:space="0" w:color="auto"/>
            <w:right w:val="none" w:sz="0" w:space="0" w:color="auto"/>
          </w:divBdr>
        </w:div>
        <w:div w:id="915432484">
          <w:marLeft w:val="640"/>
          <w:marRight w:val="0"/>
          <w:marTop w:val="0"/>
          <w:marBottom w:val="0"/>
          <w:divBdr>
            <w:top w:val="none" w:sz="0" w:space="0" w:color="auto"/>
            <w:left w:val="none" w:sz="0" w:space="0" w:color="auto"/>
            <w:bottom w:val="none" w:sz="0" w:space="0" w:color="auto"/>
            <w:right w:val="none" w:sz="0" w:space="0" w:color="auto"/>
          </w:divBdr>
        </w:div>
        <w:div w:id="1723409090">
          <w:marLeft w:val="640"/>
          <w:marRight w:val="0"/>
          <w:marTop w:val="0"/>
          <w:marBottom w:val="0"/>
          <w:divBdr>
            <w:top w:val="none" w:sz="0" w:space="0" w:color="auto"/>
            <w:left w:val="none" w:sz="0" w:space="0" w:color="auto"/>
            <w:bottom w:val="none" w:sz="0" w:space="0" w:color="auto"/>
            <w:right w:val="none" w:sz="0" w:space="0" w:color="auto"/>
          </w:divBdr>
        </w:div>
        <w:div w:id="620720933">
          <w:marLeft w:val="640"/>
          <w:marRight w:val="0"/>
          <w:marTop w:val="0"/>
          <w:marBottom w:val="0"/>
          <w:divBdr>
            <w:top w:val="none" w:sz="0" w:space="0" w:color="auto"/>
            <w:left w:val="none" w:sz="0" w:space="0" w:color="auto"/>
            <w:bottom w:val="none" w:sz="0" w:space="0" w:color="auto"/>
            <w:right w:val="none" w:sz="0" w:space="0" w:color="auto"/>
          </w:divBdr>
        </w:div>
        <w:div w:id="2095856145">
          <w:marLeft w:val="640"/>
          <w:marRight w:val="0"/>
          <w:marTop w:val="0"/>
          <w:marBottom w:val="0"/>
          <w:divBdr>
            <w:top w:val="none" w:sz="0" w:space="0" w:color="auto"/>
            <w:left w:val="none" w:sz="0" w:space="0" w:color="auto"/>
            <w:bottom w:val="none" w:sz="0" w:space="0" w:color="auto"/>
            <w:right w:val="none" w:sz="0" w:space="0" w:color="auto"/>
          </w:divBdr>
        </w:div>
        <w:div w:id="4982232">
          <w:marLeft w:val="640"/>
          <w:marRight w:val="0"/>
          <w:marTop w:val="0"/>
          <w:marBottom w:val="0"/>
          <w:divBdr>
            <w:top w:val="none" w:sz="0" w:space="0" w:color="auto"/>
            <w:left w:val="none" w:sz="0" w:space="0" w:color="auto"/>
            <w:bottom w:val="none" w:sz="0" w:space="0" w:color="auto"/>
            <w:right w:val="none" w:sz="0" w:space="0" w:color="auto"/>
          </w:divBdr>
        </w:div>
        <w:div w:id="1062873182">
          <w:marLeft w:val="640"/>
          <w:marRight w:val="0"/>
          <w:marTop w:val="0"/>
          <w:marBottom w:val="0"/>
          <w:divBdr>
            <w:top w:val="none" w:sz="0" w:space="0" w:color="auto"/>
            <w:left w:val="none" w:sz="0" w:space="0" w:color="auto"/>
            <w:bottom w:val="none" w:sz="0" w:space="0" w:color="auto"/>
            <w:right w:val="none" w:sz="0" w:space="0" w:color="auto"/>
          </w:divBdr>
        </w:div>
        <w:div w:id="1644847426">
          <w:marLeft w:val="640"/>
          <w:marRight w:val="0"/>
          <w:marTop w:val="0"/>
          <w:marBottom w:val="0"/>
          <w:divBdr>
            <w:top w:val="none" w:sz="0" w:space="0" w:color="auto"/>
            <w:left w:val="none" w:sz="0" w:space="0" w:color="auto"/>
            <w:bottom w:val="none" w:sz="0" w:space="0" w:color="auto"/>
            <w:right w:val="none" w:sz="0" w:space="0" w:color="auto"/>
          </w:divBdr>
        </w:div>
        <w:div w:id="822085996">
          <w:marLeft w:val="640"/>
          <w:marRight w:val="0"/>
          <w:marTop w:val="0"/>
          <w:marBottom w:val="0"/>
          <w:divBdr>
            <w:top w:val="none" w:sz="0" w:space="0" w:color="auto"/>
            <w:left w:val="none" w:sz="0" w:space="0" w:color="auto"/>
            <w:bottom w:val="none" w:sz="0" w:space="0" w:color="auto"/>
            <w:right w:val="none" w:sz="0" w:space="0" w:color="auto"/>
          </w:divBdr>
        </w:div>
        <w:div w:id="1954436564">
          <w:marLeft w:val="640"/>
          <w:marRight w:val="0"/>
          <w:marTop w:val="0"/>
          <w:marBottom w:val="0"/>
          <w:divBdr>
            <w:top w:val="none" w:sz="0" w:space="0" w:color="auto"/>
            <w:left w:val="none" w:sz="0" w:space="0" w:color="auto"/>
            <w:bottom w:val="none" w:sz="0" w:space="0" w:color="auto"/>
            <w:right w:val="none" w:sz="0" w:space="0" w:color="auto"/>
          </w:divBdr>
        </w:div>
        <w:div w:id="276107977">
          <w:marLeft w:val="640"/>
          <w:marRight w:val="0"/>
          <w:marTop w:val="0"/>
          <w:marBottom w:val="0"/>
          <w:divBdr>
            <w:top w:val="none" w:sz="0" w:space="0" w:color="auto"/>
            <w:left w:val="none" w:sz="0" w:space="0" w:color="auto"/>
            <w:bottom w:val="none" w:sz="0" w:space="0" w:color="auto"/>
            <w:right w:val="none" w:sz="0" w:space="0" w:color="auto"/>
          </w:divBdr>
        </w:div>
        <w:div w:id="526793152">
          <w:marLeft w:val="640"/>
          <w:marRight w:val="0"/>
          <w:marTop w:val="0"/>
          <w:marBottom w:val="0"/>
          <w:divBdr>
            <w:top w:val="none" w:sz="0" w:space="0" w:color="auto"/>
            <w:left w:val="none" w:sz="0" w:space="0" w:color="auto"/>
            <w:bottom w:val="none" w:sz="0" w:space="0" w:color="auto"/>
            <w:right w:val="none" w:sz="0" w:space="0" w:color="auto"/>
          </w:divBdr>
        </w:div>
        <w:div w:id="1118717488">
          <w:marLeft w:val="640"/>
          <w:marRight w:val="0"/>
          <w:marTop w:val="0"/>
          <w:marBottom w:val="0"/>
          <w:divBdr>
            <w:top w:val="none" w:sz="0" w:space="0" w:color="auto"/>
            <w:left w:val="none" w:sz="0" w:space="0" w:color="auto"/>
            <w:bottom w:val="none" w:sz="0" w:space="0" w:color="auto"/>
            <w:right w:val="none" w:sz="0" w:space="0" w:color="auto"/>
          </w:divBdr>
        </w:div>
        <w:div w:id="1999769916">
          <w:marLeft w:val="640"/>
          <w:marRight w:val="0"/>
          <w:marTop w:val="0"/>
          <w:marBottom w:val="0"/>
          <w:divBdr>
            <w:top w:val="none" w:sz="0" w:space="0" w:color="auto"/>
            <w:left w:val="none" w:sz="0" w:space="0" w:color="auto"/>
            <w:bottom w:val="none" w:sz="0" w:space="0" w:color="auto"/>
            <w:right w:val="none" w:sz="0" w:space="0" w:color="auto"/>
          </w:divBdr>
        </w:div>
        <w:div w:id="2025205385">
          <w:marLeft w:val="640"/>
          <w:marRight w:val="0"/>
          <w:marTop w:val="0"/>
          <w:marBottom w:val="0"/>
          <w:divBdr>
            <w:top w:val="none" w:sz="0" w:space="0" w:color="auto"/>
            <w:left w:val="none" w:sz="0" w:space="0" w:color="auto"/>
            <w:bottom w:val="none" w:sz="0" w:space="0" w:color="auto"/>
            <w:right w:val="none" w:sz="0" w:space="0" w:color="auto"/>
          </w:divBdr>
        </w:div>
        <w:div w:id="625888484">
          <w:marLeft w:val="640"/>
          <w:marRight w:val="0"/>
          <w:marTop w:val="0"/>
          <w:marBottom w:val="0"/>
          <w:divBdr>
            <w:top w:val="none" w:sz="0" w:space="0" w:color="auto"/>
            <w:left w:val="none" w:sz="0" w:space="0" w:color="auto"/>
            <w:bottom w:val="none" w:sz="0" w:space="0" w:color="auto"/>
            <w:right w:val="none" w:sz="0" w:space="0" w:color="auto"/>
          </w:divBdr>
        </w:div>
        <w:div w:id="2098550191">
          <w:marLeft w:val="640"/>
          <w:marRight w:val="0"/>
          <w:marTop w:val="0"/>
          <w:marBottom w:val="0"/>
          <w:divBdr>
            <w:top w:val="none" w:sz="0" w:space="0" w:color="auto"/>
            <w:left w:val="none" w:sz="0" w:space="0" w:color="auto"/>
            <w:bottom w:val="none" w:sz="0" w:space="0" w:color="auto"/>
            <w:right w:val="none" w:sz="0" w:space="0" w:color="auto"/>
          </w:divBdr>
        </w:div>
        <w:div w:id="161893396">
          <w:marLeft w:val="640"/>
          <w:marRight w:val="0"/>
          <w:marTop w:val="0"/>
          <w:marBottom w:val="0"/>
          <w:divBdr>
            <w:top w:val="none" w:sz="0" w:space="0" w:color="auto"/>
            <w:left w:val="none" w:sz="0" w:space="0" w:color="auto"/>
            <w:bottom w:val="none" w:sz="0" w:space="0" w:color="auto"/>
            <w:right w:val="none" w:sz="0" w:space="0" w:color="auto"/>
          </w:divBdr>
        </w:div>
        <w:div w:id="1114324079">
          <w:marLeft w:val="640"/>
          <w:marRight w:val="0"/>
          <w:marTop w:val="0"/>
          <w:marBottom w:val="0"/>
          <w:divBdr>
            <w:top w:val="none" w:sz="0" w:space="0" w:color="auto"/>
            <w:left w:val="none" w:sz="0" w:space="0" w:color="auto"/>
            <w:bottom w:val="none" w:sz="0" w:space="0" w:color="auto"/>
            <w:right w:val="none" w:sz="0" w:space="0" w:color="auto"/>
          </w:divBdr>
        </w:div>
      </w:divsChild>
    </w:div>
    <w:div w:id="1950232048">
      <w:bodyDiv w:val="1"/>
      <w:marLeft w:val="0"/>
      <w:marRight w:val="0"/>
      <w:marTop w:val="0"/>
      <w:marBottom w:val="0"/>
      <w:divBdr>
        <w:top w:val="none" w:sz="0" w:space="0" w:color="auto"/>
        <w:left w:val="none" w:sz="0" w:space="0" w:color="auto"/>
        <w:bottom w:val="none" w:sz="0" w:space="0" w:color="auto"/>
        <w:right w:val="none" w:sz="0" w:space="0" w:color="auto"/>
      </w:divBdr>
      <w:divsChild>
        <w:div w:id="991563752">
          <w:marLeft w:val="640"/>
          <w:marRight w:val="0"/>
          <w:marTop w:val="0"/>
          <w:marBottom w:val="0"/>
          <w:divBdr>
            <w:top w:val="none" w:sz="0" w:space="0" w:color="auto"/>
            <w:left w:val="none" w:sz="0" w:space="0" w:color="auto"/>
            <w:bottom w:val="none" w:sz="0" w:space="0" w:color="auto"/>
            <w:right w:val="none" w:sz="0" w:space="0" w:color="auto"/>
          </w:divBdr>
        </w:div>
        <w:div w:id="1974603831">
          <w:marLeft w:val="640"/>
          <w:marRight w:val="0"/>
          <w:marTop w:val="0"/>
          <w:marBottom w:val="0"/>
          <w:divBdr>
            <w:top w:val="none" w:sz="0" w:space="0" w:color="auto"/>
            <w:left w:val="none" w:sz="0" w:space="0" w:color="auto"/>
            <w:bottom w:val="none" w:sz="0" w:space="0" w:color="auto"/>
            <w:right w:val="none" w:sz="0" w:space="0" w:color="auto"/>
          </w:divBdr>
        </w:div>
        <w:div w:id="2031442891">
          <w:marLeft w:val="640"/>
          <w:marRight w:val="0"/>
          <w:marTop w:val="0"/>
          <w:marBottom w:val="0"/>
          <w:divBdr>
            <w:top w:val="none" w:sz="0" w:space="0" w:color="auto"/>
            <w:left w:val="none" w:sz="0" w:space="0" w:color="auto"/>
            <w:bottom w:val="none" w:sz="0" w:space="0" w:color="auto"/>
            <w:right w:val="none" w:sz="0" w:space="0" w:color="auto"/>
          </w:divBdr>
        </w:div>
        <w:div w:id="1452743000">
          <w:marLeft w:val="640"/>
          <w:marRight w:val="0"/>
          <w:marTop w:val="0"/>
          <w:marBottom w:val="0"/>
          <w:divBdr>
            <w:top w:val="none" w:sz="0" w:space="0" w:color="auto"/>
            <w:left w:val="none" w:sz="0" w:space="0" w:color="auto"/>
            <w:bottom w:val="none" w:sz="0" w:space="0" w:color="auto"/>
            <w:right w:val="none" w:sz="0" w:space="0" w:color="auto"/>
          </w:divBdr>
        </w:div>
        <w:div w:id="1201360400">
          <w:marLeft w:val="640"/>
          <w:marRight w:val="0"/>
          <w:marTop w:val="0"/>
          <w:marBottom w:val="0"/>
          <w:divBdr>
            <w:top w:val="none" w:sz="0" w:space="0" w:color="auto"/>
            <w:left w:val="none" w:sz="0" w:space="0" w:color="auto"/>
            <w:bottom w:val="none" w:sz="0" w:space="0" w:color="auto"/>
            <w:right w:val="none" w:sz="0" w:space="0" w:color="auto"/>
          </w:divBdr>
        </w:div>
        <w:div w:id="627202479">
          <w:marLeft w:val="640"/>
          <w:marRight w:val="0"/>
          <w:marTop w:val="0"/>
          <w:marBottom w:val="0"/>
          <w:divBdr>
            <w:top w:val="none" w:sz="0" w:space="0" w:color="auto"/>
            <w:left w:val="none" w:sz="0" w:space="0" w:color="auto"/>
            <w:bottom w:val="none" w:sz="0" w:space="0" w:color="auto"/>
            <w:right w:val="none" w:sz="0" w:space="0" w:color="auto"/>
          </w:divBdr>
        </w:div>
        <w:div w:id="2092504859">
          <w:marLeft w:val="640"/>
          <w:marRight w:val="0"/>
          <w:marTop w:val="0"/>
          <w:marBottom w:val="0"/>
          <w:divBdr>
            <w:top w:val="none" w:sz="0" w:space="0" w:color="auto"/>
            <w:left w:val="none" w:sz="0" w:space="0" w:color="auto"/>
            <w:bottom w:val="none" w:sz="0" w:space="0" w:color="auto"/>
            <w:right w:val="none" w:sz="0" w:space="0" w:color="auto"/>
          </w:divBdr>
        </w:div>
        <w:div w:id="1902523685">
          <w:marLeft w:val="640"/>
          <w:marRight w:val="0"/>
          <w:marTop w:val="0"/>
          <w:marBottom w:val="0"/>
          <w:divBdr>
            <w:top w:val="none" w:sz="0" w:space="0" w:color="auto"/>
            <w:left w:val="none" w:sz="0" w:space="0" w:color="auto"/>
            <w:bottom w:val="none" w:sz="0" w:space="0" w:color="auto"/>
            <w:right w:val="none" w:sz="0" w:space="0" w:color="auto"/>
          </w:divBdr>
        </w:div>
        <w:div w:id="1711031201">
          <w:marLeft w:val="640"/>
          <w:marRight w:val="0"/>
          <w:marTop w:val="0"/>
          <w:marBottom w:val="0"/>
          <w:divBdr>
            <w:top w:val="none" w:sz="0" w:space="0" w:color="auto"/>
            <w:left w:val="none" w:sz="0" w:space="0" w:color="auto"/>
            <w:bottom w:val="none" w:sz="0" w:space="0" w:color="auto"/>
            <w:right w:val="none" w:sz="0" w:space="0" w:color="auto"/>
          </w:divBdr>
        </w:div>
        <w:div w:id="1795363687">
          <w:marLeft w:val="640"/>
          <w:marRight w:val="0"/>
          <w:marTop w:val="0"/>
          <w:marBottom w:val="0"/>
          <w:divBdr>
            <w:top w:val="none" w:sz="0" w:space="0" w:color="auto"/>
            <w:left w:val="none" w:sz="0" w:space="0" w:color="auto"/>
            <w:bottom w:val="none" w:sz="0" w:space="0" w:color="auto"/>
            <w:right w:val="none" w:sz="0" w:space="0" w:color="auto"/>
          </w:divBdr>
        </w:div>
        <w:div w:id="1655330506">
          <w:marLeft w:val="640"/>
          <w:marRight w:val="0"/>
          <w:marTop w:val="0"/>
          <w:marBottom w:val="0"/>
          <w:divBdr>
            <w:top w:val="none" w:sz="0" w:space="0" w:color="auto"/>
            <w:left w:val="none" w:sz="0" w:space="0" w:color="auto"/>
            <w:bottom w:val="none" w:sz="0" w:space="0" w:color="auto"/>
            <w:right w:val="none" w:sz="0" w:space="0" w:color="auto"/>
          </w:divBdr>
        </w:div>
        <w:div w:id="953756240">
          <w:marLeft w:val="640"/>
          <w:marRight w:val="0"/>
          <w:marTop w:val="0"/>
          <w:marBottom w:val="0"/>
          <w:divBdr>
            <w:top w:val="none" w:sz="0" w:space="0" w:color="auto"/>
            <w:left w:val="none" w:sz="0" w:space="0" w:color="auto"/>
            <w:bottom w:val="none" w:sz="0" w:space="0" w:color="auto"/>
            <w:right w:val="none" w:sz="0" w:space="0" w:color="auto"/>
          </w:divBdr>
        </w:div>
        <w:div w:id="1882933049">
          <w:marLeft w:val="640"/>
          <w:marRight w:val="0"/>
          <w:marTop w:val="0"/>
          <w:marBottom w:val="0"/>
          <w:divBdr>
            <w:top w:val="none" w:sz="0" w:space="0" w:color="auto"/>
            <w:left w:val="none" w:sz="0" w:space="0" w:color="auto"/>
            <w:bottom w:val="none" w:sz="0" w:space="0" w:color="auto"/>
            <w:right w:val="none" w:sz="0" w:space="0" w:color="auto"/>
          </w:divBdr>
        </w:div>
        <w:div w:id="960114861">
          <w:marLeft w:val="640"/>
          <w:marRight w:val="0"/>
          <w:marTop w:val="0"/>
          <w:marBottom w:val="0"/>
          <w:divBdr>
            <w:top w:val="none" w:sz="0" w:space="0" w:color="auto"/>
            <w:left w:val="none" w:sz="0" w:space="0" w:color="auto"/>
            <w:bottom w:val="none" w:sz="0" w:space="0" w:color="auto"/>
            <w:right w:val="none" w:sz="0" w:space="0" w:color="auto"/>
          </w:divBdr>
        </w:div>
        <w:div w:id="284629263">
          <w:marLeft w:val="640"/>
          <w:marRight w:val="0"/>
          <w:marTop w:val="0"/>
          <w:marBottom w:val="0"/>
          <w:divBdr>
            <w:top w:val="none" w:sz="0" w:space="0" w:color="auto"/>
            <w:left w:val="none" w:sz="0" w:space="0" w:color="auto"/>
            <w:bottom w:val="none" w:sz="0" w:space="0" w:color="auto"/>
            <w:right w:val="none" w:sz="0" w:space="0" w:color="auto"/>
          </w:divBdr>
        </w:div>
        <w:div w:id="1770931272">
          <w:marLeft w:val="640"/>
          <w:marRight w:val="0"/>
          <w:marTop w:val="0"/>
          <w:marBottom w:val="0"/>
          <w:divBdr>
            <w:top w:val="none" w:sz="0" w:space="0" w:color="auto"/>
            <w:left w:val="none" w:sz="0" w:space="0" w:color="auto"/>
            <w:bottom w:val="none" w:sz="0" w:space="0" w:color="auto"/>
            <w:right w:val="none" w:sz="0" w:space="0" w:color="auto"/>
          </w:divBdr>
        </w:div>
        <w:div w:id="1582448717">
          <w:marLeft w:val="640"/>
          <w:marRight w:val="0"/>
          <w:marTop w:val="0"/>
          <w:marBottom w:val="0"/>
          <w:divBdr>
            <w:top w:val="none" w:sz="0" w:space="0" w:color="auto"/>
            <w:left w:val="none" w:sz="0" w:space="0" w:color="auto"/>
            <w:bottom w:val="none" w:sz="0" w:space="0" w:color="auto"/>
            <w:right w:val="none" w:sz="0" w:space="0" w:color="auto"/>
          </w:divBdr>
        </w:div>
        <w:div w:id="1377395039">
          <w:marLeft w:val="640"/>
          <w:marRight w:val="0"/>
          <w:marTop w:val="0"/>
          <w:marBottom w:val="0"/>
          <w:divBdr>
            <w:top w:val="none" w:sz="0" w:space="0" w:color="auto"/>
            <w:left w:val="none" w:sz="0" w:space="0" w:color="auto"/>
            <w:bottom w:val="none" w:sz="0" w:space="0" w:color="auto"/>
            <w:right w:val="none" w:sz="0" w:space="0" w:color="auto"/>
          </w:divBdr>
        </w:div>
        <w:div w:id="1675572211">
          <w:marLeft w:val="640"/>
          <w:marRight w:val="0"/>
          <w:marTop w:val="0"/>
          <w:marBottom w:val="0"/>
          <w:divBdr>
            <w:top w:val="none" w:sz="0" w:space="0" w:color="auto"/>
            <w:left w:val="none" w:sz="0" w:space="0" w:color="auto"/>
            <w:bottom w:val="none" w:sz="0" w:space="0" w:color="auto"/>
            <w:right w:val="none" w:sz="0" w:space="0" w:color="auto"/>
          </w:divBdr>
        </w:div>
        <w:div w:id="1704162085">
          <w:marLeft w:val="640"/>
          <w:marRight w:val="0"/>
          <w:marTop w:val="0"/>
          <w:marBottom w:val="0"/>
          <w:divBdr>
            <w:top w:val="none" w:sz="0" w:space="0" w:color="auto"/>
            <w:left w:val="none" w:sz="0" w:space="0" w:color="auto"/>
            <w:bottom w:val="none" w:sz="0" w:space="0" w:color="auto"/>
            <w:right w:val="none" w:sz="0" w:space="0" w:color="auto"/>
          </w:divBdr>
        </w:div>
        <w:div w:id="1296443588">
          <w:marLeft w:val="640"/>
          <w:marRight w:val="0"/>
          <w:marTop w:val="0"/>
          <w:marBottom w:val="0"/>
          <w:divBdr>
            <w:top w:val="none" w:sz="0" w:space="0" w:color="auto"/>
            <w:left w:val="none" w:sz="0" w:space="0" w:color="auto"/>
            <w:bottom w:val="none" w:sz="0" w:space="0" w:color="auto"/>
            <w:right w:val="none" w:sz="0" w:space="0" w:color="auto"/>
          </w:divBdr>
        </w:div>
        <w:div w:id="363139900">
          <w:marLeft w:val="640"/>
          <w:marRight w:val="0"/>
          <w:marTop w:val="0"/>
          <w:marBottom w:val="0"/>
          <w:divBdr>
            <w:top w:val="none" w:sz="0" w:space="0" w:color="auto"/>
            <w:left w:val="none" w:sz="0" w:space="0" w:color="auto"/>
            <w:bottom w:val="none" w:sz="0" w:space="0" w:color="auto"/>
            <w:right w:val="none" w:sz="0" w:space="0" w:color="auto"/>
          </w:divBdr>
        </w:div>
        <w:div w:id="1635722067">
          <w:marLeft w:val="640"/>
          <w:marRight w:val="0"/>
          <w:marTop w:val="0"/>
          <w:marBottom w:val="0"/>
          <w:divBdr>
            <w:top w:val="none" w:sz="0" w:space="0" w:color="auto"/>
            <w:left w:val="none" w:sz="0" w:space="0" w:color="auto"/>
            <w:bottom w:val="none" w:sz="0" w:space="0" w:color="auto"/>
            <w:right w:val="none" w:sz="0" w:space="0" w:color="auto"/>
          </w:divBdr>
        </w:div>
        <w:div w:id="410852546">
          <w:marLeft w:val="640"/>
          <w:marRight w:val="0"/>
          <w:marTop w:val="0"/>
          <w:marBottom w:val="0"/>
          <w:divBdr>
            <w:top w:val="none" w:sz="0" w:space="0" w:color="auto"/>
            <w:left w:val="none" w:sz="0" w:space="0" w:color="auto"/>
            <w:bottom w:val="none" w:sz="0" w:space="0" w:color="auto"/>
            <w:right w:val="none" w:sz="0" w:space="0" w:color="auto"/>
          </w:divBdr>
        </w:div>
        <w:div w:id="1661614070">
          <w:marLeft w:val="640"/>
          <w:marRight w:val="0"/>
          <w:marTop w:val="0"/>
          <w:marBottom w:val="0"/>
          <w:divBdr>
            <w:top w:val="none" w:sz="0" w:space="0" w:color="auto"/>
            <w:left w:val="none" w:sz="0" w:space="0" w:color="auto"/>
            <w:bottom w:val="none" w:sz="0" w:space="0" w:color="auto"/>
            <w:right w:val="none" w:sz="0" w:space="0" w:color="auto"/>
          </w:divBdr>
        </w:div>
        <w:div w:id="986519018">
          <w:marLeft w:val="640"/>
          <w:marRight w:val="0"/>
          <w:marTop w:val="0"/>
          <w:marBottom w:val="0"/>
          <w:divBdr>
            <w:top w:val="none" w:sz="0" w:space="0" w:color="auto"/>
            <w:left w:val="none" w:sz="0" w:space="0" w:color="auto"/>
            <w:bottom w:val="none" w:sz="0" w:space="0" w:color="auto"/>
            <w:right w:val="none" w:sz="0" w:space="0" w:color="auto"/>
          </w:divBdr>
        </w:div>
        <w:div w:id="545335077">
          <w:marLeft w:val="640"/>
          <w:marRight w:val="0"/>
          <w:marTop w:val="0"/>
          <w:marBottom w:val="0"/>
          <w:divBdr>
            <w:top w:val="none" w:sz="0" w:space="0" w:color="auto"/>
            <w:left w:val="none" w:sz="0" w:space="0" w:color="auto"/>
            <w:bottom w:val="none" w:sz="0" w:space="0" w:color="auto"/>
            <w:right w:val="none" w:sz="0" w:space="0" w:color="auto"/>
          </w:divBdr>
        </w:div>
        <w:div w:id="2014525188">
          <w:marLeft w:val="640"/>
          <w:marRight w:val="0"/>
          <w:marTop w:val="0"/>
          <w:marBottom w:val="0"/>
          <w:divBdr>
            <w:top w:val="none" w:sz="0" w:space="0" w:color="auto"/>
            <w:left w:val="none" w:sz="0" w:space="0" w:color="auto"/>
            <w:bottom w:val="none" w:sz="0" w:space="0" w:color="auto"/>
            <w:right w:val="none" w:sz="0" w:space="0" w:color="auto"/>
          </w:divBdr>
        </w:div>
        <w:div w:id="609162672">
          <w:marLeft w:val="640"/>
          <w:marRight w:val="0"/>
          <w:marTop w:val="0"/>
          <w:marBottom w:val="0"/>
          <w:divBdr>
            <w:top w:val="none" w:sz="0" w:space="0" w:color="auto"/>
            <w:left w:val="none" w:sz="0" w:space="0" w:color="auto"/>
            <w:bottom w:val="none" w:sz="0" w:space="0" w:color="auto"/>
            <w:right w:val="none" w:sz="0" w:space="0" w:color="auto"/>
          </w:divBdr>
        </w:div>
        <w:div w:id="54210081">
          <w:marLeft w:val="640"/>
          <w:marRight w:val="0"/>
          <w:marTop w:val="0"/>
          <w:marBottom w:val="0"/>
          <w:divBdr>
            <w:top w:val="none" w:sz="0" w:space="0" w:color="auto"/>
            <w:left w:val="none" w:sz="0" w:space="0" w:color="auto"/>
            <w:bottom w:val="none" w:sz="0" w:space="0" w:color="auto"/>
            <w:right w:val="none" w:sz="0" w:space="0" w:color="auto"/>
          </w:divBdr>
        </w:div>
        <w:div w:id="1354070740">
          <w:marLeft w:val="640"/>
          <w:marRight w:val="0"/>
          <w:marTop w:val="0"/>
          <w:marBottom w:val="0"/>
          <w:divBdr>
            <w:top w:val="none" w:sz="0" w:space="0" w:color="auto"/>
            <w:left w:val="none" w:sz="0" w:space="0" w:color="auto"/>
            <w:bottom w:val="none" w:sz="0" w:space="0" w:color="auto"/>
            <w:right w:val="none" w:sz="0" w:space="0" w:color="auto"/>
          </w:divBdr>
        </w:div>
        <w:div w:id="1567834507">
          <w:marLeft w:val="640"/>
          <w:marRight w:val="0"/>
          <w:marTop w:val="0"/>
          <w:marBottom w:val="0"/>
          <w:divBdr>
            <w:top w:val="none" w:sz="0" w:space="0" w:color="auto"/>
            <w:left w:val="none" w:sz="0" w:space="0" w:color="auto"/>
            <w:bottom w:val="none" w:sz="0" w:space="0" w:color="auto"/>
            <w:right w:val="none" w:sz="0" w:space="0" w:color="auto"/>
          </w:divBdr>
        </w:div>
        <w:div w:id="1072657648">
          <w:marLeft w:val="640"/>
          <w:marRight w:val="0"/>
          <w:marTop w:val="0"/>
          <w:marBottom w:val="0"/>
          <w:divBdr>
            <w:top w:val="none" w:sz="0" w:space="0" w:color="auto"/>
            <w:left w:val="none" w:sz="0" w:space="0" w:color="auto"/>
            <w:bottom w:val="none" w:sz="0" w:space="0" w:color="auto"/>
            <w:right w:val="none" w:sz="0" w:space="0" w:color="auto"/>
          </w:divBdr>
        </w:div>
        <w:div w:id="152571416">
          <w:marLeft w:val="640"/>
          <w:marRight w:val="0"/>
          <w:marTop w:val="0"/>
          <w:marBottom w:val="0"/>
          <w:divBdr>
            <w:top w:val="none" w:sz="0" w:space="0" w:color="auto"/>
            <w:left w:val="none" w:sz="0" w:space="0" w:color="auto"/>
            <w:bottom w:val="none" w:sz="0" w:space="0" w:color="auto"/>
            <w:right w:val="none" w:sz="0" w:space="0" w:color="auto"/>
          </w:divBdr>
        </w:div>
        <w:div w:id="400063412">
          <w:marLeft w:val="640"/>
          <w:marRight w:val="0"/>
          <w:marTop w:val="0"/>
          <w:marBottom w:val="0"/>
          <w:divBdr>
            <w:top w:val="none" w:sz="0" w:space="0" w:color="auto"/>
            <w:left w:val="none" w:sz="0" w:space="0" w:color="auto"/>
            <w:bottom w:val="none" w:sz="0" w:space="0" w:color="auto"/>
            <w:right w:val="none" w:sz="0" w:space="0" w:color="auto"/>
          </w:divBdr>
        </w:div>
        <w:div w:id="280385187">
          <w:marLeft w:val="640"/>
          <w:marRight w:val="0"/>
          <w:marTop w:val="0"/>
          <w:marBottom w:val="0"/>
          <w:divBdr>
            <w:top w:val="none" w:sz="0" w:space="0" w:color="auto"/>
            <w:left w:val="none" w:sz="0" w:space="0" w:color="auto"/>
            <w:bottom w:val="none" w:sz="0" w:space="0" w:color="auto"/>
            <w:right w:val="none" w:sz="0" w:space="0" w:color="auto"/>
          </w:divBdr>
        </w:div>
        <w:div w:id="952008120">
          <w:marLeft w:val="640"/>
          <w:marRight w:val="0"/>
          <w:marTop w:val="0"/>
          <w:marBottom w:val="0"/>
          <w:divBdr>
            <w:top w:val="none" w:sz="0" w:space="0" w:color="auto"/>
            <w:left w:val="none" w:sz="0" w:space="0" w:color="auto"/>
            <w:bottom w:val="none" w:sz="0" w:space="0" w:color="auto"/>
            <w:right w:val="none" w:sz="0" w:space="0" w:color="auto"/>
          </w:divBdr>
        </w:div>
        <w:div w:id="575943051">
          <w:marLeft w:val="640"/>
          <w:marRight w:val="0"/>
          <w:marTop w:val="0"/>
          <w:marBottom w:val="0"/>
          <w:divBdr>
            <w:top w:val="none" w:sz="0" w:space="0" w:color="auto"/>
            <w:left w:val="none" w:sz="0" w:space="0" w:color="auto"/>
            <w:bottom w:val="none" w:sz="0" w:space="0" w:color="auto"/>
            <w:right w:val="none" w:sz="0" w:space="0" w:color="auto"/>
          </w:divBdr>
        </w:div>
        <w:div w:id="494302002">
          <w:marLeft w:val="640"/>
          <w:marRight w:val="0"/>
          <w:marTop w:val="0"/>
          <w:marBottom w:val="0"/>
          <w:divBdr>
            <w:top w:val="none" w:sz="0" w:space="0" w:color="auto"/>
            <w:left w:val="none" w:sz="0" w:space="0" w:color="auto"/>
            <w:bottom w:val="none" w:sz="0" w:space="0" w:color="auto"/>
            <w:right w:val="none" w:sz="0" w:space="0" w:color="auto"/>
          </w:divBdr>
        </w:div>
        <w:div w:id="1028410198">
          <w:marLeft w:val="640"/>
          <w:marRight w:val="0"/>
          <w:marTop w:val="0"/>
          <w:marBottom w:val="0"/>
          <w:divBdr>
            <w:top w:val="none" w:sz="0" w:space="0" w:color="auto"/>
            <w:left w:val="none" w:sz="0" w:space="0" w:color="auto"/>
            <w:bottom w:val="none" w:sz="0" w:space="0" w:color="auto"/>
            <w:right w:val="none" w:sz="0" w:space="0" w:color="auto"/>
          </w:divBdr>
        </w:div>
        <w:div w:id="1132095467">
          <w:marLeft w:val="640"/>
          <w:marRight w:val="0"/>
          <w:marTop w:val="0"/>
          <w:marBottom w:val="0"/>
          <w:divBdr>
            <w:top w:val="none" w:sz="0" w:space="0" w:color="auto"/>
            <w:left w:val="none" w:sz="0" w:space="0" w:color="auto"/>
            <w:bottom w:val="none" w:sz="0" w:space="0" w:color="auto"/>
            <w:right w:val="none" w:sz="0" w:space="0" w:color="auto"/>
          </w:divBdr>
        </w:div>
        <w:div w:id="2098552774">
          <w:marLeft w:val="640"/>
          <w:marRight w:val="0"/>
          <w:marTop w:val="0"/>
          <w:marBottom w:val="0"/>
          <w:divBdr>
            <w:top w:val="none" w:sz="0" w:space="0" w:color="auto"/>
            <w:left w:val="none" w:sz="0" w:space="0" w:color="auto"/>
            <w:bottom w:val="none" w:sz="0" w:space="0" w:color="auto"/>
            <w:right w:val="none" w:sz="0" w:space="0" w:color="auto"/>
          </w:divBdr>
        </w:div>
        <w:div w:id="1443846004">
          <w:marLeft w:val="640"/>
          <w:marRight w:val="0"/>
          <w:marTop w:val="0"/>
          <w:marBottom w:val="0"/>
          <w:divBdr>
            <w:top w:val="none" w:sz="0" w:space="0" w:color="auto"/>
            <w:left w:val="none" w:sz="0" w:space="0" w:color="auto"/>
            <w:bottom w:val="none" w:sz="0" w:space="0" w:color="auto"/>
            <w:right w:val="none" w:sz="0" w:space="0" w:color="auto"/>
          </w:divBdr>
        </w:div>
      </w:divsChild>
    </w:div>
    <w:div w:id="1960602596">
      <w:bodyDiv w:val="1"/>
      <w:marLeft w:val="0"/>
      <w:marRight w:val="0"/>
      <w:marTop w:val="0"/>
      <w:marBottom w:val="0"/>
      <w:divBdr>
        <w:top w:val="none" w:sz="0" w:space="0" w:color="auto"/>
        <w:left w:val="none" w:sz="0" w:space="0" w:color="auto"/>
        <w:bottom w:val="none" w:sz="0" w:space="0" w:color="auto"/>
        <w:right w:val="none" w:sz="0" w:space="0" w:color="auto"/>
      </w:divBdr>
      <w:divsChild>
        <w:div w:id="1969822156">
          <w:marLeft w:val="640"/>
          <w:marRight w:val="0"/>
          <w:marTop w:val="0"/>
          <w:marBottom w:val="0"/>
          <w:divBdr>
            <w:top w:val="none" w:sz="0" w:space="0" w:color="auto"/>
            <w:left w:val="none" w:sz="0" w:space="0" w:color="auto"/>
            <w:bottom w:val="none" w:sz="0" w:space="0" w:color="auto"/>
            <w:right w:val="none" w:sz="0" w:space="0" w:color="auto"/>
          </w:divBdr>
        </w:div>
        <w:div w:id="94792376">
          <w:marLeft w:val="640"/>
          <w:marRight w:val="0"/>
          <w:marTop w:val="0"/>
          <w:marBottom w:val="0"/>
          <w:divBdr>
            <w:top w:val="none" w:sz="0" w:space="0" w:color="auto"/>
            <w:left w:val="none" w:sz="0" w:space="0" w:color="auto"/>
            <w:bottom w:val="none" w:sz="0" w:space="0" w:color="auto"/>
            <w:right w:val="none" w:sz="0" w:space="0" w:color="auto"/>
          </w:divBdr>
        </w:div>
        <w:div w:id="2033677967">
          <w:marLeft w:val="640"/>
          <w:marRight w:val="0"/>
          <w:marTop w:val="0"/>
          <w:marBottom w:val="0"/>
          <w:divBdr>
            <w:top w:val="none" w:sz="0" w:space="0" w:color="auto"/>
            <w:left w:val="none" w:sz="0" w:space="0" w:color="auto"/>
            <w:bottom w:val="none" w:sz="0" w:space="0" w:color="auto"/>
            <w:right w:val="none" w:sz="0" w:space="0" w:color="auto"/>
          </w:divBdr>
        </w:div>
        <w:div w:id="770710567">
          <w:marLeft w:val="640"/>
          <w:marRight w:val="0"/>
          <w:marTop w:val="0"/>
          <w:marBottom w:val="0"/>
          <w:divBdr>
            <w:top w:val="none" w:sz="0" w:space="0" w:color="auto"/>
            <w:left w:val="none" w:sz="0" w:space="0" w:color="auto"/>
            <w:bottom w:val="none" w:sz="0" w:space="0" w:color="auto"/>
            <w:right w:val="none" w:sz="0" w:space="0" w:color="auto"/>
          </w:divBdr>
        </w:div>
        <w:div w:id="1812940861">
          <w:marLeft w:val="640"/>
          <w:marRight w:val="0"/>
          <w:marTop w:val="0"/>
          <w:marBottom w:val="0"/>
          <w:divBdr>
            <w:top w:val="none" w:sz="0" w:space="0" w:color="auto"/>
            <w:left w:val="none" w:sz="0" w:space="0" w:color="auto"/>
            <w:bottom w:val="none" w:sz="0" w:space="0" w:color="auto"/>
            <w:right w:val="none" w:sz="0" w:space="0" w:color="auto"/>
          </w:divBdr>
        </w:div>
        <w:div w:id="586621525">
          <w:marLeft w:val="640"/>
          <w:marRight w:val="0"/>
          <w:marTop w:val="0"/>
          <w:marBottom w:val="0"/>
          <w:divBdr>
            <w:top w:val="none" w:sz="0" w:space="0" w:color="auto"/>
            <w:left w:val="none" w:sz="0" w:space="0" w:color="auto"/>
            <w:bottom w:val="none" w:sz="0" w:space="0" w:color="auto"/>
            <w:right w:val="none" w:sz="0" w:space="0" w:color="auto"/>
          </w:divBdr>
        </w:div>
        <w:div w:id="1349411343">
          <w:marLeft w:val="640"/>
          <w:marRight w:val="0"/>
          <w:marTop w:val="0"/>
          <w:marBottom w:val="0"/>
          <w:divBdr>
            <w:top w:val="none" w:sz="0" w:space="0" w:color="auto"/>
            <w:left w:val="none" w:sz="0" w:space="0" w:color="auto"/>
            <w:bottom w:val="none" w:sz="0" w:space="0" w:color="auto"/>
            <w:right w:val="none" w:sz="0" w:space="0" w:color="auto"/>
          </w:divBdr>
        </w:div>
        <w:div w:id="1147354271">
          <w:marLeft w:val="640"/>
          <w:marRight w:val="0"/>
          <w:marTop w:val="0"/>
          <w:marBottom w:val="0"/>
          <w:divBdr>
            <w:top w:val="none" w:sz="0" w:space="0" w:color="auto"/>
            <w:left w:val="none" w:sz="0" w:space="0" w:color="auto"/>
            <w:bottom w:val="none" w:sz="0" w:space="0" w:color="auto"/>
            <w:right w:val="none" w:sz="0" w:space="0" w:color="auto"/>
          </w:divBdr>
        </w:div>
        <w:div w:id="1523278194">
          <w:marLeft w:val="640"/>
          <w:marRight w:val="0"/>
          <w:marTop w:val="0"/>
          <w:marBottom w:val="0"/>
          <w:divBdr>
            <w:top w:val="none" w:sz="0" w:space="0" w:color="auto"/>
            <w:left w:val="none" w:sz="0" w:space="0" w:color="auto"/>
            <w:bottom w:val="none" w:sz="0" w:space="0" w:color="auto"/>
            <w:right w:val="none" w:sz="0" w:space="0" w:color="auto"/>
          </w:divBdr>
        </w:div>
        <w:div w:id="1701004418">
          <w:marLeft w:val="640"/>
          <w:marRight w:val="0"/>
          <w:marTop w:val="0"/>
          <w:marBottom w:val="0"/>
          <w:divBdr>
            <w:top w:val="none" w:sz="0" w:space="0" w:color="auto"/>
            <w:left w:val="none" w:sz="0" w:space="0" w:color="auto"/>
            <w:bottom w:val="none" w:sz="0" w:space="0" w:color="auto"/>
            <w:right w:val="none" w:sz="0" w:space="0" w:color="auto"/>
          </w:divBdr>
        </w:div>
        <w:div w:id="1304508533">
          <w:marLeft w:val="640"/>
          <w:marRight w:val="0"/>
          <w:marTop w:val="0"/>
          <w:marBottom w:val="0"/>
          <w:divBdr>
            <w:top w:val="none" w:sz="0" w:space="0" w:color="auto"/>
            <w:left w:val="none" w:sz="0" w:space="0" w:color="auto"/>
            <w:bottom w:val="none" w:sz="0" w:space="0" w:color="auto"/>
            <w:right w:val="none" w:sz="0" w:space="0" w:color="auto"/>
          </w:divBdr>
        </w:div>
        <w:div w:id="944382319">
          <w:marLeft w:val="640"/>
          <w:marRight w:val="0"/>
          <w:marTop w:val="0"/>
          <w:marBottom w:val="0"/>
          <w:divBdr>
            <w:top w:val="none" w:sz="0" w:space="0" w:color="auto"/>
            <w:left w:val="none" w:sz="0" w:space="0" w:color="auto"/>
            <w:bottom w:val="none" w:sz="0" w:space="0" w:color="auto"/>
            <w:right w:val="none" w:sz="0" w:space="0" w:color="auto"/>
          </w:divBdr>
        </w:div>
        <w:div w:id="113066460">
          <w:marLeft w:val="640"/>
          <w:marRight w:val="0"/>
          <w:marTop w:val="0"/>
          <w:marBottom w:val="0"/>
          <w:divBdr>
            <w:top w:val="none" w:sz="0" w:space="0" w:color="auto"/>
            <w:left w:val="none" w:sz="0" w:space="0" w:color="auto"/>
            <w:bottom w:val="none" w:sz="0" w:space="0" w:color="auto"/>
            <w:right w:val="none" w:sz="0" w:space="0" w:color="auto"/>
          </w:divBdr>
        </w:div>
        <w:div w:id="2755636">
          <w:marLeft w:val="640"/>
          <w:marRight w:val="0"/>
          <w:marTop w:val="0"/>
          <w:marBottom w:val="0"/>
          <w:divBdr>
            <w:top w:val="none" w:sz="0" w:space="0" w:color="auto"/>
            <w:left w:val="none" w:sz="0" w:space="0" w:color="auto"/>
            <w:bottom w:val="none" w:sz="0" w:space="0" w:color="auto"/>
            <w:right w:val="none" w:sz="0" w:space="0" w:color="auto"/>
          </w:divBdr>
        </w:div>
        <w:div w:id="770710679">
          <w:marLeft w:val="640"/>
          <w:marRight w:val="0"/>
          <w:marTop w:val="0"/>
          <w:marBottom w:val="0"/>
          <w:divBdr>
            <w:top w:val="none" w:sz="0" w:space="0" w:color="auto"/>
            <w:left w:val="none" w:sz="0" w:space="0" w:color="auto"/>
            <w:bottom w:val="none" w:sz="0" w:space="0" w:color="auto"/>
            <w:right w:val="none" w:sz="0" w:space="0" w:color="auto"/>
          </w:divBdr>
        </w:div>
        <w:div w:id="259417322">
          <w:marLeft w:val="640"/>
          <w:marRight w:val="0"/>
          <w:marTop w:val="0"/>
          <w:marBottom w:val="0"/>
          <w:divBdr>
            <w:top w:val="none" w:sz="0" w:space="0" w:color="auto"/>
            <w:left w:val="none" w:sz="0" w:space="0" w:color="auto"/>
            <w:bottom w:val="none" w:sz="0" w:space="0" w:color="auto"/>
            <w:right w:val="none" w:sz="0" w:space="0" w:color="auto"/>
          </w:divBdr>
        </w:div>
        <w:div w:id="1037316431">
          <w:marLeft w:val="640"/>
          <w:marRight w:val="0"/>
          <w:marTop w:val="0"/>
          <w:marBottom w:val="0"/>
          <w:divBdr>
            <w:top w:val="none" w:sz="0" w:space="0" w:color="auto"/>
            <w:left w:val="none" w:sz="0" w:space="0" w:color="auto"/>
            <w:bottom w:val="none" w:sz="0" w:space="0" w:color="auto"/>
            <w:right w:val="none" w:sz="0" w:space="0" w:color="auto"/>
          </w:divBdr>
        </w:div>
        <w:div w:id="1143424886">
          <w:marLeft w:val="640"/>
          <w:marRight w:val="0"/>
          <w:marTop w:val="0"/>
          <w:marBottom w:val="0"/>
          <w:divBdr>
            <w:top w:val="none" w:sz="0" w:space="0" w:color="auto"/>
            <w:left w:val="none" w:sz="0" w:space="0" w:color="auto"/>
            <w:bottom w:val="none" w:sz="0" w:space="0" w:color="auto"/>
            <w:right w:val="none" w:sz="0" w:space="0" w:color="auto"/>
          </w:divBdr>
        </w:div>
        <w:div w:id="1964462000">
          <w:marLeft w:val="640"/>
          <w:marRight w:val="0"/>
          <w:marTop w:val="0"/>
          <w:marBottom w:val="0"/>
          <w:divBdr>
            <w:top w:val="none" w:sz="0" w:space="0" w:color="auto"/>
            <w:left w:val="none" w:sz="0" w:space="0" w:color="auto"/>
            <w:bottom w:val="none" w:sz="0" w:space="0" w:color="auto"/>
            <w:right w:val="none" w:sz="0" w:space="0" w:color="auto"/>
          </w:divBdr>
        </w:div>
        <w:div w:id="969748485">
          <w:marLeft w:val="640"/>
          <w:marRight w:val="0"/>
          <w:marTop w:val="0"/>
          <w:marBottom w:val="0"/>
          <w:divBdr>
            <w:top w:val="none" w:sz="0" w:space="0" w:color="auto"/>
            <w:left w:val="none" w:sz="0" w:space="0" w:color="auto"/>
            <w:bottom w:val="none" w:sz="0" w:space="0" w:color="auto"/>
            <w:right w:val="none" w:sz="0" w:space="0" w:color="auto"/>
          </w:divBdr>
        </w:div>
        <w:div w:id="487328104">
          <w:marLeft w:val="640"/>
          <w:marRight w:val="0"/>
          <w:marTop w:val="0"/>
          <w:marBottom w:val="0"/>
          <w:divBdr>
            <w:top w:val="none" w:sz="0" w:space="0" w:color="auto"/>
            <w:left w:val="none" w:sz="0" w:space="0" w:color="auto"/>
            <w:bottom w:val="none" w:sz="0" w:space="0" w:color="auto"/>
            <w:right w:val="none" w:sz="0" w:space="0" w:color="auto"/>
          </w:divBdr>
        </w:div>
        <w:div w:id="1689409592">
          <w:marLeft w:val="640"/>
          <w:marRight w:val="0"/>
          <w:marTop w:val="0"/>
          <w:marBottom w:val="0"/>
          <w:divBdr>
            <w:top w:val="none" w:sz="0" w:space="0" w:color="auto"/>
            <w:left w:val="none" w:sz="0" w:space="0" w:color="auto"/>
            <w:bottom w:val="none" w:sz="0" w:space="0" w:color="auto"/>
            <w:right w:val="none" w:sz="0" w:space="0" w:color="auto"/>
          </w:divBdr>
        </w:div>
        <w:div w:id="1587225189">
          <w:marLeft w:val="640"/>
          <w:marRight w:val="0"/>
          <w:marTop w:val="0"/>
          <w:marBottom w:val="0"/>
          <w:divBdr>
            <w:top w:val="none" w:sz="0" w:space="0" w:color="auto"/>
            <w:left w:val="none" w:sz="0" w:space="0" w:color="auto"/>
            <w:bottom w:val="none" w:sz="0" w:space="0" w:color="auto"/>
            <w:right w:val="none" w:sz="0" w:space="0" w:color="auto"/>
          </w:divBdr>
        </w:div>
        <w:div w:id="91318329">
          <w:marLeft w:val="640"/>
          <w:marRight w:val="0"/>
          <w:marTop w:val="0"/>
          <w:marBottom w:val="0"/>
          <w:divBdr>
            <w:top w:val="none" w:sz="0" w:space="0" w:color="auto"/>
            <w:left w:val="none" w:sz="0" w:space="0" w:color="auto"/>
            <w:bottom w:val="none" w:sz="0" w:space="0" w:color="auto"/>
            <w:right w:val="none" w:sz="0" w:space="0" w:color="auto"/>
          </w:divBdr>
        </w:div>
        <w:div w:id="1022970982">
          <w:marLeft w:val="640"/>
          <w:marRight w:val="0"/>
          <w:marTop w:val="0"/>
          <w:marBottom w:val="0"/>
          <w:divBdr>
            <w:top w:val="none" w:sz="0" w:space="0" w:color="auto"/>
            <w:left w:val="none" w:sz="0" w:space="0" w:color="auto"/>
            <w:bottom w:val="none" w:sz="0" w:space="0" w:color="auto"/>
            <w:right w:val="none" w:sz="0" w:space="0" w:color="auto"/>
          </w:divBdr>
        </w:div>
        <w:div w:id="1936211675">
          <w:marLeft w:val="640"/>
          <w:marRight w:val="0"/>
          <w:marTop w:val="0"/>
          <w:marBottom w:val="0"/>
          <w:divBdr>
            <w:top w:val="none" w:sz="0" w:space="0" w:color="auto"/>
            <w:left w:val="none" w:sz="0" w:space="0" w:color="auto"/>
            <w:bottom w:val="none" w:sz="0" w:space="0" w:color="auto"/>
            <w:right w:val="none" w:sz="0" w:space="0" w:color="auto"/>
          </w:divBdr>
        </w:div>
        <w:div w:id="1565138042">
          <w:marLeft w:val="640"/>
          <w:marRight w:val="0"/>
          <w:marTop w:val="0"/>
          <w:marBottom w:val="0"/>
          <w:divBdr>
            <w:top w:val="none" w:sz="0" w:space="0" w:color="auto"/>
            <w:left w:val="none" w:sz="0" w:space="0" w:color="auto"/>
            <w:bottom w:val="none" w:sz="0" w:space="0" w:color="auto"/>
            <w:right w:val="none" w:sz="0" w:space="0" w:color="auto"/>
          </w:divBdr>
        </w:div>
        <w:div w:id="504445032">
          <w:marLeft w:val="640"/>
          <w:marRight w:val="0"/>
          <w:marTop w:val="0"/>
          <w:marBottom w:val="0"/>
          <w:divBdr>
            <w:top w:val="none" w:sz="0" w:space="0" w:color="auto"/>
            <w:left w:val="none" w:sz="0" w:space="0" w:color="auto"/>
            <w:bottom w:val="none" w:sz="0" w:space="0" w:color="auto"/>
            <w:right w:val="none" w:sz="0" w:space="0" w:color="auto"/>
          </w:divBdr>
        </w:div>
        <w:div w:id="1531646781">
          <w:marLeft w:val="640"/>
          <w:marRight w:val="0"/>
          <w:marTop w:val="0"/>
          <w:marBottom w:val="0"/>
          <w:divBdr>
            <w:top w:val="none" w:sz="0" w:space="0" w:color="auto"/>
            <w:left w:val="none" w:sz="0" w:space="0" w:color="auto"/>
            <w:bottom w:val="none" w:sz="0" w:space="0" w:color="auto"/>
            <w:right w:val="none" w:sz="0" w:space="0" w:color="auto"/>
          </w:divBdr>
        </w:div>
        <w:div w:id="1921408604">
          <w:marLeft w:val="640"/>
          <w:marRight w:val="0"/>
          <w:marTop w:val="0"/>
          <w:marBottom w:val="0"/>
          <w:divBdr>
            <w:top w:val="none" w:sz="0" w:space="0" w:color="auto"/>
            <w:left w:val="none" w:sz="0" w:space="0" w:color="auto"/>
            <w:bottom w:val="none" w:sz="0" w:space="0" w:color="auto"/>
            <w:right w:val="none" w:sz="0" w:space="0" w:color="auto"/>
          </w:divBdr>
        </w:div>
        <w:div w:id="121464220">
          <w:marLeft w:val="640"/>
          <w:marRight w:val="0"/>
          <w:marTop w:val="0"/>
          <w:marBottom w:val="0"/>
          <w:divBdr>
            <w:top w:val="none" w:sz="0" w:space="0" w:color="auto"/>
            <w:left w:val="none" w:sz="0" w:space="0" w:color="auto"/>
            <w:bottom w:val="none" w:sz="0" w:space="0" w:color="auto"/>
            <w:right w:val="none" w:sz="0" w:space="0" w:color="auto"/>
          </w:divBdr>
        </w:div>
        <w:div w:id="349065715">
          <w:marLeft w:val="640"/>
          <w:marRight w:val="0"/>
          <w:marTop w:val="0"/>
          <w:marBottom w:val="0"/>
          <w:divBdr>
            <w:top w:val="none" w:sz="0" w:space="0" w:color="auto"/>
            <w:left w:val="none" w:sz="0" w:space="0" w:color="auto"/>
            <w:bottom w:val="none" w:sz="0" w:space="0" w:color="auto"/>
            <w:right w:val="none" w:sz="0" w:space="0" w:color="auto"/>
          </w:divBdr>
        </w:div>
        <w:div w:id="1722243495">
          <w:marLeft w:val="640"/>
          <w:marRight w:val="0"/>
          <w:marTop w:val="0"/>
          <w:marBottom w:val="0"/>
          <w:divBdr>
            <w:top w:val="none" w:sz="0" w:space="0" w:color="auto"/>
            <w:left w:val="none" w:sz="0" w:space="0" w:color="auto"/>
            <w:bottom w:val="none" w:sz="0" w:space="0" w:color="auto"/>
            <w:right w:val="none" w:sz="0" w:space="0" w:color="auto"/>
          </w:divBdr>
        </w:div>
        <w:div w:id="1818374751">
          <w:marLeft w:val="640"/>
          <w:marRight w:val="0"/>
          <w:marTop w:val="0"/>
          <w:marBottom w:val="0"/>
          <w:divBdr>
            <w:top w:val="none" w:sz="0" w:space="0" w:color="auto"/>
            <w:left w:val="none" w:sz="0" w:space="0" w:color="auto"/>
            <w:bottom w:val="none" w:sz="0" w:space="0" w:color="auto"/>
            <w:right w:val="none" w:sz="0" w:space="0" w:color="auto"/>
          </w:divBdr>
        </w:div>
        <w:div w:id="938174653">
          <w:marLeft w:val="640"/>
          <w:marRight w:val="0"/>
          <w:marTop w:val="0"/>
          <w:marBottom w:val="0"/>
          <w:divBdr>
            <w:top w:val="none" w:sz="0" w:space="0" w:color="auto"/>
            <w:left w:val="none" w:sz="0" w:space="0" w:color="auto"/>
            <w:bottom w:val="none" w:sz="0" w:space="0" w:color="auto"/>
            <w:right w:val="none" w:sz="0" w:space="0" w:color="auto"/>
          </w:divBdr>
        </w:div>
        <w:div w:id="892501999">
          <w:marLeft w:val="640"/>
          <w:marRight w:val="0"/>
          <w:marTop w:val="0"/>
          <w:marBottom w:val="0"/>
          <w:divBdr>
            <w:top w:val="none" w:sz="0" w:space="0" w:color="auto"/>
            <w:left w:val="none" w:sz="0" w:space="0" w:color="auto"/>
            <w:bottom w:val="none" w:sz="0" w:space="0" w:color="auto"/>
            <w:right w:val="none" w:sz="0" w:space="0" w:color="auto"/>
          </w:divBdr>
        </w:div>
        <w:div w:id="333267646">
          <w:marLeft w:val="640"/>
          <w:marRight w:val="0"/>
          <w:marTop w:val="0"/>
          <w:marBottom w:val="0"/>
          <w:divBdr>
            <w:top w:val="none" w:sz="0" w:space="0" w:color="auto"/>
            <w:left w:val="none" w:sz="0" w:space="0" w:color="auto"/>
            <w:bottom w:val="none" w:sz="0" w:space="0" w:color="auto"/>
            <w:right w:val="none" w:sz="0" w:space="0" w:color="auto"/>
          </w:divBdr>
        </w:div>
        <w:div w:id="2141224680">
          <w:marLeft w:val="640"/>
          <w:marRight w:val="0"/>
          <w:marTop w:val="0"/>
          <w:marBottom w:val="0"/>
          <w:divBdr>
            <w:top w:val="none" w:sz="0" w:space="0" w:color="auto"/>
            <w:left w:val="none" w:sz="0" w:space="0" w:color="auto"/>
            <w:bottom w:val="none" w:sz="0" w:space="0" w:color="auto"/>
            <w:right w:val="none" w:sz="0" w:space="0" w:color="auto"/>
          </w:divBdr>
        </w:div>
        <w:div w:id="1557010607">
          <w:marLeft w:val="640"/>
          <w:marRight w:val="0"/>
          <w:marTop w:val="0"/>
          <w:marBottom w:val="0"/>
          <w:divBdr>
            <w:top w:val="none" w:sz="0" w:space="0" w:color="auto"/>
            <w:left w:val="none" w:sz="0" w:space="0" w:color="auto"/>
            <w:bottom w:val="none" w:sz="0" w:space="0" w:color="auto"/>
            <w:right w:val="none" w:sz="0" w:space="0" w:color="auto"/>
          </w:divBdr>
        </w:div>
        <w:div w:id="962155796">
          <w:marLeft w:val="640"/>
          <w:marRight w:val="0"/>
          <w:marTop w:val="0"/>
          <w:marBottom w:val="0"/>
          <w:divBdr>
            <w:top w:val="none" w:sz="0" w:space="0" w:color="auto"/>
            <w:left w:val="none" w:sz="0" w:space="0" w:color="auto"/>
            <w:bottom w:val="none" w:sz="0" w:space="0" w:color="auto"/>
            <w:right w:val="none" w:sz="0" w:space="0" w:color="auto"/>
          </w:divBdr>
        </w:div>
        <w:div w:id="1699772566">
          <w:marLeft w:val="640"/>
          <w:marRight w:val="0"/>
          <w:marTop w:val="0"/>
          <w:marBottom w:val="0"/>
          <w:divBdr>
            <w:top w:val="none" w:sz="0" w:space="0" w:color="auto"/>
            <w:left w:val="none" w:sz="0" w:space="0" w:color="auto"/>
            <w:bottom w:val="none" w:sz="0" w:space="0" w:color="auto"/>
            <w:right w:val="none" w:sz="0" w:space="0" w:color="auto"/>
          </w:divBdr>
        </w:div>
        <w:div w:id="1309162333">
          <w:marLeft w:val="640"/>
          <w:marRight w:val="0"/>
          <w:marTop w:val="0"/>
          <w:marBottom w:val="0"/>
          <w:divBdr>
            <w:top w:val="none" w:sz="0" w:space="0" w:color="auto"/>
            <w:left w:val="none" w:sz="0" w:space="0" w:color="auto"/>
            <w:bottom w:val="none" w:sz="0" w:space="0" w:color="auto"/>
            <w:right w:val="none" w:sz="0" w:space="0" w:color="auto"/>
          </w:divBdr>
        </w:div>
        <w:div w:id="1444182854">
          <w:marLeft w:val="640"/>
          <w:marRight w:val="0"/>
          <w:marTop w:val="0"/>
          <w:marBottom w:val="0"/>
          <w:divBdr>
            <w:top w:val="none" w:sz="0" w:space="0" w:color="auto"/>
            <w:left w:val="none" w:sz="0" w:space="0" w:color="auto"/>
            <w:bottom w:val="none" w:sz="0" w:space="0" w:color="auto"/>
            <w:right w:val="none" w:sz="0" w:space="0" w:color="auto"/>
          </w:divBdr>
        </w:div>
        <w:div w:id="139352141">
          <w:marLeft w:val="640"/>
          <w:marRight w:val="0"/>
          <w:marTop w:val="0"/>
          <w:marBottom w:val="0"/>
          <w:divBdr>
            <w:top w:val="none" w:sz="0" w:space="0" w:color="auto"/>
            <w:left w:val="none" w:sz="0" w:space="0" w:color="auto"/>
            <w:bottom w:val="none" w:sz="0" w:space="0" w:color="auto"/>
            <w:right w:val="none" w:sz="0" w:space="0" w:color="auto"/>
          </w:divBdr>
        </w:div>
        <w:div w:id="1823698577">
          <w:marLeft w:val="640"/>
          <w:marRight w:val="0"/>
          <w:marTop w:val="0"/>
          <w:marBottom w:val="0"/>
          <w:divBdr>
            <w:top w:val="none" w:sz="0" w:space="0" w:color="auto"/>
            <w:left w:val="none" w:sz="0" w:space="0" w:color="auto"/>
            <w:bottom w:val="none" w:sz="0" w:space="0" w:color="auto"/>
            <w:right w:val="none" w:sz="0" w:space="0" w:color="auto"/>
          </w:divBdr>
        </w:div>
      </w:divsChild>
    </w:div>
    <w:div w:id="1970629044">
      <w:bodyDiv w:val="1"/>
      <w:marLeft w:val="0"/>
      <w:marRight w:val="0"/>
      <w:marTop w:val="0"/>
      <w:marBottom w:val="0"/>
      <w:divBdr>
        <w:top w:val="none" w:sz="0" w:space="0" w:color="auto"/>
        <w:left w:val="none" w:sz="0" w:space="0" w:color="auto"/>
        <w:bottom w:val="none" w:sz="0" w:space="0" w:color="auto"/>
        <w:right w:val="none" w:sz="0" w:space="0" w:color="auto"/>
      </w:divBdr>
      <w:divsChild>
        <w:div w:id="327825220">
          <w:marLeft w:val="640"/>
          <w:marRight w:val="0"/>
          <w:marTop w:val="0"/>
          <w:marBottom w:val="0"/>
          <w:divBdr>
            <w:top w:val="none" w:sz="0" w:space="0" w:color="auto"/>
            <w:left w:val="none" w:sz="0" w:space="0" w:color="auto"/>
            <w:bottom w:val="none" w:sz="0" w:space="0" w:color="auto"/>
            <w:right w:val="none" w:sz="0" w:space="0" w:color="auto"/>
          </w:divBdr>
        </w:div>
        <w:div w:id="1642273583">
          <w:marLeft w:val="640"/>
          <w:marRight w:val="0"/>
          <w:marTop w:val="0"/>
          <w:marBottom w:val="0"/>
          <w:divBdr>
            <w:top w:val="none" w:sz="0" w:space="0" w:color="auto"/>
            <w:left w:val="none" w:sz="0" w:space="0" w:color="auto"/>
            <w:bottom w:val="none" w:sz="0" w:space="0" w:color="auto"/>
            <w:right w:val="none" w:sz="0" w:space="0" w:color="auto"/>
          </w:divBdr>
        </w:div>
        <w:div w:id="1671250365">
          <w:marLeft w:val="640"/>
          <w:marRight w:val="0"/>
          <w:marTop w:val="0"/>
          <w:marBottom w:val="0"/>
          <w:divBdr>
            <w:top w:val="none" w:sz="0" w:space="0" w:color="auto"/>
            <w:left w:val="none" w:sz="0" w:space="0" w:color="auto"/>
            <w:bottom w:val="none" w:sz="0" w:space="0" w:color="auto"/>
            <w:right w:val="none" w:sz="0" w:space="0" w:color="auto"/>
          </w:divBdr>
        </w:div>
        <w:div w:id="220337284">
          <w:marLeft w:val="640"/>
          <w:marRight w:val="0"/>
          <w:marTop w:val="0"/>
          <w:marBottom w:val="0"/>
          <w:divBdr>
            <w:top w:val="none" w:sz="0" w:space="0" w:color="auto"/>
            <w:left w:val="none" w:sz="0" w:space="0" w:color="auto"/>
            <w:bottom w:val="none" w:sz="0" w:space="0" w:color="auto"/>
            <w:right w:val="none" w:sz="0" w:space="0" w:color="auto"/>
          </w:divBdr>
        </w:div>
        <w:div w:id="124586920">
          <w:marLeft w:val="640"/>
          <w:marRight w:val="0"/>
          <w:marTop w:val="0"/>
          <w:marBottom w:val="0"/>
          <w:divBdr>
            <w:top w:val="none" w:sz="0" w:space="0" w:color="auto"/>
            <w:left w:val="none" w:sz="0" w:space="0" w:color="auto"/>
            <w:bottom w:val="none" w:sz="0" w:space="0" w:color="auto"/>
            <w:right w:val="none" w:sz="0" w:space="0" w:color="auto"/>
          </w:divBdr>
        </w:div>
        <w:div w:id="1494175104">
          <w:marLeft w:val="640"/>
          <w:marRight w:val="0"/>
          <w:marTop w:val="0"/>
          <w:marBottom w:val="0"/>
          <w:divBdr>
            <w:top w:val="none" w:sz="0" w:space="0" w:color="auto"/>
            <w:left w:val="none" w:sz="0" w:space="0" w:color="auto"/>
            <w:bottom w:val="none" w:sz="0" w:space="0" w:color="auto"/>
            <w:right w:val="none" w:sz="0" w:space="0" w:color="auto"/>
          </w:divBdr>
        </w:div>
        <w:div w:id="1084229695">
          <w:marLeft w:val="640"/>
          <w:marRight w:val="0"/>
          <w:marTop w:val="0"/>
          <w:marBottom w:val="0"/>
          <w:divBdr>
            <w:top w:val="none" w:sz="0" w:space="0" w:color="auto"/>
            <w:left w:val="none" w:sz="0" w:space="0" w:color="auto"/>
            <w:bottom w:val="none" w:sz="0" w:space="0" w:color="auto"/>
            <w:right w:val="none" w:sz="0" w:space="0" w:color="auto"/>
          </w:divBdr>
        </w:div>
        <w:div w:id="495415583">
          <w:marLeft w:val="640"/>
          <w:marRight w:val="0"/>
          <w:marTop w:val="0"/>
          <w:marBottom w:val="0"/>
          <w:divBdr>
            <w:top w:val="none" w:sz="0" w:space="0" w:color="auto"/>
            <w:left w:val="none" w:sz="0" w:space="0" w:color="auto"/>
            <w:bottom w:val="none" w:sz="0" w:space="0" w:color="auto"/>
            <w:right w:val="none" w:sz="0" w:space="0" w:color="auto"/>
          </w:divBdr>
        </w:div>
        <w:div w:id="349991482">
          <w:marLeft w:val="640"/>
          <w:marRight w:val="0"/>
          <w:marTop w:val="0"/>
          <w:marBottom w:val="0"/>
          <w:divBdr>
            <w:top w:val="none" w:sz="0" w:space="0" w:color="auto"/>
            <w:left w:val="none" w:sz="0" w:space="0" w:color="auto"/>
            <w:bottom w:val="none" w:sz="0" w:space="0" w:color="auto"/>
            <w:right w:val="none" w:sz="0" w:space="0" w:color="auto"/>
          </w:divBdr>
        </w:div>
        <w:div w:id="566454357">
          <w:marLeft w:val="640"/>
          <w:marRight w:val="0"/>
          <w:marTop w:val="0"/>
          <w:marBottom w:val="0"/>
          <w:divBdr>
            <w:top w:val="none" w:sz="0" w:space="0" w:color="auto"/>
            <w:left w:val="none" w:sz="0" w:space="0" w:color="auto"/>
            <w:bottom w:val="none" w:sz="0" w:space="0" w:color="auto"/>
            <w:right w:val="none" w:sz="0" w:space="0" w:color="auto"/>
          </w:divBdr>
        </w:div>
        <w:div w:id="37704095">
          <w:marLeft w:val="640"/>
          <w:marRight w:val="0"/>
          <w:marTop w:val="0"/>
          <w:marBottom w:val="0"/>
          <w:divBdr>
            <w:top w:val="none" w:sz="0" w:space="0" w:color="auto"/>
            <w:left w:val="none" w:sz="0" w:space="0" w:color="auto"/>
            <w:bottom w:val="none" w:sz="0" w:space="0" w:color="auto"/>
            <w:right w:val="none" w:sz="0" w:space="0" w:color="auto"/>
          </w:divBdr>
        </w:div>
        <w:div w:id="1028065566">
          <w:marLeft w:val="640"/>
          <w:marRight w:val="0"/>
          <w:marTop w:val="0"/>
          <w:marBottom w:val="0"/>
          <w:divBdr>
            <w:top w:val="none" w:sz="0" w:space="0" w:color="auto"/>
            <w:left w:val="none" w:sz="0" w:space="0" w:color="auto"/>
            <w:bottom w:val="none" w:sz="0" w:space="0" w:color="auto"/>
            <w:right w:val="none" w:sz="0" w:space="0" w:color="auto"/>
          </w:divBdr>
        </w:div>
        <w:div w:id="292369467">
          <w:marLeft w:val="640"/>
          <w:marRight w:val="0"/>
          <w:marTop w:val="0"/>
          <w:marBottom w:val="0"/>
          <w:divBdr>
            <w:top w:val="none" w:sz="0" w:space="0" w:color="auto"/>
            <w:left w:val="none" w:sz="0" w:space="0" w:color="auto"/>
            <w:bottom w:val="none" w:sz="0" w:space="0" w:color="auto"/>
            <w:right w:val="none" w:sz="0" w:space="0" w:color="auto"/>
          </w:divBdr>
        </w:div>
        <w:div w:id="441534076">
          <w:marLeft w:val="640"/>
          <w:marRight w:val="0"/>
          <w:marTop w:val="0"/>
          <w:marBottom w:val="0"/>
          <w:divBdr>
            <w:top w:val="none" w:sz="0" w:space="0" w:color="auto"/>
            <w:left w:val="none" w:sz="0" w:space="0" w:color="auto"/>
            <w:bottom w:val="none" w:sz="0" w:space="0" w:color="auto"/>
            <w:right w:val="none" w:sz="0" w:space="0" w:color="auto"/>
          </w:divBdr>
        </w:div>
        <w:div w:id="1917084607">
          <w:marLeft w:val="640"/>
          <w:marRight w:val="0"/>
          <w:marTop w:val="0"/>
          <w:marBottom w:val="0"/>
          <w:divBdr>
            <w:top w:val="none" w:sz="0" w:space="0" w:color="auto"/>
            <w:left w:val="none" w:sz="0" w:space="0" w:color="auto"/>
            <w:bottom w:val="none" w:sz="0" w:space="0" w:color="auto"/>
            <w:right w:val="none" w:sz="0" w:space="0" w:color="auto"/>
          </w:divBdr>
        </w:div>
        <w:div w:id="1911191601">
          <w:marLeft w:val="640"/>
          <w:marRight w:val="0"/>
          <w:marTop w:val="0"/>
          <w:marBottom w:val="0"/>
          <w:divBdr>
            <w:top w:val="none" w:sz="0" w:space="0" w:color="auto"/>
            <w:left w:val="none" w:sz="0" w:space="0" w:color="auto"/>
            <w:bottom w:val="none" w:sz="0" w:space="0" w:color="auto"/>
            <w:right w:val="none" w:sz="0" w:space="0" w:color="auto"/>
          </w:divBdr>
        </w:div>
        <w:div w:id="1093355264">
          <w:marLeft w:val="640"/>
          <w:marRight w:val="0"/>
          <w:marTop w:val="0"/>
          <w:marBottom w:val="0"/>
          <w:divBdr>
            <w:top w:val="none" w:sz="0" w:space="0" w:color="auto"/>
            <w:left w:val="none" w:sz="0" w:space="0" w:color="auto"/>
            <w:bottom w:val="none" w:sz="0" w:space="0" w:color="auto"/>
            <w:right w:val="none" w:sz="0" w:space="0" w:color="auto"/>
          </w:divBdr>
        </w:div>
        <w:div w:id="1085225043">
          <w:marLeft w:val="640"/>
          <w:marRight w:val="0"/>
          <w:marTop w:val="0"/>
          <w:marBottom w:val="0"/>
          <w:divBdr>
            <w:top w:val="none" w:sz="0" w:space="0" w:color="auto"/>
            <w:left w:val="none" w:sz="0" w:space="0" w:color="auto"/>
            <w:bottom w:val="none" w:sz="0" w:space="0" w:color="auto"/>
            <w:right w:val="none" w:sz="0" w:space="0" w:color="auto"/>
          </w:divBdr>
        </w:div>
        <w:div w:id="2077626455">
          <w:marLeft w:val="640"/>
          <w:marRight w:val="0"/>
          <w:marTop w:val="0"/>
          <w:marBottom w:val="0"/>
          <w:divBdr>
            <w:top w:val="none" w:sz="0" w:space="0" w:color="auto"/>
            <w:left w:val="none" w:sz="0" w:space="0" w:color="auto"/>
            <w:bottom w:val="none" w:sz="0" w:space="0" w:color="auto"/>
            <w:right w:val="none" w:sz="0" w:space="0" w:color="auto"/>
          </w:divBdr>
        </w:div>
        <w:div w:id="2084981623">
          <w:marLeft w:val="640"/>
          <w:marRight w:val="0"/>
          <w:marTop w:val="0"/>
          <w:marBottom w:val="0"/>
          <w:divBdr>
            <w:top w:val="none" w:sz="0" w:space="0" w:color="auto"/>
            <w:left w:val="none" w:sz="0" w:space="0" w:color="auto"/>
            <w:bottom w:val="none" w:sz="0" w:space="0" w:color="auto"/>
            <w:right w:val="none" w:sz="0" w:space="0" w:color="auto"/>
          </w:divBdr>
        </w:div>
        <w:div w:id="519397187">
          <w:marLeft w:val="640"/>
          <w:marRight w:val="0"/>
          <w:marTop w:val="0"/>
          <w:marBottom w:val="0"/>
          <w:divBdr>
            <w:top w:val="none" w:sz="0" w:space="0" w:color="auto"/>
            <w:left w:val="none" w:sz="0" w:space="0" w:color="auto"/>
            <w:bottom w:val="none" w:sz="0" w:space="0" w:color="auto"/>
            <w:right w:val="none" w:sz="0" w:space="0" w:color="auto"/>
          </w:divBdr>
        </w:div>
        <w:div w:id="1278218524">
          <w:marLeft w:val="640"/>
          <w:marRight w:val="0"/>
          <w:marTop w:val="0"/>
          <w:marBottom w:val="0"/>
          <w:divBdr>
            <w:top w:val="none" w:sz="0" w:space="0" w:color="auto"/>
            <w:left w:val="none" w:sz="0" w:space="0" w:color="auto"/>
            <w:bottom w:val="none" w:sz="0" w:space="0" w:color="auto"/>
            <w:right w:val="none" w:sz="0" w:space="0" w:color="auto"/>
          </w:divBdr>
        </w:div>
        <w:div w:id="405497327">
          <w:marLeft w:val="640"/>
          <w:marRight w:val="0"/>
          <w:marTop w:val="0"/>
          <w:marBottom w:val="0"/>
          <w:divBdr>
            <w:top w:val="none" w:sz="0" w:space="0" w:color="auto"/>
            <w:left w:val="none" w:sz="0" w:space="0" w:color="auto"/>
            <w:bottom w:val="none" w:sz="0" w:space="0" w:color="auto"/>
            <w:right w:val="none" w:sz="0" w:space="0" w:color="auto"/>
          </w:divBdr>
        </w:div>
        <w:div w:id="1649895064">
          <w:marLeft w:val="640"/>
          <w:marRight w:val="0"/>
          <w:marTop w:val="0"/>
          <w:marBottom w:val="0"/>
          <w:divBdr>
            <w:top w:val="none" w:sz="0" w:space="0" w:color="auto"/>
            <w:left w:val="none" w:sz="0" w:space="0" w:color="auto"/>
            <w:bottom w:val="none" w:sz="0" w:space="0" w:color="auto"/>
            <w:right w:val="none" w:sz="0" w:space="0" w:color="auto"/>
          </w:divBdr>
        </w:div>
        <w:div w:id="1659267166">
          <w:marLeft w:val="640"/>
          <w:marRight w:val="0"/>
          <w:marTop w:val="0"/>
          <w:marBottom w:val="0"/>
          <w:divBdr>
            <w:top w:val="none" w:sz="0" w:space="0" w:color="auto"/>
            <w:left w:val="none" w:sz="0" w:space="0" w:color="auto"/>
            <w:bottom w:val="none" w:sz="0" w:space="0" w:color="auto"/>
            <w:right w:val="none" w:sz="0" w:space="0" w:color="auto"/>
          </w:divBdr>
        </w:div>
        <w:div w:id="110631682">
          <w:marLeft w:val="640"/>
          <w:marRight w:val="0"/>
          <w:marTop w:val="0"/>
          <w:marBottom w:val="0"/>
          <w:divBdr>
            <w:top w:val="none" w:sz="0" w:space="0" w:color="auto"/>
            <w:left w:val="none" w:sz="0" w:space="0" w:color="auto"/>
            <w:bottom w:val="none" w:sz="0" w:space="0" w:color="auto"/>
            <w:right w:val="none" w:sz="0" w:space="0" w:color="auto"/>
          </w:divBdr>
        </w:div>
        <w:div w:id="1837070133">
          <w:marLeft w:val="640"/>
          <w:marRight w:val="0"/>
          <w:marTop w:val="0"/>
          <w:marBottom w:val="0"/>
          <w:divBdr>
            <w:top w:val="none" w:sz="0" w:space="0" w:color="auto"/>
            <w:left w:val="none" w:sz="0" w:space="0" w:color="auto"/>
            <w:bottom w:val="none" w:sz="0" w:space="0" w:color="auto"/>
            <w:right w:val="none" w:sz="0" w:space="0" w:color="auto"/>
          </w:divBdr>
        </w:div>
        <w:div w:id="1644970046">
          <w:marLeft w:val="640"/>
          <w:marRight w:val="0"/>
          <w:marTop w:val="0"/>
          <w:marBottom w:val="0"/>
          <w:divBdr>
            <w:top w:val="none" w:sz="0" w:space="0" w:color="auto"/>
            <w:left w:val="none" w:sz="0" w:space="0" w:color="auto"/>
            <w:bottom w:val="none" w:sz="0" w:space="0" w:color="auto"/>
            <w:right w:val="none" w:sz="0" w:space="0" w:color="auto"/>
          </w:divBdr>
        </w:div>
        <w:div w:id="75786542">
          <w:marLeft w:val="640"/>
          <w:marRight w:val="0"/>
          <w:marTop w:val="0"/>
          <w:marBottom w:val="0"/>
          <w:divBdr>
            <w:top w:val="none" w:sz="0" w:space="0" w:color="auto"/>
            <w:left w:val="none" w:sz="0" w:space="0" w:color="auto"/>
            <w:bottom w:val="none" w:sz="0" w:space="0" w:color="auto"/>
            <w:right w:val="none" w:sz="0" w:space="0" w:color="auto"/>
          </w:divBdr>
        </w:div>
        <w:div w:id="912131418">
          <w:marLeft w:val="640"/>
          <w:marRight w:val="0"/>
          <w:marTop w:val="0"/>
          <w:marBottom w:val="0"/>
          <w:divBdr>
            <w:top w:val="none" w:sz="0" w:space="0" w:color="auto"/>
            <w:left w:val="none" w:sz="0" w:space="0" w:color="auto"/>
            <w:bottom w:val="none" w:sz="0" w:space="0" w:color="auto"/>
            <w:right w:val="none" w:sz="0" w:space="0" w:color="auto"/>
          </w:divBdr>
        </w:div>
        <w:div w:id="1177580309">
          <w:marLeft w:val="640"/>
          <w:marRight w:val="0"/>
          <w:marTop w:val="0"/>
          <w:marBottom w:val="0"/>
          <w:divBdr>
            <w:top w:val="none" w:sz="0" w:space="0" w:color="auto"/>
            <w:left w:val="none" w:sz="0" w:space="0" w:color="auto"/>
            <w:bottom w:val="none" w:sz="0" w:space="0" w:color="auto"/>
            <w:right w:val="none" w:sz="0" w:space="0" w:color="auto"/>
          </w:divBdr>
        </w:div>
        <w:div w:id="2050913545">
          <w:marLeft w:val="640"/>
          <w:marRight w:val="0"/>
          <w:marTop w:val="0"/>
          <w:marBottom w:val="0"/>
          <w:divBdr>
            <w:top w:val="none" w:sz="0" w:space="0" w:color="auto"/>
            <w:left w:val="none" w:sz="0" w:space="0" w:color="auto"/>
            <w:bottom w:val="none" w:sz="0" w:space="0" w:color="auto"/>
            <w:right w:val="none" w:sz="0" w:space="0" w:color="auto"/>
          </w:divBdr>
        </w:div>
        <w:div w:id="1605307997">
          <w:marLeft w:val="640"/>
          <w:marRight w:val="0"/>
          <w:marTop w:val="0"/>
          <w:marBottom w:val="0"/>
          <w:divBdr>
            <w:top w:val="none" w:sz="0" w:space="0" w:color="auto"/>
            <w:left w:val="none" w:sz="0" w:space="0" w:color="auto"/>
            <w:bottom w:val="none" w:sz="0" w:space="0" w:color="auto"/>
            <w:right w:val="none" w:sz="0" w:space="0" w:color="auto"/>
          </w:divBdr>
        </w:div>
        <w:div w:id="467213684">
          <w:marLeft w:val="640"/>
          <w:marRight w:val="0"/>
          <w:marTop w:val="0"/>
          <w:marBottom w:val="0"/>
          <w:divBdr>
            <w:top w:val="none" w:sz="0" w:space="0" w:color="auto"/>
            <w:left w:val="none" w:sz="0" w:space="0" w:color="auto"/>
            <w:bottom w:val="none" w:sz="0" w:space="0" w:color="auto"/>
            <w:right w:val="none" w:sz="0" w:space="0" w:color="auto"/>
          </w:divBdr>
        </w:div>
        <w:div w:id="1977055724">
          <w:marLeft w:val="640"/>
          <w:marRight w:val="0"/>
          <w:marTop w:val="0"/>
          <w:marBottom w:val="0"/>
          <w:divBdr>
            <w:top w:val="none" w:sz="0" w:space="0" w:color="auto"/>
            <w:left w:val="none" w:sz="0" w:space="0" w:color="auto"/>
            <w:bottom w:val="none" w:sz="0" w:space="0" w:color="auto"/>
            <w:right w:val="none" w:sz="0" w:space="0" w:color="auto"/>
          </w:divBdr>
        </w:div>
        <w:div w:id="1583295737">
          <w:marLeft w:val="640"/>
          <w:marRight w:val="0"/>
          <w:marTop w:val="0"/>
          <w:marBottom w:val="0"/>
          <w:divBdr>
            <w:top w:val="none" w:sz="0" w:space="0" w:color="auto"/>
            <w:left w:val="none" w:sz="0" w:space="0" w:color="auto"/>
            <w:bottom w:val="none" w:sz="0" w:space="0" w:color="auto"/>
            <w:right w:val="none" w:sz="0" w:space="0" w:color="auto"/>
          </w:divBdr>
        </w:div>
        <w:div w:id="1073889811">
          <w:marLeft w:val="640"/>
          <w:marRight w:val="0"/>
          <w:marTop w:val="0"/>
          <w:marBottom w:val="0"/>
          <w:divBdr>
            <w:top w:val="none" w:sz="0" w:space="0" w:color="auto"/>
            <w:left w:val="none" w:sz="0" w:space="0" w:color="auto"/>
            <w:bottom w:val="none" w:sz="0" w:space="0" w:color="auto"/>
            <w:right w:val="none" w:sz="0" w:space="0" w:color="auto"/>
          </w:divBdr>
        </w:div>
        <w:div w:id="2122339852">
          <w:marLeft w:val="640"/>
          <w:marRight w:val="0"/>
          <w:marTop w:val="0"/>
          <w:marBottom w:val="0"/>
          <w:divBdr>
            <w:top w:val="none" w:sz="0" w:space="0" w:color="auto"/>
            <w:left w:val="none" w:sz="0" w:space="0" w:color="auto"/>
            <w:bottom w:val="none" w:sz="0" w:space="0" w:color="auto"/>
            <w:right w:val="none" w:sz="0" w:space="0" w:color="auto"/>
          </w:divBdr>
        </w:div>
        <w:div w:id="694498649">
          <w:marLeft w:val="640"/>
          <w:marRight w:val="0"/>
          <w:marTop w:val="0"/>
          <w:marBottom w:val="0"/>
          <w:divBdr>
            <w:top w:val="none" w:sz="0" w:space="0" w:color="auto"/>
            <w:left w:val="none" w:sz="0" w:space="0" w:color="auto"/>
            <w:bottom w:val="none" w:sz="0" w:space="0" w:color="auto"/>
            <w:right w:val="none" w:sz="0" w:space="0" w:color="auto"/>
          </w:divBdr>
        </w:div>
        <w:div w:id="1418792366">
          <w:marLeft w:val="640"/>
          <w:marRight w:val="0"/>
          <w:marTop w:val="0"/>
          <w:marBottom w:val="0"/>
          <w:divBdr>
            <w:top w:val="none" w:sz="0" w:space="0" w:color="auto"/>
            <w:left w:val="none" w:sz="0" w:space="0" w:color="auto"/>
            <w:bottom w:val="none" w:sz="0" w:space="0" w:color="auto"/>
            <w:right w:val="none" w:sz="0" w:space="0" w:color="auto"/>
          </w:divBdr>
        </w:div>
        <w:div w:id="1031105778">
          <w:marLeft w:val="640"/>
          <w:marRight w:val="0"/>
          <w:marTop w:val="0"/>
          <w:marBottom w:val="0"/>
          <w:divBdr>
            <w:top w:val="none" w:sz="0" w:space="0" w:color="auto"/>
            <w:left w:val="none" w:sz="0" w:space="0" w:color="auto"/>
            <w:bottom w:val="none" w:sz="0" w:space="0" w:color="auto"/>
            <w:right w:val="none" w:sz="0" w:space="0" w:color="auto"/>
          </w:divBdr>
        </w:div>
        <w:div w:id="742525438">
          <w:marLeft w:val="640"/>
          <w:marRight w:val="0"/>
          <w:marTop w:val="0"/>
          <w:marBottom w:val="0"/>
          <w:divBdr>
            <w:top w:val="none" w:sz="0" w:space="0" w:color="auto"/>
            <w:left w:val="none" w:sz="0" w:space="0" w:color="auto"/>
            <w:bottom w:val="none" w:sz="0" w:space="0" w:color="auto"/>
            <w:right w:val="none" w:sz="0" w:space="0" w:color="auto"/>
          </w:divBdr>
        </w:div>
        <w:div w:id="215356418">
          <w:marLeft w:val="640"/>
          <w:marRight w:val="0"/>
          <w:marTop w:val="0"/>
          <w:marBottom w:val="0"/>
          <w:divBdr>
            <w:top w:val="none" w:sz="0" w:space="0" w:color="auto"/>
            <w:left w:val="none" w:sz="0" w:space="0" w:color="auto"/>
            <w:bottom w:val="none" w:sz="0" w:space="0" w:color="auto"/>
            <w:right w:val="none" w:sz="0" w:space="0" w:color="auto"/>
          </w:divBdr>
        </w:div>
        <w:div w:id="144859366">
          <w:marLeft w:val="640"/>
          <w:marRight w:val="0"/>
          <w:marTop w:val="0"/>
          <w:marBottom w:val="0"/>
          <w:divBdr>
            <w:top w:val="none" w:sz="0" w:space="0" w:color="auto"/>
            <w:left w:val="none" w:sz="0" w:space="0" w:color="auto"/>
            <w:bottom w:val="none" w:sz="0" w:space="0" w:color="auto"/>
            <w:right w:val="none" w:sz="0" w:space="0" w:color="auto"/>
          </w:divBdr>
        </w:div>
      </w:divsChild>
    </w:div>
    <w:div w:id="1985811463">
      <w:bodyDiv w:val="1"/>
      <w:marLeft w:val="0"/>
      <w:marRight w:val="0"/>
      <w:marTop w:val="0"/>
      <w:marBottom w:val="0"/>
      <w:divBdr>
        <w:top w:val="none" w:sz="0" w:space="0" w:color="auto"/>
        <w:left w:val="none" w:sz="0" w:space="0" w:color="auto"/>
        <w:bottom w:val="none" w:sz="0" w:space="0" w:color="auto"/>
        <w:right w:val="none" w:sz="0" w:space="0" w:color="auto"/>
      </w:divBdr>
      <w:divsChild>
        <w:div w:id="1392464671">
          <w:marLeft w:val="640"/>
          <w:marRight w:val="0"/>
          <w:marTop w:val="0"/>
          <w:marBottom w:val="0"/>
          <w:divBdr>
            <w:top w:val="none" w:sz="0" w:space="0" w:color="auto"/>
            <w:left w:val="none" w:sz="0" w:space="0" w:color="auto"/>
            <w:bottom w:val="none" w:sz="0" w:space="0" w:color="auto"/>
            <w:right w:val="none" w:sz="0" w:space="0" w:color="auto"/>
          </w:divBdr>
        </w:div>
        <w:div w:id="859009552">
          <w:marLeft w:val="640"/>
          <w:marRight w:val="0"/>
          <w:marTop w:val="0"/>
          <w:marBottom w:val="0"/>
          <w:divBdr>
            <w:top w:val="none" w:sz="0" w:space="0" w:color="auto"/>
            <w:left w:val="none" w:sz="0" w:space="0" w:color="auto"/>
            <w:bottom w:val="none" w:sz="0" w:space="0" w:color="auto"/>
            <w:right w:val="none" w:sz="0" w:space="0" w:color="auto"/>
          </w:divBdr>
        </w:div>
        <w:div w:id="1115102065">
          <w:marLeft w:val="640"/>
          <w:marRight w:val="0"/>
          <w:marTop w:val="0"/>
          <w:marBottom w:val="0"/>
          <w:divBdr>
            <w:top w:val="none" w:sz="0" w:space="0" w:color="auto"/>
            <w:left w:val="none" w:sz="0" w:space="0" w:color="auto"/>
            <w:bottom w:val="none" w:sz="0" w:space="0" w:color="auto"/>
            <w:right w:val="none" w:sz="0" w:space="0" w:color="auto"/>
          </w:divBdr>
        </w:div>
        <w:div w:id="562522140">
          <w:marLeft w:val="640"/>
          <w:marRight w:val="0"/>
          <w:marTop w:val="0"/>
          <w:marBottom w:val="0"/>
          <w:divBdr>
            <w:top w:val="none" w:sz="0" w:space="0" w:color="auto"/>
            <w:left w:val="none" w:sz="0" w:space="0" w:color="auto"/>
            <w:bottom w:val="none" w:sz="0" w:space="0" w:color="auto"/>
            <w:right w:val="none" w:sz="0" w:space="0" w:color="auto"/>
          </w:divBdr>
        </w:div>
        <w:div w:id="486553621">
          <w:marLeft w:val="640"/>
          <w:marRight w:val="0"/>
          <w:marTop w:val="0"/>
          <w:marBottom w:val="0"/>
          <w:divBdr>
            <w:top w:val="none" w:sz="0" w:space="0" w:color="auto"/>
            <w:left w:val="none" w:sz="0" w:space="0" w:color="auto"/>
            <w:bottom w:val="none" w:sz="0" w:space="0" w:color="auto"/>
            <w:right w:val="none" w:sz="0" w:space="0" w:color="auto"/>
          </w:divBdr>
        </w:div>
        <w:div w:id="1317345878">
          <w:marLeft w:val="640"/>
          <w:marRight w:val="0"/>
          <w:marTop w:val="0"/>
          <w:marBottom w:val="0"/>
          <w:divBdr>
            <w:top w:val="none" w:sz="0" w:space="0" w:color="auto"/>
            <w:left w:val="none" w:sz="0" w:space="0" w:color="auto"/>
            <w:bottom w:val="none" w:sz="0" w:space="0" w:color="auto"/>
            <w:right w:val="none" w:sz="0" w:space="0" w:color="auto"/>
          </w:divBdr>
        </w:div>
        <w:div w:id="2128154077">
          <w:marLeft w:val="640"/>
          <w:marRight w:val="0"/>
          <w:marTop w:val="0"/>
          <w:marBottom w:val="0"/>
          <w:divBdr>
            <w:top w:val="none" w:sz="0" w:space="0" w:color="auto"/>
            <w:left w:val="none" w:sz="0" w:space="0" w:color="auto"/>
            <w:bottom w:val="none" w:sz="0" w:space="0" w:color="auto"/>
            <w:right w:val="none" w:sz="0" w:space="0" w:color="auto"/>
          </w:divBdr>
        </w:div>
        <w:div w:id="522016803">
          <w:marLeft w:val="640"/>
          <w:marRight w:val="0"/>
          <w:marTop w:val="0"/>
          <w:marBottom w:val="0"/>
          <w:divBdr>
            <w:top w:val="none" w:sz="0" w:space="0" w:color="auto"/>
            <w:left w:val="none" w:sz="0" w:space="0" w:color="auto"/>
            <w:bottom w:val="none" w:sz="0" w:space="0" w:color="auto"/>
            <w:right w:val="none" w:sz="0" w:space="0" w:color="auto"/>
          </w:divBdr>
        </w:div>
        <w:div w:id="1935433336">
          <w:marLeft w:val="640"/>
          <w:marRight w:val="0"/>
          <w:marTop w:val="0"/>
          <w:marBottom w:val="0"/>
          <w:divBdr>
            <w:top w:val="none" w:sz="0" w:space="0" w:color="auto"/>
            <w:left w:val="none" w:sz="0" w:space="0" w:color="auto"/>
            <w:bottom w:val="none" w:sz="0" w:space="0" w:color="auto"/>
            <w:right w:val="none" w:sz="0" w:space="0" w:color="auto"/>
          </w:divBdr>
        </w:div>
        <w:div w:id="1032608167">
          <w:marLeft w:val="640"/>
          <w:marRight w:val="0"/>
          <w:marTop w:val="0"/>
          <w:marBottom w:val="0"/>
          <w:divBdr>
            <w:top w:val="none" w:sz="0" w:space="0" w:color="auto"/>
            <w:left w:val="none" w:sz="0" w:space="0" w:color="auto"/>
            <w:bottom w:val="none" w:sz="0" w:space="0" w:color="auto"/>
            <w:right w:val="none" w:sz="0" w:space="0" w:color="auto"/>
          </w:divBdr>
        </w:div>
        <w:div w:id="3940235">
          <w:marLeft w:val="640"/>
          <w:marRight w:val="0"/>
          <w:marTop w:val="0"/>
          <w:marBottom w:val="0"/>
          <w:divBdr>
            <w:top w:val="none" w:sz="0" w:space="0" w:color="auto"/>
            <w:left w:val="none" w:sz="0" w:space="0" w:color="auto"/>
            <w:bottom w:val="none" w:sz="0" w:space="0" w:color="auto"/>
            <w:right w:val="none" w:sz="0" w:space="0" w:color="auto"/>
          </w:divBdr>
        </w:div>
        <w:div w:id="1381786896">
          <w:marLeft w:val="640"/>
          <w:marRight w:val="0"/>
          <w:marTop w:val="0"/>
          <w:marBottom w:val="0"/>
          <w:divBdr>
            <w:top w:val="none" w:sz="0" w:space="0" w:color="auto"/>
            <w:left w:val="none" w:sz="0" w:space="0" w:color="auto"/>
            <w:bottom w:val="none" w:sz="0" w:space="0" w:color="auto"/>
            <w:right w:val="none" w:sz="0" w:space="0" w:color="auto"/>
          </w:divBdr>
        </w:div>
        <w:div w:id="253823675">
          <w:marLeft w:val="640"/>
          <w:marRight w:val="0"/>
          <w:marTop w:val="0"/>
          <w:marBottom w:val="0"/>
          <w:divBdr>
            <w:top w:val="none" w:sz="0" w:space="0" w:color="auto"/>
            <w:left w:val="none" w:sz="0" w:space="0" w:color="auto"/>
            <w:bottom w:val="none" w:sz="0" w:space="0" w:color="auto"/>
            <w:right w:val="none" w:sz="0" w:space="0" w:color="auto"/>
          </w:divBdr>
        </w:div>
        <w:div w:id="643778045">
          <w:marLeft w:val="640"/>
          <w:marRight w:val="0"/>
          <w:marTop w:val="0"/>
          <w:marBottom w:val="0"/>
          <w:divBdr>
            <w:top w:val="none" w:sz="0" w:space="0" w:color="auto"/>
            <w:left w:val="none" w:sz="0" w:space="0" w:color="auto"/>
            <w:bottom w:val="none" w:sz="0" w:space="0" w:color="auto"/>
            <w:right w:val="none" w:sz="0" w:space="0" w:color="auto"/>
          </w:divBdr>
        </w:div>
        <w:div w:id="1184517779">
          <w:marLeft w:val="640"/>
          <w:marRight w:val="0"/>
          <w:marTop w:val="0"/>
          <w:marBottom w:val="0"/>
          <w:divBdr>
            <w:top w:val="none" w:sz="0" w:space="0" w:color="auto"/>
            <w:left w:val="none" w:sz="0" w:space="0" w:color="auto"/>
            <w:bottom w:val="none" w:sz="0" w:space="0" w:color="auto"/>
            <w:right w:val="none" w:sz="0" w:space="0" w:color="auto"/>
          </w:divBdr>
        </w:div>
        <w:div w:id="1626692050">
          <w:marLeft w:val="640"/>
          <w:marRight w:val="0"/>
          <w:marTop w:val="0"/>
          <w:marBottom w:val="0"/>
          <w:divBdr>
            <w:top w:val="none" w:sz="0" w:space="0" w:color="auto"/>
            <w:left w:val="none" w:sz="0" w:space="0" w:color="auto"/>
            <w:bottom w:val="none" w:sz="0" w:space="0" w:color="auto"/>
            <w:right w:val="none" w:sz="0" w:space="0" w:color="auto"/>
          </w:divBdr>
        </w:div>
        <w:div w:id="466820218">
          <w:marLeft w:val="640"/>
          <w:marRight w:val="0"/>
          <w:marTop w:val="0"/>
          <w:marBottom w:val="0"/>
          <w:divBdr>
            <w:top w:val="none" w:sz="0" w:space="0" w:color="auto"/>
            <w:left w:val="none" w:sz="0" w:space="0" w:color="auto"/>
            <w:bottom w:val="none" w:sz="0" w:space="0" w:color="auto"/>
            <w:right w:val="none" w:sz="0" w:space="0" w:color="auto"/>
          </w:divBdr>
        </w:div>
        <w:div w:id="1988778413">
          <w:marLeft w:val="640"/>
          <w:marRight w:val="0"/>
          <w:marTop w:val="0"/>
          <w:marBottom w:val="0"/>
          <w:divBdr>
            <w:top w:val="none" w:sz="0" w:space="0" w:color="auto"/>
            <w:left w:val="none" w:sz="0" w:space="0" w:color="auto"/>
            <w:bottom w:val="none" w:sz="0" w:space="0" w:color="auto"/>
            <w:right w:val="none" w:sz="0" w:space="0" w:color="auto"/>
          </w:divBdr>
        </w:div>
        <w:div w:id="1589729023">
          <w:marLeft w:val="640"/>
          <w:marRight w:val="0"/>
          <w:marTop w:val="0"/>
          <w:marBottom w:val="0"/>
          <w:divBdr>
            <w:top w:val="none" w:sz="0" w:space="0" w:color="auto"/>
            <w:left w:val="none" w:sz="0" w:space="0" w:color="auto"/>
            <w:bottom w:val="none" w:sz="0" w:space="0" w:color="auto"/>
            <w:right w:val="none" w:sz="0" w:space="0" w:color="auto"/>
          </w:divBdr>
        </w:div>
        <w:div w:id="617374381">
          <w:marLeft w:val="640"/>
          <w:marRight w:val="0"/>
          <w:marTop w:val="0"/>
          <w:marBottom w:val="0"/>
          <w:divBdr>
            <w:top w:val="none" w:sz="0" w:space="0" w:color="auto"/>
            <w:left w:val="none" w:sz="0" w:space="0" w:color="auto"/>
            <w:bottom w:val="none" w:sz="0" w:space="0" w:color="auto"/>
            <w:right w:val="none" w:sz="0" w:space="0" w:color="auto"/>
          </w:divBdr>
        </w:div>
        <w:div w:id="573860630">
          <w:marLeft w:val="640"/>
          <w:marRight w:val="0"/>
          <w:marTop w:val="0"/>
          <w:marBottom w:val="0"/>
          <w:divBdr>
            <w:top w:val="none" w:sz="0" w:space="0" w:color="auto"/>
            <w:left w:val="none" w:sz="0" w:space="0" w:color="auto"/>
            <w:bottom w:val="none" w:sz="0" w:space="0" w:color="auto"/>
            <w:right w:val="none" w:sz="0" w:space="0" w:color="auto"/>
          </w:divBdr>
        </w:div>
        <w:div w:id="1915896249">
          <w:marLeft w:val="640"/>
          <w:marRight w:val="0"/>
          <w:marTop w:val="0"/>
          <w:marBottom w:val="0"/>
          <w:divBdr>
            <w:top w:val="none" w:sz="0" w:space="0" w:color="auto"/>
            <w:left w:val="none" w:sz="0" w:space="0" w:color="auto"/>
            <w:bottom w:val="none" w:sz="0" w:space="0" w:color="auto"/>
            <w:right w:val="none" w:sz="0" w:space="0" w:color="auto"/>
          </w:divBdr>
        </w:div>
        <w:div w:id="1274677323">
          <w:marLeft w:val="640"/>
          <w:marRight w:val="0"/>
          <w:marTop w:val="0"/>
          <w:marBottom w:val="0"/>
          <w:divBdr>
            <w:top w:val="none" w:sz="0" w:space="0" w:color="auto"/>
            <w:left w:val="none" w:sz="0" w:space="0" w:color="auto"/>
            <w:bottom w:val="none" w:sz="0" w:space="0" w:color="auto"/>
            <w:right w:val="none" w:sz="0" w:space="0" w:color="auto"/>
          </w:divBdr>
        </w:div>
        <w:div w:id="926617368">
          <w:marLeft w:val="640"/>
          <w:marRight w:val="0"/>
          <w:marTop w:val="0"/>
          <w:marBottom w:val="0"/>
          <w:divBdr>
            <w:top w:val="none" w:sz="0" w:space="0" w:color="auto"/>
            <w:left w:val="none" w:sz="0" w:space="0" w:color="auto"/>
            <w:bottom w:val="none" w:sz="0" w:space="0" w:color="auto"/>
            <w:right w:val="none" w:sz="0" w:space="0" w:color="auto"/>
          </w:divBdr>
        </w:div>
        <w:div w:id="610624248">
          <w:marLeft w:val="640"/>
          <w:marRight w:val="0"/>
          <w:marTop w:val="0"/>
          <w:marBottom w:val="0"/>
          <w:divBdr>
            <w:top w:val="none" w:sz="0" w:space="0" w:color="auto"/>
            <w:left w:val="none" w:sz="0" w:space="0" w:color="auto"/>
            <w:bottom w:val="none" w:sz="0" w:space="0" w:color="auto"/>
            <w:right w:val="none" w:sz="0" w:space="0" w:color="auto"/>
          </w:divBdr>
        </w:div>
        <w:div w:id="1598176187">
          <w:marLeft w:val="640"/>
          <w:marRight w:val="0"/>
          <w:marTop w:val="0"/>
          <w:marBottom w:val="0"/>
          <w:divBdr>
            <w:top w:val="none" w:sz="0" w:space="0" w:color="auto"/>
            <w:left w:val="none" w:sz="0" w:space="0" w:color="auto"/>
            <w:bottom w:val="none" w:sz="0" w:space="0" w:color="auto"/>
            <w:right w:val="none" w:sz="0" w:space="0" w:color="auto"/>
          </w:divBdr>
        </w:div>
        <w:div w:id="1826581377">
          <w:marLeft w:val="640"/>
          <w:marRight w:val="0"/>
          <w:marTop w:val="0"/>
          <w:marBottom w:val="0"/>
          <w:divBdr>
            <w:top w:val="none" w:sz="0" w:space="0" w:color="auto"/>
            <w:left w:val="none" w:sz="0" w:space="0" w:color="auto"/>
            <w:bottom w:val="none" w:sz="0" w:space="0" w:color="auto"/>
            <w:right w:val="none" w:sz="0" w:space="0" w:color="auto"/>
          </w:divBdr>
        </w:div>
        <w:div w:id="43869388">
          <w:marLeft w:val="640"/>
          <w:marRight w:val="0"/>
          <w:marTop w:val="0"/>
          <w:marBottom w:val="0"/>
          <w:divBdr>
            <w:top w:val="none" w:sz="0" w:space="0" w:color="auto"/>
            <w:left w:val="none" w:sz="0" w:space="0" w:color="auto"/>
            <w:bottom w:val="none" w:sz="0" w:space="0" w:color="auto"/>
            <w:right w:val="none" w:sz="0" w:space="0" w:color="auto"/>
          </w:divBdr>
        </w:div>
        <w:div w:id="1687176669">
          <w:marLeft w:val="640"/>
          <w:marRight w:val="0"/>
          <w:marTop w:val="0"/>
          <w:marBottom w:val="0"/>
          <w:divBdr>
            <w:top w:val="none" w:sz="0" w:space="0" w:color="auto"/>
            <w:left w:val="none" w:sz="0" w:space="0" w:color="auto"/>
            <w:bottom w:val="none" w:sz="0" w:space="0" w:color="auto"/>
            <w:right w:val="none" w:sz="0" w:space="0" w:color="auto"/>
          </w:divBdr>
        </w:div>
        <w:div w:id="1587954524">
          <w:marLeft w:val="640"/>
          <w:marRight w:val="0"/>
          <w:marTop w:val="0"/>
          <w:marBottom w:val="0"/>
          <w:divBdr>
            <w:top w:val="none" w:sz="0" w:space="0" w:color="auto"/>
            <w:left w:val="none" w:sz="0" w:space="0" w:color="auto"/>
            <w:bottom w:val="none" w:sz="0" w:space="0" w:color="auto"/>
            <w:right w:val="none" w:sz="0" w:space="0" w:color="auto"/>
          </w:divBdr>
        </w:div>
        <w:div w:id="2096242504">
          <w:marLeft w:val="640"/>
          <w:marRight w:val="0"/>
          <w:marTop w:val="0"/>
          <w:marBottom w:val="0"/>
          <w:divBdr>
            <w:top w:val="none" w:sz="0" w:space="0" w:color="auto"/>
            <w:left w:val="none" w:sz="0" w:space="0" w:color="auto"/>
            <w:bottom w:val="none" w:sz="0" w:space="0" w:color="auto"/>
            <w:right w:val="none" w:sz="0" w:space="0" w:color="auto"/>
          </w:divBdr>
        </w:div>
        <w:div w:id="634408137">
          <w:marLeft w:val="640"/>
          <w:marRight w:val="0"/>
          <w:marTop w:val="0"/>
          <w:marBottom w:val="0"/>
          <w:divBdr>
            <w:top w:val="none" w:sz="0" w:space="0" w:color="auto"/>
            <w:left w:val="none" w:sz="0" w:space="0" w:color="auto"/>
            <w:bottom w:val="none" w:sz="0" w:space="0" w:color="auto"/>
            <w:right w:val="none" w:sz="0" w:space="0" w:color="auto"/>
          </w:divBdr>
        </w:div>
        <w:div w:id="2083410506">
          <w:marLeft w:val="640"/>
          <w:marRight w:val="0"/>
          <w:marTop w:val="0"/>
          <w:marBottom w:val="0"/>
          <w:divBdr>
            <w:top w:val="none" w:sz="0" w:space="0" w:color="auto"/>
            <w:left w:val="none" w:sz="0" w:space="0" w:color="auto"/>
            <w:bottom w:val="none" w:sz="0" w:space="0" w:color="auto"/>
            <w:right w:val="none" w:sz="0" w:space="0" w:color="auto"/>
          </w:divBdr>
        </w:div>
        <w:div w:id="1987313750">
          <w:marLeft w:val="640"/>
          <w:marRight w:val="0"/>
          <w:marTop w:val="0"/>
          <w:marBottom w:val="0"/>
          <w:divBdr>
            <w:top w:val="none" w:sz="0" w:space="0" w:color="auto"/>
            <w:left w:val="none" w:sz="0" w:space="0" w:color="auto"/>
            <w:bottom w:val="none" w:sz="0" w:space="0" w:color="auto"/>
            <w:right w:val="none" w:sz="0" w:space="0" w:color="auto"/>
          </w:divBdr>
        </w:div>
        <w:div w:id="1181046172">
          <w:marLeft w:val="640"/>
          <w:marRight w:val="0"/>
          <w:marTop w:val="0"/>
          <w:marBottom w:val="0"/>
          <w:divBdr>
            <w:top w:val="none" w:sz="0" w:space="0" w:color="auto"/>
            <w:left w:val="none" w:sz="0" w:space="0" w:color="auto"/>
            <w:bottom w:val="none" w:sz="0" w:space="0" w:color="auto"/>
            <w:right w:val="none" w:sz="0" w:space="0" w:color="auto"/>
          </w:divBdr>
        </w:div>
        <w:div w:id="1787238435">
          <w:marLeft w:val="640"/>
          <w:marRight w:val="0"/>
          <w:marTop w:val="0"/>
          <w:marBottom w:val="0"/>
          <w:divBdr>
            <w:top w:val="none" w:sz="0" w:space="0" w:color="auto"/>
            <w:left w:val="none" w:sz="0" w:space="0" w:color="auto"/>
            <w:bottom w:val="none" w:sz="0" w:space="0" w:color="auto"/>
            <w:right w:val="none" w:sz="0" w:space="0" w:color="auto"/>
          </w:divBdr>
        </w:div>
        <w:div w:id="56323273">
          <w:marLeft w:val="640"/>
          <w:marRight w:val="0"/>
          <w:marTop w:val="0"/>
          <w:marBottom w:val="0"/>
          <w:divBdr>
            <w:top w:val="none" w:sz="0" w:space="0" w:color="auto"/>
            <w:left w:val="none" w:sz="0" w:space="0" w:color="auto"/>
            <w:bottom w:val="none" w:sz="0" w:space="0" w:color="auto"/>
            <w:right w:val="none" w:sz="0" w:space="0" w:color="auto"/>
          </w:divBdr>
        </w:div>
        <w:div w:id="1787582855">
          <w:marLeft w:val="640"/>
          <w:marRight w:val="0"/>
          <w:marTop w:val="0"/>
          <w:marBottom w:val="0"/>
          <w:divBdr>
            <w:top w:val="none" w:sz="0" w:space="0" w:color="auto"/>
            <w:left w:val="none" w:sz="0" w:space="0" w:color="auto"/>
            <w:bottom w:val="none" w:sz="0" w:space="0" w:color="auto"/>
            <w:right w:val="none" w:sz="0" w:space="0" w:color="auto"/>
          </w:divBdr>
        </w:div>
        <w:div w:id="1041394496">
          <w:marLeft w:val="640"/>
          <w:marRight w:val="0"/>
          <w:marTop w:val="0"/>
          <w:marBottom w:val="0"/>
          <w:divBdr>
            <w:top w:val="none" w:sz="0" w:space="0" w:color="auto"/>
            <w:left w:val="none" w:sz="0" w:space="0" w:color="auto"/>
            <w:bottom w:val="none" w:sz="0" w:space="0" w:color="auto"/>
            <w:right w:val="none" w:sz="0" w:space="0" w:color="auto"/>
          </w:divBdr>
        </w:div>
        <w:div w:id="1769503491">
          <w:marLeft w:val="640"/>
          <w:marRight w:val="0"/>
          <w:marTop w:val="0"/>
          <w:marBottom w:val="0"/>
          <w:divBdr>
            <w:top w:val="none" w:sz="0" w:space="0" w:color="auto"/>
            <w:left w:val="none" w:sz="0" w:space="0" w:color="auto"/>
            <w:bottom w:val="none" w:sz="0" w:space="0" w:color="auto"/>
            <w:right w:val="none" w:sz="0" w:space="0" w:color="auto"/>
          </w:divBdr>
        </w:div>
        <w:div w:id="1433087820">
          <w:marLeft w:val="640"/>
          <w:marRight w:val="0"/>
          <w:marTop w:val="0"/>
          <w:marBottom w:val="0"/>
          <w:divBdr>
            <w:top w:val="none" w:sz="0" w:space="0" w:color="auto"/>
            <w:left w:val="none" w:sz="0" w:space="0" w:color="auto"/>
            <w:bottom w:val="none" w:sz="0" w:space="0" w:color="auto"/>
            <w:right w:val="none" w:sz="0" w:space="0" w:color="auto"/>
          </w:divBdr>
        </w:div>
        <w:div w:id="620573197">
          <w:marLeft w:val="640"/>
          <w:marRight w:val="0"/>
          <w:marTop w:val="0"/>
          <w:marBottom w:val="0"/>
          <w:divBdr>
            <w:top w:val="none" w:sz="0" w:space="0" w:color="auto"/>
            <w:left w:val="none" w:sz="0" w:space="0" w:color="auto"/>
            <w:bottom w:val="none" w:sz="0" w:space="0" w:color="auto"/>
            <w:right w:val="none" w:sz="0" w:space="0" w:color="auto"/>
          </w:divBdr>
        </w:div>
        <w:div w:id="1920167254">
          <w:marLeft w:val="640"/>
          <w:marRight w:val="0"/>
          <w:marTop w:val="0"/>
          <w:marBottom w:val="0"/>
          <w:divBdr>
            <w:top w:val="none" w:sz="0" w:space="0" w:color="auto"/>
            <w:left w:val="none" w:sz="0" w:space="0" w:color="auto"/>
            <w:bottom w:val="none" w:sz="0" w:space="0" w:color="auto"/>
            <w:right w:val="none" w:sz="0" w:space="0" w:color="auto"/>
          </w:divBdr>
        </w:div>
        <w:div w:id="1683780967">
          <w:marLeft w:val="640"/>
          <w:marRight w:val="0"/>
          <w:marTop w:val="0"/>
          <w:marBottom w:val="0"/>
          <w:divBdr>
            <w:top w:val="none" w:sz="0" w:space="0" w:color="auto"/>
            <w:left w:val="none" w:sz="0" w:space="0" w:color="auto"/>
            <w:bottom w:val="none" w:sz="0" w:space="0" w:color="auto"/>
            <w:right w:val="none" w:sz="0" w:space="0" w:color="auto"/>
          </w:divBdr>
        </w:div>
        <w:div w:id="1620910687">
          <w:marLeft w:val="640"/>
          <w:marRight w:val="0"/>
          <w:marTop w:val="0"/>
          <w:marBottom w:val="0"/>
          <w:divBdr>
            <w:top w:val="none" w:sz="0" w:space="0" w:color="auto"/>
            <w:left w:val="none" w:sz="0" w:space="0" w:color="auto"/>
            <w:bottom w:val="none" w:sz="0" w:space="0" w:color="auto"/>
            <w:right w:val="none" w:sz="0" w:space="0" w:color="auto"/>
          </w:divBdr>
        </w:div>
        <w:div w:id="513425084">
          <w:marLeft w:val="640"/>
          <w:marRight w:val="0"/>
          <w:marTop w:val="0"/>
          <w:marBottom w:val="0"/>
          <w:divBdr>
            <w:top w:val="none" w:sz="0" w:space="0" w:color="auto"/>
            <w:left w:val="none" w:sz="0" w:space="0" w:color="auto"/>
            <w:bottom w:val="none" w:sz="0" w:space="0" w:color="auto"/>
            <w:right w:val="none" w:sz="0" w:space="0" w:color="auto"/>
          </w:divBdr>
        </w:div>
      </w:divsChild>
    </w:div>
    <w:div w:id="1995185039">
      <w:bodyDiv w:val="1"/>
      <w:marLeft w:val="0"/>
      <w:marRight w:val="0"/>
      <w:marTop w:val="0"/>
      <w:marBottom w:val="0"/>
      <w:divBdr>
        <w:top w:val="none" w:sz="0" w:space="0" w:color="auto"/>
        <w:left w:val="none" w:sz="0" w:space="0" w:color="auto"/>
        <w:bottom w:val="none" w:sz="0" w:space="0" w:color="auto"/>
        <w:right w:val="none" w:sz="0" w:space="0" w:color="auto"/>
      </w:divBdr>
      <w:divsChild>
        <w:div w:id="211232956">
          <w:marLeft w:val="640"/>
          <w:marRight w:val="0"/>
          <w:marTop w:val="0"/>
          <w:marBottom w:val="0"/>
          <w:divBdr>
            <w:top w:val="none" w:sz="0" w:space="0" w:color="auto"/>
            <w:left w:val="none" w:sz="0" w:space="0" w:color="auto"/>
            <w:bottom w:val="none" w:sz="0" w:space="0" w:color="auto"/>
            <w:right w:val="none" w:sz="0" w:space="0" w:color="auto"/>
          </w:divBdr>
        </w:div>
        <w:div w:id="1050685701">
          <w:marLeft w:val="640"/>
          <w:marRight w:val="0"/>
          <w:marTop w:val="0"/>
          <w:marBottom w:val="0"/>
          <w:divBdr>
            <w:top w:val="none" w:sz="0" w:space="0" w:color="auto"/>
            <w:left w:val="none" w:sz="0" w:space="0" w:color="auto"/>
            <w:bottom w:val="none" w:sz="0" w:space="0" w:color="auto"/>
            <w:right w:val="none" w:sz="0" w:space="0" w:color="auto"/>
          </w:divBdr>
        </w:div>
        <w:div w:id="452941003">
          <w:marLeft w:val="640"/>
          <w:marRight w:val="0"/>
          <w:marTop w:val="0"/>
          <w:marBottom w:val="0"/>
          <w:divBdr>
            <w:top w:val="none" w:sz="0" w:space="0" w:color="auto"/>
            <w:left w:val="none" w:sz="0" w:space="0" w:color="auto"/>
            <w:bottom w:val="none" w:sz="0" w:space="0" w:color="auto"/>
            <w:right w:val="none" w:sz="0" w:space="0" w:color="auto"/>
          </w:divBdr>
        </w:div>
        <w:div w:id="405883397">
          <w:marLeft w:val="640"/>
          <w:marRight w:val="0"/>
          <w:marTop w:val="0"/>
          <w:marBottom w:val="0"/>
          <w:divBdr>
            <w:top w:val="none" w:sz="0" w:space="0" w:color="auto"/>
            <w:left w:val="none" w:sz="0" w:space="0" w:color="auto"/>
            <w:bottom w:val="none" w:sz="0" w:space="0" w:color="auto"/>
            <w:right w:val="none" w:sz="0" w:space="0" w:color="auto"/>
          </w:divBdr>
        </w:div>
        <w:div w:id="179051932">
          <w:marLeft w:val="640"/>
          <w:marRight w:val="0"/>
          <w:marTop w:val="0"/>
          <w:marBottom w:val="0"/>
          <w:divBdr>
            <w:top w:val="none" w:sz="0" w:space="0" w:color="auto"/>
            <w:left w:val="none" w:sz="0" w:space="0" w:color="auto"/>
            <w:bottom w:val="none" w:sz="0" w:space="0" w:color="auto"/>
            <w:right w:val="none" w:sz="0" w:space="0" w:color="auto"/>
          </w:divBdr>
        </w:div>
        <w:div w:id="273437606">
          <w:marLeft w:val="640"/>
          <w:marRight w:val="0"/>
          <w:marTop w:val="0"/>
          <w:marBottom w:val="0"/>
          <w:divBdr>
            <w:top w:val="none" w:sz="0" w:space="0" w:color="auto"/>
            <w:left w:val="none" w:sz="0" w:space="0" w:color="auto"/>
            <w:bottom w:val="none" w:sz="0" w:space="0" w:color="auto"/>
            <w:right w:val="none" w:sz="0" w:space="0" w:color="auto"/>
          </w:divBdr>
        </w:div>
        <w:div w:id="1526483860">
          <w:marLeft w:val="640"/>
          <w:marRight w:val="0"/>
          <w:marTop w:val="0"/>
          <w:marBottom w:val="0"/>
          <w:divBdr>
            <w:top w:val="none" w:sz="0" w:space="0" w:color="auto"/>
            <w:left w:val="none" w:sz="0" w:space="0" w:color="auto"/>
            <w:bottom w:val="none" w:sz="0" w:space="0" w:color="auto"/>
            <w:right w:val="none" w:sz="0" w:space="0" w:color="auto"/>
          </w:divBdr>
        </w:div>
        <w:div w:id="278219675">
          <w:marLeft w:val="640"/>
          <w:marRight w:val="0"/>
          <w:marTop w:val="0"/>
          <w:marBottom w:val="0"/>
          <w:divBdr>
            <w:top w:val="none" w:sz="0" w:space="0" w:color="auto"/>
            <w:left w:val="none" w:sz="0" w:space="0" w:color="auto"/>
            <w:bottom w:val="none" w:sz="0" w:space="0" w:color="auto"/>
            <w:right w:val="none" w:sz="0" w:space="0" w:color="auto"/>
          </w:divBdr>
        </w:div>
        <w:div w:id="960919478">
          <w:marLeft w:val="640"/>
          <w:marRight w:val="0"/>
          <w:marTop w:val="0"/>
          <w:marBottom w:val="0"/>
          <w:divBdr>
            <w:top w:val="none" w:sz="0" w:space="0" w:color="auto"/>
            <w:left w:val="none" w:sz="0" w:space="0" w:color="auto"/>
            <w:bottom w:val="none" w:sz="0" w:space="0" w:color="auto"/>
            <w:right w:val="none" w:sz="0" w:space="0" w:color="auto"/>
          </w:divBdr>
        </w:div>
        <w:div w:id="1573351555">
          <w:marLeft w:val="640"/>
          <w:marRight w:val="0"/>
          <w:marTop w:val="0"/>
          <w:marBottom w:val="0"/>
          <w:divBdr>
            <w:top w:val="none" w:sz="0" w:space="0" w:color="auto"/>
            <w:left w:val="none" w:sz="0" w:space="0" w:color="auto"/>
            <w:bottom w:val="none" w:sz="0" w:space="0" w:color="auto"/>
            <w:right w:val="none" w:sz="0" w:space="0" w:color="auto"/>
          </w:divBdr>
        </w:div>
        <w:div w:id="308749891">
          <w:marLeft w:val="640"/>
          <w:marRight w:val="0"/>
          <w:marTop w:val="0"/>
          <w:marBottom w:val="0"/>
          <w:divBdr>
            <w:top w:val="none" w:sz="0" w:space="0" w:color="auto"/>
            <w:left w:val="none" w:sz="0" w:space="0" w:color="auto"/>
            <w:bottom w:val="none" w:sz="0" w:space="0" w:color="auto"/>
            <w:right w:val="none" w:sz="0" w:space="0" w:color="auto"/>
          </w:divBdr>
        </w:div>
        <w:div w:id="1626807393">
          <w:marLeft w:val="640"/>
          <w:marRight w:val="0"/>
          <w:marTop w:val="0"/>
          <w:marBottom w:val="0"/>
          <w:divBdr>
            <w:top w:val="none" w:sz="0" w:space="0" w:color="auto"/>
            <w:left w:val="none" w:sz="0" w:space="0" w:color="auto"/>
            <w:bottom w:val="none" w:sz="0" w:space="0" w:color="auto"/>
            <w:right w:val="none" w:sz="0" w:space="0" w:color="auto"/>
          </w:divBdr>
        </w:div>
        <w:div w:id="2120951498">
          <w:marLeft w:val="640"/>
          <w:marRight w:val="0"/>
          <w:marTop w:val="0"/>
          <w:marBottom w:val="0"/>
          <w:divBdr>
            <w:top w:val="none" w:sz="0" w:space="0" w:color="auto"/>
            <w:left w:val="none" w:sz="0" w:space="0" w:color="auto"/>
            <w:bottom w:val="none" w:sz="0" w:space="0" w:color="auto"/>
            <w:right w:val="none" w:sz="0" w:space="0" w:color="auto"/>
          </w:divBdr>
        </w:div>
        <w:div w:id="1053232719">
          <w:marLeft w:val="640"/>
          <w:marRight w:val="0"/>
          <w:marTop w:val="0"/>
          <w:marBottom w:val="0"/>
          <w:divBdr>
            <w:top w:val="none" w:sz="0" w:space="0" w:color="auto"/>
            <w:left w:val="none" w:sz="0" w:space="0" w:color="auto"/>
            <w:bottom w:val="none" w:sz="0" w:space="0" w:color="auto"/>
            <w:right w:val="none" w:sz="0" w:space="0" w:color="auto"/>
          </w:divBdr>
        </w:div>
        <w:div w:id="2002847871">
          <w:marLeft w:val="640"/>
          <w:marRight w:val="0"/>
          <w:marTop w:val="0"/>
          <w:marBottom w:val="0"/>
          <w:divBdr>
            <w:top w:val="none" w:sz="0" w:space="0" w:color="auto"/>
            <w:left w:val="none" w:sz="0" w:space="0" w:color="auto"/>
            <w:bottom w:val="none" w:sz="0" w:space="0" w:color="auto"/>
            <w:right w:val="none" w:sz="0" w:space="0" w:color="auto"/>
          </w:divBdr>
        </w:div>
        <w:div w:id="239993167">
          <w:marLeft w:val="640"/>
          <w:marRight w:val="0"/>
          <w:marTop w:val="0"/>
          <w:marBottom w:val="0"/>
          <w:divBdr>
            <w:top w:val="none" w:sz="0" w:space="0" w:color="auto"/>
            <w:left w:val="none" w:sz="0" w:space="0" w:color="auto"/>
            <w:bottom w:val="none" w:sz="0" w:space="0" w:color="auto"/>
            <w:right w:val="none" w:sz="0" w:space="0" w:color="auto"/>
          </w:divBdr>
        </w:div>
        <w:div w:id="1256284511">
          <w:marLeft w:val="640"/>
          <w:marRight w:val="0"/>
          <w:marTop w:val="0"/>
          <w:marBottom w:val="0"/>
          <w:divBdr>
            <w:top w:val="none" w:sz="0" w:space="0" w:color="auto"/>
            <w:left w:val="none" w:sz="0" w:space="0" w:color="auto"/>
            <w:bottom w:val="none" w:sz="0" w:space="0" w:color="auto"/>
            <w:right w:val="none" w:sz="0" w:space="0" w:color="auto"/>
          </w:divBdr>
        </w:div>
        <w:div w:id="1501845419">
          <w:marLeft w:val="640"/>
          <w:marRight w:val="0"/>
          <w:marTop w:val="0"/>
          <w:marBottom w:val="0"/>
          <w:divBdr>
            <w:top w:val="none" w:sz="0" w:space="0" w:color="auto"/>
            <w:left w:val="none" w:sz="0" w:space="0" w:color="auto"/>
            <w:bottom w:val="none" w:sz="0" w:space="0" w:color="auto"/>
            <w:right w:val="none" w:sz="0" w:space="0" w:color="auto"/>
          </w:divBdr>
        </w:div>
        <w:div w:id="201946952">
          <w:marLeft w:val="640"/>
          <w:marRight w:val="0"/>
          <w:marTop w:val="0"/>
          <w:marBottom w:val="0"/>
          <w:divBdr>
            <w:top w:val="none" w:sz="0" w:space="0" w:color="auto"/>
            <w:left w:val="none" w:sz="0" w:space="0" w:color="auto"/>
            <w:bottom w:val="none" w:sz="0" w:space="0" w:color="auto"/>
            <w:right w:val="none" w:sz="0" w:space="0" w:color="auto"/>
          </w:divBdr>
        </w:div>
        <w:div w:id="218906924">
          <w:marLeft w:val="640"/>
          <w:marRight w:val="0"/>
          <w:marTop w:val="0"/>
          <w:marBottom w:val="0"/>
          <w:divBdr>
            <w:top w:val="none" w:sz="0" w:space="0" w:color="auto"/>
            <w:left w:val="none" w:sz="0" w:space="0" w:color="auto"/>
            <w:bottom w:val="none" w:sz="0" w:space="0" w:color="auto"/>
            <w:right w:val="none" w:sz="0" w:space="0" w:color="auto"/>
          </w:divBdr>
        </w:div>
        <w:div w:id="172114726">
          <w:marLeft w:val="640"/>
          <w:marRight w:val="0"/>
          <w:marTop w:val="0"/>
          <w:marBottom w:val="0"/>
          <w:divBdr>
            <w:top w:val="none" w:sz="0" w:space="0" w:color="auto"/>
            <w:left w:val="none" w:sz="0" w:space="0" w:color="auto"/>
            <w:bottom w:val="none" w:sz="0" w:space="0" w:color="auto"/>
            <w:right w:val="none" w:sz="0" w:space="0" w:color="auto"/>
          </w:divBdr>
        </w:div>
        <w:div w:id="2047873129">
          <w:marLeft w:val="640"/>
          <w:marRight w:val="0"/>
          <w:marTop w:val="0"/>
          <w:marBottom w:val="0"/>
          <w:divBdr>
            <w:top w:val="none" w:sz="0" w:space="0" w:color="auto"/>
            <w:left w:val="none" w:sz="0" w:space="0" w:color="auto"/>
            <w:bottom w:val="none" w:sz="0" w:space="0" w:color="auto"/>
            <w:right w:val="none" w:sz="0" w:space="0" w:color="auto"/>
          </w:divBdr>
        </w:div>
        <w:div w:id="1366252331">
          <w:marLeft w:val="640"/>
          <w:marRight w:val="0"/>
          <w:marTop w:val="0"/>
          <w:marBottom w:val="0"/>
          <w:divBdr>
            <w:top w:val="none" w:sz="0" w:space="0" w:color="auto"/>
            <w:left w:val="none" w:sz="0" w:space="0" w:color="auto"/>
            <w:bottom w:val="none" w:sz="0" w:space="0" w:color="auto"/>
            <w:right w:val="none" w:sz="0" w:space="0" w:color="auto"/>
          </w:divBdr>
        </w:div>
        <w:div w:id="2096976284">
          <w:marLeft w:val="640"/>
          <w:marRight w:val="0"/>
          <w:marTop w:val="0"/>
          <w:marBottom w:val="0"/>
          <w:divBdr>
            <w:top w:val="none" w:sz="0" w:space="0" w:color="auto"/>
            <w:left w:val="none" w:sz="0" w:space="0" w:color="auto"/>
            <w:bottom w:val="none" w:sz="0" w:space="0" w:color="auto"/>
            <w:right w:val="none" w:sz="0" w:space="0" w:color="auto"/>
          </w:divBdr>
        </w:div>
        <w:div w:id="763526435">
          <w:marLeft w:val="640"/>
          <w:marRight w:val="0"/>
          <w:marTop w:val="0"/>
          <w:marBottom w:val="0"/>
          <w:divBdr>
            <w:top w:val="none" w:sz="0" w:space="0" w:color="auto"/>
            <w:left w:val="none" w:sz="0" w:space="0" w:color="auto"/>
            <w:bottom w:val="none" w:sz="0" w:space="0" w:color="auto"/>
            <w:right w:val="none" w:sz="0" w:space="0" w:color="auto"/>
          </w:divBdr>
        </w:div>
        <w:div w:id="1976985234">
          <w:marLeft w:val="640"/>
          <w:marRight w:val="0"/>
          <w:marTop w:val="0"/>
          <w:marBottom w:val="0"/>
          <w:divBdr>
            <w:top w:val="none" w:sz="0" w:space="0" w:color="auto"/>
            <w:left w:val="none" w:sz="0" w:space="0" w:color="auto"/>
            <w:bottom w:val="none" w:sz="0" w:space="0" w:color="auto"/>
            <w:right w:val="none" w:sz="0" w:space="0" w:color="auto"/>
          </w:divBdr>
        </w:div>
        <w:div w:id="656035824">
          <w:marLeft w:val="640"/>
          <w:marRight w:val="0"/>
          <w:marTop w:val="0"/>
          <w:marBottom w:val="0"/>
          <w:divBdr>
            <w:top w:val="none" w:sz="0" w:space="0" w:color="auto"/>
            <w:left w:val="none" w:sz="0" w:space="0" w:color="auto"/>
            <w:bottom w:val="none" w:sz="0" w:space="0" w:color="auto"/>
            <w:right w:val="none" w:sz="0" w:space="0" w:color="auto"/>
          </w:divBdr>
        </w:div>
        <w:div w:id="591201071">
          <w:marLeft w:val="640"/>
          <w:marRight w:val="0"/>
          <w:marTop w:val="0"/>
          <w:marBottom w:val="0"/>
          <w:divBdr>
            <w:top w:val="none" w:sz="0" w:space="0" w:color="auto"/>
            <w:left w:val="none" w:sz="0" w:space="0" w:color="auto"/>
            <w:bottom w:val="none" w:sz="0" w:space="0" w:color="auto"/>
            <w:right w:val="none" w:sz="0" w:space="0" w:color="auto"/>
          </w:divBdr>
        </w:div>
        <w:div w:id="2058118106">
          <w:marLeft w:val="640"/>
          <w:marRight w:val="0"/>
          <w:marTop w:val="0"/>
          <w:marBottom w:val="0"/>
          <w:divBdr>
            <w:top w:val="none" w:sz="0" w:space="0" w:color="auto"/>
            <w:left w:val="none" w:sz="0" w:space="0" w:color="auto"/>
            <w:bottom w:val="none" w:sz="0" w:space="0" w:color="auto"/>
            <w:right w:val="none" w:sz="0" w:space="0" w:color="auto"/>
          </w:divBdr>
        </w:div>
        <w:div w:id="1153907765">
          <w:marLeft w:val="640"/>
          <w:marRight w:val="0"/>
          <w:marTop w:val="0"/>
          <w:marBottom w:val="0"/>
          <w:divBdr>
            <w:top w:val="none" w:sz="0" w:space="0" w:color="auto"/>
            <w:left w:val="none" w:sz="0" w:space="0" w:color="auto"/>
            <w:bottom w:val="none" w:sz="0" w:space="0" w:color="auto"/>
            <w:right w:val="none" w:sz="0" w:space="0" w:color="auto"/>
          </w:divBdr>
        </w:div>
        <w:div w:id="488717649">
          <w:marLeft w:val="640"/>
          <w:marRight w:val="0"/>
          <w:marTop w:val="0"/>
          <w:marBottom w:val="0"/>
          <w:divBdr>
            <w:top w:val="none" w:sz="0" w:space="0" w:color="auto"/>
            <w:left w:val="none" w:sz="0" w:space="0" w:color="auto"/>
            <w:bottom w:val="none" w:sz="0" w:space="0" w:color="auto"/>
            <w:right w:val="none" w:sz="0" w:space="0" w:color="auto"/>
          </w:divBdr>
        </w:div>
        <w:div w:id="943458462">
          <w:marLeft w:val="640"/>
          <w:marRight w:val="0"/>
          <w:marTop w:val="0"/>
          <w:marBottom w:val="0"/>
          <w:divBdr>
            <w:top w:val="none" w:sz="0" w:space="0" w:color="auto"/>
            <w:left w:val="none" w:sz="0" w:space="0" w:color="auto"/>
            <w:bottom w:val="none" w:sz="0" w:space="0" w:color="auto"/>
            <w:right w:val="none" w:sz="0" w:space="0" w:color="auto"/>
          </w:divBdr>
        </w:div>
        <w:div w:id="1862818084">
          <w:marLeft w:val="640"/>
          <w:marRight w:val="0"/>
          <w:marTop w:val="0"/>
          <w:marBottom w:val="0"/>
          <w:divBdr>
            <w:top w:val="none" w:sz="0" w:space="0" w:color="auto"/>
            <w:left w:val="none" w:sz="0" w:space="0" w:color="auto"/>
            <w:bottom w:val="none" w:sz="0" w:space="0" w:color="auto"/>
            <w:right w:val="none" w:sz="0" w:space="0" w:color="auto"/>
          </w:divBdr>
        </w:div>
        <w:div w:id="455295199">
          <w:marLeft w:val="640"/>
          <w:marRight w:val="0"/>
          <w:marTop w:val="0"/>
          <w:marBottom w:val="0"/>
          <w:divBdr>
            <w:top w:val="none" w:sz="0" w:space="0" w:color="auto"/>
            <w:left w:val="none" w:sz="0" w:space="0" w:color="auto"/>
            <w:bottom w:val="none" w:sz="0" w:space="0" w:color="auto"/>
            <w:right w:val="none" w:sz="0" w:space="0" w:color="auto"/>
          </w:divBdr>
        </w:div>
        <w:div w:id="1737120042">
          <w:marLeft w:val="640"/>
          <w:marRight w:val="0"/>
          <w:marTop w:val="0"/>
          <w:marBottom w:val="0"/>
          <w:divBdr>
            <w:top w:val="none" w:sz="0" w:space="0" w:color="auto"/>
            <w:left w:val="none" w:sz="0" w:space="0" w:color="auto"/>
            <w:bottom w:val="none" w:sz="0" w:space="0" w:color="auto"/>
            <w:right w:val="none" w:sz="0" w:space="0" w:color="auto"/>
          </w:divBdr>
        </w:div>
        <w:div w:id="1111170691">
          <w:marLeft w:val="640"/>
          <w:marRight w:val="0"/>
          <w:marTop w:val="0"/>
          <w:marBottom w:val="0"/>
          <w:divBdr>
            <w:top w:val="none" w:sz="0" w:space="0" w:color="auto"/>
            <w:left w:val="none" w:sz="0" w:space="0" w:color="auto"/>
            <w:bottom w:val="none" w:sz="0" w:space="0" w:color="auto"/>
            <w:right w:val="none" w:sz="0" w:space="0" w:color="auto"/>
          </w:divBdr>
        </w:div>
        <w:div w:id="1657033277">
          <w:marLeft w:val="640"/>
          <w:marRight w:val="0"/>
          <w:marTop w:val="0"/>
          <w:marBottom w:val="0"/>
          <w:divBdr>
            <w:top w:val="none" w:sz="0" w:space="0" w:color="auto"/>
            <w:left w:val="none" w:sz="0" w:space="0" w:color="auto"/>
            <w:bottom w:val="none" w:sz="0" w:space="0" w:color="auto"/>
            <w:right w:val="none" w:sz="0" w:space="0" w:color="auto"/>
          </w:divBdr>
        </w:div>
        <w:div w:id="1354843900">
          <w:marLeft w:val="640"/>
          <w:marRight w:val="0"/>
          <w:marTop w:val="0"/>
          <w:marBottom w:val="0"/>
          <w:divBdr>
            <w:top w:val="none" w:sz="0" w:space="0" w:color="auto"/>
            <w:left w:val="none" w:sz="0" w:space="0" w:color="auto"/>
            <w:bottom w:val="none" w:sz="0" w:space="0" w:color="auto"/>
            <w:right w:val="none" w:sz="0" w:space="0" w:color="auto"/>
          </w:divBdr>
        </w:div>
        <w:div w:id="1918784491">
          <w:marLeft w:val="640"/>
          <w:marRight w:val="0"/>
          <w:marTop w:val="0"/>
          <w:marBottom w:val="0"/>
          <w:divBdr>
            <w:top w:val="none" w:sz="0" w:space="0" w:color="auto"/>
            <w:left w:val="none" w:sz="0" w:space="0" w:color="auto"/>
            <w:bottom w:val="none" w:sz="0" w:space="0" w:color="auto"/>
            <w:right w:val="none" w:sz="0" w:space="0" w:color="auto"/>
          </w:divBdr>
        </w:div>
        <w:div w:id="1725372594">
          <w:marLeft w:val="640"/>
          <w:marRight w:val="0"/>
          <w:marTop w:val="0"/>
          <w:marBottom w:val="0"/>
          <w:divBdr>
            <w:top w:val="none" w:sz="0" w:space="0" w:color="auto"/>
            <w:left w:val="none" w:sz="0" w:space="0" w:color="auto"/>
            <w:bottom w:val="none" w:sz="0" w:space="0" w:color="auto"/>
            <w:right w:val="none" w:sz="0" w:space="0" w:color="auto"/>
          </w:divBdr>
        </w:div>
        <w:div w:id="1135560183">
          <w:marLeft w:val="640"/>
          <w:marRight w:val="0"/>
          <w:marTop w:val="0"/>
          <w:marBottom w:val="0"/>
          <w:divBdr>
            <w:top w:val="none" w:sz="0" w:space="0" w:color="auto"/>
            <w:left w:val="none" w:sz="0" w:space="0" w:color="auto"/>
            <w:bottom w:val="none" w:sz="0" w:space="0" w:color="auto"/>
            <w:right w:val="none" w:sz="0" w:space="0" w:color="auto"/>
          </w:divBdr>
        </w:div>
        <w:div w:id="621886500">
          <w:marLeft w:val="640"/>
          <w:marRight w:val="0"/>
          <w:marTop w:val="0"/>
          <w:marBottom w:val="0"/>
          <w:divBdr>
            <w:top w:val="none" w:sz="0" w:space="0" w:color="auto"/>
            <w:left w:val="none" w:sz="0" w:space="0" w:color="auto"/>
            <w:bottom w:val="none" w:sz="0" w:space="0" w:color="auto"/>
            <w:right w:val="none" w:sz="0" w:space="0" w:color="auto"/>
          </w:divBdr>
        </w:div>
        <w:div w:id="951204964">
          <w:marLeft w:val="640"/>
          <w:marRight w:val="0"/>
          <w:marTop w:val="0"/>
          <w:marBottom w:val="0"/>
          <w:divBdr>
            <w:top w:val="none" w:sz="0" w:space="0" w:color="auto"/>
            <w:left w:val="none" w:sz="0" w:space="0" w:color="auto"/>
            <w:bottom w:val="none" w:sz="0" w:space="0" w:color="auto"/>
            <w:right w:val="none" w:sz="0" w:space="0" w:color="auto"/>
          </w:divBdr>
        </w:div>
      </w:divsChild>
    </w:div>
    <w:div w:id="2020351134">
      <w:bodyDiv w:val="1"/>
      <w:marLeft w:val="0"/>
      <w:marRight w:val="0"/>
      <w:marTop w:val="0"/>
      <w:marBottom w:val="0"/>
      <w:divBdr>
        <w:top w:val="none" w:sz="0" w:space="0" w:color="auto"/>
        <w:left w:val="none" w:sz="0" w:space="0" w:color="auto"/>
        <w:bottom w:val="none" w:sz="0" w:space="0" w:color="auto"/>
        <w:right w:val="none" w:sz="0" w:space="0" w:color="auto"/>
      </w:divBdr>
      <w:divsChild>
        <w:div w:id="1745496111">
          <w:marLeft w:val="640"/>
          <w:marRight w:val="0"/>
          <w:marTop w:val="0"/>
          <w:marBottom w:val="0"/>
          <w:divBdr>
            <w:top w:val="none" w:sz="0" w:space="0" w:color="auto"/>
            <w:left w:val="none" w:sz="0" w:space="0" w:color="auto"/>
            <w:bottom w:val="none" w:sz="0" w:space="0" w:color="auto"/>
            <w:right w:val="none" w:sz="0" w:space="0" w:color="auto"/>
          </w:divBdr>
        </w:div>
        <w:div w:id="394427949">
          <w:marLeft w:val="640"/>
          <w:marRight w:val="0"/>
          <w:marTop w:val="0"/>
          <w:marBottom w:val="0"/>
          <w:divBdr>
            <w:top w:val="none" w:sz="0" w:space="0" w:color="auto"/>
            <w:left w:val="none" w:sz="0" w:space="0" w:color="auto"/>
            <w:bottom w:val="none" w:sz="0" w:space="0" w:color="auto"/>
            <w:right w:val="none" w:sz="0" w:space="0" w:color="auto"/>
          </w:divBdr>
        </w:div>
        <w:div w:id="979533418">
          <w:marLeft w:val="640"/>
          <w:marRight w:val="0"/>
          <w:marTop w:val="0"/>
          <w:marBottom w:val="0"/>
          <w:divBdr>
            <w:top w:val="none" w:sz="0" w:space="0" w:color="auto"/>
            <w:left w:val="none" w:sz="0" w:space="0" w:color="auto"/>
            <w:bottom w:val="none" w:sz="0" w:space="0" w:color="auto"/>
            <w:right w:val="none" w:sz="0" w:space="0" w:color="auto"/>
          </w:divBdr>
        </w:div>
        <w:div w:id="1746607020">
          <w:marLeft w:val="640"/>
          <w:marRight w:val="0"/>
          <w:marTop w:val="0"/>
          <w:marBottom w:val="0"/>
          <w:divBdr>
            <w:top w:val="none" w:sz="0" w:space="0" w:color="auto"/>
            <w:left w:val="none" w:sz="0" w:space="0" w:color="auto"/>
            <w:bottom w:val="none" w:sz="0" w:space="0" w:color="auto"/>
            <w:right w:val="none" w:sz="0" w:space="0" w:color="auto"/>
          </w:divBdr>
        </w:div>
        <w:div w:id="2009746134">
          <w:marLeft w:val="640"/>
          <w:marRight w:val="0"/>
          <w:marTop w:val="0"/>
          <w:marBottom w:val="0"/>
          <w:divBdr>
            <w:top w:val="none" w:sz="0" w:space="0" w:color="auto"/>
            <w:left w:val="none" w:sz="0" w:space="0" w:color="auto"/>
            <w:bottom w:val="none" w:sz="0" w:space="0" w:color="auto"/>
            <w:right w:val="none" w:sz="0" w:space="0" w:color="auto"/>
          </w:divBdr>
        </w:div>
        <w:div w:id="389767707">
          <w:marLeft w:val="640"/>
          <w:marRight w:val="0"/>
          <w:marTop w:val="0"/>
          <w:marBottom w:val="0"/>
          <w:divBdr>
            <w:top w:val="none" w:sz="0" w:space="0" w:color="auto"/>
            <w:left w:val="none" w:sz="0" w:space="0" w:color="auto"/>
            <w:bottom w:val="none" w:sz="0" w:space="0" w:color="auto"/>
            <w:right w:val="none" w:sz="0" w:space="0" w:color="auto"/>
          </w:divBdr>
        </w:div>
        <w:div w:id="973757322">
          <w:marLeft w:val="640"/>
          <w:marRight w:val="0"/>
          <w:marTop w:val="0"/>
          <w:marBottom w:val="0"/>
          <w:divBdr>
            <w:top w:val="none" w:sz="0" w:space="0" w:color="auto"/>
            <w:left w:val="none" w:sz="0" w:space="0" w:color="auto"/>
            <w:bottom w:val="none" w:sz="0" w:space="0" w:color="auto"/>
            <w:right w:val="none" w:sz="0" w:space="0" w:color="auto"/>
          </w:divBdr>
        </w:div>
        <w:div w:id="400755169">
          <w:marLeft w:val="640"/>
          <w:marRight w:val="0"/>
          <w:marTop w:val="0"/>
          <w:marBottom w:val="0"/>
          <w:divBdr>
            <w:top w:val="none" w:sz="0" w:space="0" w:color="auto"/>
            <w:left w:val="none" w:sz="0" w:space="0" w:color="auto"/>
            <w:bottom w:val="none" w:sz="0" w:space="0" w:color="auto"/>
            <w:right w:val="none" w:sz="0" w:space="0" w:color="auto"/>
          </w:divBdr>
        </w:div>
        <w:div w:id="2143494075">
          <w:marLeft w:val="640"/>
          <w:marRight w:val="0"/>
          <w:marTop w:val="0"/>
          <w:marBottom w:val="0"/>
          <w:divBdr>
            <w:top w:val="none" w:sz="0" w:space="0" w:color="auto"/>
            <w:left w:val="none" w:sz="0" w:space="0" w:color="auto"/>
            <w:bottom w:val="none" w:sz="0" w:space="0" w:color="auto"/>
            <w:right w:val="none" w:sz="0" w:space="0" w:color="auto"/>
          </w:divBdr>
        </w:div>
        <w:div w:id="1051884651">
          <w:marLeft w:val="640"/>
          <w:marRight w:val="0"/>
          <w:marTop w:val="0"/>
          <w:marBottom w:val="0"/>
          <w:divBdr>
            <w:top w:val="none" w:sz="0" w:space="0" w:color="auto"/>
            <w:left w:val="none" w:sz="0" w:space="0" w:color="auto"/>
            <w:bottom w:val="none" w:sz="0" w:space="0" w:color="auto"/>
            <w:right w:val="none" w:sz="0" w:space="0" w:color="auto"/>
          </w:divBdr>
        </w:div>
        <w:div w:id="141168019">
          <w:marLeft w:val="640"/>
          <w:marRight w:val="0"/>
          <w:marTop w:val="0"/>
          <w:marBottom w:val="0"/>
          <w:divBdr>
            <w:top w:val="none" w:sz="0" w:space="0" w:color="auto"/>
            <w:left w:val="none" w:sz="0" w:space="0" w:color="auto"/>
            <w:bottom w:val="none" w:sz="0" w:space="0" w:color="auto"/>
            <w:right w:val="none" w:sz="0" w:space="0" w:color="auto"/>
          </w:divBdr>
        </w:div>
        <w:div w:id="1641155075">
          <w:marLeft w:val="640"/>
          <w:marRight w:val="0"/>
          <w:marTop w:val="0"/>
          <w:marBottom w:val="0"/>
          <w:divBdr>
            <w:top w:val="none" w:sz="0" w:space="0" w:color="auto"/>
            <w:left w:val="none" w:sz="0" w:space="0" w:color="auto"/>
            <w:bottom w:val="none" w:sz="0" w:space="0" w:color="auto"/>
            <w:right w:val="none" w:sz="0" w:space="0" w:color="auto"/>
          </w:divBdr>
        </w:div>
        <w:div w:id="396824707">
          <w:marLeft w:val="640"/>
          <w:marRight w:val="0"/>
          <w:marTop w:val="0"/>
          <w:marBottom w:val="0"/>
          <w:divBdr>
            <w:top w:val="none" w:sz="0" w:space="0" w:color="auto"/>
            <w:left w:val="none" w:sz="0" w:space="0" w:color="auto"/>
            <w:bottom w:val="none" w:sz="0" w:space="0" w:color="auto"/>
            <w:right w:val="none" w:sz="0" w:space="0" w:color="auto"/>
          </w:divBdr>
        </w:div>
        <w:div w:id="774911521">
          <w:marLeft w:val="640"/>
          <w:marRight w:val="0"/>
          <w:marTop w:val="0"/>
          <w:marBottom w:val="0"/>
          <w:divBdr>
            <w:top w:val="none" w:sz="0" w:space="0" w:color="auto"/>
            <w:left w:val="none" w:sz="0" w:space="0" w:color="auto"/>
            <w:bottom w:val="none" w:sz="0" w:space="0" w:color="auto"/>
            <w:right w:val="none" w:sz="0" w:space="0" w:color="auto"/>
          </w:divBdr>
        </w:div>
        <w:div w:id="2129856492">
          <w:marLeft w:val="640"/>
          <w:marRight w:val="0"/>
          <w:marTop w:val="0"/>
          <w:marBottom w:val="0"/>
          <w:divBdr>
            <w:top w:val="none" w:sz="0" w:space="0" w:color="auto"/>
            <w:left w:val="none" w:sz="0" w:space="0" w:color="auto"/>
            <w:bottom w:val="none" w:sz="0" w:space="0" w:color="auto"/>
            <w:right w:val="none" w:sz="0" w:space="0" w:color="auto"/>
          </w:divBdr>
        </w:div>
        <w:div w:id="992099181">
          <w:marLeft w:val="640"/>
          <w:marRight w:val="0"/>
          <w:marTop w:val="0"/>
          <w:marBottom w:val="0"/>
          <w:divBdr>
            <w:top w:val="none" w:sz="0" w:space="0" w:color="auto"/>
            <w:left w:val="none" w:sz="0" w:space="0" w:color="auto"/>
            <w:bottom w:val="none" w:sz="0" w:space="0" w:color="auto"/>
            <w:right w:val="none" w:sz="0" w:space="0" w:color="auto"/>
          </w:divBdr>
        </w:div>
        <w:div w:id="651178800">
          <w:marLeft w:val="640"/>
          <w:marRight w:val="0"/>
          <w:marTop w:val="0"/>
          <w:marBottom w:val="0"/>
          <w:divBdr>
            <w:top w:val="none" w:sz="0" w:space="0" w:color="auto"/>
            <w:left w:val="none" w:sz="0" w:space="0" w:color="auto"/>
            <w:bottom w:val="none" w:sz="0" w:space="0" w:color="auto"/>
            <w:right w:val="none" w:sz="0" w:space="0" w:color="auto"/>
          </w:divBdr>
        </w:div>
        <w:div w:id="1635866299">
          <w:marLeft w:val="640"/>
          <w:marRight w:val="0"/>
          <w:marTop w:val="0"/>
          <w:marBottom w:val="0"/>
          <w:divBdr>
            <w:top w:val="none" w:sz="0" w:space="0" w:color="auto"/>
            <w:left w:val="none" w:sz="0" w:space="0" w:color="auto"/>
            <w:bottom w:val="none" w:sz="0" w:space="0" w:color="auto"/>
            <w:right w:val="none" w:sz="0" w:space="0" w:color="auto"/>
          </w:divBdr>
        </w:div>
        <w:div w:id="2016878315">
          <w:marLeft w:val="640"/>
          <w:marRight w:val="0"/>
          <w:marTop w:val="0"/>
          <w:marBottom w:val="0"/>
          <w:divBdr>
            <w:top w:val="none" w:sz="0" w:space="0" w:color="auto"/>
            <w:left w:val="none" w:sz="0" w:space="0" w:color="auto"/>
            <w:bottom w:val="none" w:sz="0" w:space="0" w:color="auto"/>
            <w:right w:val="none" w:sz="0" w:space="0" w:color="auto"/>
          </w:divBdr>
        </w:div>
        <w:div w:id="517547296">
          <w:marLeft w:val="640"/>
          <w:marRight w:val="0"/>
          <w:marTop w:val="0"/>
          <w:marBottom w:val="0"/>
          <w:divBdr>
            <w:top w:val="none" w:sz="0" w:space="0" w:color="auto"/>
            <w:left w:val="none" w:sz="0" w:space="0" w:color="auto"/>
            <w:bottom w:val="none" w:sz="0" w:space="0" w:color="auto"/>
            <w:right w:val="none" w:sz="0" w:space="0" w:color="auto"/>
          </w:divBdr>
        </w:div>
        <w:div w:id="111096631">
          <w:marLeft w:val="640"/>
          <w:marRight w:val="0"/>
          <w:marTop w:val="0"/>
          <w:marBottom w:val="0"/>
          <w:divBdr>
            <w:top w:val="none" w:sz="0" w:space="0" w:color="auto"/>
            <w:left w:val="none" w:sz="0" w:space="0" w:color="auto"/>
            <w:bottom w:val="none" w:sz="0" w:space="0" w:color="auto"/>
            <w:right w:val="none" w:sz="0" w:space="0" w:color="auto"/>
          </w:divBdr>
        </w:div>
        <w:div w:id="635841998">
          <w:marLeft w:val="640"/>
          <w:marRight w:val="0"/>
          <w:marTop w:val="0"/>
          <w:marBottom w:val="0"/>
          <w:divBdr>
            <w:top w:val="none" w:sz="0" w:space="0" w:color="auto"/>
            <w:left w:val="none" w:sz="0" w:space="0" w:color="auto"/>
            <w:bottom w:val="none" w:sz="0" w:space="0" w:color="auto"/>
            <w:right w:val="none" w:sz="0" w:space="0" w:color="auto"/>
          </w:divBdr>
        </w:div>
        <w:div w:id="1695496639">
          <w:marLeft w:val="640"/>
          <w:marRight w:val="0"/>
          <w:marTop w:val="0"/>
          <w:marBottom w:val="0"/>
          <w:divBdr>
            <w:top w:val="none" w:sz="0" w:space="0" w:color="auto"/>
            <w:left w:val="none" w:sz="0" w:space="0" w:color="auto"/>
            <w:bottom w:val="none" w:sz="0" w:space="0" w:color="auto"/>
            <w:right w:val="none" w:sz="0" w:space="0" w:color="auto"/>
          </w:divBdr>
        </w:div>
        <w:div w:id="716514228">
          <w:marLeft w:val="640"/>
          <w:marRight w:val="0"/>
          <w:marTop w:val="0"/>
          <w:marBottom w:val="0"/>
          <w:divBdr>
            <w:top w:val="none" w:sz="0" w:space="0" w:color="auto"/>
            <w:left w:val="none" w:sz="0" w:space="0" w:color="auto"/>
            <w:bottom w:val="none" w:sz="0" w:space="0" w:color="auto"/>
            <w:right w:val="none" w:sz="0" w:space="0" w:color="auto"/>
          </w:divBdr>
        </w:div>
        <w:div w:id="2093164536">
          <w:marLeft w:val="640"/>
          <w:marRight w:val="0"/>
          <w:marTop w:val="0"/>
          <w:marBottom w:val="0"/>
          <w:divBdr>
            <w:top w:val="none" w:sz="0" w:space="0" w:color="auto"/>
            <w:left w:val="none" w:sz="0" w:space="0" w:color="auto"/>
            <w:bottom w:val="none" w:sz="0" w:space="0" w:color="auto"/>
            <w:right w:val="none" w:sz="0" w:space="0" w:color="auto"/>
          </w:divBdr>
        </w:div>
        <w:div w:id="516507824">
          <w:marLeft w:val="640"/>
          <w:marRight w:val="0"/>
          <w:marTop w:val="0"/>
          <w:marBottom w:val="0"/>
          <w:divBdr>
            <w:top w:val="none" w:sz="0" w:space="0" w:color="auto"/>
            <w:left w:val="none" w:sz="0" w:space="0" w:color="auto"/>
            <w:bottom w:val="none" w:sz="0" w:space="0" w:color="auto"/>
            <w:right w:val="none" w:sz="0" w:space="0" w:color="auto"/>
          </w:divBdr>
        </w:div>
        <w:div w:id="918834489">
          <w:marLeft w:val="640"/>
          <w:marRight w:val="0"/>
          <w:marTop w:val="0"/>
          <w:marBottom w:val="0"/>
          <w:divBdr>
            <w:top w:val="none" w:sz="0" w:space="0" w:color="auto"/>
            <w:left w:val="none" w:sz="0" w:space="0" w:color="auto"/>
            <w:bottom w:val="none" w:sz="0" w:space="0" w:color="auto"/>
            <w:right w:val="none" w:sz="0" w:space="0" w:color="auto"/>
          </w:divBdr>
        </w:div>
        <w:div w:id="949048015">
          <w:marLeft w:val="640"/>
          <w:marRight w:val="0"/>
          <w:marTop w:val="0"/>
          <w:marBottom w:val="0"/>
          <w:divBdr>
            <w:top w:val="none" w:sz="0" w:space="0" w:color="auto"/>
            <w:left w:val="none" w:sz="0" w:space="0" w:color="auto"/>
            <w:bottom w:val="none" w:sz="0" w:space="0" w:color="auto"/>
            <w:right w:val="none" w:sz="0" w:space="0" w:color="auto"/>
          </w:divBdr>
        </w:div>
        <w:div w:id="137067096">
          <w:marLeft w:val="640"/>
          <w:marRight w:val="0"/>
          <w:marTop w:val="0"/>
          <w:marBottom w:val="0"/>
          <w:divBdr>
            <w:top w:val="none" w:sz="0" w:space="0" w:color="auto"/>
            <w:left w:val="none" w:sz="0" w:space="0" w:color="auto"/>
            <w:bottom w:val="none" w:sz="0" w:space="0" w:color="auto"/>
            <w:right w:val="none" w:sz="0" w:space="0" w:color="auto"/>
          </w:divBdr>
        </w:div>
        <w:div w:id="1281375527">
          <w:marLeft w:val="640"/>
          <w:marRight w:val="0"/>
          <w:marTop w:val="0"/>
          <w:marBottom w:val="0"/>
          <w:divBdr>
            <w:top w:val="none" w:sz="0" w:space="0" w:color="auto"/>
            <w:left w:val="none" w:sz="0" w:space="0" w:color="auto"/>
            <w:bottom w:val="none" w:sz="0" w:space="0" w:color="auto"/>
            <w:right w:val="none" w:sz="0" w:space="0" w:color="auto"/>
          </w:divBdr>
        </w:div>
        <w:div w:id="651103568">
          <w:marLeft w:val="640"/>
          <w:marRight w:val="0"/>
          <w:marTop w:val="0"/>
          <w:marBottom w:val="0"/>
          <w:divBdr>
            <w:top w:val="none" w:sz="0" w:space="0" w:color="auto"/>
            <w:left w:val="none" w:sz="0" w:space="0" w:color="auto"/>
            <w:bottom w:val="none" w:sz="0" w:space="0" w:color="auto"/>
            <w:right w:val="none" w:sz="0" w:space="0" w:color="auto"/>
          </w:divBdr>
        </w:div>
        <w:div w:id="42609056">
          <w:marLeft w:val="640"/>
          <w:marRight w:val="0"/>
          <w:marTop w:val="0"/>
          <w:marBottom w:val="0"/>
          <w:divBdr>
            <w:top w:val="none" w:sz="0" w:space="0" w:color="auto"/>
            <w:left w:val="none" w:sz="0" w:space="0" w:color="auto"/>
            <w:bottom w:val="none" w:sz="0" w:space="0" w:color="auto"/>
            <w:right w:val="none" w:sz="0" w:space="0" w:color="auto"/>
          </w:divBdr>
        </w:div>
        <w:div w:id="492141626">
          <w:marLeft w:val="640"/>
          <w:marRight w:val="0"/>
          <w:marTop w:val="0"/>
          <w:marBottom w:val="0"/>
          <w:divBdr>
            <w:top w:val="none" w:sz="0" w:space="0" w:color="auto"/>
            <w:left w:val="none" w:sz="0" w:space="0" w:color="auto"/>
            <w:bottom w:val="none" w:sz="0" w:space="0" w:color="auto"/>
            <w:right w:val="none" w:sz="0" w:space="0" w:color="auto"/>
          </w:divBdr>
        </w:div>
        <w:div w:id="582570323">
          <w:marLeft w:val="640"/>
          <w:marRight w:val="0"/>
          <w:marTop w:val="0"/>
          <w:marBottom w:val="0"/>
          <w:divBdr>
            <w:top w:val="none" w:sz="0" w:space="0" w:color="auto"/>
            <w:left w:val="none" w:sz="0" w:space="0" w:color="auto"/>
            <w:bottom w:val="none" w:sz="0" w:space="0" w:color="auto"/>
            <w:right w:val="none" w:sz="0" w:space="0" w:color="auto"/>
          </w:divBdr>
        </w:div>
        <w:div w:id="1360740369">
          <w:marLeft w:val="640"/>
          <w:marRight w:val="0"/>
          <w:marTop w:val="0"/>
          <w:marBottom w:val="0"/>
          <w:divBdr>
            <w:top w:val="none" w:sz="0" w:space="0" w:color="auto"/>
            <w:left w:val="none" w:sz="0" w:space="0" w:color="auto"/>
            <w:bottom w:val="none" w:sz="0" w:space="0" w:color="auto"/>
            <w:right w:val="none" w:sz="0" w:space="0" w:color="auto"/>
          </w:divBdr>
        </w:div>
        <w:div w:id="1048809">
          <w:marLeft w:val="640"/>
          <w:marRight w:val="0"/>
          <w:marTop w:val="0"/>
          <w:marBottom w:val="0"/>
          <w:divBdr>
            <w:top w:val="none" w:sz="0" w:space="0" w:color="auto"/>
            <w:left w:val="none" w:sz="0" w:space="0" w:color="auto"/>
            <w:bottom w:val="none" w:sz="0" w:space="0" w:color="auto"/>
            <w:right w:val="none" w:sz="0" w:space="0" w:color="auto"/>
          </w:divBdr>
        </w:div>
        <w:div w:id="772819620">
          <w:marLeft w:val="640"/>
          <w:marRight w:val="0"/>
          <w:marTop w:val="0"/>
          <w:marBottom w:val="0"/>
          <w:divBdr>
            <w:top w:val="none" w:sz="0" w:space="0" w:color="auto"/>
            <w:left w:val="none" w:sz="0" w:space="0" w:color="auto"/>
            <w:bottom w:val="none" w:sz="0" w:space="0" w:color="auto"/>
            <w:right w:val="none" w:sz="0" w:space="0" w:color="auto"/>
          </w:divBdr>
        </w:div>
        <w:div w:id="1922134411">
          <w:marLeft w:val="640"/>
          <w:marRight w:val="0"/>
          <w:marTop w:val="0"/>
          <w:marBottom w:val="0"/>
          <w:divBdr>
            <w:top w:val="none" w:sz="0" w:space="0" w:color="auto"/>
            <w:left w:val="none" w:sz="0" w:space="0" w:color="auto"/>
            <w:bottom w:val="none" w:sz="0" w:space="0" w:color="auto"/>
            <w:right w:val="none" w:sz="0" w:space="0" w:color="auto"/>
          </w:divBdr>
        </w:div>
        <w:div w:id="1288197704">
          <w:marLeft w:val="640"/>
          <w:marRight w:val="0"/>
          <w:marTop w:val="0"/>
          <w:marBottom w:val="0"/>
          <w:divBdr>
            <w:top w:val="none" w:sz="0" w:space="0" w:color="auto"/>
            <w:left w:val="none" w:sz="0" w:space="0" w:color="auto"/>
            <w:bottom w:val="none" w:sz="0" w:space="0" w:color="auto"/>
            <w:right w:val="none" w:sz="0" w:space="0" w:color="auto"/>
          </w:divBdr>
        </w:div>
        <w:div w:id="499393413">
          <w:marLeft w:val="640"/>
          <w:marRight w:val="0"/>
          <w:marTop w:val="0"/>
          <w:marBottom w:val="0"/>
          <w:divBdr>
            <w:top w:val="none" w:sz="0" w:space="0" w:color="auto"/>
            <w:left w:val="none" w:sz="0" w:space="0" w:color="auto"/>
            <w:bottom w:val="none" w:sz="0" w:space="0" w:color="auto"/>
            <w:right w:val="none" w:sz="0" w:space="0" w:color="auto"/>
          </w:divBdr>
        </w:div>
      </w:divsChild>
    </w:div>
    <w:div w:id="2021006294">
      <w:bodyDiv w:val="1"/>
      <w:marLeft w:val="0"/>
      <w:marRight w:val="0"/>
      <w:marTop w:val="0"/>
      <w:marBottom w:val="0"/>
      <w:divBdr>
        <w:top w:val="none" w:sz="0" w:space="0" w:color="auto"/>
        <w:left w:val="none" w:sz="0" w:space="0" w:color="auto"/>
        <w:bottom w:val="none" w:sz="0" w:space="0" w:color="auto"/>
        <w:right w:val="none" w:sz="0" w:space="0" w:color="auto"/>
      </w:divBdr>
      <w:divsChild>
        <w:div w:id="1314093735">
          <w:marLeft w:val="640"/>
          <w:marRight w:val="0"/>
          <w:marTop w:val="0"/>
          <w:marBottom w:val="0"/>
          <w:divBdr>
            <w:top w:val="none" w:sz="0" w:space="0" w:color="auto"/>
            <w:left w:val="none" w:sz="0" w:space="0" w:color="auto"/>
            <w:bottom w:val="none" w:sz="0" w:space="0" w:color="auto"/>
            <w:right w:val="none" w:sz="0" w:space="0" w:color="auto"/>
          </w:divBdr>
        </w:div>
        <w:div w:id="27411461">
          <w:marLeft w:val="640"/>
          <w:marRight w:val="0"/>
          <w:marTop w:val="0"/>
          <w:marBottom w:val="0"/>
          <w:divBdr>
            <w:top w:val="none" w:sz="0" w:space="0" w:color="auto"/>
            <w:left w:val="none" w:sz="0" w:space="0" w:color="auto"/>
            <w:bottom w:val="none" w:sz="0" w:space="0" w:color="auto"/>
            <w:right w:val="none" w:sz="0" w:space="0" w:color="auto"/>
          </w:divBdr>
        </w:div>
        <w:div w:id="2095086354">
          <w:marLeft w:val="640"/>
          <w:marRight w:val="0"/>
          <w:marTop w:val="0"/>
          <w:marBottom w:val="0"/>
          <w:divBdr>
            <w:top w:val="none" w:sz="0" w:space="0" w:color="auto"/>
            <w:left w:val="none" w:sz="0" w:space="0" w:color="auto"/>
            <w:bottom w:val="none" w:sz="0" w:space="0" w:color="auto"/>
            <w:right w:val="none" w:sz="0" w:space="0" w:color="auto"/>
          </w:divBdr>
        </w:div>
        <w:div w:id="1464613705">
          <w:marLeft w:val="640"/>
          <w:marRight w:val="0"/>
          <w:marTop w:val="0"/>
          <w:marBottom w:val="0"/>
          <w:divBdr>
            <w:top w:val="none" w:sz="0" w:space="0" w:color="auto"/>
            <w:left w:val="none" w:sz="0" w:space="0" w:color="auto"/>
            <w:bottom w:val="none" w:sz="0" w:space="0" w:color="auto"/>
            <w:right w:val="none" w:sz="0" w:space="0" w:color="auto"/>
          </w:divBdr>
        </w:div>
        <w:div w:id="78215282">
          <w:marLeft w:val="640"/>
          <w:marRight w:val="0"/>
          <w:marTop w:val="0"/>
          <w:marBottom w:val="0"/>
          <w:divBdr>
            <w:top w:val="none" w:sz="0" w:space="0" w:color="auto"/>
            <w:left w:val="none" w:sz="0" w:space="0" w:color="auto"/>
            <w:bottom w:val="none" w:sz="0" w:space="0" w:color="auto"/>
            <w:right w:val="none" w:sz="0" w:space="0" w:color="auto"/>
          </w:divBdr>
        </w:div>
        <w:div w:id="1470977816">
          <w:marLeft w:val="640"/>
          <w:marRight w:val="0"/>
          <w:marTop w:val="0"/>
          <w:marBottom w:val="0"/>
          <w:divBdr>
            <w:top w:val="none" w:sz="0" w:space="0" w:color="auto"/>
            <w:left w:val="none" w:sz="0" w:space="0" w:color="auto"/>
            <w:bottom w:val="none" w:sz="0" w:space="0" w:color="auto"/>
            <w:right w:val="none" w:sz="0" w:space="0" w:color="auto"/>
          </w:divBdr>
        </w:div>
        <w:div w:id="1354528452">
          <w:marLeft w:val="640"/>
          <w:marRight w:val="0"/>
          <w:marTop w:val="0"/>
          <w:marBottom w:val="0"/>
          <w:divBdr>
            <w:top w:val="none" w:sz="0" w:space="0" w:color="auto"/>
            <w:left w:val="none" w:sz="0" w:space="0" w:color="auto"/>
            <w:bottom w:val="none" w:sz="0" w:space="0" w:color="auto"/>
            <w:right w:val="none" w:sz="0" w:space="0" w:color="auto"/>
          </w:divBdr>
        </w:div>
        <w:div w:id="2098672657">
          <w:marLeft w:val="640"/>
          <w:marRight w:val="0"/>
          <w:marTop w:val="0"/>
          <w:marBottom w:val="0"/>
          <w:divBdr>
            <w:top w:val="none" w:sz="0" w:space="0" w:color="auto"/>
            <w:left w:val="none" w:sz="0" w:space="0" w:color="auto"/>
            <w:bottom w:val="none" w:sz="0" w:space="0" w:color="auto"/>
            <w:right w:val="none" w:sz="0" w:space="0" w:color="auto"/>
          </w:divBdr>
        </w:div>
        <w:div w:id="2004040701">
          <w:marLeft w:val="640"/>
          <w:marRight w:val="0"/>
          <w:marTop w:val="0"/>
          <w:marBottom w:val="0"/>
          <w:divBdr>
            <w:top w:val="none" w:sz="0" w:space="0" w:color="auto"/>
            <w:left w:val="none" w:sz="0" w:space="0" w:color="auto"/>
            <w:bottom w:val="none" w:sz="0" w:space="0" w:color="auto"/>
            <w:right w:val="none" w:sz="0" w:space="0" w:color="auto"/>
          </w:divBdr>
        </w:div>
        <w:div w:id="1385055855">
          <w:marLeft w:val="640"/>
          <w:marRight w:val="0"/>
          <w:marTop w:val="0"/>
          <w:marBottom w:val="0"/>
          <w:divBdr>
            <w:top w:val="none" w:sz="0" w:space="0" w:color="auto"/>
            <w:left w:val="none" w:sz="0" w:space="0" w:color="auto"/>
            <w:bottom w:val="none" w:sz="0" w:space="0" w:color="auto"/>
            <w:right w:val="none" w:sz="0" w:space="0" w:color="auto"/>
          </w:divBdr>
        </w:div>
        <w:div w:id="668824992">
          <w:marLeft w:val="640"/>
          <w:marRight w:val="0"/>
          <w:marTop w:val="0"/>
          <w:marBottom w:val="0"/>
          <w:divBdr>
            <w:top w:val="none" w:sz="0" w:space="0" w:color="auto"/>
            <w:left w:val="none" w:sz="0" w:space="0" w:color="auto"/>
            <w:bottom w:val="none" w:sz="0" w:space="0" w:color="auto"/>
            <w:right w:val="none" w:sz="0" w:space="0" w:color="auto"/>
          </w:divBdr>
        </w:div>
        <w:div w:id="1726684573">
          <w:marLeft w:val="640"/>
          <w:marRight w:val="0"/>
          <w:marTop w:val="0"/>
          <w:marBottom w:val="0"/>
          <w:divBdr>
            <w:top w:val="none" w:sz="0" w:space="0" w:color="auto"/>
            <w:left w:val="none" w:sz="0" w:space="0" w:color="auto"/>
            <w:bottom w:val="none" w:sz="0" w:space="0" w:color="auto"/>
            <w:right w:val="none" w:sz="0" w:space="0" w:color="auto"/>
          </w:divBdr>
        </w:div>
        <w:div w:id="1987856319">
          <w:marLeft w:val="640"/>
          <w:marRight w:val="0"/>
          <w:marTop w:val="0"/>
          <w:marBottom w:val="0"/>
          <w:divBdr>
            <w:top w:val="none" w:sz="0" w:space="0" w:color="auto"/>
            <w:left w:val="none" w:sz="0" w:space="0" w:color="auto"/>
            <w:bottom w:val="none" w:sz="0" w:space="0" w:color="auto"/>
            <w:right w:val="none" w:sz="0" w:space="0" w:color="auto"/>
          </w:divBdr>
        </w:div>
        <w:div w:id="851380323">
          <w:marLeft w:val="640"/>
          <w:marRight w:val="0"/>
          <w:marTop w:val="0"/>
          <w:marBottom w:val="0"/>
          <w:divBdr>
            <w:top w:val="none" w:sz="0" w:space="0" w:color="auto"/>
            <w:left w:val="none" w:sz="0" w:space="0" w:color="auto"/>
            <w:bottom w:val="none" w:sz="0" w:space="0" w:color="auto"/>
            <w:right w:val="none" w:sz="0" w:space="0" w:color="auto"/>
          </w:divBdr>
        </w:div>
        <w:div w:id="671759579">
          <w:marLeft w:val="640"/>
          <w:marRight w:val="0"/>
          <w:marTop w:val="0"/>
          <w:marBottom w:val="0"/>
          <w:divBdr>
            <w:top w:val="none" w:sz="0" w:space="0" w:color="auto"/>
            <w:left w:val="none" w:sz="0" w:space="0" w:color="auto"/>
            <w:bottom w:val="none" w:sz="0" w:space="0" w:color="auto"/>
            <w:right w:val="none" w:sz="0" w:space="0" w:color="auto"/>
          </w:divBdr>
        </w:div>
        <w:div w:id="349454410">
          <w:marLeft w:val="640"/>
          <w:marRight w:val="0"/>
          <w:marTop w:val="0"/>
          <w:marBottom w:val="0"/>
          <w:divBdr>
            <w:top w:val="none" w:sz="0" w:space="0" w:color="auto"/>
            <w:left w:val="none" w:sz="0" w:space="0" w:color="auto"/>
            <w:bottom w:val="none" w:sz="0" w:space="0" w:color="auto"/>
            <w:right w:val="none" w:sz="0" w:space="0" w:color="auto"/>
          </w:divBdr>
        </w:div>
        <w:div w:id="445664437">
          <w:marLeft w:val="640"/>
          <w:marRight w:val="0"/>
          <w:marTop w:val="0"/>
          <w:marBottom w:val="0"/>
          <w:divBdr>
            <w:top w:val="none" w:sz="0" w:space="0" w:color="auto"/>
            <w:left w:val="none" w:sz="0" w:space="0" w:color="auto"/>
            <w:bottom w:val="none" w:sz="0" w:space="0" w:color="auto"/>
            <w:right w:val="none" w:sz="0" w:space="0" w:color="auto"/>
          </w:divBdr>
        </w:div>
        <w:div w:id="1871138435">
          <w:marLeft w:val="640"/>
          <w:marRight w:val="0"/>
          <w:marTop w:val="0"/>
          <w:marBottom w:val="0"/>
          <w:divBdr>
            <w:top w:val="none" w:sz="0" w:space="0" w:color="auto"/>
            <w:left w:val="none" w:sz="0" w:space="0" w:color="auto"/>
            <w:bottom w:val="none" w:sz="0" w:space="0" w:color="auto"/>
            <w:right w:val="none" w:sz="0" w:space="0" w:color="auto"/>
          </w:divBdr>
        </w:div>
        <w:div w:id="753361160">
          <w:marLeft w:val="640"/>
          <w:marRight w:val="0"/>
          <w:marTop w:val="0"/>
          <w:marBottom w:val="0"/>
          <w:divBdr>
            <w:top w:val="none" w:sz="0" w:space="0" w:color="auto"/>
            <w:left w:val="none" w:sz="0" w:space="0" w:color="auto"/>
            <w:bottom w:val="none" w:sz="0" w:space="0" w:color="auto"/>
            <w:right w:val="none" w:sz="0" w:space="0" w:color="auto"/>
          </w:divBdr>
        </w:div>
        <w:div w:id="1969167890">
          <w:marLeft w:val="640"/>
          <w:marRight w:val="0"/>
          <w:marTop w:val="0"/>
          <w:marBottom w:val="0"/>
          <w:divBdr>
            <w:top w:val="none" w:sz="0" w:space="0" w:color="auto"/>
            <w:left w:val="none" w:sz="0" w:space="0" w:color="auto"/>
            <w:bottom w:val="none" w:sz="0" w:space="0" w:color="auto"/>
            <w:right w:val="none" w:sz="0" w:space="0" w:color="auto"/>
          </w:divBdr>
        </w:div>
        <w:div w:id="887179954">
          <w:marLeft w:val="640"/>
          <w:marRight w:val="0"/>
          <w:marTop w:val="0"/>
          <w:marBottom w:val="0"/>
          <w:divBdr>
            <w:top w:val="none" w:sz="0" w:space="0" w:color="auto"/>
            <w:left w:val="none" w:sz="0" w:space="0" w:color="auto"/>
            <w:bottom w:val="none" w:sz="0" w:space="0" w:color="auto"/>
            <w:right w:val="none" w:sz="0" w:space="0" w:color="auto"/>
          </w:divBdr>
        </w:div>
        <w:div w:id="751313649">
          <w:marLeft w:val="640"/>
          <w:marRight w:val="0"/>
          <w:marTop w:val="0"/>
          <w:marBottom w:val="0"/>
          <w:divBdr>
            <w:top w:val="none" w:sz="0" w:space="0" w:color="auto"/>
            <w:left w:val="none" w:sz="0" w:space="0" w:color="auto"/>
            <w:bottom w:val="none" w:sz="0" w:space="0" w:color="auto"/>
            <w:right w:val="none" w:sz="0" w:space="0" w:color="auto"/>
          </w:divBdr>
        </w:div>
        <w:div w:id="1234927212">
          <w:marLeft w:val="640"/>
          <w:marRight w:val="0"/>
          <w:marTop w:val="0"/>
          <w:marBottom w:val="0"/>
          <w:divBdr>
            <w:top w:val="none" w:sz="0" w:space="0" w:color="auto"/>
            <w:left w:val="none" w:sz="0" w:space="0" w:color="auto"/>
            <w:bottom w:val="none" w:sz="0" w:space="0" w:color="auto"/>
            <w:right w:val="none" w:sz="0" w:space="0" w:color="auto"/>
          </w:divBdr>
        </w:div>
        <w:div w:id="15667653">
          <w:marLeft w:val="640"/>
          <w:marRight w:val="0"/>
          <w:marTop w:val="0"/>
          <w:marBottom w:val="0"/>
          <w:divBdr>
            <w:top w:val="none" w:sz="0" w:space="0" w:color="auto"/>
            <w:left w:val="none" w:sz="0" w:space="0" w:color="auto"/>
            <w:bottom w:val="none" w:sz="0" w:space="0" w:color="auto"/>
            <w:right w:val="none" w:sz="0" w:space="0" w:color="auto"/>
          </w:divBdr>
        </w:div>
        <w:div w:id="1511409872">
          <w:marLeft w:val="640"/>
          <w:marRight w:val="0"/>
          <w:marTop w:val="0"/>
          <w:marBottom w:val="0"/>
          <w:divBdr>
            <w:top w:val="none" w:sz="0" w:space="0" w:color="auto"/>
            <w:left w:val="none" w:sz="0" w:space="0" w:color="auto"/>
            <w:bottom w:val="none" w:sz="0" w:space="0" w:color="auto"/>
            <w:right w:val="none" w:sz="0" w:space="0" w:color="auto"/>
          </w:divBdr>
        </w:div>
        <w:div w:id="584920566">
          <w:marLeft w:val="640"/>
          <w:marRight w:val="0"/>
          <w:marTop w:val="0"/>
          <w:marBottom w:val="0"/>
          <w:divBdr>
            <w:top w:val="none" w:sz="0" w:space="0" w:color="auto"/>
            <w:left w:val="none" w:sz="0" w:space="0" w:color="auto"/>
            <w:bottom w:val="none" w:sz="0" w:space="0" w:color="auto"/>
            <w:right w:val="none" w:sz="0" w:space="0" w:color="auto"/>
          </w:divBdr>
        </w:div>
        <w:div w:id="518929579">
          <w:marLeft w:val="640"/>
          <w:marRight w:val="0"/>
          <w:marTop w:val="0"/>
          <w:marBottom w:val="0"/>
          <w:divBdr>
            <w:top w:val="none" w:sz="0" w:space="0" w:color="auto"/>
            <w:left w:val="none" w:sz="0" w:space="0" w:color="auto"/>
            <w:bottom w:val="none" w:sz="0" w:space="0" w:color="auto"/>
            <w:right w:val="none" w:sz="0" w:space="0" w:color="auto"/>
          </w:divBdr>
        </w:div>
        <w:div w:id="453865250">
          <w:marLeft w:val="640"/>
          <w:marRight w:val="0"/>
          <w:marTop w:val="0"/>
          <w:marBottom w:val="0"/>
          <w:divBdr>
            <w:top w:val="none" w:sz="0" w:space="0" w:color="auto"/>
            <w:left w:val="none" w:sz="0" w:space="0" w:color="auto"/>
            <w:bottom w:val="none" w:sz="0" w:space="0" w:color="auto"/>
            <w:right w:val="none" w:sz="0" w:space="0" w:color="auto"/>
          </w:divBdr>
        </w:div>
        <w:div w:id="1443113352">
          <w:marLeft w:val="640"/>
          <w:marRight w:val="0"/>
          <w:marTop w:val="0"/>
          <w:marBottom w:val="0"/>
          <w:divBdr>
            <w:top w:val="none" w:sz="0" w:space="0" w:color="auto"/>
            <w:left w:val="none" w:sz="0" w:space="0" w:color="auto"/>
            <w:bottom w:val="none" w:sz="0" w:space="0" w:color="auto"/>
            <w:right w:val="none" w:sz="0" w:space="0" w:color="auto"/>
          </w:divBdr>
        </w:div>
        <w:div w:id="691611591">
          <w:marLeft w:val="640"/>
          <w:marRight w:val="0"/>
          <w:marTop w:val="0"/>
          <w:marBottom w:val="0"/>
          <w:divBdr>
            <w:top w:val="none" w:sz="0" w:space="0" w:color="auto"/>
            <w:left w:val="none" w:sz="0" w:space="0" w:color="auto"/>
            <w:bottom w:val="none" w:sz="0" w:space="0" w:color="auto"/>
            <w:right w:val="none" w:sz="0" w:space="0" w:color="auto"/>
          </w:divBdr>
        </w:div>
        <w:div w:id="12539576">
          <w:marLeft w:val="640"/>
          <w:marRight w:val="0"/>
          <w:marTop w:val="0"/>
          <w:marBottom w:val="0"/>
          <w:divBdr>
            <w:top w:val="none" w:sz="0" w:space="0" w:color="auto"/>
            <w:left w:val="none" w:sz="0" w:space="0" w:color="auto"/>
            <w:bottom w:val="none" w:sz="0" w:space="0" w:color="auto"/>
            <w:right w:val="none" w:sz="0" w:space="0" w:color="auto"/>
          </w:divBdr>
        </w:div>
        <w:div w:id="298262466">
          <w:marLeft w:val="640"/>
          <w:marRight w:val="0"/>
          <w:marTop w:val="0"/>
          <w:marBottom w:val="0"/>
          <w:divBdr>
            <w:top w:val="none" w:sz="0" w:space="0" w:color="auto"/>
            <w:left w:val="none" w:sz="0" w:space="0" w:color="auto"/>
            <w:bottom w:val="none" w:sz="0" w:space="0" w:color="auto"/>
            <w:right w:val="none" w:sz="0" w:space="0" w:color="auto"/>
          </w:divBdr>
        </w:div>
        <w:div w:id="319314731">
          <w:marLeft w:val="640"/>
          <w:marRight w:val="0"/>
          <w:marTop w:val="0"/>
          <w:marBottom w:val="0"/>
          <w:divBdr>
            <w:top w:val="none" w:sz="0" w:space="0" w:color="auto"/>
            <w:left w:val="none" w:sz="0" w:space="0" w:color="auto"/>
            <w:bottom w:val="none" w:sz="0" w:space="0" w:color="auto"/>
            <w:right w:val="none" w:sz="0" w:space="0" w:color="auto"/>
          </w:divBdr>
        </w:div>
        <w:div w:id="2049644401">
          <w:marLeft w:val="640"/>
          <w:marRight w:val="0"/>
          <w:marTop w:val="0"/>
          <w:marBottom w:val="0"/>
          <w:divBdr>
            <w:top w:val="none" w:sz="0" w:space="0" w:color="auto"/>
            <w:left w:val="none" w:sz="0" w:space="0" w:color="auto"/>
            <w:bottom w:val="none" w:sz="0" w:space="0" w:color="auto"/>
            <w:right w:val="none" w:sz="0" w:space="0" w:color="auto"/>
          </w:divBdr>
        </w:div>
        <w:div w:id="322466278">
          <w:marLeft w:val="640"/>
          <w:marRight w:val="0"/>
          <w:marTop w:val="0"/>
          <w:marBottom w:val="0"/>
          <w:divBdr>
            <w:top w:val="none" w:sz="0" w:space="0" w:color="auto"/>
            <w:left w:val="none" w:sz="0" w:space="0" w:color="auto"/>
            <w:bottom w:val="none" w:sz="0" w:space="0" w:color="auto"/>
            <w:right w:val="none" w:sz="0" w:space="0" w:color="auto"/>
          </w:divBdr>
        </w:div>
        <w:div w:id="358434656">
          <w:marLeft w:val="640"/>
          <w:marRight w:val="0"/>
          <w:marTop w:val="0"/>
          <w:marBottom w:val="0"/>
          <w:divBdr>
            <w:top w:val="none" w:sz="0" w:space="0" w:color="auto"/>
            <w:left w:val="none" w:sz="0" w:space="0" w:color="auto"/>
            <w:bottom w:val="none" w:sz="0" w:space="0" w:color="auto"/>
            <w:right w:val="none" w:sz="0" w:space="0" w:color="auto"/>
          </w:divBdr>
        </w:div>
        <w:div w:id="1145076610">
          <w:marLeft w:val="640"/>
          <w:marRight w:val="0"/>
          <w:marTop w:val="0"/>
          <w:marBottom w:val="0"/>
          <w:divBdr>
            <w:top w:val="none" w:sz="0" w:space="0" w:color="auto"/>
            <w:left w:val="none" w:sz="0" w:space="0" w:color="auto"/>
            <w:bottom w:val="none" w:sz="0" w:space="0" w:color="auto"/>
            <w:right w:val="none" w:sz="0" w:space="0" w:color="auto"/>
          </w:divBdr>
        </w:div>
        <w:div w:id="395665354">
          <w:marLeft w:val="640"/>
          <w:marRight w:val="0"/>
          <w:marTop w:val="0"/>
          <w:marBottom w:val="0"/>
          <w:divBdr>
            <w:top w:val="none" w:sz="0" w:space="0" w:color="auto"/>
            <w:left w:val="none" w:sz="0" w:space="0" w:color="auto"/>
            <w:bottom w:val="none" w:sz="0" w:space="0" w:color="auto"/>
            <w:right w:val="none" w:sz="0" w:space="0" w:color="auto"/>
          </w:divBdr>
        </w:div>
        <w:div w:id="1629506421">
          <w:marLeft w:val="640"/>
          <w:marRight w:val="0"/>
          <w:marTop w:val="0"/>
          <w:marBottom w:val="0"/>
          <w:divBdr>
            <w:top w:val="none" w:sz="0" w:space="0" w:color="auto"/>
            <w:left w:val="none" w:sz="0" w:space="0" w:color="auto"/>
            <w:bottom w:val="none" w:sz="0" w:space="0" w:color="auto"/>
            <w:right w:val="none" w:sz="0" w:space="0" w:color="auto"/>
          </w:divBdr>
        </w:div>
        <w:div w:id="1695036338">
          <w:marLeft w:val="640"/>
          <w:marRight w:val="0"/>
          <w:marTop w:val="0"/>
          <w:marBottom w:val="0"/>
          <w:divBdr>
            <w:top w:val="none" w:sz="0" w:space="0" w:color="auto"/>
            <w:left w:val="none" w:sz="0" w:space="0" w:color="auto"/>
            <w:bottom w:val="none" w:sz="0" w:space="0" w:color="auto"/>
            <w:right w:val="none" w:sz="0" w:space="0" w:color="auto"/>
          </w:divBdr>
        </w:div>
        <w:div w:id="2107068033">
          <w:marLeft w:val="640"/>
          <w:marRight w:val="0"/>
          <w:marTop w:val="0"/>
          <w:marBottom w:val="0"/>
          <w:divBdr>
            <w:top w:val="none" w:sz="0" w:space="0" w:color="auto"/>
            <w:left w:val="none" w:sz="0" w:space="0" w:color="auto"/>
            <w:bottom w:val="none" w:sz="0" w:space="0" w:color="auto"/>
            <w:right w:val="none" w:sz="0" w:space="0" w:color="auto"/>
          </w:divBdr>
        </w:div>
        <w:div w:id="1936357501">
          <w:marLeft w:val="640"/>
          <w:marRight w:val="0"/>
          <w:marTop w:val="0"/>
          <w:marBottom w:val="0"/>
          <w:divBdr>
            <w:top w:val="none" w:sz="0" w:space="0" w:color="auto"/>
            <w:left w:val="none" w:sz="0" w:space="0" w:color="auto"/>
            <w:bottom w:val="none" w:sz="0" w:space="0" w:color="auto"/>
            <w:right w:val="none" w:sz="0" w:space="0" w:color="auto"/>
          </w:divBdr>
        </w:div>
        <w:div w:id="1061907782">
          <w:marLeft w:val="640"/>
          <w:marRight w:val="0"/>
          <w:marTop w:val="0"/>
          <w:marBottom w:val="0"/>
          <w:divBdr>
            <w:top w:val="none" w:sz="0" w:space="0" w:color="auto"/>
            <w:left w:val="none" w:sz="0" w:space="0" w:color="auto"/>
            <w:bottom w:val="none" w:sz="0" w:space="0" w:color="auto"/>
            <w:right w:val="none" w:sz="0" w:space="0" w:color="auto"/>
          </w:divBdr>
        </w:div>
        <w:div w:id="1146360430">
          <w:marLeft w:val="640"/>
          <w:marRight w:val="0"/>
          <w:marTop w:val="0"/>
          <w:marBottom w:val="0"/>
          <w:divBdr>
            <w:top w:val="none" w:sz="0" w:space="0" w:color="auto"/>
            <w:left w:val="none" w:sz="0" w:space="0" w:color="auto"/>
            <w:bottom w:val="none" w:sz="0" w:space="0" w:color="auto"/>
            <w:right w:val="none" w:sz="0" w:space="0" w:color="auto"/>
          </w:divBdr>
        </w:div>
      </w:divsChild>
    </w:div>
    <w:div w:id="2047175190">
      <w:bodyDiv w:val="1"/>
      <w:marLeft w:val="0"/>
      <w:marRight w:val="0"/>
      <w:marTop w:val="0"/>
      <w:marBottom w:val="0"/>
      <w:divBdr>
        <w:top w:val="none" w:sz="0" w:space="0" w:color="auto"/>
        <w:left w:val="none" w:sz="0" w:space="0" w:color="auto"/>
        <w:bottom w:val="none" w:sz="0" w:space="0" w:color="auto"/>
        <w:right w:val="none" w:sz="0" w:space="0" w:color="auto"/>
      </w:divBdr>
      <w:divsChild>
        <w:div w:id="156727553">
          <w:marLeft w:val="640"/>
          <w:marRight w:val="0"/>
          <w:marTop w:val="0"/>
          <w:marBottom w:val="0"/>
          <w:divBdr>
            <w:top w:val="none" w:sz="0" w:space="0" w:color="auto"/>
            <w:left w:val="none" w:sz="0" w:space="0" w:color="auto"/>
            <w:bottom w:val="none" w:sz="0" w:space="0" w:color="auto"/>
            <w:right w:val="none" w:sz="0" w:space="0" w:color="auto"/>
          </w:divBdr>
        </w:div>
        <w:div w:id="1339232476">
          <w:marLeft w:val="640"/>
          <w:marRight w:val="0"/>
          <w:marTop w:val="0"/>
          <w:marBottom w:val="0"/>
          <w:divBdr>
            <w:top w:val="none" w:sz="0" w:space="0" w:color="auto"/>
            <w:left w:val="none" w:sz="0" w:space="0" w:color="auto"/>
            <w:bottom w:val="none" w:sz="0" w:space="0" w:color="auto"/>
            <w:right w:val="none" w:sz="0" w:space="0" w:color="auto"/>
          </w:divBdr>
        </w:div>
        <w:div w:id="210504363">
          <w:marLeft w:val="640"/>
          <w:marRight w:val="0"/>
          <w:marTop w:val="0"/>
          <w:marBottom w:val="0"/>
          <w:divBdr>
            <w:top w:val="none" w:sz="0" w:space="0" w:color="auto"/>
            <w:left w:val="none" w:sz="0" w:space="0" w:color="auto"/>
            <w:bottom w:val="none" w:sz="0" w:space="0" w:color="auto"/>
            <w:right w:val="none" w:sz="0" w:space="0" w:color="auto"/>
          </w:divBdr>
        </w:div>
        <w:div w:id="1196701364">
          <w:marLeft w:val="640"/>
          <w:marRight w:val="0"/>
          <w:marTop w:val="0"/>
          <w:marBottom w:val="0"/>
          <w:divBdr>
            <w:top w:val="none" w:sz="0" w:space="0" w:color="auto"/>
            <w:left w:val="none" w:sz="0" w:space="0" w:color="auto"/>
            <w:bottom w:val="none" w:sz="0" w:space="0" w:color="auto"/>
            <w:right w:val="none" w:sz="0" w:space="0" w:color="auto"/>
          </w:divBdr>
        </w:div>
        <w:div w:id="1901789904">
          <w:marLeft w:val="640"/>
          <w:marRight w:val="0"/>
          <w:marTop w:val="0"/>
          <w:marBottom w:val="0"/>
          <w:divBdr>
            <w:top w:val="none" w:sz="0" w:space="0" w:color="auto"/>
            <w:left w:val="none" w:sz="0" w:space="0" w:color="auto"/>
            <w:bottom w:val="none" w:sz="0" w:space="0" w:color="auto"/>
            <w:right w:val="none" w:sz="0" w:space="0" w:color="auto"/>
          </w:divBdr>
        </w:div>
        <w:div w:id="240219858">
          <w:marLeft w:val="640"/>
          <w:marRight w:val="0"/>
          <w:marTop w:val="0"/>
          <w:marBottom w:val="0"/>
          <w:divBdr>
            <w:top w:val="none" w:sz="0" w:space="0" w:color="auto"/>
            <w:left w:val="none" w:sz="0" w:space="0" w:color="auto"/>
            <w:bottom w:val="none" w:sz="0" w:space="0" w:color="auto"/>
            <w:right w:val="none" w:sz="0" w:space="0" w:color="auto"/>
          </w:divBdr>
        </w:div>
        <w:div w:id="1141457960">
          <w:marLeft w:val="640"/>
          <w:marRight w:val="0"/>
          <w:marTop w:val="0"/>
          <w:marBottom w:val="0"/>
          <w:divBdr>
            <w:top w:val="none" w:sz="0" w:space="0" w:color="auto"/>
            <w:left w:val="none" w:sz="0" w:space="0" w:color="auto"/>
            <w:bottom w:val="none" w:sz="0" w:space="0" w:color="auto"/>
            <w:right w:val="none" w:sz="0" w:space="0" w:color="auto"/>
          </w:divBdr>
        </w:div>
        <w:div w:id="801652578">
          <w:marLeft w:val="640"/>
          <w:marRight w:val="0"/>
          <w:marTop w:val="0"/>
          <w:marBottom w:val="0"/>
          <w:divBdr>
            <w:top w:val="none" w:sz="0" w:space="0" w:color="auto"/>
            <w:left w:val="none" w:sz="0" w:space="0" w:color="auto"/>
            <w:bottom w:val="none" w:sz="0" w:space="0" w:color="auto"/>
            <w:right w:val="none" w:sz="0" w:space="0" w:color="auto"/>
          </w:divBdr>
        </w:div>
        <w:div w:id="614211154">
          <w:marLeft w:val="640"/>
          <w:marRight w:val="0"/>
          <w:marTop w:val="0"/>
          <w:marBottom w:val="0"/>
          <w:divBdr>
            <w:top w:val="none" w:sz="0" w:space="0" w:color="auto"/>
            <w:left w:val="none" w:sz="0" w:space="0" w:color="auto"/>
            <w:bottom w:val="none" w:sz="0" w:space="0" w:color="auto"/>
            <w:right w:val="none" w:sz="0" w:space="0" w:color="auto"/>
          </w:divBdr>
        </w:div>
        <w:div w:id="1529176043">
          <w:marLeft w:val="640"/>
          <w:marRight w:val="0"/>
          <w:marTop w:val="0"/>
          <w:marBottom w:val="0"/>
          <w:divBdr>
            <w:top w:val="none" w:sz="0" w:space="0" w:color="auto"/>
            <w:left w:val="none" w:sz="0" w:space="0" w:color="auto"/>
            <w:bottom w:val="none" w:sz="0" w:space="0" w:color="auto"/>
            <w:right w:val="none" w:sz="0" w:space="0" w:color="auto"/>
          </w:divBdr>
        </w:div>
        <w:div w:id="139619179">
          <w:marLeft w:val="640"/>
          <w:marRight w:val="0"/>
          <w:marTop w:val="0"/>
          <w:marBottom w:val="0"/>
          <w:divBdr>
            <w:top w:val="none" w:sz="0" w:space="0" w:color="auto"/>
            <w:left w:val="none" w:sz="0" w:space="0" w:color="auto"/>
            <w:bottom w:val="none" w:sz="0" w:space="0" w:color="auto"/>
            <w:right w:val="none" w:sz="0" w:space="0" w:color="auto"/>
          </w:divBdr>
        </w:div>
        <w:div w:id="602959974">
          <w:marLeft w:val="640"/>
          <w:marRight w:val="0"/>
          <w:marTop w:val="0"/>
          <w:marBottom w:val="0"/>
          <w:divBdr>
            <w:top w:val="none" w:sz="0" w:space="0" w:color="auto"/>
            <w:left w:val="none" w:sz="0" w:space="0" w:color="auto"/>
            <w:bottom w:val="none" w:sz="0" w:space="0" w:color="auto"/>
            <w:right w:val="none" w:sz="0" w:space="0" w:color="auto"/>
          </w:divBdr>
        </w:div>
        <w:div w:id="708989809">
          <w:marLeft w:val="640"/>
          <w:marRight w:val="0"/>
          <w:marTop w:val="0"/>
          <w:marBottom w:val="0"/>
          <w:divBdr>
            <w:top w:val="none" w:sz="0" w:space="0" w:color="auto"/>
            <w:left w:val="none" w:sz="0" w:space="0" w:color="auto"/>
            <w:bottom w:val="none" w:sz="0" w:space="0" w:color="auto"/>
            <w:right w:val="none" w:sz="0" w:space="0" w:color="auto"/>
          </w:divBdr>
        </w:div>
        <w:div w:id="1188175563">
          <w:marLeft w:val="640"/>
          <w:marRight w:val="0"/>
          <w:marTop w:val="0"/>
          <w:marBottom w:val="0"/>
          <w:divBdr>
            <w:top w:val="none" w:sz="0" w:space="0" w:color="auto"/>
            <w:left w:val="none" w:sz="0" w:space="0" w:color="auto"/>
            <w:bottom w:val="none" w:sz="0" w:space="0" w:color="auto"/>
            <w:right w:val="none" w:sz="0" w:space="0" w:color="auto"/>
          </w:divBdr>
        </w:div>
        <w:div w:id="2141922773">
          <w:marLeft w:val="640"/>
          <w:marRight w:val="0"/>
          <w:marTop w:val="0"/>
          <w:marBottom w:val="0"/>
          <w:divBdr>
            <w:top w:val="none" w:sz="0" w:space="0" w:color="auto"/>
            <w:left w:val="none" w:sz="0" w:space="0" w:color="auto"/>
            <w:bottom w:val="none" w:sz="0" w:space="0" w:color="auto"/>
            <w:right w:val="none" w:sz="0" w:space="0" w:color="auto"/>
          </w:divBdr>
        </w:div>
        <w:div w:id="452602507">
          <w:marLeft w:val="640"/>
          <w:marRight w:val="0"/>
          <w:marTop w:val="0"/>
          <w:marBottom w:val="0"/>
          <w:divBdr>
            <w:top w:val="none" w:sz="0" w:space="0" w:color="auto"/>
            <w:left w:val="none" w:sz="0" w:space="0" w:color="auto"/>
            <w:bottom w:val="none" w:sz="0" w:space="0" w:color="auto"/>
            <w:right w:val="none" w:sz="0" w:space="0" w:color="auto"/>
          </w:divBdr>
        </w:div>
        <w:div w:id="1644852114">
          <w:marLeft w:val="640"/>
          <w:marRight w:val="0"/>
          <w:marTop w:val="0"/>
          <w:marBottom w:val="0"/>
          <w:divBdr>
            <w:top w:val="none" w:sz="0" w:space="0" w:color="auto"/>
            <w:left w:val="none" w:sz="0" w:space="0" w:color="auto"/>
            <w:bottom w:val="none" w:sz="0" w:space="0" w:color="auto"/>
            <w:right w:val="none" w:sz="0" w:space="0" w:color="auto"/>
          </w:divBdr>
        </w:div>
        <w:div w:id="1672949666">
          <w:marLeft w:val="640"/>
          <w:marRight w:val="0"/>
          <w:marTop w:val="0"/>
          <w:marBottom w:val="0"/>
          <w:divBdr>
            <w:top w:val="none" w:sz="0" w:space="0" w:color="auto"/>
            <w:left w:val="none" w:sz="0" w:space="0" w:color="auto"/>
            <w:bottom w:val="none" w:sz="0" w:space="0" w:color="auto"/>
            <w:right w:val="none" w:sz="0" w:space="0" w:color="auto"/>
          </w:divBdr>
        </w:div>
        <w:div w:id="857502760">
          <w:marLeft w:val="640"/>
          <w:marRight w:val="0"/>
          <w:marTop w:val="0"/>
          <w:marBottom w:val="0"/>
          <w:divBdr>
            <w:top w:val="none" w:sz="0" w:space="0" w:color="auto"/>
            <w:left w:val="none" w:sz="0" w:space="0" w:color="auto"/>
            <w:bottom w:val="none" w:sz="0" w:space="0" w:color="auto"/>
            <w:right w:val="none" w:sz="0" w:space="0" w:color="auto"/>
          </w:divBdr>
        </w:div>
        <w:div w:id="1764447824">
          <w:marLeft w:val="640"/>
          <w:marRight w:val="0"/>
          <w:marTop w:val="0"/>
          <w:marBottom w:val="0"/>
          <w:divBdr>
            <w:top w:val="none" w:sz="0" w:space="0" w:color="auto"/>
            <w:left w:val="none" w:sz="0" w:space="0" w:color="auto"/>
            <w:bottom w:val="none" w:sz="0" w:space="0" w:color="auto"/>
            <w:right w:val="none" w:sz="0" w:space="0" w:color="auto"/>
          </w:divBdr>
        </w:div>
        <w:div w:id="265621767">
          <w:marLeft w:val="640"/>
          <w:marRight w:val="0"/>
          <w:marTop w:val="0"/>
          <w:marBottom w:val="0"/>
          <w:divBdr>
            <w:top w:val="none" w:sz="0" w:space="0" w:color="auto"/>
            <w:left w:val="none" w:sz="0" w:space="0" w:color="auto"/>
            <w:bottom w:val="none" w:sz="0" w:space="0" w:color="auto"/>
            <w:right w:val="none" w:sz="0" w:space="0" w:color="auto"/>
          </w:divBdr>
        </w:div>
        <w:div w:id="616717493">
          <w:marLeft w:val="640"/>
          <w:marRight w:val="0"/>
          <w:marTop w:val="0"/>
          <w:marBottom w:val="0"/>
          <w:divBdr>
            <w:top w:val="none" w:sz="0" w:space="0" w:color="auto"/>
            <w:left w:val="none" w:sz="0" w:space="0" w:color="auto"/>
            <w:bottom w:val="none" w:sz="0" w:space="0" w:color="auto"/>
            <w:right w:val="none" w:sz="0" w:space="0" w:color="auto"/>
          </w:divBdr>
        </w:div>
        <w:div w:id="305626996">
          <w:marLeft w:val="640"/>
          <w:marRight w:val="0"/>
          <w:marTop w:val="0"/>
          <w:marBottom w:val="0"/>
          <w:divBdr>
            <w:top w:val="none" w:sz="0" w:space="0" w:color="auto"/>
            <w:left w:val="none" w:sz="0" w:space="0" w:color="auto"/>
            <w:bottom w:val="none" w:sz="0" w:space="0" w:color="auto"/>
            <w:right w:val="none" w:sz="0" w:space="0" w:color="auto"/>
          </w:divBdr>
        </w:div>
        <w:div w:id="1124621973">
          <w:marLeft w:val="640"/>
          <w:marRight w:val="0"/>
          <w:marTop w:val="0"/>
          <w:marBottom w:val="0"/>
          <w:divBdr>
            <w:top w:val="none" w:sz="0" w:space="0" w:color="auto"/>
            <w:left w:val="none" w:sz="0" w:space="0" w:color="auto"/>
            <w:bottom w:val="none" w:sz="0" w:space="0" w:color="auto"/>
            <w:right w:val="none" w:sz="0" w:space="0" w:color="auto"/>
          </w:divBdr>
        </w:div>
        <w:div w:id="1127309727">
          <w:marLeft w:val="640"/>
          <w:marRight w:val="0"/>
          <w:marTop w:val="0"/>
          <w:marBottom w:val="0"/>
          <w:divBdr>
            <w:top w:val="none" w:sz="0" w:space="0" w:color="auto"/>
            <w:left w:val="none" w:sz="0" w:space="0" w:color="auto"/>
            <w:bottom w:val="none" w:sz="0" w:space="0" w:color="auto"/>
            <w:right w:val="none" w:sz="0" w:space="0" w:color="auto"/>
          </w:divBdr>
        </w:div>
        <w:div w:id="1666784172">
          <w:marLeft w:val="640"/>
          <w:marRight w:val="0"/>
          <w:marTop w:val="0"/>
          <w:marBottom w:val="0"/>
          <w:divBdr>
            <w:top w:val="none" w:sz="0" w:space="0" w:color="auto"/>
            <w:left w:val="none" w:sz="0" w:space="0" w:color="auto"/>
            <w:bottom w:val="none" w:sz="0" w:space="0" w:color="auto"/>
            <w:right w:val="none" w:sz="0" w:space="0" w:color="auto"/>
          </w:divBdr>
        </w:div>
        <w:div w:id="1805391334">
          <w:marLeft w:val="640"/>
          <w:marRight w:val="0"/>
          <w:marTop w:val="0"/>
          <w:marBottom w:val="0"/>
          <w:divBdr>
            <w:top w:val="none" w:sz="0" w:space="0" w:color="auto"/>
            <w:left w:val="none" w:sz="0" w:space="0" w:color="auto"/>
            <w:bottom w:val="none" w:sz="0" w:space="0" w:color="auto"/>
            <w:right w:val="none" w:sz="0" w:space="0" w:color="auto"/>
          </w:divBdr>
        </w:div>
        <w:div w:id="645597174">
          <w:marLeft w:val="640"/>
          <w:marRight w:val="0"/>
          <w:marTop w:val="0"/>
          <w:marBottom w:val="0"/>
          <w:divBdr>
            <w:top w:val="none" w:sz="0" w:space="0" w:color="auto"/>
            <w:left w:val="none" w:sz="0" w:space="0" w:color="auto"/>
            <w:bottom w:val="none" w:sz="0" w:space="0" w:color="auto"/>
            <w:right w:val="none" w:sz="0" w:space="0" w:color="auto"/>
          </w:divBdr>
        </w:div>
        <w:div w:id="370113834">
          <w:marLeft w:val="640"/>
          <w:marRight w:val="0"/>
          <w:marTop w:val="0"/>
          <w:marBottom w:val="0"/>
          <w:divBdr>
            <w:top w:val="none" w:sz="0" w:space="0" w:color="auto"/>
            <w:left w:val="none" w:sz="0" w:space="0" w:color="auto"/>
            <w:bottom w:val="none" w:sz="0" w:space="0" w:color="auto"/>
            <w:right w:val="none" w:sz="0" w:space="0" w:color="auto"/>
          </w:divBdr>
        </w:div>
        <w:div w:id="1421411889">
          <w:marLeft w:val="640"/>
          <w:marRight w:val="0"/>
          <w:marTop w:val="0"/>
          <w:marBottom w:val="0"/>
          <w:divBdr>
            <w:top w:val="none" w:sz="0" w:space="0" w:color="auto"/>
            <w:left w:val="none" w:sz="0" w:space="0" w:color="auto"/>
            <w:bottom w:val="none" w:sz="0" w:space="0" w:color="auto"/>
            <w:right w:val="none" w:sz="0" w:space="0" w:color="auto"/>
          </w:divBdr>
        </w:div>
        <w:div w:id="1845513587">
          <w:marLeft w:val="640"/>
          <w:marRight w:val="0"/>
          <w:marTop w:val="0"/>
          <w:marBottom w:val="0"/>
          <w:divBdr>
            <w:top w:val="none" w:sz="0" w:space="0" w:color="auto"/>
            <w:left w:val="none" w:sz="0" w:space="0" w:color="auto"/>
            <w:bottom w:val="none" w:sz="0" w:space="0" w:color="auto"/>
            <w:right w:val="none" w:sz="0" w:space="0" w:color="auto"/>
          </w:divBdr>
        </w:div>
        <w:div w:id="1410540317">
          <w:marLeft w:val="640"/>
          <w:marRight w:val="0"/>
          <w:marTop w:val="0"/>
          <w:marBottom w:val="0"/>
          <w:divBdr>
            <w:top w:val="none" w:sz="0" w:space="0" w:color="auto"/>
            <w:left w:val="none" w:sz="0" w:space="0" w:color="auto"/>
            <w:bottom w:val="none" w:sz="0" w:space="0" w:color="auto"/>
            <w:right w:val="none" w:sz="0" w:space="0" w:color="auto"/>
          </w:divBdr>
        </w:div>
        <w:div w:id="1541747108">
          <w:marLeft w:val="640"/>
          <w:marRight w:val="0"/>
          <w:marTop w:val="0"/>
          <w:marBottom w:val="0"/>
          <w:divBdr>
            <w:top w:val="none" w:sz="0" w:space="0" w:color="auto"/>
            <w:left w:val="none" w:sz="0" w:space="0" w:color="auto"/>
            <w:bottom w:val="none" w:sz="0" w:space="0" w:color="auto"/>
            <w:right w:val="none" w:sz="0" w:space="0" w:color="auto"/>
          </w:divBdr>
        </w:div>
        <w:div w:id="434373306">
          <w:marLeft w:val="640"/>
          <w:marRight w:val="0"/>
          <w:marTop w:val="0"/>
          <w:marBottom w:val="0"/>
          <w:divBdr>
            <w:top w:val="none" w:sz="0" w:space="0" w:color="auto"/>
            <w:left w:val="none" w:sz="0" w:space="0" w:color="auto"/>
            <w:bottom w:val="none" w:sz="0" w:space="0" w:color="auto"/>
            <w:right w:val="none" w:sz="0" w:space="0" w:color="auto"/>
          </w:divBdr>
        </w:div>
        <w:div w:id="4326097">
          <w:marLeft w:val="640"/>
          <w:marRight w:val="0"/>
          <w:marTop w:val="0"/>
          <w:marBottom w:val="0"/>
          <w:divBdr>
            <w:top w:val="none" w:sz="0" w:space="0" w:color="auto"/>
            <w:left w:val="none" w:sz="0" w:space="0" w:color="auto"/>
            <w:bottom w:val="none" w:sz="0" w:space="0" w:color="auto"/>
            <w:right w:val="none" w:sz="0" w:space="0" w:color="auto"/>
          </w:divBdr>
        </w:div>
        <w:div w:id="1516531434">
          <w:marLeft w:val="640"/>
          <w:marRight w:val="0"/>
          <w:marTop w:val="0"/>
          <w:marBottom w:val="0"/>
          <w:divBdr>
            <w:top w:val="none" w:sz="0" w:space="0" w:color="auto"/>
            <w:left w:val="none" w:sz="0" w:space="0" w:color="auto"/>
            <w:bottom w:val="none" w:sz="0" w:space="0" w:color="auto"/>
            <w:right w:val="none" w:sz="0" w:space="0" w:color="auto"/>
          </w:divBdr>
        </w:div>
        <w:div w:id="1651598598">
          <w:marLeft w:val="640"/>
          <w:marRight w:val="0"/>
          <w:marTop w:val="0"/>
          <w:marBottom w:val="0"/>
          <w:divBdr>
            <w:top w:val="none" w:sz="0" w:space="0" w:color="auto"/>
            <w:left w:val="none" w:sz="0" w:space="0" w:color="auto"/>
            <w:bottom w:val="none" w:sz="0" w:space="0" w:color="auto"/>
            <w:right w:val="none" w:sz="0" w:space="0" w:color="auto"/>
          </w:divBdr>
        </w:div>
        <w:div w:id="832836398">
          <w:marLeft w:val="640"/>
          <w:marRight w:val="0"/>
          <w:marTop w:val="0"/>
          <w:marBottom w:val="0"/>
          <w:divBdr>
            <w:top w:val="none" w:sz="0" w:space="0" w:color="auto"/>
            <w:left w:val="none" w:sz="0" w:space="0" w:color="auto"/>
            <w:bottom w:val="none" w:sz="0" w:space="0" w:color="auto"/>
            <w:right w:val="none" w:sz="0" w:space="0" w:color="auto"/>
          </w:divBdr>
        </w:div>
        <w:div w:id="1663116933">
          <w:marLeft w:val="640"/>
          <w:marRight w:val="0"/>
          <w:marTop w:val="0"/>
          <w:marBottom w:val="0"/>
          <w:divBdr>
            <w:top w:val="none" w:sz="0" w:space="0" w:color="auto"/>
            <w:left w:val="none" w:sz="0" w:space="0" w:color="auto"/>
            <w:bottom w:val="none" w:sz="0" w:space="0" w:color="auto"/>
            <w:right w:val="none" w:sz="0" w:space="0" w:color="auto"/>
          </w:divBdr>
        </w:div>
        <w:div w:id="1257790850">
          <w:marLeft w:val="640"/>
          <w:marRight w:val="0"/>
          <w:marTop w:val="0"/>
          <w:marBottom w:val="0"/>
          <w:divBdr>
            <w:top w:val="none" w:sz="0" w:space="0" w:color="auto"/>
            <w:left w:val="none" w:sz="0" w:space="0" w:color="auto"/>
            <w:bottom w:val="none" w:sz="0" w:space="0" w:color="auto"/>
            <w:right w:val="none" w:sz="0" w:space="0" w:color="auto"/>
          </w:divBdr>
        </w:div>
      </w:divsChild>
    </w:div>
    <w:div w:id="2105221981">
      <w:bodyDiv w:val="1"/>
      <w:marLeft w:val="0"/>
      <w:marRight w:val="0"/>
      <w:marTop w:val="0"/>
      <w:marBottom w:val="0"/>
      <w:divBdr>
        <w:top w:val="none" w:sz="0" w:space="0" w:color="auto"/>
        <w:left w:val="none" w:sz="0" w:space="0" w:color="auto"/>
        <w:bottom w:val="none" w:sz="0" w:space="0" w:color="auto"/>
        <w:right w:val="none" w:sz="0" w:space="0" w:color="auto"/>
      </w:divBdr>
      <w:divsChild>
        <w:div w:id="176770944">
          <w:marLeft w:val="640"/>
          <w:marRight w:val="0"/>
          <w:marTop w:val="0"/>
          <w:marBottom w:val="0"/>
          <w:divBdr>
            <w:top w:val="none" w:sz="0" w:space="0" w:color="auto"/>
            <w:left w:val="none" w:sz="0" w:space="0" w:color="auto"/>
            <w:bottom w:val="none" w:sz="0" w:space="0" w:color="auto"/>
            <w:right w:val="none" w:sz="0" w:space="0" w:color="auto"/>
          </w:divBdr>
        </w:div>
        <w:div w:id="1058936615">
          <w:marLeft w:val="640"/>
          <w:marRight w:val="0"/>
          <w:marTop w:val="0"/>
          <w:marBottom w:val="0"/>
          <w:divBdr>
            <w:top w:val="none" w:sz="0" w:space="0" w:color="auto"/>
            <w:left w:val="none" w:sz="0" w:space="0" w:color="auto"/>
            <w:bottom w:val="none" w:sz="0" w:space="0" w:color="auto"/>
            <w:right w:val="none" w:sz="0" w:space="0" w:color="auto"/>
          </w:divBdr>
        </w:div>
        <w:div w:id="225529464">
          <w:marLeft w:val="640"/>
          <w:marRight w:val="0"/>
          <w:marTop w:val="0"/>
          <w:marBottom w:val="0"/>
          <w:divBdr>
            <w:top w:val="none" w:sz="0" w:space="0" w:color="auto"/>
            <w:left w:val="none" w:sz="0" w:space="0" w:color="auto"/>
            <w:bottom w:val="none" w:sz="0" w:space="0" w:color="auto"/>
            <w:right w:val="none" w:sz="0" w:space="0" w:color="auto"/>
          </w:divBdr>
        </w:div>
        <w:div w:id="1229805218">
          <w:marLeft w:val="640"/>
          <w:marRight w:val="0"/>
          <w:marTop w:val="0"/>
          <w:marBottom w:val="0"/>
          <w:divBdr>
            <w:top w:val="none" w:sz="0" w:space="0" w:color="auto"/>
            <w:left w:val="none" w:sz="0" w:space="0" w:color="auto"/>
            <w:bottom w:val="none" w:sz="0" w:space="0" w:color="auto"/>
            <w:right w:val="none" w:sz="0" w:space="0" w:color="auto"/>
          </w:divBdr>
        </w:div>
        <w:div w:id="521213734">
          <w:marLeft w:val="640"/>
          <w:marRight w:val="0"/>
          <w:marTop w:val="0"/>
          <w:marBottom w:val="0"/>
          <w:divBdr>
            <w:top w:val="none" w:sz="0" w:space="0" w:color="auto"/>
            <w:left w:val="none" w:sz="0" w:space="0" w:color="auto"/>
            <w:bottom w:val="none" w:sz="0" w:space="0" w:color="auto"/>
            <w:right w:val="none" w:sz="0" w:space="0" w:color="auto"/>
          </w:divBdr>
        </w:div>
        <w:div w:id="1613316897">
          <w:marLeft w:val="640"/>
          <w:marRight w:val="0"/>
          <w:marTop w:val="0"/>
          <w:marBottom w:val="0"/>
          <w:divBdr>
            <w:top w:val="none" w:sz="0" w:space="0" w:color="auto"/>
            <w:left w:val="none" w:sz="0" w:space="0" w:color="auto"/>
            <w:bottom w:val="none" w:sz="0" w:space="0" w:color="auto"/>
            <w:right w:val="none" w:sz="0" w:space="0" w:color="auto"/>
          </w:divBdr>
        </w:div>
        <w:div w:id="1460370329">
          <w:marLeft w:val="640"/>
          <w:marRight w:val="0"/>
          <w:marTop w:val="0"/>
          <w:marBottom w:val="0"/>
          <w:divBdr>
            <w:top w:val="none" w:sz="0" w:space="0" w:color="auto"/>
            <w:left w:val="none" w:sz="0" w:space="0" w:color="auto"/>
            <w:bottom w:val="none" w:sz="0" w:space="0" w:color="auto"/>
            <w:right w:val="none" w:sz="0" w:space="0" w:color="auto"/>
          </w:divBdr>
        </w:div>
        <w:div w:id="994576564">
          <w:marLeft w:val="640"/>
          <w:marRight w:val="0"/>
          <w:marTop w:val="0"/>
          <w:marBottom w:val="0"/>
          <w:divBdr>
            <w:top w:val="none" w:sz="0" w:space="0" w:color="auto"/>
            <w:left w:val="none" w:sz="0" w:space="0" w:color="auto"/>
            <w:bottom w:val="none" w:sz="0" w:space="0" w:color="auto"/>
            <w:right w:val="none" w:sz="0" w:space="0" w:color="auto"/>
          </w:divBdr>
        </w:div>
        <w:div w:id="1940795775">
          <w:marLeft w:val="640"/>
          <w:marRight w:val="0"/>
          <w:marTop w:val="0"/>
          <w:marBottom w:val="0"/>
          <w:divBdr>
            <w:top w:val="none" w:sz="0" w:space="0" w:color="auto"/>
            <w:left w:val="none" w:sz="0" w:space="0" w:color="auto"/>
            <w:bottom w:val="none" w:sz="0" w:space="0" w:color="auto"/>
            <w:right w:val="none" w:sz="0" w:space="0" w:color="auto"/>
          </w:divBdr>
        </w:div>
        <w:div w:id="1550411965">
          <w:marLeft w:val="640"/>
          <w:marRight w:val="0"/>
          <w:marTop w:val="0"/>
          <w:marBottom w:val="0"/>
          <w:divBdr>
            <w:top w:val="none" w:sz="0" w:space="0" w:color="auto"/>
            <w:left w:val="none" w:sz="0" w:space="0" w:color="auto"/>
            <w:bottom w:val="none" w:sz="0" w:space="0" w:color="auto"/>
            <w:right w:val="none" w:sz="0" w:space="0" w:color="auto"/>
          </w:divBdr>
        </w:div>
        <w:div w:id="821116644">
          <w:marLeft w:val="640"/>
          <w:marRight w:val="0"/>
          <w:marTop w:val="0"/>
          <w:marBottom w:val="0"/>
          <w:divBdr>
            <w:top w:val="none" w:sz="0" w:space="0" w:color="auto"/>
            <w:left w:val="none" w:sz="0" w:space="0" w:color="auto"/>
            <w:bottom w:val="none" w:sz="0" w:space="0" w:color="auto"/>
            <w:right w:val="none" w:sz="0" w:space="0" w:color="auto"/>
          </w:divBdr>
        </w:div>
        <w:div w:id="1798525389">
          <w:marLeft w:val="640"/>
          <w:marRight w:val="0"/>
          <w:marTop w:val="0"/>
          <w:marBottom w:val="0"/>
          <w:divBdr>
            <w:top w:val="none" w:sz="0" w:space="0" w:color="auto"/>
            <w:left w:val="none" w:sz="0" w:space="0" w:color="auto"/>
            <w:bottom w:val="none" w:sz="0" w:space="0" w:color="auto"/>
            <w:right w:val="none" w:sz="0" w:space="0" w:color="auto"/>
          </w:divBdr>
        </w:div>
        <w:div w:id="1886332073">
          <w:marLeft w:val="640"/>
          <w:marRight w:val="0"/>
          <w:marTop w:val="0"/>
          <w:marBottom w:val="0"/>
          <w:divBdr>
            <w:top w:val="none" w:sz="0" w:space="0" w:color="auto"/>
            <w:left w:val="none" w:sz="0" w:space="0" w:color="auto"/>
            <w:bottom w:val="none" w:sz="0" w:space="0" w:color="auto"/>
            <w:right w:val="none" w:sz="0" w:space="0" w:color="auto"/>
          </w:divBdr>
        </w:div>
        <w:div w:id="1610813915">
          <w:marLeft w:val="640"/>
          <w:marRight w:val="0"/>
          <w:marTop w:val="0"/>
          <w:marBottom w:val="0"/>
          <w:divBdr>
            <w:top w:val="none" w:sz="0" w:space="0" w:color="auto"/>
            <w:left w:val="none" w:sz="0" w:space="0" w:color="auto"/>
            <w:bottom w:val="none" w:sz="0" w:space="0" w:color="auto"/>
            <w:right w:val="none" w:sz="0" w:space="0" w:color="auto"/>
          </w:divBdr>
        </w:div>
        <w:div w:id="1051929855">
          <w:marLeft w:val="640"/>
          <w:marRight w:val="0"/>
          <w:marTop w:val="0"/>
          <w:marBottom w:val="0"/>
          <w:divBdr>
            <w:top w:val="none" w:sz="0" w:space="0" w:color="auto"/>
            <w:left w:val="none" w:sz="0" w:space="0" w:color="auto"/>
            <w:bottom w:val="none" w:sz="0" w:space="0" w:color="auto"/>
            <w:right w:val="none" w:sz="0" w:space="0" w:color="auto"/>
          </w:divBdr>
        </w:div>
        <w:div w:id="666980097">
          <w:marLeft w:val="640"/>
          <w:marRight w:val="0"/>
          <w:marTop w:val="0"/>
          <w:marBottom w:val="0"/>
          <w:divBdr>
            <w:top w:val="none" w:sz="0" w:space="0" w:color="auto"/>
            <w:left w:val="none" w:sz="0" w:space="0" w:color="auto"/>
            <w:bottom w:val="none" w:sz="0" w:space="0" w:color="auto"/>
            <w:right w:val="none" w:sz="0" w:space="0" w:color="auto"/>
          </w:divBdr>
        </w:div>
        <w:div w:id="2114013257">
          <w:marLeft w:val="640"/>
          <w:marRight w:val="0"/>
          <w:marTop w:val="0"/>
          <w:marBottom w:val="0"/>
          <w:divBdr>
            <w:top w:val="none" w:sz="0" w:space="0" w:color="auto"/>
            <w:left w:val="none" w:sz="0" w:space="0" w:color="auto"/>
            <w:bottom w:val="none" w:sz="0" w:space="0" w:color="auto"/>
            <w:right w:val="none" w:sz="0" w:space="0" w:color="auto"/>
          </w:divBdr>
        </w:div>
        <w:div w:id="430590211">
          <w:marLeft w:val="640"/>
          <w:marRight w:val="0"/>
          <w:marTop w:val="0"/>
          <w:marBottom w:val="0"/>
          <w:divBdr>
            <w:top w:val="none" w:sz="0" w:space="0" w:color="auto"/>
            <w:left w:val="none" w:sz="0" w:space="0" w:color="auto"/>
            <w:bottom w:val="none" w:sz="0" w:space="0" w:color="auto"/>
            <w:right w:val="none" w:sz="0" w:space="0" w:color="auto"/>
          </w:divBdr>
        </w:div>
        <w:div w:id="471486906">
          <w:marLeft w:val="640"/>
          <w:marRight w:val="0"/>
          <w:marTop w:val="0"/>
          <w:marBottom w:val="0"/>
          <w:divBdr>
            <w:top w:val="none" w:sz="0" w:space="0" w:color="auto"/>
            <w:left w:val="none" w:sz="0" w:space="0" w:color="auto"/>
            <w:bottom w:val="none" w:sz="0" w:space="0" w:color="auto"/>
            <w:right w:val="none" w:sz="0" w:space="0" w:color="auto"/>
          </w:divBdr>
        </w:div>
        <w:div w:id="471682198">
          <w:marLeft w:val="640"/>
          <w:marRight w:val="0"/>
          <w:marTop w:val="0"/>
          <w:marBottom w:val="0"/>
          <w:divBdr>
            <w:top w:val="none" w:sz="0" w:space="0" w:color="auto"/>
            <w:left w:val="none" w:sz="0" w:space="0" w:color="auto"/>
            <w:bottom w:val="none" w:sz="0" w:space="0" w:color="auto"/>
            <w:right w:val="none" w:sz="0" w:space="0" w:color="auto"/>
          </w:divBdr>
        </w:div>
        <w:div w:id="90056785">
          <w:marLeft w:val="640"/>
          <w:marRight w:val="0"/>
          <w:marTop w:val="0"/>
          <w:marBottom w:val="0"/>
          <w:divBdr>
            <w:top w:val="none" w:sz="0" w:space="0" w:color="auto"/>
            <w:left w:val="none" w:sz="0" w:space="0" w:color="auto"/>
            <w:bottom w:val="none" w:sz="0" w:space="0" w:color="auto"/>
            <w:right w:val="none" w:sz="0" w:space="0" w:color="auto"/>
          </w:divBdr>
        </w:div>
        <w:div w:id="1430616676">
          <w:marLeft w:val="640"/>
          <w:marRight w:val="0"/>
          <w:marTop w:val="0"/>
          <w:marBottom w:val="0"/>
          <w:divBdr>
            <w:top w:val="none" w:sz="0" w:space="0" w:color="auto"/>
            <w:left w:val="none" w:sz="0" w:space="0" w:color="auto"/>
            <w:bottom w:val="none" w:sz="0" w:space="0" w:color="auto"/>
            <w:right w:val="none" w:sz="0" w:space="0" w:color="auto"/>
          </w:divBdr>
        </w:div>
        <w:div w:id="689381984">
          <w:marLeft w:val="640"/>
          <w:marRight w:val="0"/>
          <w:marTop w:val="0"/>
          <w:marBottom w:val="0"/>
          <w:divBdr>
            <w:top w:val="none" w:sz="0" w:space="0" w:color="auto"/>
            <w:left w:val="none" w:sz="0" w:space="0" w:color="auto"/>
            <w:bottom w:val="none" w:sz="0" w:space="0" w:color="auto"/>
            <w:right w:val="none" w:sz="0" w:space="0" w:color="auto"/>
          </w:divBdr>
        </w:div>
        <w:div w:id="1733962905">
          <w:marLeft w:val="640"/>
          <w:marRight w:val="0"/>
          <w:marTop w:val="0"/>
          <w:marBottom w:val="0"/>
          <w:divBdr>
            <w:top w:val="none" w:sz="0" w:space="0" w:color="auto"/>
            <w:left w:val="none" w:sz="0" w:space="0" w:color="auto"/>
            <w:bottom w:val="none" w:sz="0" w:space="0" w:color="auto"/>
            <w:right w:val="none" w:sz="0" w:space="0" w:color="auto"/>
          </w:divBdr>
        </w:div>
        <w:div w:id="836043339">
          <w:marLeft w:val="640"/>
          <w:marRight w:val="0"/>
          <w:marTop w:val="0"/>
          <w:marBottom w:val="0"/>
          <w:divBdr>
            <w:top w:val="none" w:sz="0" w:space="0" w:color="auto"/>
            <w:left w:val="none" w:sz="0" w:space="0" w:color="auto"/>
            <w:bottom w:val="none" w:sz="0" w:space="0" w:color="auto"/>
            <w:right w:val="none" w:sz="0" w:space="0" w:color="auto"/>
          </w:divBdr>
        </w:div>
        <w:div w:id="1529367085">
          <w:marLeft w:val="640"/>
          <w:marRight w:val="0"/>
          <w:marTop w:val="0"/>
          <w:marBottom w:val="0"/>
          <w:divBdr>
            <w:top w:val="none" w:sz="0" w:space="0" w:color="auto"/>
            <w:left w:val="none" w:sz="0" w:space="0" w:color="auto"/>
            <w:bottom w:val="none" w:sz="0" w:space="0" w:color="auto"/>
            <w:right w:val="none" w:sz="0" w:space="0" w:color="auto"/>
          </w:divBdr>
        </w:div>
        <w:div w:id="1944220997">
          <w:marLeft w:val="640"/>
          <w:marRight w:val="0"/>
          <w:marTop w:val="0"/>
          <w:marBottom w:val="0"/>
          <w:divBdr>
            <w:top w:val="none" w:sz="0" w:space="0" w:color="auto"/>
            <w:left w:val="none" w:sz="0" w:space="0" w:color="auto"/>
            <w:bottom w:val="none" w:sz="0" w:space="0" w:color="auto"/>
            <w:right w:val="none" w:sz="0" w:space="0" w:color="auto"/>
          </w:divBdr>
        </w:div>
        <w:div w:id="458063769">
          <w:marLeft w:val="640"/>
          <w:marRight w:val="0"/>
          <w:marTop w:val="0"/>
          <w:marBottom w:val="0"/>
          <w:divBdr>
            <w:top w:val="none" w:sz="0" w:space="0" w:color="auto"/>
            <w:left w:val="none" w:sz="0" w:space="0" w:color="auto"/>
            <w:bottom w:val="none" w:sz="0" w:space="0" w:color="auto"/>
            <w:right w:val="none" w:sz="0" w:space="0" w:color="auto"/>
          </w:divBdr>
        </w:div>
        <w:div w:id="259879327">
          <w:marLeft w:val="640"/>
          <w:marRight w:val="0"/>
          <w:marTop w:val="0"/>
          <w:marBottom w:val="0"/>
          <w:divBdr>
            <w:top w:val="none" w:sz="0" w:space="0" w:color="auto"/>
            <w:left w:val="none" w:sz="0" w:space="0" w:color="auto"/>
            <w:bottom w:val="none" w:sz="0" w:space="0" w:color="auto"/>
            <w:right w:val="none" w:sz="0" w:space="0" w:color="auto"/>
          </w:divBdr>
        </w:div>
        <w:div w:id="1075661396">
          <w:marLeft w:val="640"/>
          <w:marRight w:val="0"/>
          <w:marTop w:val="0"/>
          <w:marBottom w:val="0"/>
          <w:divBdr>
            <w:top w:val="none" w:sz="0" w:space="0" w:color="auto"/>
            <w:left w:val="none" w:sz="0" w:space="0" w:color="auto"/>
            <w:bottom w:val="none" w:sz="0" w:space="0" w:color="auto"/>
            <w:right w:val="none" w:sz="0" w:space="0" w:color="auto"/>
          </w:divBdr>
        </w:div>
        <w:div w:id="660154919">
          <w:marLeft w:val="640"/>
          <w:marRight w:val="0"/>
          <w:marTop w:val="0"/>
          <w:marBottom w:val="0"/>
          <w:divBdr>
            <w:top w:val="none" w:sz="0" w:space="0" w:color="auto"/>
            <w:left w:val="none" w:sz="0" w:space="0" w:color="auto"/>
            <w:bottom w:val="none" w:sz="0" w:space="0" w:color="auto"/>
            <w:right w:val="none" w:sz="0" w:space="0" w:color="auto"/>
          </w:divBdr>
        </w:div>
        <w:div w:id="476990684">
          <w:marLeft w:val="640"/>
          <w:marRight w:val="0"/>
          <w:marTop w:val="0"/>
          <w:marBottom w:val="0"/>
          <w:divBdr>
            <w:top w:val="none" w:sz="0" w:space="0" w:color="auto"/>
            <w:left w:val="none" w:sz="0" w:space="0" w:color="auto"/>
            <w:bottom w:val="none" w:sz="0" w:space="0" w:color="auto"/>
            <w:right w:val="none" w:sz="0" w:space="0" w:color="auto"/>
          </w:divBdr>
        </w:div>
        <w:div w:id="727536046">
          <w:marLeft w:val="640"/>
          <w:marRight w:val="0"/>
          <w:marTop w:val="0"/>
          <w:marBottom w:val="0"/>
          <w:divBdr>
            <w:top w:val="none" w:sz="0" w:space="0" w:color="auto"/>
            <w:left w:val="none" w:sz="0" w:space="0" w:color="auto"/>
            <w:bottom w:val="none" w:sz="0" w:space="0" w:color="auto"/>
            <w:right w:val="none" w:sz="0" w:space="0" w:color="auto"/>
          </w:divBdr>
        </w:div>
        <w:div w:id="288124943">
          <w:marLeft w:val="640"/>
          <w:marRight w:val="0"/>
          <w:marTop w:val="0"/>
          <w:marBottom w:val="0"/>
          <w:divBdr>
            <w:top w:val="none" w:sz="0" w:space="0" w:color="auto"/>
            <w:left w:val="none" w:sz="0" w:space="0" w:color="auto"/>
            <w:bottom w:val="none" w:sz="0" w:space="0" w:color="auto"/>
            <w:right w:val="none" w:sz="0" w:space="0" w:color="auto"/>
          </w:divBdr>
        </w:div>
        <w:div w:id="1748261580">
          <w:marLeft w:val="640"/>
          <w:marRight w:val="0"/>
          <w:marTop w:val="0"/>
          <w:marBottom w:val="0"/>
          <w:divBdr>
            <w:top w:val="none" w:sz="0" w:space="0" w:color="auto"/>
            <w:left w:val="none" w:sz="0" w:space="0" w:color="auto"/>
            <w:bottom w:val="none" w:sz="0" w:space="0" w:color="auto"/>
            <w:right w:val="none" w:sz="0" w:space="0" w:color="auto"/>
          </w:divBdr>
        </w:div>
        <w:div w:id="559635817">
          <w:marLeft w:val="640"/>
          <w:marRight w:val="0"/>
          <w:marTop w:val="0"/>
          <w:marBottom w:val="0"/>
          <w:divBdr>
            <w:top w:val="none" w:sz="0" w:space="0" w:color="auto"/>
            <w:left w:val="none" w:sz="0" w:space="0" w:color="auto"/>
            <w:bottom w:val="none" w:sz="0" w:space="0" w:color="auto"/>
            <w:right w:val="none" w:sz="0" w:space="0" w:color="auto"/>
          </w:divBdr>
        </w:div>
        <w:div w:id="1845508429">
          <w:marLeft w:val="640"/>
          <w:marRight w:val="0"/>
          <w:marTop w:val="0"/>
          <w:marBottom w:val="0"/>
          <w:divBdr>
            <w:top w:val="none" w:sz="0" w:space="0" w:color="auto"/>
            <w:left w:val="none" w:sz="0" w:space="0" w:color="auto"/>
            <w:bottom w:val="none" w:sz="0" w:space="0" w:color="auto"/>
            <w:right w:val="none" w:sz="0" w:space="0" w:color="auto"/>
          </w:divBdr>
        </w:div>
        <w:div w:id="1236629819">
          <w:marLeft w:val="640"/>
          <w:marRight w:val="0"/>
          <w:marTop w:val="0"/>
          <w:marBottom w:val="0"/>
          <w:divBdr>
            <w:top w:val="none" w:sz="0" w:space="0" w:color="auto"/>
            <w:left w:val="none" w:sz="0" w:space="0" w:color="auto"/>
            <w:bottom w:val="none" w:sz="0" w:space="0" w:color="auto"/>
            <w:right w:val="none" w:sz="0" w:space="0" w:color="auto"/>
          </w:divBdr>
        </w:div>
        <w:div w:id="1313871576">
          <w:marLeft w:val="640"/>
          <w:marRight w:val="0"/>
          <w:marTop w:val="0"/>
          <w:marBottom w:val="0"/>
          <w:divBdr>
            <w:top w:val="none" w:sz="0" w:space="0" w:color="auto"/>
            <w:left w:val="none" w:sz="0" w:space="0" w:color="auto"/>
            <w:bottom w:val="none" w:sz="0" w:space="0" w:color="auto"/>
            <w:right w:val="none" w:sz="0" w:space="0" w:color="auto"/>
          </w:divBdr>
        </w:div>
        <w:div w:id="1858428106">
          <w:marLeft w:val="640"/>
          <w:marRight w:val="0"/>
          <w:marTop w:val="0"/>
          <w:marBottom w:val="0"/>
          <w:divBdr>
            <w:top w:val="none" w:sz="0" w:space="0" w:color="auto"/>
            <w:left w:val="none" w:sz="0" w:space="0" w:color="auto"/>
            <w:bottom w:val="none" w:sz="0" w:space="0" w:color="auto"/>
            <w:right w:val="none" w:sz="0" w:space="0" w:color="auto"/>
          </w:divBdr>
        </w:div>
        <w:div w:id="153225195">
          <w:marLeft w:val="640"/>
          <w:marRight w:val="0"/>
          <w:marTop w:val="0"/>
          <w:marBottom w:val="0"/>
          <w:divBdr>
            <w:top w:val="none" w:sz="0" w:space="0" w:color="auto"/>
            <w:left w:val="none" w:sz="0" w:space="0" w:color="auto"/>
            <w:bottom w:val="none" w:sz="0" w:space="0" w:color="auto"/>
            <w:right w:val="none" w:sz="0" w:space="0" w:color="auto"/>
          </w:divBdr>
        </w:div>
        <w:div w:id="269361676">
          <w:marLeft w:val="640"/>
          <w:marRight w:val="0"/>
          <w:marTop w:val="0"/>
          <w:marBottom w:val="0"/>
          <w:divBdr>
            <w:top w:val="none" w:sz="0" w:space="0" w:color="auto"/>
            <w:left w:val="none" w:sz="0" w:space="0" w:color="auto"/>
            <w:bottom w:val="none" w:sz="0" w:space="0" w:color="auto"/>
            <w:right w:val="none" w:sz="0" w:space="0" w:color="auto"/>
          </w:divBdr>
        </w:div>
        <w:div w:id="1807968745">
          <w:marLeft w:val="640"/>
          <w:marRight w:val="0"/>
          <w:marTop w:val="0"/>
          <w:marBottom w:val="0"/>
          <w:divBdr>
            <w:top w:val="none" w:sz="0" w:space="0" w:color="auto"/>
            <w:left w:val="none" w:sz="0" w:space="0" w:color="auto"/>
            <w:bottom w:val="none" w:sz="0" w:space="0" w:color="auto"/>
            <w:right w:val="none" w:sz="0" w:space="0" w:color="auto"/>
          </w:divBdr>
        </w:div>
        <w:div w:id="1925264779">
          <w:marLeft w:val="640"/>
          <w:marRight w:val="0"/>
          <w:marTop w:val="0"/>
          <w:marBottom w:val="0"/>
          <w:divBdr>
            <w:top w:val="none" w:sz="0" w:space="0" w:color="auto"/>
            <w:left w:val="none" w:sz="0" w:space="0" w:color="auto"/>
            <w:bottom w:val="none" w:sz="0" w:space="0" w:color="auto"/>
            <w:right w:val="none" w:sz="0" w:space="0" w:color="auto"/>
          </w:divBdr>
        </w:div>
        <w:div w:id="2090225299">
          <w:marLeft w:val="640"/>
          <w:marRight w:val="0"/>
          <w:marTop w:val="0"/>
          <w:marBottom w:val="0"/>
          <w:divBdr>
            <w:top w:val="none" w:sz="0" w:space="0" w:color="auto"/>
            <w:left w:val="none" w:sz="0" w:space="0" w:color="auto"/>
            <w:bottom w:val="none" w:sz="0" w:space="0" w:color="auto"/>
            <w:right w:val="none" w:sz="0" w:space="0" w:color="auto"/>
          </w:divBdr>
        </w:div>
        <w:div w:id="1667780383">
          <w:marLeft w:val="640"/>
          <w:marRight w:val="0"/>
          <w:marTop w:val="0"/>
          <w:marBottom w:val="0"/>
          <w:divBdr>
            <w:top w:val="none" w:sz="0" w:space="0" w:color="auto"/>
            <w:left w:val="none" w:sz="0" w:space="0" w:color="auto"/>
            <w:bottom w:val="none" w:sz="0" w:space="0" w:color="auto"/>
            <w:right w:val="none" w:sz="0" w:space="0" w:color="auto"/>
          </w:divBdr>
        </w:div>
        <w:div w:id="1225918040">
          <w:marLeft w:val="640"/>
          <w:marRight w:val="0"/>
          <w:marTop w:val="0"/>
          <w:marBottom w:val="0"/>
          <w:divBdr>
            <w:top w:val="none" w:sz="0" w:space="0" w:color="auto"/>
            <w:left w:val="none" w:sz="0" w:space="0" w:color="auto"/>
            <w:bottom w:val="none" w:sz="0" w:space="0" w:color="auto"/>
            <w:right w:val="none" w:sz="0" w:space="0" w:color="auto"/>
          </w:divBdr>
        </w:div>
        <w:div w:id="1863779408">
          <w:marLeft w:val="640"/>
          <w:marRight w:val="0"/>
          <w:marTop w:val="0"/>
          <w:marBottom w:val="0"/>
          <w:divBdr>
            <w:top w:val="none" w:sz="0" w:space="0" w:color="auto"/>
            <w:left w:val="none" w:sz="0" w:space="0" w:color="auto"/>
            <w:bottom w:val="none" w:sz="0" w:space="0" w:color="auto"/>
            <w:right w:val="none" w:sz="0" w:space="0" w:color="auto"/>
          </w:divBdr>
        </w:div>
        <w:div w:id="1059285640">
          <w:marLeft w:val="640"/>
          <w:marRight w:val="0"/>
          <w:marTop w:val="0"/>
          <w:marBottom w:val="0"/>
          <w:divBdr>
            <w:top w:val="none" w:sz="0" w:space="0" w:color="auto"/>
            <w:left w:val="none" w:sz="0" w:space="0" w:color="auto"/>
            <w:bottom w:val="none" w:sz="0" w:space="0" w:color="auto"/>
            <w:right w:val="none" w:sz="0" w:space="0" w:color="auto"/>
          </w:divBdr>
        </w:div>
        <w:div w:id="179395061">
          <w:marLeft w:val="640"/>
          <w:marRight w:val="0"/>
          <w:marTop w:val="0"/>
          <w:marBottom w:val="0"/>
          <w:divBdr>
            <w:top w:val="none" w:sz="0" w:space="0" w:color="auto"/>
            <w:left w:val="none" w:sz="0" w:space="0" w:color="auto"/>
            <w:bottom w:val="none" w:sz="0" w:space="0" w:color="auto"/>
            <w:right w:val="none" w:sz="0" w:space="0" w:color="auto"/>
          </w:divBdr>
        </w:div>
        <w:div w:id="1788966480">
          <w:marLeft w:val="640"/>
          <w:marRight w:val="0"/>
          <w:marTop w:val="0"/>
          <w:marBottom w:val="0"/>
          <w:divBdr>
            <w:top w:val="none" w:sz="0" w:space="0" w:color="auto"/>
            <w:left w:val="none" w:sz="0" w:space="0" w:color="auto"/>
            <w:bottom w:val="none" w:sz="0" w:space="0" w:color="auto"/>
            <w:right w:val="none" w:sz="0" w:space="0" w:color="auto"/>
          </w:divBdr>
        </w:div>
        <w:div w:id="343482337">
          <w:marLeft w:val="640"/>
          <w:marRight w:val="0"/>
          <w:marTop w:val="0"/>
          <w:marBottom w:val="0"/>
          <w:divBdr>
            <w:top w:val="none" w:sz="0" w:space="0" w:color="auto"/>
            <w:left w:val="none" w:sz="0" w:space="0" w:color="auto"/>
            <w:bottom w:val="none" w:sz="0" w:space="0" w:color="auto"/>
            <w:right w:val="none" w:sz="0" w:space="0" w:color="auto"/>
          </w:divBdr>
        </w:div>
        <w:div w:id="1077827977">
          <w:marLeft w:val="640"/>
          <w:marRight w:val="0"/>
          <w:marTop w:val="0"/>
          <w:marBottom w:val="0"/>
          <w:divBdr>
            <w:top w:val="none" w:sz="0" w:space="0" w:color="auto"/>
            <w:left w:val="none" w:sz="0" w:space="0" w:color="auto"/>
            <w:bottom w:val="none" w:sz="0" w:space="0" w:color="auto"/>
            <w:right w:val="none" w:sz="0" w:space="0" w:color="auto"/>
          </w:divBdr>
        </w:div>
        <w:div w:id="599948371">
          <w:marLeft w:val="640"/>
          <w:marRight w:val="0"/>
          <w:marTop w:val="0"/>
          <w:marBottom w:val="0"/>
          <w:divBdr>
            <w:top w:val="none" w:sz="0" w:space="0" w:color="auto"/>
            <w:left w:val="none" w:sz="0" w:space="0" w:color="auto"/>
            <w:bottom w:val="none" w:sz="0" w:space="0" w:color="auto"/>
            <w:right w:val="none" w:sz="0" w:space="0" w:color="auto"/>
          </w:divBdr>
        </w:div>
        <w:div w:id="745613109">
          <w:marLeft w:val="640"/>
          <w:marRight w:val="0"/>
          <w:marTop w:val="0"/>
          <w:marBottom w:val="0"/>
          <w:divBdr>
            <w:top w:val="none" w:sz="0" w:space="0" w:color="auto"/>
            <w:left w:val="none" w:sz="0" w:space="0" w:color="auto"/>
            <w:bottom w:val="none" w:sz="0" w:space="0" w:color="auto"/>
            <w:right w:val="none" w:sz="0" w:space="0" w:color="auto"/>
          </w:divBdr>
        </w:div>
        <w:div w:id="847600466">
          <w:marLeft w:val="640"/>
          <w:marRight w:val="0"/>
          <w:marTop w:val="0"/>
          <w:marBottom w:val="0"/>
          <w:divBdr>
            <w:top w:val="none" w:sz="0" w:space="0" w:color="auto"/>
            <w:left w:val="none" w:sz="0" w:space="0" w:color="auto"/>
            <w:bottom w:val="none" w:sz="0" w:space="0" w:color="auto"/>
            <w:right w:val="none" w:sz="0" w:space="0" w:color="auto"/>
          </w:divBdr>
        </w:div>
        <w:div w:id="342826449">
          <w:marLeft w:val="640"/>
          <w:marRight w:val="0"/>
          <w:marTop w:val="0"/>
          <w:marBottom w:val="0"/>
          <w:divBdr>
            <w:top w:val="none" w:sz="0" w:space="0" w:color="auto"/>
            <w:left w:val="none" w:sz="0" w:space="0" w:color="auto"/>
            <w:bottom w:val="none" w:sz="0" w:space="0" w:color="auto"/>
            <w:right w:val="none" w:sz="0" w:space="0" w:color="auto"/>
          </w:divBdr>
        </w:div>
      </w:divsChild>
    </w:div>
    <w:div w:id="2106876314">
      <w:bodyDiv w:val="1"/>
      <w:marLeft w:val="0"/>
      <w:marRight w:val="0"/>
      <w:marTop w:val="0"/>
      <w:marBottom w:val="0"/>
      <w:divBdr>
        <w:top w:val="none" w:sz="0" w:space="0" w:color="auto"/>
        <w:left w:val="none" w:sz="0" w:space="0" w:color="auto"/>
        <w:bottom w:val="none" w:sz="0" w:space="0" w:color="auto"/>
        <w:right w:val="none" w:sz="0" w:space="0" w:color="auto"/>
      </w:divBdr>
      <w:divsChild>
        <w:div w:id="862787499">
          <w:marLeft w:val="640"/>
          <w:marRight w:val="0"/>
          <w:marTop w:val="0"/>
          <w:marBottom w:val="0"/>
          <w:divBdr>
            <w:top w:val="none" w:sz="0" w:space="0" w:color="auto"/>
            <w:left w:val="none" w:sz="0" w:space="0" w:color="auto"/>
            <w:bottom w:val="none" w:sz="0" w:space="0" w:color="auto"/>
            <w:right w:val="none" w:sz="0" w:space="0" w:color="auto"/>
          </w:divBdr>
        </w:div>
        <w:div w:id="1679961761">
          <w:marLeft w:val="640"/>
          <w:marRight w:val="0"/>
          <w:marTop w:val="0"/>
          <w:marBottom w:val="0"/>
          <w:divBdr>
            <w:top w:val="none" w:sz="0" w:space="0" w:color="auto"/>
            <w:left w:val="none" w:sz="0" w:space="0" w:color="auto"/>
            <w:bottom w:val="none" w:sz="0" w:space="0" w:color="auto"/>
            <w:right w:val="none" w:sz="0" w:space="0" w:color="auto"/>
          </w:divBdr>
        </w:div>
        <w:div w:id="902063884">
          <w:marLeft w:val="640"/>
          <w:marRight w:val="0"/>
          <w:marTop w:val="0"/>
          <w:marBottom w:val="0"/>
          <w:divBdr>
            <w:top w:val="none" w:sz="0" w:space="0" w:color="auto"/>
            <w:left w:val="none" w:sz="0" w:space="0" w:color="auto"/>
            <w:bottom w:val="none" w:sz="0" w:space="0" w:color="auto"/>
            <w:right w:val="none" w:sz="0" w:space="0" w:color="auto"/>
          </w:divBdr>
        </w:div>
        <w:div w:id="2003971908">
          <w:marLeft w:val="640"/>
          <w:marRight w:val="0"/>
          <w:marTop w:val="0"/>
          <w:marBottom w:val="0"/>
          <w:divBdr>
            <w:top w:val="none" w:sz="0" w:space="0" w:color="auto"/>
            <w:left w:val="none" w:sz="0" w:space="0" w:color="auto"/>
            <w:bottom w:val="none" w:sz="0" w:space="0" w:color="auto"/>
            <w:right w:val="none" w:sz="0" w:space="0" w:color="auto"/>
          </w:divBdr>
        </w:div>
        <w:div w:id="969747555">
          <w:marLeft w:val="640"/>
          <w:marRight w:val="0"/>
          <w:marTop w:val="0"/>
          <w:marBottom w:val="0"/>
          <w:divBdr>
            <w:top w:val="none" w:sz="0" w:space="0" w:color="auto"/>
            <w:left w:val="none" w:sz="0" w:space="0" w:color="auto"/>
            <w:bottom w:val="none" w:sz="0" w:space="0" w:color="auto"/>
            <w:right w:val="none" w:sz="0" w:space="0" w:color="auto"/>
          </w:divBdr>
        </w:div>
        <w:div w:id="1272008588">
          <w:marLeft w:val="640"/>
          <w:marRight w:val="0"/>
          <w:marTop w:val="0"/>
          <w:marBottom w:val="0"/>
          <w:divBdr>
            <w:top w:val="none" w:sz="0" w:space="0" w:color="auto"/>
            <w:left w:val="none" w:sz="0" w:space="0" w:color="auto"/>
            <w:bottom w:val="none" w:sz="0" w:space="0" w:color="auto"/>
            <w:right w:val="none" w:sz="0" w:space="0" w:color="auto"/>
          </w:divBdr>
        </w:div>
        <w:div w:id="1763452657">
          <w:marLeft w:val="640"/>
          <w:marRight w:val="0"/>
          <w:marTop w:val="0"/>
          <w:marBottom w:val="0"/>
          <w:divBdr>
            <w:top w:val="none" w:sz="0" w:space="0" w:color="auto"/>
            <w:left w:val="none" w:sz="0" w:space="0" w:color="auto"/>
            <w:bottom w:val="none" w:sz="0" w:space="0" w:color="auto"/>
            <w:right w:val="none" w:sz="0" w:space="0" w:color="auto"/>
          </w:divBdr>
        </w:div>
        <w:div w:id="369497355">
          <w:marLeft w:val="640"/>
          <w:marRight w:val="0"/>
          <w:marTop w:val="0"/>
          <w:marBottom w:val="0"/>
          <w:divBdr>
            <w:top w:val="none" w:sz="0" w:space="0" w:color="auto"/>
            <w:left w:val="none" w:sz="0" w:space="0" w:color="auto"/>
            <w:bottom w:val="none" w:sz="0" w:space="0" w:color="auto"/>
            <w:right w:val="none" w:sz="0" w:space="0" w:color="auto"/>
          </w:divBdr>
        </w:div>
        <w:div w:id="477697491">
          <w:marLeft w:val="640"/>
          <w:marRight w:val="0"/>
          <w:marTop w:val="0"/>
          <w:marBottom w:val="0"/>
          <w:divBdr>
            <w:top w:val="none" w:sz="0" w:space="0" w:color="auto"/>
            <w:left w:val="none" w:sz="0" w:space="0" w:color="auto"/>
            <w:bottom w:val="none" w:sz="0" w:space="0" w:color="auto"/>
            <w:right w:val="none" w:sz="0" w:space="0" w:color="auto"/>
          </w:divBdr>
        </w:div>
        <w:div w:id="1391342452">
          <w:marLeft w:val="640"/>
          <w:marRight w:val="0"/>
          <w:marTop w:val="0"/>
          <w:marBottom w:val="0"/>
          <w:divBdr>
            <w:top w:val="none" w:sz="0" w:space="0" w:color="auto"/>
            <w:left w:val="none" w:sz="0" w:space="0" w:color="auto"/>
            <w:bottom w:val="none" w:sz="0" w:space="0" w:color="auto"/>
            <w:right w:val="none" w:sz="0" w:space="0" w:color="auto"/>
          </w:divBdr>
        </w:div>
        <w:div w:id="1724333577">
          <w:marLeft w:val="640"/>
          <w:marRight w:val="0"/>
          <w:marTop w:val="0"/>
          <w:marBottom w:val="0"/>
          <w:divBdr>
            <w:top w:val="none" w:sz="0" w:space="0" w:color="auto"/>
            <w:left w:val="none" w:sz="0" w:space="0" w:color="auto"/>
            <w:bottom w:val="none" w:sz="0" w:space="0" w:color="auto"/>
            <w:right w:val="none" w:sz="0" w:space="0" w:color="auto"/>
          </w:divBdr>
        </w:div>
        <w:div w:id="1163163694">
          <w:marLeft w:val="640"/>
          <w:marRight w:val="0"/>
          <w:marTop w:val="0"/>
          <w:marBottom w:val="0"/>
          <w:divBdr>
            <w:top w:val="none" w:sz="0" w:space="0" w:color="auto"/>
            <w:left w:val="none" w:sz="0" w:space="0" w:color="auto"/>
            <w:bottom w:val="none" w:sz="0" w:space="0" w:color="auto"/>
            <w:right w:val="none" w:sz="0" w:space="0" w:color="auto"/>
          </w:divBdr>
        </w:div>
        <w:div w:id="38359499">
          <w:marLeft w:val="640"/>
          <w:marRight w:val="0"/>
          <w:marTop w:val="0"/>
          <w:marBottom w:val="0"/>
          <w:divBdr>
            <w:top w:val="none" w:sz="0" w:space="0" w:color="auto"/>
            <w:left w:val="none" w:sz="0" w:space="0" w:color="auto"/>
            <w:bottom w:val="none" w:sz="0" w:space="0" w:color="auto"/>
            <w:right w:val="none" w:sz="0" w:space="0" w:color="auto"/>
          </w:divBdr>
        </w:div>
        <w:div w:id="522596508">
          <w:marLeft w:val="640"/>
          <w:marRight w:val="0"/>
          <w:marTop w:val="0"/>
          <w:marBottom w:val="0"/>
          <w:divBdr>
            <w:top w:val="none" w:sz="0" w:space="0" w:color="auto"/>
            <w:left w:val="none" w:sz="0" w:space="0" w:color="auto"/>
            <w:bottom w:val="none" w:sz="0" w:space="0" w:color="auto"/>
            <w:right w:val="none" w:sz="0" w:space="0" w:color="auto"/>
          </w:divBdr>
        </w:div>
        <w:div w:id="1818302029">
          <w:marLeft w:val="640"/>
          <w:marRight w:val="0"/>
          <w:marTop w:val="0"/>
          <w:marBottom w:val="0"/>
          <w:divBdr>
            <w:top w:val="none" w:sz="0" w:space="0" w:color="auto"/>
            <w:left w:val="none" w:sz="0" w:space="0" w:color="auto"/>
            <w:bottom w:val="none" w:sz="0" w:space="0" w:color="auto"/>
            <w:right w:val="none" w:sz="0" w:space="0" w:color="auto"/>
          </w:divBdr>
        </w:div>
        <w:div w:id="2094618832">
          <w:marLeft w:val="640"/>
          <w:marRight w:val="0"/>
          <w:marTop w:val="0"/>
          <w:marBottom w:val="0"/>
          <w:divBdr>
            <w:top w:val="none" w:sz="0" w:space="0" w:color="auto"/>
            <w:left w:val="none" w:sz="0" w:space="0" w:color="auto"/>
            <w:bottom w:val="none" w:sz="0" w:space="0" w:color="auto"/>
            <w:right w:val="none" w:sz="0" w:space="0" w:color="auto"/>
          </w:divBdr>
        </w:div>
        <w:div w:id="13773492">
          <w:marLeft w:val="640"/>
          <w:marRight w:val="0"/>
          <w:marTop w:val="0"/>
          <w:marBottom w:val="0"/>
          <w:divBdr>
            <w:top w:val="none" w:sz="0" w:space="0" w:color="auto"/>
            <w:left w:val="none" w:sz="0" w:space="0" w:color="auto"/>
            <w:bottom w:val="none" w:sz="0" w:space="0" w:color="auto"/>
            <w:right w:val="none" w:sz="0" w:space="0" w:color="auto"/>
          </w:divBdr>
        </w:div>
        <w:div w:id="19596621">
          <w:marLeft w:val="640"/>
          <w:marRight w:val="0"/>
          <w:marTop w:val="0"/>
          <w:marBottom w:val="0"/>
          <w:divBdr>
            <w:top w:val="none" w:sz="0" w:space="0" w:color="auto"/>
            <w:left w:val="none" w:sz="0" w:space="0" w:color="auto"/>
            <w:bottom w:val="none" w:sz="0" w:space="0" w:color="auto"/>
            <w:right w:val="none" w:sz="0" w:space="0" w:color="auto"/>
          </w:divBdr>
        </w:div>
        <w:div w:id="1429614728">
          <w:marLeft w:val="640"/>
          <w:marRight w:val="0"/>
          <w:marTop w:val="0"/>
          <w:marBottom w:val="0"/>
          <w:divBdr>
            <w:top w:val="none" w:sz="0" w:space="0" w:color="auto"/>
            <w:left w:val="none" w:sz="0" w:space="0" w:color="auto"/>
            <w:bottom w:val="none" w:sz="0" w:space="0" w:color="auto"/>
            <w:right w:val="none" w:sz="0" w:space="0" w:color="auto"/>
          </w:divBdr>
        </w:div>
        <w:div w:id="1506360132">
          <w:marLeft w:val="640"/>
          <w:marRight w:val="0"/>
          <w:marTop w:val="0"/>
          <w:marBottom w:val="0"/>
          <w:divBdr>
            <w:top w:val="none" w:sz="0" w:space="0" w:color="auto"/>
            <w:left w:val="none" w:sz="0" w:space="0" w:color="auto"/>
            <w:bottom w:val="none" w:sz="0" w:space="0" w:color="auto"/>
            <w:right w:val="none" w:sz="0" w:space="0" w:color="auto"/>
          </w:divBdr>
        </w:div>
        <w:div w:id="117069936">
          <w:marLeft w:val="640"/>
          <w:marRight w:val="0"/>
          <w:marTop w:val="0"/>
          <w:marBottom w:val="0"/>
          <w:divBdr>
            <w:top w:val="none" w:sz="0" w:space="0" w:color="auto"/>
            <w:left w:val="none" w:sz="0" w:space="0" w:color="auto"/>
            <w:bottom w:val="none" w:sz="0" w:space="0" w:color="auto"/>
            <w:right w:val="none" w:sz="0" w:space="0" w:color="auto"/>
          </w:divBdr>
        </w:div>
        <w:div w:id="1418013958">
          <w:marLeft w:val="640"/>
          <w:marRight w:val="0"/>
          <w:marTop w:val="0"/>
          <w:marBottom w:val="0"/>
          <w:divBdr>
            <w:top w:val="none" w:sz="0" w:space="0" w:color="auto"/>
            <w:left w:val="none" w:sz="0" w:space="0" w:color="auto"/>
            <w:bottom w:val="none" w:sz="0" w:space="0" w:color="auto"/>
            <w:right w:val="none" w:sz="0" w:space="0" w:color="auto"/>
          </w:divBdr>
        </w:div>
        <w:div w:id="163054243">
          <w:marLeft w:val="640"/>
          <w:marRight w:val="0"/>
          <w:marTop w:val="0"/>
          <w:marBottom w:val="0"/>
          <w:divBdr>
            <w:top w:val="none" w:sz="0" w:space="0" w:color="auto"/>
            <w:left w:val="none" w:sz="0" w:space="0" w:color="auto"/>
            <w:bottom w:val="none" w:sz="0" w:space="0" w:color="auto"/>
            <w:right w:val="none" w:sz="0" w:space="0" w:color="auto"/>
          </w:divBdr>
        </w:div>
        <w:div w:id="436217351">
          <w:marLeft w:val="640"/>
          <w:marRight w:val="0"/>
          <w:marTop w:val="0"/>
          <w:marBottom w:val="0"/>
          <w:divBdr>
            <w:top w:val="none" w:sz="0" w:space="0" w:color="auto"/>
            <w:left w:val="none" w:sz="0" w:space="0" w:color="auto"/>
            <w:bottom w:val="none" w:sz="0" w:space="0" w:color="auto"/>
            <w:right w:val="none" w:sz="0" w:space="0" w:color="auto"/>
          </w:divBdr>
        </w:div>
        <w:div w:id="1947544579">
          <w:marLeft w:val="640"/>
          <w:marRight w:val="0"/>
          <w:marTop w:val="0"/>
          <w:marBottom w:val="0"/>
          <w:divBdr>
            <w:top w:val="none" w:sz="0" w:space="0" w:color="auto"/>
            <w:left w:val="none" w:sz="0" w:space="0" w:color="auto"/>
            <w:bottom w:val="none" w:sz="0" w:space="0" w:color="auto"/>
            <w:right w:val="none" w:sz="0" w:space="0" w:color="auto"/>
          </w:divBdr>
        </w:div>
        <w:div w:id="1930498749">
          <w:marLeft w:val="640"/>
          <w:marRight w:val="0"/>
          <w:marTop w:val="0"/>
          <w:marBottom w:val="0"/>
          <w:divBdr>
            <w:top w:val="none" w:sz="0" w:space="0" w:color="auto"/>
            <w:left w:val="none" w:sz="0" w:space="0" w:color="auto"/>
            <w:bottom w:val="none" w:sz="0" w:space="0" w:color="auto"/>
            <w:right w:val="none" w:sz="0" w:space="0" w:color="auto"/>
          </w:divBdr>
        </w:div>
        <w:div w:id="276642453">
          <w:marLeft w:val="640"/>
          <w:marRight w:val="0"/>
          <w:marTop w:val="0"/>
          <w:marBottom w:val="0"/>
          <w:divBdr>
            <w:top w:val="none" w:sz="0" w:space="0" w:color="auto"/>
            <w:left w:val="none" w:sz="0" w:space="0" w:color="auto"/>
            <w:bottom w:val="none" w:sz="0" w:space="0" w:color="auto"/>
            <w:right w:val="none" w:sz="0" w:space="0" w:color="auto"/>
          </w:divBdr>
        </w:div>
        <w:div w:id="1864439342">
          <w:marLeft w:val="640"/>
          <w:marRight w:val="0"/>
          <w:marTop w:val="0"/>
          <w:marBottom w:val="0"/>
          <w:divBdr>
            <w:top w:val="none" w:sz="0" w:space="0" w:color="auto"/>
            <w:left w:val="none" w:sz="0" w:space="0" w:color="auto"/>
            <w:bottom w:val="none" w:sz="0" w:space="0" w:color="auto"/>
            <w:right w:val="none" w:sz="0" w:space="0" w:color="auto"/>
          </w:divBdr>
        </w:div>
        <w:div w:id="1048916292">
          <w:marLeft w:val="640"/>
          <w:marRight w:val="0"/>
          <w:marTop w:val="0"/>
          <w:marBottom w:val="0"/>
          <w:divBdr>
            <w:top w:val="none" w:sz="0" w:space="0" w:color="auto"/>
            <w:left w:val="none" w:sz="0" w:space="0" w:color="auto"/>
            <w:bottom w:val="none" w:sz="0" w:space="0" w:color="auto"/>
            <w:right w:val="none" w:sz="0" w:space="0" w:color="auto"/>
          </w:divBdr>
        </w:div>
        <w:div w:id="761494180">
          <w:marLeft w:val="640"/>
          <w:marRight w:val="0"/>
          <w:marTop w:val="0"/>
          <w:marBottom w:val="0"/>
          <w:divBdr>
            <w:top w:val="none" w:sz="0" w:space="0" w:color="auto"/>
            <w:left w:val="none" w:sz="0" w:space="0" w:color="auto"/>
            <w:bottom w:val="none" w:sz="0" w:space="0" w:color="auto"/>
            <w:right w:val="none" w:sz="0" w:space="0" w:color="auto"/>
          </w:divBdr>
        </w:div>
        <w:div w:id="417597472">
          <w:marLeft w:val="640"/>
          <w:marRight w:val="0"/>
          <w:marTop w:val="0"/>
          <w:marBottom w:val="0"/>
          <w:divBdr>
            <w:top w:val="none" w:sz="0" w:space="0" w:color="auto"/>
            <w:left w:val="none" w:sz="0" w:space="0" w:color="auto"/>
            <w:bottom w:val="none" w:sz="0" w:space="0" w:color="auto"/>
            <w:right w:val="none" w:sz="0" w:space="0" w:color="auto"/>
          </w:divBdr>
        </w:div>
        <w:div w:id="1775247523">
          <w:marLeft w:val="640"/>
          <w:marRight w:val="0"/>
          <w:marTop w:val="0"/>
          <w:marBottom w:val="0"/>
          <w:divBdr>
            <w:top w:val="none" w:sz="0" w:space="0" w:color="auto"/>
            <w:left w:val="none" w:sz="0" w:space="0" w:color="auto"/>
            <w:bottom w:val="none" w:sz="0" w:space="0" w:color="auto"/>
            <w:right w:val="none" w:sz="0" w:space="0" w:color="auto"/>
          </w:divBdr>
        </w:div>
        <w:div w:id="365564192">
          <w:marLeft w:val="640"/>
          <w:marRight w:val="0"/>
          <w:marTop w:val="0"/>
          <w:marBottom w:val="0"/>
          <w:divBdr>
            <w:top w:val="none" w:sz="0" w:space="0" w:color="auto"/>
            <w:left w:val="none" w:sz="0" w:space="0" w:color="auto"/>
            <w:bottom w:val="none" w:sz="0" w:space="0" w:color="auto"/>
            <w:right w:val="none" w:sz="0" w:space="0" w:color="auto"/>
          </w:divBdr>
        </w:div>
        <w:div w:id="258026509">
          <w:marLeft w:val="640"/>
          <w:marRight w:val="0"/>
          <w:marTop w:val="0"/>
          <w:marBottom w:val="0"/>
          <w:divBdr>
            <w:top w:val="none" w:sz="0" w:space="0" w:color="auto"/>
            <w:left w:val="none" w:sz="0" w:space="0" w:color="auto"/>
            <w:bottom w:val="none" w:sz="0" w:space="0" w:color="auto"/>
            <w:right w:val="none" w:sz="0" w:space="0" w:color="auto"/>
          </w:divBdr>
        </w:div>
        <w:div w:id="760220670">
          <w:marLeft w:val="640"/>
          <w:marRight w:val="0"/>
          <w:marTop w:val="0"/>
          <w:marBottom w:val="0"/>
          <w:divBdr>
            <w:top w:val="none" w:sz="0" w:space="0" w:color="auto"/>
            <w:left w:val="none" w:sz="0" w:space="0" w:color="auto"/>
            <w:bottom w:val="none" w:sz="0" w:space="0" w:color="auto"/>
            <w:right w:val="none" w:sz="0" w:space="0" w:color="auto"/>
          </w:divBdr>
        </w:div>
        <w:div w:id="1379210439">
          <w:marLeft w:val="640"/>
          <w:marRight w:val="0"/>
          <w:marTop w:val="0"/>
          <w:marBottom w:val="0"/>
          <w:divBdr>
            <w:top w:val="none" w:sz="0" w:space="0" w:color="auto"/>
            <w:left w:val="none" w:sz="0" w:space="0" w:color="auto"/>
            <w:bottom w:val="none" w:sz="0" w:space="0" w:color="auto"/>
            <w:right w:val="none" w:sz="0" w:space="0" w:color="auto"/>
          </w:divBdr>
        </w:div>
        <w:div w:id="98914373">
          <w:marLeft w:val="640"/>
          <w:marRight w:val="0"/>
          <w:marTop w:val="0"/>
          <w:marBottom w:val="0"/>
          <w:divBdr>
            <w:top w:val="none" w:sz="0" w:space="0" w:color="auto"/>
            <w:left w:val="none" w:sz="0" w:space="0" w:color="auto"/>
            <w:bottom w:val="none" w:sz="0" w:space="0" w:color="auto"/>
            <w:right w:val="none" w:sz="0" w:space="0" w:color="auto"/>
          </w:divBdr>
        </w:div>
        <w:div w:id="1267040185">
          <w:marLeft w:val="640"/>
          <w:marRight w:val="0"/>
          <w:marTop w:val="0"/>
          <w:marBottom w:val="0"/>
          <w:divBdr>
            <w:top w:val="none" w:sz="0" w:space="0" w:color="auto"/>
            <w:left w:val="none" w:sz="0" w:space="0" w:color="auto"/>
            <w:bottom w:val="none" w:sz="0" w:space="0" w:color="auto"/>
            <w:right w:val="none" w:sz="0" w:space="0" w:color="auto"/>
          </w:divBdr>
        </w:div>
        <w:div w:id="513424444">
          <w:marLeft w:val="640"/>
          <w:marRight w:val="0"/>
          <w:marTop w:val="0"/>
          <w:marBottom w:val="0"/>
          <w:divBdr>
            <w:top w:val="none" w:sz="0" w:space="0" w:color="auto"/>
            <w:left w:val="none" w:sz="0" w:space="0" w:color="auto"/>
            <w:bottom w:val="none" w:sz="0" w:space="0" w:color="auto"/>
            <w:right w:val="none" w:sz="0" w:space="0" w:color="auto"/>
          </w:divBdr>
        </w:div>
        <w:div w:id="637496116">
          <w:marLeft w:val="640"/>
          <w:marRight w:val="0"/>
          <w:marTop w:val="0"/>
          <w:marBottom w:val="0"/>
          <w:divBdr>
            <w:top w:val="none" w:sz="0" w:space="0" w:color="auto"/>
            <w:left w:val="none" w:sz="0" w:space="0" w:color="auto"/>
            <w:bottom w:val="none" w:sz="0" w:space="0" w:color="auto"/>
            <w:right w:val="none" w:sz="0" w:space="0" w:color="auto"/>
          </w:divBdr>
        </w:div>
      </w:divsChild>
    </w:div>
    <w:div w:id="2125999385">
      <w:bodyDiv w:val="1"/>
      <w:marLeft w:val="0"/>
      <w:marRight w:val="0"/>
      <w:marTop w:val="0"/>
      <w:marBottom w:val="0"/>
      <w:divBdr>
        <w:top w:val="none" w:sz="0" w:space="0" w:color="auto"/>
        <w:left w:val="none" w:sz="0" w:space="0" w:color="auto"/>
        <w:bottom w:val="none" w:sz="0" w:space="0" w:color="auto"/>
        <w:right w:val="none" w:sz="0" w:space="0" w:color="auto"/>
      </w:divBdr>
      <w:divsChild>
        <w:div w:id="1363020214">
          <w:marLeft w:val="640"/>
          <w:marRight w:val="0"/>
          <w:marTop w:val="0"/>
          <w:marBottom w:val="0"/>
          <w:divBdr>
            <w:top w:val="none" w:sz="0" w:space="0" w:color="auto"/>
            <w:left w:val="none" w:sz="0" w:space="0" w:color="auto"/>
            <w:bottom w:val="none" w:sz="0" w:space="0" w:color="auto"/>
            <w:right w:val="none" w:sz="0" w:space="0" w:color="auto"/>
          </w:divBdr>
        </w:div>
        <w:div w:id="1409762559">
          <w:marLeft w:val="640"/>
          <w:marRight w:val="0"/>
          <w:marTop w:val="0"/>
          <w:marBottom w:val="0"/>
          <w:divBdr>
            <w:top w:val="none" w:sz="0" w:space="0" w:color="auto"/>
            <w:left w:val="none" w:sz="0" w:space="0" w:color="auto"/>
            <w:bottom w:val="none" w:sz="0" w:space="0" w:color="auto"/>
            <w:right w:val="none" w:sz="0" w:space="0" w:color="auto"/>
          </w:divBdr>
        </w:div>
        <w:div w:id="928807400">
          <w:marLeft w:val="640"/>
          <w:marRight w:val="0"/>
          <w:marTop w:val="0"/>
          <w:marBottom w:val="0"/>
          <w:divBdr>
            <w:top w:val="none" w:sz="0" w:space="0" w:color="auto"/>
            <w:left w:val="none" w:sz="0" w:space="0" w:color="auto"/>
            <w:bottom w:val="none" w:sz="0" w:space="0" w:color="auto"/>
            <w:right w:val="none" w:sz="0" w:space="0" w:color="auto"/>
          </w:divBdr>
        </w:div>
        <w:div w:id="1222133932">
          <w:marLeft w:val="640"/>
          <w:marRight w:val="0"/>
          <w:marTop w:val="0"/>
          <w:marBottom w:val="0"/>
          <w:divBdr>
            <w:top w:val="none" w:sz="0" w:space="0" w:color="auto"/>
            <w:left w:val="none" w:sz="0" w:space="0" w:color="auto"/>
            <w:bottom w:val="none" w:sz="0" w:space="0" w:color="auto"/>
            <w:right w:val="none" w:sz="0" w:space="0" w:color="auto"/>
          </w:divBdr>
        </w:div>
        <w:div w:id="1437868671">
          <w:marLeft w:val="640"/>
          <w:marRight w:val="0"/>
          <w:marTop w:val="0"/>
          <w:marBottom w:val="0"/>
          <w:divBdr>
            <w:top w:val="none" w:sz="0" w:space="0" w:color="auto"/>
            <w:left w:val="none" w:sz="0" w:space="0" w:color="auto"/>
            <w:bottom w:val="none" w:sz="0" w:space="0" w:color="auto"/>
            <w:right w:val="none" w:sz="0" w:space="0" w:color="auto"/>
          </w:divBdr>
        </w:div>
        <w:div w:id="797602039">
          <w:marLeft w:val="640"/>
          <w:marRight w:val="0"/>
          <w:marTop w:val="0"/>
          <w:marBottom w:val="0"/>
          <w:divBdr>
            <w:top w:val="none" w:sz="0" w:space="0" w:color="auto"/>
            <w:left w:val="none" w:sz="0" w:space="0" w:color="auto"/>
            <w:bottom w:val="none" w:sz="0" w:space="0" w:color="auto"/>
            <w:right w:val="none" w:sz="0" w:space="0" w:color="auto"/>
          </w:divBdr>
        </w:div>
        <w:div w:id="640965755">
          <w:marLeft w:val="640"/>
          <w:marRight w:val="0"/>
          <w:marTop w:val="0"/>
          <w:marBottom w:val="0"/>
          <w:divBdr>
            <w:top w:val="none" w:sz="0" w:space="0" w:color="auto"/>
            <w:left w:val="none" w:sz="0" w:space="0" w:color="auto"/>
            <w:bottom w:val="none" w:sz="0" w:space="0" w:color="auto"/>
            <w:right w:val="none" w:sz="0" w:space="0" w:color="auto"/>
          </w:divBdr>
        </w:div>
        <w:div w:id="1618289844">
          <w:marLeft w:val="640"/>
          <w:marRight w:val="0"/>
          <w:marTop w:val="0"/>
          <w:marBottom w:val="0"/>
          <w:divBdr>
            <w:top w:val="none" w:sz="0" w:space="0" w:color="auto"/>
            <w:left w:val="none" w:sz="0" w:space="0" w:color="auto"/>
            <w:bottom w:val="none" w:sz="0" w:space="0" w:color="auto"/>
            <w:right w:val="none" w:sz="0" w:space="0" w:color="auto"/>
          </w:divBdr>
        </w:div>
        <w:div w:id="371735721">
          <w:marLeft w:val="640"/>
          <w:marRight w:val="0"/>
          <w:marTop w:val="0"/>
          <w:marBottom w:val="0"/>
          <w:divBdr>
            <w:top w:val="none" w:sz="0" w:space="0" w:color="auto"/>
            <w:left w:val="none" w:sz="0" w:space="0" w:color="auto"/>
            <w:bottom w:val="none" w:sz="0" w:space="0" w:color="auto"/>
            <w:right w:val="none" w:sz="0" w:space="0" w:color="auto"/>
          </w:divBdr>
        </w:div>
        <w:div w:id="1737818356">
          <w:marLeft w:val="640"/>
          <w:marRight w:val="0"/>
          <w:marTop w:val="0"/>
          <w:marBottom w:val="0"/>
          <w:divBdr>
            <w:top w:val="none" w:sz="0" w:space="0" w:color="auto"/>
            <w:left w:val="none" w:sz="0" w:space="0" w:color="auto"/>
            <w:bottom w:val="none" w:sz="0" w:space="0" w:color="auto"/>
            <w:right w:val="none" w:sz="0" w:space="0" w:color="auto"/>
          </w:divBdr>
        </w:div>
        <w:div w:id="1874221917">
          <w:marLeft w:val="640"/>
          <w:marRight w:val="0"/>
          <w:marTop w:val="0"/>
          <w:marBottom w:val="0"/>
          <w:divBdr>
            <w:top w:val="none" w:sz="0" w:space="0" w:color="auto"/>
            <w:left w:val="none" w:sz="0" w:space="0" w:color="auto"/>
            <w:bottom w:val="none" w:sz="0" w:space="0" w:color="auto"/>
            <w:right w:val="none" w:sz="0" w:space="0" w:color="auto"/>
          </w:divBdr>
        </w:div>
        <w:div w:id="1107384014">
          <w:marLeft w:val="640"/>
          <w:marRight w:val="0"/>
          <w:marTop w:val="0"/>
          <w:marBottom w:val="0"/>
          <w:divBdr>
            <w:top w:val="none" w:sz="0" w:space="0" w:color="auto"/>
            <w:left w:val="none" w:sz="0" w:space="0" w:color="auto"/>
            <w:bottom w:val="none" w:sz="0" w:space="0" w:color="auto"/>
            <w:right w:val="none" w:sz="0" w:space="0" w:color="auto"/>
          </w:divBdr>
        </w:div>
        <w:div w:id="655230664">
          <w:marLeft w:val="640"/>
          <w:marRight w:val="0"/>
          <w:marTop w:val="0"/>
          <w:marBottom w:val="0"/>
          <w:divBdr>
            <w:top w:val="none" w:sz="0" w:space="0" w:color="auto"/>
            <w:left w:val="none" w:sz="0" w:space="0" w:color="auto"/>
            <w:bottom w:val="none" w:sz="0" w:space="0" w:color="auto"/>
            <w:right w:val="none" w:sz="0" w:space="0" w:color="auto"/>
          </w:divBdr>
        </w:div>
        <w:div w:id="1972593333">
          <w:marLeft w:val="640"/>
          <w:marRight w:val="0"/>
          <w:marTop w:val="0"/>
          <w:marBottom w:val="0"/>
          <w:divBdr>
            <w:top w:val="none" w:sz="0" w:space="0" w:color="auto"/>
            <w:left w:val="none" w:sz="0" w:space="0" w:color="auto"/>
            <w:bottom w:val="none" w:sz="0" w:space="0" w:color="auto"/>
            <w:right w:val="none" w:sz="0" w:space="0" w:color="auto"/>
          </w:divBdr>
        </w:div>
        <w:div w:id="716585293">
          <w:marLeft w:val="640"/>
          <w:marRight w:val="0"/>
          <w:marTop w:val="0"/>
          <w:marBottom w:val="0"/>
          <w:divBdr>
            <w:top w:val="none" w:sz="0" w:space="0" w:color="auto"/>
            <w:left w:val="none" w:sz="0" w:space="0" w:color="auto"/>
            <w:bottom w:val="none" w:sz="0" w:space="0" w:color="auto"/>
            <w:right w:val="none" w:sz="0" w:space="0" w:color="auto"/>
          </w:divBdr>
        </w:div>
        <w:div w:id="981470754">
          <w:marLeft w:val="640"/>
          <w:marRight w:val="0"/>
          <w:marTop w:val="0"/>
          <w:marBottom w:val="0"/>
          <w:divBdr>
            <w:top w:val="none" w:sz="0" w:space="0" w:color="auto"/>
            <w:left w:val="none" w:sz="0" w:space="0" w:color="auto"/>
            <w:bottom w:val="none" w:sz="0" w:space="0" w:color="auto"/>
            <w:right w:val="none" w:sz="0" w:space="0" w:color="auto"/>
          </w:divBdr>
        </w:div>
        <w:div w:id="973603545">
          <w:marLeft w:val="640"/>
          <w:marRight w:val="0"/>
          <w:marTop w:val="0"/>
          <w:marBottom w:val="0"/>
          <w:divBdr>
            <w:top w:val="none" w:sz="0" w:space="0" w:color="auto"/>
            <w:left w:val="none" w:sz="0" w:space="0" w:color="auto"/>
            <w:bottom w:val="none" w:sz="0" w:space="0" w:color="auto"/>
            <w:right w:val="none" w:sz="0" w:space="0" w:color="auto"/>
          </w:divBdr>
        </w:div>
        <w:div w:id="160120970">
          <w:marLeft w:val="640"/>
          <w:marRight w:val="0"/>
          <w:marTop w:val="0"/>
          <w:marBottom w:val="0"/>
          <w:divBdr>
            <w:top w:val="none" w:sz="0" w:space="0" w:color="auto"/>
            <w:left w:val="none" w:sz="0" w:space="0" w:color="auto"/>
            <w:bottom w:val="none" w:sz="0" w:space="0" w:color="auto"/>
            <w:right w:val="none" w:sz="0" w:space="0" w:color="auto"/>
          </w:divBdr>
        </w:div>
        <w:div w:id="527959026">
          <w:marLeft w:val="640"/>
          <w:marRight w:val="0"/>
          <w:marTop w:val="0"/>
          <w:marBottom w:val="0"/>
          <w:divBdr>
            <w:top w:val="none" w:sz="0" w:space="0" w:color="auto"/>
            <w:left w:val="none" w:sz="0" w:space="0" w:color="auto"/>
            <w:bottom w:val="none" w:sz="0" w:space="0" w:color="auto"/>
            <w:right w:val="none" w:sz="0" w:space="0" w:color="auto"/>
          </w:divBdr>
        </w:div>
        <w:div w:id="1567841725">
          <w:marLeft w:val="640"/>
          <w:marRight w:val="0"/>
          <w:marTop w:val="0"/>
          <w:marBottom w:val="0"/>
          <w:divBdr>
            <w:top w:val="none" w:sz="0" w:space="0" w:color="auto"/>
            <w:left w:val="none" w:sz="0" w:space="0" w:color="auto"/>
            <w:bottom w:val="none" w:sz="0" w:space="0" w:color="auto"/>
            <w:right w:val="none" w:sz="0" w:space="0" w:color="auto"/>
          </w:divBdr>
        </w:div>
        <w:div w:id="821894854">
          <w:marLeft w:val="640"/>
          <w:marRight w:val="0"/>
          <w:marTop w:val="0"/>
          <w:marBottom w:val="0"/>
          <w:divBdr>
            <w:top w:val="none" w:sz="0" w:space="0" w:color="auto"/>
            <w:left w:val="none" w:sz="0" w:space="0" w:color="auto"/>
            <w:bottom w:val="none" w:sz="0" w:space="0" w:color="auto"/>
            <w:right w:val="none" w:sz="0" w:space="0" w:color="auto"/>
          </w:divBdr>
        </w:div>
        <w:div w:id="1082918975">
          <w:marLeft w:val="640"/>
          <w:marRight w:val="0"/>
          <w:marTop w:val="0"/>
          <w:marBottom w:val="0"/>
          <w:divBdr>
            <w:top w:val="none" w:sz="0" w:space="0" w:color="auto"/>
            <w:left w:val="none" w:sz="0" w:space="0" w:color="auto"/>
            <w:bottom w:val="none" w:sz="0" w:space="0" w:color="auto"/>
            <w:right w:val="none" w:sz="0" w:space="0" w:color="auto"/>
          </w:divBdr>
        </w:div>
        <w:div w:id="554051834">
          <w:marLeft w:val="640"/>
          <w:marRight w:val="0"/>
          <w:marTop w:val="0"/>
          <w:marBottom w:val="0"/>
          <w:divBdr>
            <w:top w:val="none" w:sz="0" w:space="0" w:color="auto"/>
            <w:left w:val="none" w:sz="0" w:space="0" w:color="auto"/>
            <w:bottom w:val="none" w:sz="0" w:space="0" w:color="auto"/>
            <w:right w:val="none" w:sz="0" w:space="0" w:color="auto"/>
          </w:divBdr>
        </w:div>
        <w:div w:id="1075472805">
          <w:marLeft w:val="640"/>
          <w:marRight w:val="0"/>
          <w:marTop w:val="0"/>
          <w:marBottom w:val="0"/>
          <w:divBdr>
            <w:top w:val="none" w:sz="0" w:space="0" w:color="auto"/>
            <w:left w:val="none" w:sz="0" w:space="0" w:color="auto"/>
            <w:bottom w:val="none" w:sz="0" w:space="0" w:color="auto"/>
            <w:right w:val="none" w:sz="0" w:space="0" w:color="auto"/>
          </w:divBdr>
        </w:div>
        <w:div w:id="1045324930">
          <w:marLeft w:val="640"/>
          <w:marRight w:val="0"/>
          <w:marTop w:val="0"/>
          <w:marBottom w:val="0"/>
          <w:divBdr>
            <w:top w:val="none" w:sz="0" w:space="0" w:color="auto"/>
            <w:left w:val="none" w:sz="0" w:space="0" w:color="auto"/>
            <w:bottom w:val="none" w:sz="0" w:space="0" w:color="auto"/>
            <w:right w:val="none" w:sz="0" w:space="0" w:color="auto"/>
          </w:divBdr>
        </w:div>
        <w:div w:id="1794668691">
          <w:marLeft w:val="640"/>
          <w:marRight w:val="0"/>
          <w:marTop w:val="0"/>
          <w:marBottom w:val="0"/>
          <w:divBdr>
            <w:top w:val="none" w:sz="0" w:space="0" w:color="auto"/>
            <w:left w:val="none" w:sz="0" w:space="0" w:color="auto"/>
            <w:bottom w:val="none" w:sz="0" w:space="0" w:color="auto"/>
            <w:right w:val="none" w:sz="0" w:space="0" w:color="auto"/>
          </w:divBdr>
        </w:div>
        <w:div w:id="160122869">
          <w:marLeft w:val="640"/>
          <w:marRight w:val="0"/>
          <w:marTop w:val="0"/>
          <w:marBottom w:val="0"/>
          <w:divBdr>
            <w:top w:val="none" w:sz="0" w:space="0" w:color="auto"/>
            <w:left w:val="none" w:sz="0" w:space="0" w:color="auto"/>
            <w:bottom w:val="none" w:sz="0" w:space="0" w:color="auto"/>
            <w:right w:val="none" w:sz="0" w:space="0" w:color="auto"/>
          </w:divBdr>
        </w:div>
        <w:div w:id="1102266075">
          <w:marLeft w:val="640"/>
          <w:marRight w:val="0"/>
          <w:marTop w:val="0"/>
          <w:marBottom w:val="0"/>
          <w:divBdr>
            <w:top w:val="none" w:sz="0" w:space="0" w:color="auto"/>
            <w:left w:val="none" w:sz="0" w:space="0" w:color="auto"/>
            <w:bottom w:val="none" w:sz="0" w:space="0" w:color="auto"/>
            <w:right w:val="none" w:sz="0" w:space="0" w:color="auto"/>
          </w:divBdr>
        </w:div>
        <w:div w:id="1938781648">
          <w:marLeft w:val="640"/>
          <w:marRight w:val="0"/>
          <w:marTop w:val="0"/>
          <w:marBottom w:val="0"/>
          <w:divBdr>
            <w:top w:val="none" w:sz="0" w:space="0" w:color="auto"/>
            <w:left w:val="none" w:sz="0" w:space="0" w:color="auto"/>
            <w:bottom w:val="none" w:sz="0" w:space="0" w:color="auto"/>
            <w:right w:val="none" w:sz="0" w:space="0" w:color="auto"/>
          </w:divBdr>
        </w:div>
        <w:div w:id="1267468768">
          <w:marLeft w:val="640"/>
          <w:marRight w:val="0"/>
          <w:marTop w:val="0"/>
          <w:marBottom w:val="0"/>
          <w:divBdr>
            <w:top w:val="none" w:sz="0" w:space="0" w:color="auto"/>
            <w:left w:val="none" w:sz="0" w:space="0" w:color="auto"/>
            <w:bottom w:val="none" w:sz="0" w:space="0" w:color="auto"/>
            <w:right w:val="none" w:sz="0" w:space="0" w:color="auto"/>
          </w:divBdr>
        </w:div>
        <w:div w:id="66078287">
          <w:marLeft w:val="640"/>
          <w:marRight w:val="0"/>
          <w:marTop w:val="0"/>
          <w:marBottom w:val="0"/>
          <w:divBdr>
            <w:top w:val="none" w:sz="0" w:space="0" w:color="auto"/>
            <w:left w:val="none" w:sz="0" w:space="0" w:color="auto"/>
            <w:bottom w:val="none" w:sz="0" w:space="0" w:color="auto"/>
            <w:right w:val="none" w:sz="0" w:space="0" w:color="auto"/>
          </w:divBdr>
        </w:div>
        <w:div w:id="1921480309">
          <w:marLeft w:val="640"/>
          <w:marRight w:val="0"/>
          <w:marTop w:val="0"/>
          <w:marBottom w:val="0"/>
          <w:divBdr>
            <w:top w:val="none" w:sz="0" w:space="0" w:color="auto"/>
            <w:left w:val="none" w:sz="0" w:space="0" w:color="auto"/>
            <w:bottom w:val="none" w:sz="0" w:space="0" w:color="auto"/>
            <w:right w:val="none" w:sz="0" w:space="0" w:color="auto"/>
          </w:divBdr>
        </w:div>
        <w:div w:id="375349299">
          <w:marLeft w:val="640"/>
          <w:marRight w:val="0"/>
          <w:marTop w:val="0"/>
          <w:marBottom w:val="0"/>
          <w:divBdr>
            <w:top w:val="none" w:sz="0" w:space="0" w:color="auto"/>
            <w:left w:val="none" w:sz="0" w:space="0" w:color="auto"/>
            <w:bottom w:val="none" w:sz="0" w:space="0" w:color="auto"/>
            <w:right w:val="none" w:sz="0" w:space="0" w:color="auto"/>
          </w:divBdr>
        </w:div>
        <w:div w:id="959264420">
          <w:marLeft w:val="640"/>
          <w:marRight w:val="0"/>
          <w:marTop w:val="0"/>
          <w:marBottom w:val="0"/>
          <w:divBdr>
            <w:top w:val="none" w:sz="0" w:space="0" w:color="auto"/>
            <w:left w:val="none" w:sz="0" w:space="0" w:color="auto"/>
            <w:bottom w:val="none" w:sz="0" w:space="0" w:color="auto"/>
            <w:right w:val="none" w:sz="0" w:space="0" w:color="auto"/>
          </w:divBdr>
        </w:div>
        <w:div w:id="73280161">
          <w:marLeft w:val="640"/>
          <w:marRight w:val="0"/>
          <w:marTop w:val="0"/>
          <w:marBottom w:val="0"/>
          <w:divBdr>
            <w:top w:val="none" w:sz="0" w:space="0" w:color="auto"/>
            <w:left w:val="none" w:sz="0" w:space="0" w:color="auto"/>
            <w:bottom w:val="none" w:sz="0" w:space="0" w:color="auto"/>
            <w:right w:val="none" w:sz="0" w:space="0" w:color="auto"/>
          </w:divBdr>
        </w:div>
        <w:div w:id="707611675">
          <w:marLeft w:val="640"/>
          <w:marRight w:val="0"/>
          <w:marTop w:val="0"/>
          <w:marBottom w:val="0"/>
          <w:divBdr>
            <w:top w:val="none" w:sz="0" w:space="0" w:color="auto"/>
            <w:left w:val="none" w:sz="0" w:space="0" w:color="auto"/>
            <w:bottom w:val="none" w:sz="0" w:space="0" w:color="auto"/>
            <w:right w:val="none" w:sz="0" w:space="0" w:color="auto"/>
          </w:divBdr>
        </w:div>
        <w:div w:id="1197280223">
          <w:marLeft w:val="640"/>
          <w:marRight w:val="0"/>
          <w:marTop w:val="0"/>
          <w:marBottom w:val="0"/>
          <w:divBdr>
            <w:top w:val="none" w:sz="0" w:space="0" w:color="auto"/>
            <w:left w:val="none" w:sz="0" w:space="0" w:color="auto"/>
            <w:bottom w:val="none" w:sz="0" w:space="0" w:color="auto"/>
            <w:right w:val="none" w:sz="0" w:space="0" w:color="auto"/>
          </w:divBdr>
        </w:div>
        <w:div w:id="1426997395">
          <w:marLeft w:val="640"/>
          <w:marRight w:val="0"/>
          <w:marTop w:val="0"/>
          <w:marBottom w:val="0"/>
          <w:divBdr>
            <w:top w:val="none" w:sz="0" w:space="0" w:color="auto"/>
            <w:left w:val="none" w:sz="0" w:space="0" w:color="auto"/>
            <w:bottom w:val="none" w:sz="0" w:space="0" w:color="auto"/>
            <w:right w:val="none" w:sz="0" w:space="0" w:color="auto"/>
          </w:divBdr>
        </w:div>
        <w:div w:id="75170751">
          <w:marLeft w:val="640"/>
          <w:marRight w:val="0"/>
          <w:marTop w:val="0"/>
          <w:marBottom w:val="0"/>
          <w:divBdr>
            <w:top w:val="none" w:sz="0" w:space="0" w:color="auto"/>
            <w:left w:val="none" w:sz="0" w:space="0" w:color="auto"/>
            <w:bottom w:val="none" w:sz="0" w:space="0" w:color="auto"/>
            <w:right w:val="none" w:sz="0" w:space="0" w:color="auto"/>
          </w:divBdr>
        </w:div>
        <w:div w:id="595598678">
          <w:marLeft w:val="640"/>
          <w:marRight w:val="0"/>
          <w:marTop w:val="0"/>
          <w:marBottom w:val="0"/>
          <w:divBdr>
            <w:top w:val="none" w:sz="0" w:space="0" w:color="auto"/>
            <w:left w:val="none" w:sz="0" w:space="0" w:color="auto"/>
            <w:bottom w:val="none" w:sz="0" w:space="0" w:color="auto"/>
            <w:right w:val="none" w:sz="0" w:space="0" w:color="auto"/>
          </w:divBdr>
        </w:div>
        <w:div w:id="1020744995">
          <w:marLeft w:val="640"/>
          <w:marRight w:val="0"/>
          <w:marTop w:val="0"/>
          <w:marBottom w:val="0"/>
          <w:divBdr>
            <w:top w:val="none" w:sz="0" w:space="0" w:color="auto"/>
            <w:left w:val="none" w:sz="0" w:space="0" w:color="auto"/>
            <w:bottom w:val="none" w:sz="0" w:space="0" w:color="auto"/>
            <w:right w:val="none" w:sz="0" w:space="0" w:color="auto"/>
          </w:divBdr>
        </w:div>
        <w:div w:id="862935465">
          <w:marLeft w:val="640"/>
          <w:marRight w:val="0"/>
          <w:marTop w:val="0"/>
          <w:marBottom w:val="0"/>
          <w:divBdr>
            <w:top w:val="none" w:sz="0" w:space="0" w:color="auto"/>
            <w:left w:val="none" w:sz="0" w:space="0" w:color="auto"/>
            <w:bottom w:val="none" w:sz="0" w:space="0" w:color="auto"/>
            <w:right w:val="none" w:sz="0" w:space="0" w:color="auto"/>
          </w:divBdr>
        </w:div>
        <w:div w:id="2027830395">
          <w:marLeft w:val="640"/>
          <w:marRight w:val="0"/>
          <w:marTop w:val="0"/>
          <w:marBottom w:val="0"/>
          <w:divBdr>
            <w:top w:val="none" w:sz="0" w:space="0" w:color="auto"/>
            <w:left w:val="none" w:sz="0" w:space="0" w:color="auto"/>
            <w:bottom w:val="none" w:sz="0" w:space="0" w:color="auto"/>
            <w:right w:val="none" w:sz="0" w:space="0" w:color="auto"/>
          </w:divBdr>
        </w:div>
        <w:div w:id="2076320000">
          <w:marLeft w:val="640"/>
          <w:marRight w:val="0"/>
          <w:marTop w:val="0"/>
          <w:marBottom w:val="0"/>
          <w:divBdr>
            <w:top w:val="none" w:sz="0" w:space="0" w:color="auto"/>
            <w:left w:val="none" w:sz="0" w:space="0" w:color="auto"/>
            <w:bottom w:val="none" w:sz="0" w:space="0" w:color="auto"/>
            <w:right w:val="none" w:sz="0" w:space="0" w:color="auto"/>
          </w:divBdr>
        </w:div>
        <w:div w:id="1508399165">
          <w:marLeft w:val="640"/>
          <w:marRight w:val="0"/>
          <w:marTop w:val="0"/>
          <w:marBottom w:val="0"/>
          <w:divBdr>
            <w:top w:val="none" w:sz="0" w:space="0" w:color="auto"/>
            <w:left w:val="none" w:sz="0" w:space="0" w:color="auto"/>
            <w:bottom w:val="none" w:sz="0" w:space="0" w:color="auto"/>
            <w:right w:val="none" w:sz="0" w:space="0" w:color="auto"/>
          </w:divBdr>
        </w:div>
        <w:div w:id="801725896">
          <w:marLeft w:val="640"/>
          <w:marRight w:val="0"/>
          <w:marTop w:val="0"/>
          <w:marBottom w:val="0"/>
          <w:divBdr>
            <w:top w:val="none" w:sz="0" w:space="0" w:color="auto"/>
            <w:left w:val="none" w:sz="0" w:space="0" w:color="auto"/>
            <w:bottom w:val="none" w:sz="0" w:space="0" w:color="auto"/>
            <w:right w:val="none" w:sz="0" w:space="0" w:color="auto"/>
          </w:divBdr>
        </w:div>
        <w:div w:id="1230263506">
          <w:marLeft w:val="640"/>
          <w:marRight w:val="0"/>
          <w:marTop w:val="0"/>
          <w:marBottom w:val="0"/>
          <w:divBdr>
            <w:top w:val="none" w:sz="0" w:space="0" w:color="auto"/>
            <w:left w:val="none" w:sz="0" w:space="0" w:color="auto"/>
            <w:bottom w:val="none" w:sz="0" w:space="0" w:color="auto"/>
            <w:right w:val="none" w:sz="0" w:space="0" w:color="auto"/>
          </w:divBdr>
        </w:div>
        <w:div w:id="426735389">
          <w:marLeft w:val="640"/>
          <w:marRight w:val="0"/>
          <w:marTop w:val="0"/>
          <w:marBottom w:val="0"/>
          <w:divBdr>
            <w:top w:val="none" w:sz="0" w:space="0" w:color="auto"/>
            <w:left w:val="none" w:sz="0" w:space="0" w:color="auto"/>
            <w:bottom w:val="none" w:sz="0" w:space="0" w:color="auto"/>
            <w:right w:val="none" w:sz="0" w:space="0" w:color="auto"/>
          </w:divBdr>
        </w:div>
        <w:div w:id="1703019294">
          <w:marLeft w:val="640"/>
          <w:marRight w:val="0"/>
          <w:marTop w:val="0"/>
          <w:marBottom w:val="0"/>
          <w:divBdr>
            <w:top w:val="none" w:sz="0" w:space="0" w:color="auto"/>
            <w:left w:val="none" w:sz="0" w:space="0" w:color="auto"/>
            <w:bottom w:val="none" w:sz="0" w:space="0" w:color="auto"/>
            <w:right w:val="none" w:sz="0" w:space="0" w:color="auto"/>
          </w:divBdr>
        </w:div>
      </w:divsChild>
    </w:div>
    <w:div w:id="2141534599">
      <w:bodyDiv w:val="1"/>
      <w:marLeft w:val="0"/>
      <w:marRight w:val="0"/>
      <w:marTop w:val="0"/>
      <w:marBottom w:val="0"/>
      <w:divBdr>
        <w:top w:val="none" w:sz="0" w:space="0" w:color="auto"/>
        <w:left w:val="none" w:sz="0" w:space="0" w:color="auto"/>
        <w:bottom w:val="none" w:sz="0" w:space="0" w:color="auto"/>
        <w:right w:val="none" w:sz="0" w:space="0" w:color="auto"/>
      </w:divBdr>
      <w:divsChild>
        <w:div w:id="1342120251">
          <w:marLeft w:val="640"/>
          <w:marRight w:val="0"/>
          <w:marTop w:val="0"/>
          <w:marBottom w:val="0"/>
          <w:divBdr>
            <w:top w:val="none" w:sz="0" w:space="0" w:color="auto"/>
            <w:left w:val="none" w:sz="0" w:space="0" w:color="auto"/>
            <w:bottom w:val="none" w:sz="0" w:space="0" w:color="auto"/>
            <w:right w:val="none" w:sz="0" w:space="0" w:color="auto"/>
          </w:divBdr>
        </w:div>
        <w:div w:id="1948540832">
          <w:marLeft w:val="640"/>
          <w:marRight w:val="0"/>
          <w:marTop w:val="0"/>
          <w:marBottom w:val="0"/>
          <w:divBdr>
            <w:top w:val="none" w:sz="0" w:space="0" w:color="auto"/>
            <w:left w:val="none" w:sz="0" w:space="0" w:color="auto"/>
            <w:bottom w:val="none" w:sz="0" w:space="0" w:color="auto"/>
            <w:right w:val="none" w:sz="0" w:space="0" w:color="auto"/>
          </w:divBdr>
        </w:div>
        <w:div w:id="1202748114">
          <w:marLeft w:val="640"/>
          <w:marRight w:val="0"/>
          <w:marTop w:val="0"/>
          <w:marBottom w:val="0"/>
          <w:divBdr>
            <w:top w:val="none" w:sz="0" w:space="0" w:color="auto"/>
            <w:left w:val="none" w:sz="0" w:space="0" w:color="auto"/>
            <w:bottom w:val="none" w:sz="0" w:space="0" w:color="auto"/>
            <w:right w:val="none" w:sz="0" w:space="0" w:color="auto"/>
          </w:divBdr>
        </w:div>
        <w:div w:id="682973405">
          <w:marLeft w:val="640"/>
          <w:marRight w:val="0"/>
          <w:marTop w:val="0"/>
          <w:marBottom w:val="0"/>
          <w:divBdr>
            <w:top w:val="none" w:sz="0" w:space="0" w:color="auto"/>
            <w:left w:val="none" w:sz="0" w:space="0" w:color="auto"/>
            <w:bottom w:val="none" w:sz="0" w:space="0" w:color="auto"/>
            <w:right w:val="none" w:sz="0" w:space="0" w:color="auto"/>
          </w:divBdr>
        </w:div>
        <w:div w:id="34896117">
          <w:marLeft w:val="640"/>
          <w:marRight w:val="0"/>
          <w:marTop w:val="0"/>
          <w:marBottom w:val="0"/>
          <w:divBdr>
            <w:top w:val="none" w:sz="0" w:space="0" w:color="auto"/>
            <w:left w:val="none" w:sz="0" w:space="0" w:color="auto"/>
            <w:bottom w:val="none" w:sz="0" w:space="0" w:color="auto"/>
            <w:right w:val="none" w:sz="0" w:space="0" w:color="auto"/>
          </w:divBdr>
        </w:div>
        <w:div w:id="882710193">
          <w:marLeft w:val="640"/>
          <w:marRight w:val="0"/>
          <w:marTop w:val="0"/>
          <w:marBottom w:val="0"/>
          <w:divBdr>
            <w:top w:val="none" w:sz="0" w:space="0" w:color="auto"/>
            <w:left w:val="none" w:sz="0" w:space="0" w:color="auto"/>
            <w:bottom w:val="none" w:sz="0" w:space="0" w:color="auto"/>
            <w:right w:val="none" w:sz="0" w:space="0" w:color="auto"/>
          </w:divBdr>
        </w:div>
        <w:div w:id="267394726">
          <w:marLeft w:val="640"/>
          <w:marRight w:val="0"/>
          <w:marTop w:val="0"/>
          <w:marBottom w:val="0"/>
          <w:divBdr>
            <w:top w:val="none" w:sz="0" w:space="0" w:color="auto"/>
            <w:left w:val="none" w:sz="0" w:space="0" w:color="auto"/>
            <w:bottom w:val="none" w:sz="0" w:space="0" w:color="auto"/>
            <w:right w:val="none" w:sz="0" w:space="0" w:color="auto"/>
          </w:divBdr>
        </w:div>
        <w:div w:id="1076051784">
          <w:marLeft w:val="640"/>
          <w:marRight w:val="0"/>
          <w:marTop w:val="0"/>
          <w:marBottom w:val="0"/>
          <w:divBdr>
            <w:top w:val="none" w:sz="0" w:space="0" w:color="auto"/>
            <w:left w:val="none" w:sz="0" w:space="0" w:color="auto"/>
            <w:bottom w:val="none" w:sz="0" w:space="0" w:color="auto"/>
            <w:right w:val="none" w:sz="0" w:space="0" w:color="auto"/>
          </w:divBdr>
        </w:div>
        <w:div w:id="32122330">
          <w:marLeft w:val="640"/>
          <w:marRight w:val="0"/>
          <w:marTop w:val="0"/>
          <w:marBottom w:val="0"/>
          <w:divBdr>
            <w:top w:val="none" w:sz="0" w:space="0" w:color="auto"/>
            <w:left w:val="none" w:sz="0" w:space="0" w:color="auto"/>
            <w:bottom w:val="none" w:sz="0" w:space="0" w:color="auto"/>
            <w:right w:val="none" w:sz="0" w:space="0" w:color="auto"/>
          </w:divBdr>
        </w:div>
        <w:div w:id="1872450321">
          <w:marLeft w:val="640"/>
          <w:marRight w:val="0"/>
          <w:marTop w:val="0"/>
          <w:marBottom w:val="0"/>
          <w:divBdr>
            <w:top w:val="none" w:sz="0" w:space="0" w:color="auto"/>
            <w:left w:val="none" w:sz="0" w:space="0" w:color="auto"/>
            <w:bottom w:val="none" w:sz="0" w:space="0" w:color="auto"/>
            <w:right w:val="none" w:sz="0" w:space="0" w:color="auto"/>
          </w:divBdr>
        </w:div>
        <w:div w:id="153569760">
          <w:marLeft w:val="640"/>
          <w:marRight w:val="0"/>
          <w:marTop w:val="0"/>
          <w:marBottom w:val="0"/>
          <w:divBdr>
            <w:top w:val="none" w:sz="0" w:space="0" w:color="auto"/>
            <w:left w:val="none" w:sz="0" w:space="0" w:color="auto"/>
            <w:bottom w:val="none" w:sz="0" w:space="0" w:color="auto"/>
            <w:right w:val="none" w:sz="0" w:space="0" w:color="auto"/>
          </w:divBdr>
        </w:div>
        <w:div w:id="588739783">
          <w:marLeft w:val="640"/>
          <w:marRight w:val="0"/>
          <w:marTop w:val="0"/>
          <w:marBottom w:val="0"/>
          <w:divBdr>
            <w:top w:val="none" w:sz="0" w:space="0" w:color="auto"/>
            <w:left w:val="none" w:sz="0" w:space="0" w:color="auto"/>
            <w:bottom w:val="none" w:sz="0" w:space="0" w:color="auto"/>
            <w:right w:val="none" w:sz="0" w:space="0" w:color="auto"/>
          </w:divBdr>
        </w:div>
        <w:div w:id="2075348306">
          <w:marLeft w:val="640"/>
          <w:marRight w:val="0"/>
          <w:marTop w:val="0"/>
          <w:marBottom w:val="0"/>
          <w:divBdr>
            <w:top w:val="none" w:sz="0" w:space="0" w:color="auto"/>
            <w:left w:val="none" w:sz="0" w:space="0" w:color="auto"/>
            <w:bottom w:val="none" w:sz="0" w:space="0" w:color="auto"/>
            <w:right w:val="none" w:sz="0" w:space="0" w:color="auto"/>
          </w:divBdr>
        </w:div>
        <w:div w:id="1947079520">
          <w:marLeft w:val="640"/>
          <w:marRight w:val="0"/>
          <w:marTop w:val="0"/>
          <w:marBottom w:val="0"/>
          <w:divBdr>
            <w:top w:val="none" w:sz="0" w:space="0" w:color="auto"/>
            <w:left w:val="none" w:sz="0" w:space="0" w:color="auto"/>
            <w:bottom w:val="none" w:sz="0" w:space="0" w:color="auto"/>
            <w:right w:val="none" w:sz="0" w:space="0" w:color="auto"/>
          </w:divBdr>
        </w:div>
        <w:div w:id="1135100170">
          <w:marLeft w:val="640"/>
          <w:marRight w:val="0"/>
          <w:marTop w:val="0"/>
          <w:marBottom w:val="0"/>
          <w:divBdr>
            <w:top w:val="none" w:sz="0" w:space="0" w:color="auto"/>
            <w:left w:val="none" w:sz="0" w:space="0" w:color="auto"/>
            <w:bottom w:val="none" w:sz="0" w:space="0" w:color="auto"/>
            <w:right w:val="none" w:sz="0" w:space="0" w:color="auto"/>
          </w:divBdr>
        </w:div>
        <w:div w:id="19282529">
          <w:marLeft w:val="640"/>
          <w:marRight w:val="0"/>
          <w:marTop w:val="0"/>
          <w:marBottom w:val="0"/>
          <w:divBdr>
            <w:top w:val="none" w:sz="0" w:space="0" w:color="auto"/>
            <w:left w:val="none" w:sz="0" w:space="0" w:color="auto"/>
            <w:bottom w:val="none" w:sz="0" w:space="0" w:color="auto"/>
            <w:right w:val="none" w:sz="0" w:space="0" w:color="auto"/>
          </w:divBdr>
        </w:div>
        <w:div w:id="254175851">
          <w:marLeft w:val="640"/>
          <w:marRight w:val="0"/>
          <w:marTop w:val="0"/>
          <w:marBottom w:val="0"/>
          <w:divBdr>
            <w:top w:val="none" w:sz="0" w:space="0" w:color="auto"/>
            <w:left w:val="none" w:sz="0" w:space="0" w:color="auto"/>
            <w:bottom w:val="none" w:sz="0" w:space="0" w:color="auto"/>
            <w:right w:val="none" w:sz="0" w:space="0" w:color="auto"/>
          </w:divBdr>
        </w:div>
        <w:div w:id="1586382738">
          <w:marLeft w:val="640"/>
          <w:marRight w:val="0"/>
          <w:marTop w:val="0"/>
          <w:marBottom w:val="0"/>
          <w:divBdr>
            <w:top w:val="none" w:sz="0" w:space="0" w:color="auto"/>
            <w:left w:val="none" w:sz="0" w:space="0" w:color="auto"/>
            <w:bottom w:val="none" w:sz="0" w:space="0" w:color="auto"/>
            <w:right w:val="none" w:sz="0" w:space="0" w:color="auto"/>
          </w:divBdr>
        </w:div>
        <w:div w:id="354037643">
          <w:marLeft w:val="640"/>
          <w:marRight w:val="0"/>
          <w:marTop w:val="0"/>
          <w:marBottom w:val="0"/>
          <w:divBdr>
            <w:top w:val="none" w:sz="0" w:space="0" w:color="auto"/>
            <w:left w:val="none" w:sz="0" w:space="0" w:color="auto"/>
            <w:bottom w:val="none" w:sz="0" w:space="0" w:color="auto"/>
            <w:right w:val="none" w:sz="0" w:space="0" w:color="auto"/>
          </w:divBdr>
        </w:div>
        <w:div w:id="445084317">
          <w:marLeft w:val="640"/>
          <w:marRight w:val="0"/>
          <w:marTop w:val="0"/>
          <w:marBottom w:val="0"/>
          <w:divBdr>
            <w:top w:val="none" w:sz="0" w:space="0" w:color="auto"/>
            <w:left w:val="none" w:sz="0" w:space="0" w:color="auto"/>
            <w:bottom w:val="none" w:sz="0" w:space="0" w:color="auto"/>
            <w:right w:val="none" w:sz="0" w:space="0" w:color="auto"/>
          </w:divBdr>
        </w:div>
        <w:div w:id="71394642">
          <w:marLeft w:val="640"/>
          <w:marRight w:val="0"/>
          <w:marTop w:val="0"/>
          <w:marBottom w:val="0"/>
          <w:divBdr>
            <w:top w:val="none" w:sz="0" w:space="0" w:color="auto"/>
            <w:left w:val="none" w:sz="0" w:space="0" w:color="auto"/>
            <w:bottom w:val="none" w:sz="0" w:space="0" w:color="auto"/>
            <w:right w:val="none" w:sz="0" w:space="0" w:color="auto"/>
          </w:divBdr>
        </w:div>
        <w:div w:id="1404447642">
          <w:marLeft w:val="640"/>
          <w:marRight w:val="0"/>
          <w:marTop w:val="0"/>
          <w:marBottom w:val="0"/>
          <w:divBdr>
            <w:top w:val="none" w:sz="0" w:space="0" w:color="auto"/>
            <w:left w:val="none" w:sz="0" w:space="0" w:color="auto"/>
            <w:bottom w:val="none" w:sz="0" w:space="0" w:color="auto"/>
            <w:right w:val="none" w:sz="0" w:space="0" w:color="auto"/>
          </w:divBdr>
        </w:div>
        <w:div w:id="583883058">
          <w:marLeft w:val="640"/>
          <w:marRight w:val="0"/>
          <w:marTop w:val="0"/>
          <w:marBottom w:val="0"/>
          <w:divBdr>
            <w:top w:val="none" w:sz="0" w:space="0" w:color="auto"/>
            <w:left w:val="none" w:sz="0" w:space="0" w:color="auto"/>
            <w:bottom w:val="none" w:sz="0" w:space="0" w:color="auto"/>
            <w:right w:val="none" w:sz="0" w:space="0" w:color="auto"/>
          </w:divBdr>
        </w:div>
        <w:div w:id="1295873035">
          <w:marLeft w:val="640"/>
          <w:marRight w:val="0"/>
          <w:marTop w:val="0"/>
          <w:marBottom w:val="0"/>
          <w:divBdr>
            <w:top w:val="none" w:sz="0" w:space="0" w:color="auto"/>
            <w:left w:val="none" w:sz="0" w:space="0" w:color="auto"/>
            <w:bottom w:val="none" w:sz="0" w:space="0" w:color="auto"/>
            <w:right w:val="none" w:sz="0" w:space="0" w:color="auto"/>
          </w:divBdr>
        </w:div>
        <w:div w:id="2065760437">
          <w:marLeft w:val="640"/>
          <w:marRight w:val="0"/>
          <w:marTop w:val="0"/>
          <w:marBottom w:val="0"/>
          <w:divBdr>
            <w:top w:val="none" w:sz="0" w:space="0" w:color="auto"/>
            <w:left w:val="none" w:sz="0" w:space="0" w:color="auto"/>
            <w:bottom w:val="none" w:sz="0" w:space="0" w:color="auto"/>
            <w:right w:val="none" w:sz="0" w:space="0" w:color="auto"/>
          </w:divBdr>
        </w:div>
        <w:div w:id="1824159258">
          <w:marLeft w:val="640"/>
          <w:marRight w:val="0"/>
          <w:marTop w:val="0"/>
          <w:marBottom w:val="0"/>
          <w:divBdr>
            <w:top w:val="none" w:sz="0" w:space="0" w:color="auto"/>
            <w:left w:val="none" w:sz="0" w:space="0" w:color="auto"/>
            <w:bottom w:val="none" w:sz="0" w:space="0" w:color="auto"/>
            <w:right w:val="none" w:sz="0" w:space="0" w:color="auto"/>
          </w:divBdr>
        </w:div>
        <w:div w:id="1936554502">
          <w:marLeft w:val="640"/>
          <w:marRight w:val="0"/>
          <w:marTop w:val="0"/>
          <w:marBottom w:val="0"/>
          <w:divBdr>
            <w:top w:val="none" w:sz="0" w:space="0" w:color="auto"/>
            <w:left w:val="none" w:sz="0" w:space="0" w:color="auto"/>
            <w:bottom w:val="none" w:sz="0" w:space="0" w:color="auto"/>
            <w:right w:val="none" w:sz="0" w:space="0" w:color="auto"/>
          </w:divBdr>
        </w:div>
        <w:div w:id="1362825646">
          <w:marLeft w:val="640"/>
          <w:marRight w:val="0"/>
          <w:marTop w:val="0"/>
          <w:marBottom w:val="0"/>
          <w:divBdr>
            <w:top w:val="none" w:sz="0" w:space="0" w:color="auto"/>
            <w:left w:val="none" w:sz="0" w:space="0" w:color="auto"/>
            <w:bottom w:val="none" w:sz="0" w:space="0" w:color="auto"/>
            <w:right w:val="none" w:sz="0" w:space="0" w:color="auto"/>
          </w:divBdr>
        </w:div>
        <w:div w:id="2029795909">
          <w:marLeft w:val="640"/>
          <w:marRight w:val="0"/>
          <w:marTop w:val="0"/>
          <w:marBottom w:val="0"/>
          <w:divBdr>
            <w:top w:val="none" w:sz="0" w:space="0" w:color="auto"/>
            <w:left w:val="none" w:sz="0" w:space="0" w:color="auto"/>
            <w:bottom w:val="none" w:sz="0" w:space="0" w:color="auto"/>
            <w:right w:val="none" w:sz="0" w:space="0" w:color="auto"/>
          </w:divBdr>
        </w:div>
        <w:div w:id="6101443">
          <w:marLeft w:val="640"/>
          <w:marRight w:val="0"/>
          <w:marTop w:val="0"/>
          <w:marBottom w:val="0"/>
          <w:divBdr>
            <w:top w:val="none" w:sz="0" w:space="0" w:color="auto"/>
            <w:left w:val="none" w:sz="0" w:space="0" w:color="auto"/>
            <w:bottom w:val="none" w:sz="0" w:space="0" w:color="auto"/>
            <w:right w:val="none" w:sz="0" w:space="0" w:color="auto"/>
          </w:divBdr>
        </w:div>
        <w:div w:id="579339902">
          <w:marLeft w:val="640"/>
          <w:marRight w:val="0"/>
          <w:marTop w:val="0"/>
          <w:marBottom w:val="0"/>
          <w:divBdr>
            <w:top w:val="none" w:sz="0" w:space="0" w:color="auto"/>
            <w:left w:val="none" w:sz="0" w:space="0" w:color="auto"/>
            <w:bottom w:val="none" w:sz="0" w:space="0" w:color="auto"/>
            <w:right w:val="none" w:sz="0" w:space="0" w:color="auto"/>
          </w:divBdr>
        </w:div>
        <w:div w:id="540242250">
          <w:marLeft w:val="640"/>
          <w:marRight w:val="0"/>
          <w:marTop w:val="0"/>
          <w:marBottom w:val="0"/>
          <w:divBdr>
            <w:top w:val="none" w:sz="0" w:space="0" w:color="auto"/>
            <w:left w:val="none" w:sz="0" w:space="0" w:color="auto"/>
            <w:bottom w:val="none" w:sz="0" w:space="0" w:color="auto"/>
            <w:right w:val="none" w:sz="0" w:space="0" w:color="auto"/>
          </w:divBdr>
        </w:div>
        <w:div w:id="791483669">
          <w:marLeft w:val="640"/>
          <w:marRight w:val="0"/>
          <w:marTop w:val="0"/>
          <w:marBottom w:val="0"/>
          <w:divBdr>
            <w:top w:val="none" w:sz="0" w:space="0" w:color="auto"/>
            <w:left w:val="none" w:sz="0" w:space="0" w:color="auto"/>
            <w:bottom w:val="none" w:sz="0" w:space="0" w:color="auto"/>
            <w:right w:val="none" w:sz="0" w:space="0" w:color="auto"/>
          </w:divBdr>
        </w:div>
        <w:div w:id="155464658">
          <w:marLeft w:val="640"/>
          <w:marRight w:val="0"/>
          <w:marTop w:val="0"/>
          <w:marBottom w:val="0"/>
          <w:divBdr>
            <w:top w:val="none" w:sz="0" w:space="0" w:color="auto"/>
            <w:left w:val="none" w:sz="0" w:space="0" w:color="auto"/>
            <w:bottom w:val="none" w:sz="0" w:space="0" w:color="auto"/>
            <w:right w:val="none" w:sz="0" w:space="0" w:color="auto"/>
          </w:divBdr>
        </w:div>
        <w:div w:id="1385257953">
          <w:marLeft w:val="640"/>
          <w:marRight w:val="0"/>
          <w:marTop w:val="0"/>
          <w:marBottom w:val="0"/>
          <w:divBdr>
            <w:top w:val="none" w:sz="0" w:space="0" w:color="auto"/>
            <w:left w:val="none" w:sz="0" w:space="0" w:color="auto"/>
            <w:bottom w:val="none" w:sz="0" w:space="0" w:color="auto"/>
            <w:right w:val="none" w:sz="0" w:space="0" w:color="auto"/>
          </w:divBdr>
        </w:div>
        <w:div w:id="810831668">
          <w:marLeft w:val="640"/>
          <w:marRight w:val="0"/>
          <w:marTop w:val="0"/>
          <w:marBottom w:val="0"/>
          <w:divBdr>
            <w:top w:val="none" w:sz="0" w:space="0" w:color="auto"/>
            <w:left w:val="none" w:sz="0" w:space="0" w:color="auto"/>
            <w:bottom w:val="none" w:sz="0" w:space="0" w:color="auto"/>
            <w:right w:val="none" w:sz="0" w:space="0" w:color="auto"/>
          </w:divBdr>
        </w:div>
        <w:div w:id="93284228">
          <w:marLeft w:val="640"/>
          <w:marRight w:val="0"/>
          <w:marTop w:val="0"/>
          <w:marBottom w:val="0"/>
          <w:divBdr>
            <w:top w:val="none" w:sz="0" w:space="0" w:color="auto"/>
            <w:left w:val="none" w:sz="0" w:space="0" w:color="auto"/>
            <w:bottom w:val="none" w:sz="0" w:space="0" w:color="auto"/>
            <w:right w:val="none" w:sz="0" w:space="0" w:color="auto"/>
          </w:divBdr>
        </w:div>
        <w:div w:id="93399891">
          <w:marLeft w:val="640"/>
          <w:marRight w:val="0"/>
          <w:marTop w:val="0"/>
          <w:marBottom w:val="0"/>
          <w:divBdr>
            <w:top w:val="none" w:sz="0" w:space="0" w:color="auto"/>
            <w:left w:val="none" w:sz="0" w:space="0" w:color="auto"/>
            <w:bottom w:val="none" w:sz="0" w:space="0" w:color="auto"/>
            <w:right w:val="none" w:sz="0" w:space="0" w:color="auto"/>
          </w:divBdr>
        </w:div>
        <w:div w:id="372929197">
          <w:marLeft w:val="640"/>
          <w:marRight w:val="0"/>
          <w:marTop w:val="0"/>
          <w:marBottom w:val="0"/>
          <w:divBdr>
            <w:top w:val="none" w:sz="0" w:space="0" w:color="auto"/>
            <w:left w:val="none" w:sz="0" w:space="0" w:color="auto"/>
            <w:bottom w:val="none" w:sz="0" w:space="0" w:color="auto"/>
            <w:right w:val="none" w:sz="0" w:space="0" w:color="auto"/>
          </w:divBdr>
        </w:div>
        <w:div w:id="1813138188">
          <w:marLeft w:val="640"/>
          <w:marRight w:val="0"/>
          <w:marTop w:val="0"/>
          <w:marBottom w:val="0"/>
          <w:divBdr>
            <w:top w:val="none" w:sz="0" w:space="0" w:color="auto"/>
            <w:left w:val="none" w:sz="0" w:space="0" w:color="auto"/>
            <w:bottom w:val="none" w:sz="0" w:space="0" w:color="auto"/>
            <w:right w:val="none" w:sz="0" w:space="0" w:color="auto"/>
          </w:divBdr>
        </w:div>
        <w:div w:id="1337152775">
          <w:marLeft w:val="640"/>
          <w:marRight w:val="0"/>
          <w:marTop w:val="0"/>
          <w:marBottom w:val="0"/>
          <w:divBdr>
            <w:top w:val="none" w:sz="0" w:space="0" w:color="auto"/>
            <w:left w:val="none" w:sz="0" w:space="0" w:color="auto"/>
            <w:bottom w:val="none" w:sz="0" w:space="0" w:color="auto"/>
            <w:right w:val="none" w:sz="0" w:space="0" w:color="auto"/>
          </w:divBdr>
        </w:div>
        <w:div w:id="752123059">
          <w:marLeft w:val="640"/>
          <w:marRight w:val="0"/>
          <w:marTop w:val="0"/>
          <w:marBottom w:val="0"/>
          <w:divBdr>
            <w:top w:val="none" w:sz="0" w:space="0" w:color="auto"/>
            <w:left w:val="none" w:sz="0" w:space="0" w:color="auto"/>
            <w:bottom w:val="none" w:sz="0" w:space="0" w:color="auto"/>
            <w:right w:val="none" w:sz="0" w:space="0" w:color="auto"/>
          </w:divBdr>
        </w:div>
        <w:div w:id="18094479">
          <w:marLeft w:val="640"/>
          <w:marRight w:val="0"/>
          <w:marTop w:val="0"/>
          <w:marBottom w:val="0"/>
          <w:divBdr>
            <w:top w:val="none" w:sz="0" w:space="0" w:color="auto"/>
            <w:left w:val="none" w:sz="0" w:space="0" w:color="auto"/>
            <w:bottom w:val="none" w:sz="0" w:space="0" w:color="auto"/>
            <w:right w:val="none" w:sz="0" w:space="0" w:color="auto"/>
          </w:divBdr>
        </w:div>
        <w:div w:id="402222885">
          <w:marLeft w:val="640"/>
          <w:marRight w:val="0"/>
          <w:marTop w:val="0"/>
          <w:marBottom w:val="0"/>
          <w:divBdr>
            <w:top w:val="none" w:sz="0" w:space="0" w:color="auto"/>
            <w:left w:val="none" w:sz="0" w:space="0" w:color="auto"/>
            <w:bottom w:val="none" w:sz="0" w:space="0" w:color="auto"/>
            <w:right w:val="none" w:sz="0" w:space="0" w:color="auto"/>
          </w:divBdr>
        </w:div>
        <w:div w:id="1432160682">
          <w:marLeft w:val="640"/>
          <w:marRight w:val="0"/>
          <w:marTop w:val="0"/>
          <w:marBottom w:val="0"/>
          <w:divBdr>
            <w:top w:val="none" w:sz="0" w:space="0" w:color="auto"/>
            <w:left w:val="none" w:sz="0" w:space="0" w:color="auto"/>
            <w:bottom w:val="none" w:sz="0" w:space="0" w:color="auto"/>
            <w:right w:val="none" w:sz="0" w:space="0" w:color="auto"/>
          </w:divBdr>
        </w:div>
        <w:div w:id="398986343">
          <w:marLeft w:val="640"/>
          <w:marRight w:val="0"/>
          <w:marTop w:val="0"/>
          <w:marBottom w:val="0"/>
          <w:divBdr>
            <w:top w:val="none" w:sz="0" w:space="0" w:color="auto"/>
            <w:left w:val="none" w:sz="0" w:space="0" w:color="auto"/>
            <w:bottom w:val="none" w:sz="0" w:space="0" w:color="auto"/>
            <w:right w:val="none" w:sz="0" w:space="0" w:color="auto"/>
          </w:divBdr>
        </w:div>
        <w:div w:id="1444030927">
          <w:marLeft w:val="640"/>
          <w:marRight w:val="0"/>
          <w:marTop w:val="0"/>
          <w:marBottom w:val="0"/>
          <w:divBdr>
            <w:top w:val="none" w:sz="0" w:space="0" w:color="auto"/>
            <w:left w:val="none" w:sz="0" w:space="0" w:color="auto"/>
            <w:bottom w:val="none" w:sz="0" w:space="0" w:color="auto"/>
            <w:right w:val="none" w:sz="0" w:space="0" w:color="auto"/>
          </w:divBdr>
        </w:div>
        <w:div w:id="1312520180">
          <w:marLeft w:val="640"/>
          <w:marRight w:val="0"/>
          <w:marTop w:val="0"/>
          <w:marBottom w:val="0"/>
          <w:divBdr>
            <w:top w:val="none" w:sz="0" w:space="0" w:color="auto"/>
            <w:left w:val="none" w:sz="0" w:space="0" w:color="auto"/>
            <w:bottom w:val="none" w:sz="0" w:space="0" w:color="auto"/>
            <w:right w:val="none" w:sz="0" w:space="0" w:color="auto"/>
          </w:divBdr>
        </w:div>
        <w:div w:id="722288239">
          <w:marLeft w:val="640"/>
          <w:marRight w:val="0"/>
          <w:marTop w:val="0"/>
          <w:marBottom w:val="0"/>
          <w:divBdr>
            <w:top w:val="none" w:sz="0" w:space="0" w:color="auto"/>
            <w:left w:val="none" w:sz="0" w:space="0" w:color="auto"/>
            <w:bottom w:val="none" w:sz="0" w:space="0" w:color="auto"/>
            <w:right w:val="none" w:sz="0" w:space="0" w:color="auto"/>
          </w:divBdr>
        </w:div>
        <w:div w:id="1138648259">
          <w:marLeft w:val="640"/>
          <w:marRight w:val="0"/>
          <w:marTop w:val="0"/>
          <w:marBottom w:val="0"/>
          <w:divBdr>
            <w:top w:val="none" w:sz="0" w:space="0" w:color="auto"/>
            <w:left w:val="none" w:sz="0" w:space="0" w:color="auto"/>
            <w:bottom w:val="none" w:sz="0" w:space="0" w:color="auto"/>
            <w:right w:val="none" w:sz="0" w:space="0" w:color="auto"/>
          </w:divBdr>
        </w:div>
        <w:div w:id="1889606490">
          <w:marLeft w:val="640"/>
          <w:marRight w:val="0"/>
          <w:marTop w:val="0"/>
          <w:marBottom w:val="0"/>
          <w:divBdr>
            <w:top w:val="none" w:sz="0" w:space="0" w:color="auto"/>
            <w:left w:val="none" w:sz="0" w:space="0" w:color="auto"/>
            <w:bottom w:val="none" w:sz="0" w:space="0" w:color="auto"/>
            <w:right w:val="none" w:sz="0" w:space="0" w:color="auto"/>
          </w:divBdr>
        </w:div>
        <w:div w:id="1871337232">
          <w:marLeft w:val="640"/>
          <w:marRight w:val="0"/>
          <w:marTop w:val="0"/>
          <w:marBottom w:val="0"/>
          <w:divBdr>
            <w:top w:val="none" w:sz="0" w:space="0" w:color="auto"/>
            <w:left w:val="none" w:sz="0" w:space="0" w:color="auto"/>
            <w:bottom w:val="none" w:sz="0" w:space="0" w:color="auto"/>
            <w:right w:val="none" w:sz="0" w:space="0" w:color="auto"/>
          </w:divBdr>
        </w:div>
        <w:div w:id="1930190484">
          <w:marLeft w:val="640"/>
          <w:marRight w:val="0"/>
          <w:marTop w:val="0"/>
          <w:marBottom w:val="0"/>
          <w:divBdr>
            <w:top w:val="none" w:sz="0" w:space="0" w:color="auto"/>
            <w:left w:val="none" w:sz="0" w:space="0" w:color="auto"/>
            <w:bottom w:val="none" w:sz="0" w:space="0" w:color="auto"/>
            <w:right w:val="none" w:sz="0" w:space="0" w:color="auto"/>
          </w:divBdr>
        </w:div>
        <w:div w:id="1287078655">
          <w:marLeft w:val="64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comments.xml.rels><?xml version="1.0" encoding="UTF-8" standalone="yes"?>
<Relationships xmlns="http://schemas.openxmlformats.org/package/2006/relationships"><Relationship Id="rId1" Type="http://schemas.openxmlformats.org/officeDocument/2006/relationships/hyperlink" Target="https://github.com/tdunham19/CM3_Mosquito_Paper/blob/main/Results_figures_prevalence_viralRNA/Poza%20Rica%20x%20New%20Orleans_Verdadero%20Virus.pdf" TargetMode="External"/></Relationship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tiff"/><Relationship Id="rId26" Type="http://schemas.openxmlformats.org/officeDocument/2006/relationships/image" Target="media/image15.tiff"/><Relationship Id="rId39" Type="http://schemas.openxmlformats.org/officeDocument/2006/relationships/image" Target="media/image28.emf"/><Relationship Id="rId21" Type="http://schemas.openxmlformats.org/officeDocument/2006/relationships/image" Target="media/image10.tiff"/><Relationship Id="rId34" Type="http://schemas.openxmlformats.org/officeDocument/2006/relationships/image" Target="media/image23.png"/><Relationship Id="rId42" Type="http://schemas.openxmlformats.org/officeDocument/2006/relationships/image" Target="media/image31.tiff"/><Relationship Id="rId47" Type="http://schemas.openxmlformats.org/officeDocument/2006/relationships/image" Target="media/image36.emf"/><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emf"/><Relationship Id="rId29" Type="http://schemas.openxmlformats.org/officeDocument/2006/relationships/image" Target="media/image18.tiff"/><Relationship Id="rId11" Type="http://schemas.microsoft.com/office/2018/08/relationships/commentsExtensible" Target="commentsExtensible.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tiff"/><Relationship Id="rId45" Type="http://schemas.openxmlformats.org/officeDocument/2006/relationships/image" Target="media/image34.emf"/><Relationship Id="rId53" Type="http://schemas.openxmlformats.org/officeDocument/2006/relationships/theme" Target="theme/theme1.xml"/><Relationship Id="rId5" Type="http://schemas.openxmlformats.org/officeDocument/2006/relationships/webSettings" Target="webSettings.xml"/><Relationship Id="rId10" Type="http://schemas.microsoft.com/office/2016/09/relationships/commentsIds" Target="commentsIds.xml"/><Relationship Id="rId19" Type="http://schemas.openxmlformats.org/officeDocument/2006/relationships/image" Target="media/image8.tiff"/><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glossaryDocument" Target="glossary/document.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emf"/><Relationship Id="rId48" Type="http://schemas.openxmlformats.org/officeDocument/2006/relationships/image" Target="media/image37.tiff"/><Relationship Id="rId8" Type="http://schemas.openxmlformats.org/officeDocument/2006/relationships/comments" Target="comments.xml"/><Relationship Id="rId51" Type="http://schemas.microsoft.com/office/2011/relationships/people" Target="people.xml"/><Relationship Id="rId3" Type="http://schemas.openxmlformats.org/officeDocument/2006/relationships/styles" Target="styles.xml"/><Relationship Id="rId12" Type="http://schemas.openxmlformats.org/officeDocument/2006/relationships/image" Target="media/image1.tiff"/><Relationship Id="rId17" Type="http://schemas.openxmlformats.org/officeDocument/2006/relationships/image" Target="media/image6.tiff"/><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0" Type="http://schemas.openxmlformats.org/officeDocument/2006/relationships/image" Target="media/image9.png"/><Relationship Id="rId41" Type="http://schemas.openxmlformats.org/officeDocument/2006/relationships/image" Target="media/image30.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emf"/><Relationship Id="rId23" Type="http://schemas.openxmlformats.org/officeDocument/2006/relationships/image" Target="media/image12.tiff"/><Relationship Id="rId28" Type="http://schemas.openxmlformats.org/officeDocument/2006/relationships/image" Target="media/image17.png"/><Relationship Id="rId36" Type="http://schemas.openxmlformats.org/officeDocument/2006/relationships/image" Target="media/image25.tiff"/><Relationship Id="rId49" Type="http://schemas.openxmlformats.org/officeDocument/2006/relationships/image" Target="media/image38.em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DefaultPlaceholder_-1854013440"/>
        <w:category>
          <w:name w:val="General"/>
          <w:gallery w:val="placeholder"/>
        </w:category>
        <w:types>
          <w:type w:val="bbPlcHdr"/>
        </w:types>
        <w:behaviors>
          <w:behavior w:val="content"/>
        </w:behaviors>
        <w:guid w:val="{D62196B2-1C06-BA47-97FD-0CCF066687E3}"/>
      </w:docPartPr>
      <w:docPartBody>
        <w:p w:rsidR="00ED7E3B" w:rsidRDefault="00A978F9">
          <w:r w:rsidRPr="006F7787">
            <w:rPr>
              <w:rStyle w:val="PlaceholderText"/>
            </w:rPr>
            <w:t>Click or tap here to enter text.</w:t>
          </w:r>
        </w:p>
      </w:docPartBody>
    </w:docPart>
    <w:docPart>
      <w:docPartPr>
        <w:name w:val="1B50628153B71548878DC177A5D0A46C"/>
        <w:category>
          <w:name w:val="General"/>
          <w:gallery w:val="placeholder"/>
        </w:category>
        <w:types>
          <w:type w:val="bbPlcHdr"/>
        </w:types>
        <w:behaviors>
          <w:behavior w:val="content"/>
        </w:behaviors>
        <w:guid w:val="{C89A0CD7-4CD3-614F-A976-0003AF4448AF}"/>
      </w:docPartPr>
      <w:docPartBody>
        <w:p w:rsidR="00000000" w:rsidRDefault="00CB57CC" w:rsidP="00CB57CC">
          <w:pPr>
            <w:pStyle w:val="1B50628153B71548878DC177A5D0A46C"/>
          </w:pPr>
          <w:r w:rsidRPr="006F7787">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Arial">
    <w:panose1 w:val="020B0604020202020204"/>
    <w:charset w:val="00"/>
    <w:family w:val="swiss"/>
    <w:pitch w:val="variable"/>
    <w:sig w:usb0="E0002AFF" w:usb1="C0007843" w:usb2="00000009" w:usb3="00000000" w:csb0="000001FF" w:csb1="00000000"/>
  </w:font>
  <w:font w:name="Lato">
    <w:panose1 w:val="020F0502020204030203"/>
    <w:charset w:val="00"/>
    <w:family w:val="swiss"/>
    <w:pitch w:val="variable"/>
    <w:sig w:usb0="E10002FF" w:usb1="5000ECFF" w:usb2="00000021" w:usb3="00000000" w:csb0="0000019F" w:csb1="00000000"/>
  </w:font>
  <w:font w:name="Courier-Bold">
    <w:altName w:val="Courier New"/>
    <w:panose1 w:val="020B0604020202020204"/>
    <w:charset w:val="00"/>
    <w:family w:val="modern"/>
    <w:notTrueType/>
    <w:pitch w:val="default"/>
    <w:sig w:usb0="00000003" w:usb1="00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978F9"/>
    <w:rsid w:val="000D2798"/>
    <w:rsid w:val="002B1A7D"/>
    <w:rsid w:val="002F408C"/>
    <w:rsid w:val="00350BC8"/>
    <w:rsid w:val="00381EA9"/>
    <w:rsid w:val="003C1DBC"/>
    <w:rsid w:val="00646E4F"/>
    <w:rsid w:val="006D2767"/>
    <w:rsid w:val="006D3151"/>
    <w:rsid w:val="007F2869"/>
    <w:rsid w:val="00A352E1"/>
    <w:rsid w:val="00A35DD8"/>
    <w:rsid w:val="00A978F9"/>
    <w:rsid w:val="00AF537B"/>
    <w:rsid w:val="00BB37A8"/>
    <w:rsid w:val="00C82854"/>
    <w:rsid w:val="00CB57CC"/>
    <w:rsid w:val="00CD613D"/>
    <w:rsid w:val="00D46057"/>
    <w:rsid w:val="00DB6CA4"/>
    <w:rsid w:val="00E22DA7"/>
    <w:rsid w:val="00ED7E3B"/>
    <w:rsid w:val="00F30064"/>
    <w:rsid w:val="00F950D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CB57CC"/>
    <w:rPr>
      <w:color w:val="666666"/>
    </w:rPr>
  </w:style>
  <w:style w:type="paragraph" w:customStyle="1" w:styleId="1B50628153B71548878DC177A5D0A46C">
    <w:name w:val="1B50628153B71548878DC177A5D0A46C"/>
    <w:rsid w:val="00CB57C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A82E04FC-E8C8-CD4A-9E25-4BBD5878F3EE}">
  <we:reference id="wa104382081" version="1.55.1.0" store="en-US" storeType="OMEX"/>
  <we:alternateReferences>
    <we:reference id="wa104382081" version="1.55.1.0" store="" storeType="OMEX"/>
  </we:alternateReferences>
  <we:properties>
    <we:property name="MENDELEY_CITATIONS" value="[{&quot;citationID&quot;:&quot;MENDELEY_CITATION_6ed9e34e-710c-4824-aba7-0b1f8e2c312f&quot;,&quot;properties&quot;:{&quot;noteIndex&quot;:0},&quot;isEdited&quot;:false,&quot;manualOverride&quot;:{&quot;isManuallyOverridden&quot;:false,&quot;citeprocText&quot;:&quot;[NO_PRINTED_FORM]&quot;,&quot;manualOverrideText&quot;:&quot;&quot;},&quot;citationItems&quot;:[],&quot;citationTag&quot;:&quot;MENDELEY_CITATION_v3_eyJjaXRhdGlvbklEIjoiTUVOREVMRVlfQ0lUQVRJT05fNmVkOWUzNGUtNzEwYy00ODI0LWFiYTctMGIxZjhlMmMzMTJmIiwicHJvcGVydGllcyI6eyJub3RlSW5kZXgiOjB9LCJpc0VkaXRlZCI6ZmFsc2UsIm1hbnVhbE92ZXJyaWRlIjp7ImlzTWFudWFsbHlPdmVycmlkZGVuIjpmYWxzZSwiY2l0ZXByb2NUZXh0IjoiW05PX1BSSU5URURfRk9STV0iLCJtYW51YWxPdmVycmlkZVRleHQiOiIifSwiY2l0YXRpb25JdGVtcyI6W119&quot;},{&quot;citationID&quot;:&quot;MENDELEY_CITATION_95160f28-fbca-451e-86c9-e47c639f5ac3&quot;,&quot;properties&quot;:{&quot;noteIndex&quot;:0},&quot;isEdited&quot;:false,&quot;manualOverride&quot;:{&quot;isManuallyOverridden&quot;:false,&quot;citeprocText&quot;:&quot;&lt;sup&gt;1,2&lt;/sup&gt;&quot;,&quot;manualOverrideText&quot;:&quot;&quot;},&quot;citationTag&quot;:&quot;MENDELEY_CITATION_v3_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&quot;,&quot;citationItems&quot;:[{&quot;id&quot;:&quot;c8935d86-722d-3c69-bf11-9bb91a21b73a&quot;,&quot;itemData&quot;:{&quot;type&quot;:&quot;article-journal&quot;,&quot;id&quot;:&quot;c8935d86-722d-3c69-bf11-9bb91a21b73a&quot;,&quot;title&quot;:&quot;Partitiviruses Infecting Drosophila melanogaster and Aedes aegypti Exhibit Efficient Biparental Vertical Transmission&quot;,&quot;author&quot;:[{&quot;family&quot;:&quot;Cross&quot;,&quot;given&quot;:&quot;Shaun T.&quot;,&quot;parse-names&quot;:false,&quot;dropping-particle&quot;:&quot;&quot;,&quot;non-dropping-particle&quot;:&quot;&quot;},{&quot;family&quot;:&quot;Maertens&quot;,&quot;given&quot;:&quot;Bernadette L.&quot;,&quot;parse-names&quot;:false,&quot;dropping-particle&quot;:&quot;&quot;,&quot;non-dropping-particle&quot;:&quot;&quot;},{&quot;family&quot;:&quot;Dunham&quot;,&quot;given&quot;:&quot;Tillie J.&quot;,&quot;parse-names&quot;:false,&quot;dropping-particle&quot;:&quot;&quot;,&quot;non-dropping-particle&quot;:&quot;&quot;},{&quot;family&quot;:&quot;Rodgers&quot;,&quot;given&quot;:&quot;Case P.&quot;,&quot;parse-names&quot;:false,&quot;dropping-particle&quot;:&quot;&quot;,&quot;non-dropping-particle&quot;:&quot;&quot;},{&quot;family&quot;:&quot;Brehm&quot;,&quot;given&quot;:&quot;Ali L.&quot;,&quot;parse-names&quot;:false,&quot;dropping-particle&quot;:&quot;&quot;,&quot;non-dropping-particle&quot;:&quot;&quot;},{&quot;family&quot;:&quot;Miller&quot;,&quot;given&quot;:&quot;Megan R.&quot;,&quot;parse-names&quot;:false,&quot;dropping-particle&quot;:&quot;&quot;,&quot;non-dropping-particle&quot;:&quot;&quot;},{&quot;family&quot;:&quot;Williams&quot;,&quot;given&quot;:&quot;Alissa M.&quot;,&quot;parse-names&quot;:false,&quot;dropping-particle&quot;:&quot;&quot;,&quot;non-dropping-particle&quot;:&quot;&quot;},{&quot;family&quot;:&quot;Foy&quot;,&quot;given&quot;:&quot;Brian D.&quot;,&quot;parse-names&quot;:false,&quot;dropping-particle&quot;:&quot;&quot;,&quot;non-dropping-particle&quot;:&quot;&quot;},{&quot;family&quot;:&quot;Stenglein&quot;,&quot;given&quot;:&quot;Mark D.&quot;,&quot;parse-names&quot;:false,&quot;dropping-particle&quot;:&quot;&quot;,&quot;non-dropping-particle&quot;:&quot;&quot;}],&quot;container-title&quot;:&quot;Journal of Virology&quot;,&quot;container-title-short&quot;:&quot;J Virol&quot;,&quot;editor&quot;:[{&quot;family&quot;:&quot;Pfeiffer&quot;,&quot;given&quot;:&quot;Julie K.&quot;,&quot;parse-names&quot;:false,&quot;dropping-particle&quot;:&quot;&quot;,&quot;non-dropping-particle&quot;:&quot;&quot;}],&quot;DOI&quot;:&quot;10.1128/JVI.01070-20&quot;,&quot;ISSN&quot;:&quot;0022-538X&quot;,&quot;PMID&quot;:&quot;32759315&quot;,&quot;URL&quot;:&quot;https://journals.asm.org/doi/10.1128/JVI.01070-20&quot;,&quot;issued&quot;:{&quot;date-parts&quot;:[[2020,9,29]]},&quot;abstract&quot;:&quot;&lt;p&gt; Galbut virus is a recently discovered partitivirus that is extraordinarily common in wild populations of the model organism &lt;named-content content-type=\&quot;genus-species\&quot;&gt;Drosophila melanogaster&lt;/named-content&gt; . Like for most viruses discovered through metagenomics, most of the basic biological questions about this virus remain unanswered. We found that galbut virus, along with a closely related partitivirus found in &lt;named-content content-type=\&quot;genus-species\&quot;&gt;Aedes aegypti&lt;/named-content&gt; mosquitoes, is transmitted from infected females or males to offspring with ∼100% efficiency and can be maintained in laboratory colonies over years. This efficient transmission mechanism likely underlies the successful spread of these viruses through insect populations. We created &lt;italic&gt;Drosophila&lt;/italic&gt; lines that contained galbut virus as the only virus infection and showed that these flies can be used as a source for experimental infections. This provides insight into how arthropod-infecting partitiviruses may be maintained in nature and sets the stage for exploration of their biology and potential utility. &lt;/p&gt;&quot;,&quot;publisher&quot;:&quot;American Society for Microbiology&quot;,&quot;issue&quot;:&quot;10&quot;,&quot;volume&quot;:&quot;94&quot;},&quot;isTemporary&quot;:false},{&quot;id&quot;:&quot;f8622bcb-eb68-3642-a5a5-51725b314abd&quot;,&quot;itemData&quot;:{&quot;type&quot;:&quot;article-journal&quot;,&quot;id&quot;:&quot;f8622bcb-eb68-3642-a5a5-51725b314abd&quot;,&quot;title&quot;:&quot;RNA virome diversity and Wolbachia infection in individual Drosophila simulans flies.&quot;,&quot;author&quot;:[{&quot;family&quot;:&quot;Ortiz-Baez&quot;,&quot;given&quot;:&quot;Ayda Susana&quot;,&quot;parse-names&quot;:false,&quot;dropping-particle&quot;:&quot;&quot;,&quot;non-dropping-particle&quot;:&quot;&quot;},{&quot;family&quot;:&quot;Shi&quot;,&quot;given&quot;:&quot;Mang&quot;,&quot;parse-names&quot;:false,&quot;dropping-particle&quot;:&quot;&quot;,&quot;non-dropping-particle&quot;:&quot;&quot;},{&quot;family&quot;:&quot;Hoffmann&quot;,&quot;given&quot;:&quot;Ary A&quot;,&quot;parse-names&quot;:false,&quot;dropping-particle&quot;:&quot;&quot;,&quot;non-dropping-particle&quot;:&quot;&quot;},{&quot;family&quot;:&quot;Holmes&quot;,&quot;given&quot;:&quot;Edward C&quot;,&quot;parse-names&quot;:false,&quot;dropping-particle&quot;:&quot;&quot;,&quot;non-dropping-particle&quot;:&quot;&quot;}],&quot;container-title&quot;:&quot;The Journal of general virology&quot;,&quot;container-title-short&quot;:&quot;J Gen Virol&quot;,&quot;DOI&quot;:&quot;10.1099/jgv.0.001639&quot;,&quot;ISSN&quot;:&quot;1465-2099&quot;,&quot;PMID&quot;:&quot;34704919&quot;,&quot;URL&quot;:&quot;http://www.ncbi.nlm.nih.gov/pubmed/34704919&quot;,&quot;issued&quot;:{&quot;date-parts&quot;:[[2021,10]]},&quot;page&quot;:&quot;001639&quot;,&quot;abstract&quot;:&quot;The endosymbiont bacteria of the genus Wolbachia are associated with multiple mutualistic effects on insect biology, including nutritional and antiviral properties. Members of the genus Wolbachia naturally occur in fly species of the genus Drosophila, providing an operational model host for studying how virome composition may be affected by its presence. Drosophila simulans populations can carry a variety of strains of members of the genus Wolbachia, with the wAu strain associated with strong antiviral protection under experimental conditions. We used D. simulans sampled from the Perth Hills, Western Australia, to investigate the potential virus protective effect of the wAu strain of Wolbachia on individual wild-caught flies. Our data revealed no appreciable variation in virus composition and abundance between individuals infected or uninfected with Wolbachia associated with the presence or absence of wAu. However, it remains unclear whether wAu might affect viral infection and host survival by increasing tolerance rather than inducing complete resistance. These data also provide new insights into the natural virome diversity of D. simulans. Despite the small number of individuals sampled, we identified a repertoire of RNA viruses, including nora virus, galbut virus, thika virus and La Jolla virus, that have been identified in other species of the genus Drosophila. Chaq virus-like sequences associated with galbut virus were also detected. In addition, we identified five novel viruses from the families Reoviridae, Tombusviridae, Mitoviridae and Bunyaviridae. Overall, this study highlights the complex interaction between Wolbachia and RNA virus infections and provides a baseline description of the natural virome of D. simulans.&quot;,&quot;publisher&quot;:&quot;Microbiology Society&quot;,&quot;issue&quot;:&quot;10&quot;,&quot;volume&quot;:&quot;102&quot;},&quot;isTemporary&quot;:false}]},{&quot;citationID&quot;:&quot;MENDELEY_CITATION_4930c60d-85b2-4fdf-9a5b-ac095b18ef6e&quot;,&quot;properties&quot;:{&quot;noteIndex&quot;:0},&quot;isEdited&quot;:false,&quot;manualOverride&quot;:{&quot;isManuallyOverridden&quot;:false,&quot;citeprocText&quot;:&quot;&lt;sup&gt;1,3&lt;/sup&gt;&quot;,&quot;manualOverrideText&quot;:&quot;&quot;},&quot;citationTag&quot;:&quot;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&quot;,&quot;citationItems&quot;:[{&quot;id&quot;:&quot;bfca7962-bbb3-3447-a051-ea48688043c5&quot;,&quot;itemData&quot;:{&quot;type&quot;:&quot;article-journal&quot;,&quot;id&quot;:&quot;bfca7962-bbb3-3447-a051-ea48688043c5&quot;,&quot;title&quot;:&quot;The Discovery, Distribution, and Evolution of Viruses Associated with Drosophila melanogaster&quot;,&quot;author&quot;:[{&quot;family&quot;:&quot;Webster&quot;,&quot;given&quot;:&quot;Claire L.&quot;,&quot;parse-names&quot;:false,&quot;dropping-particle&quot;:&quot;&quot;,&quot;non-dropping-particle&quot;:&quot;&quot;},{&quot;family&quot;:&quot;Waldron&quot;,&quot;given&quot;:&quot;Fergal M.&quot;,&quot;parse-names&quot;:false,&quot;dropping-particle&quot;:&quot;&quot;,&quot;non-dropping-particle&quot;:&quot;&quot;},{&quot;family&quot;:&quot;Robertson&quot;,&quot;given&quot;:&quot;Shaun&quot;,&quot;parse-names&quot;:false,&quot;dropping-particle&quot;:&quot;&quot;,&quot;non-dropping-particle&quot;:&quot;&quot;},{&quot;family&quot;:&quot;Crowson&quot;,&quot;given&quot;:&quot;Daisy&quot;,&quot;parse-names&quot;:false,&quot;dropping-particle&quot;:&quot;&quot;,&quot;non-dropping-particle&quot;:&quot;&quot;},{&quot;family&quot;:&quot;Ferrari&quot;,&quot;given&quot;:&quot;Giada&quot;,&quot;parse-names&quot;:false,&quot;dropping-particle&quot;:&quot;&quot;,&quot;non-dropping-particle&quot;:&quot;&quot;},{&quot;family&quot;:&quot;Quintana&quot;,&quot;given&quot;:&quot;Juan F.&quot;,&quot;parse-names&quot;:false,&quot;dropping-particle&quot;:&quot;&quot;,&quot;non-dropping-particle&quot;:&quot;&quot;},{&quot;family&quot;:&quot;Brouqui&quot;,&quot;given&quot;:&quot;Jean-Michel&quot;,&quot;parse-names&quot;:false,&quot;dropping-particle&quot;:&quot;&quot;,&quot;non-dropping-particle&quot;:&quot;&quot;},{&quot;family&quot;:&quot;Bayne&quot;,&quot;given&quot;:&quot;Elizabeth H.&quot;,&quot;parse-names&quot;:false,&quot;dropping-particle&quot;:&quot;&quot;,&quot;non-dropping-particle&quot;:&quot;&quot;},{&quot;family&quot;:&quot;Longdon&quot;,&quot;given&quot;:&quot;Ben&quot;,&quot;parse-names&quot;:false,&quot;dropping-particle&quot;:&quot;&quot;,&quot;non-dropping-particle&quot;:&quot;&quot;},{&quot;family&quot;:&quot;Buck&quot;,&quot;given&quot;:&quot;Amy H.&quot;,&quot;parse-names&quot;:false,&quot;dropping-particle&quot;:&quot;&quot;,&quot;non-dropping-particle&quot;:&quot;&quot;},{&quot;family&quot;:&quot;Lazzaro&quot;,&quot;given&quot;:&quot;Brian P.&quot;,&quot;parse-names&quot;:false,&quot;dropping-particle&quot;:&quot;&quot;,&quot;non-dropping-particle&quot;:&quot;&quot;},{&quot;family&quot;:&quot;Akorli&quot;,&quot;given&quot;:&quot;Jewelna&quot;,&quot;parse-names&quot;:false,&quot;dropping-particle&quot;:&quot;&quot;,&quot;non-dropping-particle&quot;:&quot;&quot;},{&quot;family&quot;:&quot;Haddrill&quot;,&quot;given&quot;:&quot;Penelope R.&quot;,&quot;parse-names&quot;:false,&quot;dropping-particle&quot;:&quot;&quot;,&quot;non-dropping-particle&quot;:&quot;&quot;},{&quot;family&quot;:&quot;Obbard&quot;,&quot;given&quot;:&quot;Darren J.&quot;,&quot;parse-names&quot;:false,&quot;dropping-particle&quot;:&quot;&quot;,&quot;non-dropping-particle&quot;:&quot;&quot;}],&quot;container-title&quot;:&quot;PLOS Biology&quot;,&quot;container-title-short&quot;:&quot;PLoS Biol&quot;,&quot;editor&quot;:[{&quot;family&quot;:&quot;Malik&quot;,&quot;given&quot;:&quot;Harmit S.&quot;,&quot;parse-names&quot;:false,&quot;dropping-particle&quot;:&quot;&quot;,&quot;non-dropping-particle&quot;:&quot;&quot;}],&quot;DOI&quot;:&quot;10.1371/journal.pbio.1002210&quot;,&quot;ISSN&quot;:&quot;1545-7885&quot;,&quot;URL&quot;:&quot;https://dx.plos.org/10.1371/journal.pbio.1002210&quot;,&quot;issued&quot;:{&quot;date-parts&quot;:[[2015,7,14]]},&quot;page&quot;:&quot;e1002210&quot;,&quot;abstract&quot;:&quot;Drosophila melanogaster is a valuable invertebrate model for viral infection and antiviral immunity, and is a focus for studies of insect-virus coevolution. Here we use a metagenomic approach to identify more than 20 previously undetected RNA viruses and a DNA virus associated with wild D. melanogaster. These viruses not only include distant relatives of known insect pathogens but also novel groups of insect-infecting viruses. By sequencing virus-derived small RNAs, we show that the viruses represent active infections of Drosophila. We find that the RNA viruses differ in the number and properties of their small RNAs, and we detect both siRNAs and a novel miRNA from the DNA virus. Analysis of small RNAs also allows us to identify putative viral sequences that lack detectable sequence similarity to known viruses. By surveying &gt;2,000 individually collected wild adult Drosophila we show that more than 30% of D. melanogaster carry a detectable virus, and more than 6% carry multiple viruses. However, despite a high prevalence of the Wolbachia endosymbiont— which is known to be protective against virus infections in Drosophila—we were unable to detect any relationship between the presence of Wolbachia and the presence of any virus. Using publicly available RNA-seq datasets, we show that the community of viruses in Drosophila laboratories is very different from that seen in the wild, but that some of the newly discovered viruses are nevertheless widespread in laboratory lines and are ubiquitous in cell culture. By sequencing viruses from individual wild-collected flies we show that some viruses are shared between D. melanogaster and D. simulans. Our results provide an essential evolutionary and ecological context for host–virus interaction in Drosophila, and the newly reported viral sequences will help develop D. melanogaster further as a model for molecular and evolutionary virus research.&quot;,&quot;issue&quot;:&quot;7&quot;,&quot;volume&quot;:&quot;13&quot;},&quot;isTemporary&quot;:false},{&quot;id&quot;:&quot;c8935d86-722d-3c69-bf11-9bb91a21b73a&quot;,&quot;itemData&quot;:{&quot;type&quot;:&quot;article-journal&quot;,&quot;id&quot;:&quot;c8935d86-722d-3c69-bf11-9bb91a21b73a&quot;,&quot;title&quot;:&quot;Partitiviruses Infecting Drosophila melanogaster and Aedes aegypti Exhibit Efficient Biparental Vertical Transmission&quot;,&quot;author&quot;:[{&quot;family&quot;:&quot;Cross&quot;,&quot;given&quot;:&quot;Shaun T.&quot;,&quot;parse-names&quot;:false,&quot;dropping-particle&quot;:&quot;&quot;,&quot;non-dropping-particle&quot;:&quot;&quot;},{&quot;family&quot;:&quot;Maertens&quot;,&quot;given&quot;:&quot;Bernadette L.&quot;,&quot;parse-names&quot;:false,&quot;dropping-particle&quot;:&quot;&quot;,&quot;non-dropping-particle&quot;:&quot;&quot;},{&quot;family&quot;:&quot;Dunham&quot;,&quot;given&quot;:&quot;Tillie J.&quot;,&quot;parse-names&quot;:false,&quot;dropping-particle&quot;:&quot;&quot;,&quot;non-dropping-particle&quot;:&quot;&quot;},{&quot;family&quot;:&quot;Rodgers&quot;,&quot;given&quot;:&quot;Case P.&quot;,&quot;parse-names&quot;:false,&quot;dropping-particle&quot;:&quot;&quot;,&quot;non-dropping-particle&quot;:&quot;&quot;},{&quot;family&quot;:&quot;Brehm&quot;,&quot;given&quot;:&quot;Ali L.&quot;,&quot;parse-names&quot;:false,&quot;dropping-particle&quot;:&quot;&quot;,&quot;non-dropping-particle&quot;:&quot;&quot;},{&quot;family&quot;:&quot;Miller&quot;,&quot;given&quot;:&quot;Megan R.&quot;,&quot;parse-names&quot;:false,&quot;dropping-particle&quot;:&quot;&quot;,&quot;non-dropping-particle&quot;:&quot;&quot;},{&quot;family&quot;:&quot;Williams&quot;,&quot;given&quot;:&quot;Alissa M.&quot;,&quot;parse-names&quot;:false,&quot;dropping-particle&quot;:&quot;&quot;,&quot;non-dropping-particle&quot;:&quot;&quot;},{&quot;family&quot;:&quot;Foy&quot;,&quot;given&quot;:&quot;Brian D.&quot;,&quot;parse-names&quot;:false,&quot;dropping-particle&quot;:&quot;&quot;,&quot;non-dropping-particle&quot;:&quot;&quot;},{&quot;family&quot;:&quot;Stenglein&quot;,&quot;given&quot;:&quot;Mark D.&quot;,&quot;parse-names&quot;:false,&quot;dropping-particle&quot;:&quot;&quot;,&quot;non-dropping-particle&quot;:&quot;&quot;}],&quot;container-title&quot;:&quot;Journal of Virology&quot;,&quot;container-title-short&quot;:&quot;J Virol&quot;,&quot;editor&quot;:[{&quot;family&quot;:&quot;Pfeiffer&quot;,&quot;given&quot;:&quot;Julie K.&quot;,&quot;parse-names&quot;:false,&quot;dropping-particle&quot;:&quot;&quot;,&quot;non-dropping-particle&quot;:&quot;&quot;}],&quot;DOI&quot;:&quot;10.1128/JVI.01070-20&quot;,&quot;ISSN&quot;:&quot;0022-538X&quot;,&quot;PMID&quot;:&quot;32759315&quot;,&quot;URL&quot;:&quot;https://journals.asm.org/doi/10.1128/JVI.01070-20&quot;,&quot;issued&quot;:{&quot;date-parts&quot;:[[2020,9,29]]},&quot;abstract&quot;:&quot;&lt;p&gt; Galbut virus is a recently discovered partitivirus that is extraordinarily common in wild populations of the model organism &lt;named-content content-type=\&quot;genus-species\&quot;&gt;Drosophila melanogaster&lt;/named-content&gt; . Like for most viruses discovered through metagenomics, most of the basic biological questions about this virus remain unanswered. We found that galbut virus, along with a closely related partitivirus found in &lt;named-content content-type=\&quot;genus-species\&quot;&gt;Aedes aegypti&lt;/named-content&gt; mosquitoes, is transmitted from infected females or males to offspring with ∼100% efficiency and can be maintained in laboratory colonies over years. This efficient transmission mechanism likely underlies the successful spread of these viruses through insect populations. We created &lt;italic&gt;Drosophila&lt;/italic&gt; lines that contained galbut virus as the only virus infection and showed that these flies can be used as a source for experimental infections. This provides insight into how arthropod-infecting partitiviruses may be maintained in nature and sets the stage for exploration of their biology and potential utility. &lt;/p&gt;&quot;,&quot;publisher&quot;:&quot;American Society for Microbiology&quot;,&quot;issue&quot;:&quot;10&quot;,&quot;volume&quot;:&quot;94&quot;},&quot;isTemporary&quot;:false}]},{&quot;citationID&quot;:&quot;MENDELEY_CITATION_725316ba-4597-4315-a15c-ecd4cb925688&quot;,&quot;properties&quot;:{&quot;noteIndex&quot;:0},&quot;isEdited&quot;:false,&quot;manualOverride&quot;:{&quot;isManuallyOverridden&quot;:false,&quot;citeprocText&quot;:&quot;&lt;sup&gt;4&lt;/sup&gt;&quot;,&quot;manualOverrideText&quot;:&quot;&quot;},&quot;citationTag&quot;:&quot;MENDELEY_CITATION_v3_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&quot;,&quot;citationItems&quot;:[{&quot;id&quot;:&quot;1fb11d66-8e11-3089-ac0c-775d99460683&quot;,&quot;itemData&quot;:{&quot;type&quot;:&quot;article-journal&quot;,&quot;id&quot;:&quot;1fb11d66-8e11-3089-ac0c-775d99460683&quot;,&quot;title&quot;:&quot;Naturally occurring viruses of &lt;i&gt;Drosophila&lt;/i&gt; reduce offspring number and lifespan&quot;,&quot;author&quot;:[{&quot;family&quot;:&quot;Wallace&quot;,&quot;given&quot;:&quot;Megan A.&quot;,&quot;parse-names&quot;:false,&quot;dropping-particle&quot;:&quot;&quot;,&quot;non-dropping-particle&quot;:&quot;&quot;},{&quot;family&quot;:&quot;Obbard&quot;,&quot;given&quot;:&quot;Darren J.&quot;,&quot;parse-names&quot;:false,&quot;dropping-particle&quot;:&quot;&quot;,&quot;non-dropping-particle&quot;:&quot;&quot;}],&quot;container-title&quot;:&quot;Proceedings of the Royal Society B: Biological Sciences&quot;,&quot;DOI&quot;:&quot;10.1098/rspb.2024.0518&quot;,&quot;ISSN&quot;:&quot;1471-2954&quot;,&quot;issued&quot;:{&quot;date-parts&quot;:[[2024,5,15]]},&quot;abstract&quot;:&quot;&lt;p&gt; &lt;italic&gt;Drosophila&lt;/italic&gt; remains a pre-eminent insect model system for host–virus interaction, but the host range and fitness consequences of the drosophilid virome are poorly understood. Metagenomic studies have reported approximately 200 viruses associated with Drosophilidae, but few isolates are available to characterize the &lt;italic&gt;Drosophila&lt;/italic&gt; immune response, and most characterization has relied on injection and systemic infection. Here, we use a more natural infection route to characterize the fitness effects of infection and to study a wider range of viruses. We exposed laboratory &lt;italic&gt;Drosophila melanogaster&lt;/italic&gt; to 23 naturally occurring viruses from wild-collected drosophilids. We recorded transmission rates along with two components of female fitness: survival and the lifetime number of adult offspring produced. Nine different viruses transmitted during contact with laboratory &lt;italic&gt;D. melanogaster&lt;/italic&gt; , although for the majority, rates of transmission were less than 20%. Five virus infections led to a significant decrease in lifespan (D. melanogaster Nora virus, D. immigrans Nora virus, Muthill virus, galbut virus and Prestney Burn virus), and three led to a reduction in the total number of offspring. Our findings demonstrate the utility of the &lt;italic&gt;Drosophila&lt;/italic&gt; model for community-level studies of host–virus interactions, and suggest that viral infection could be a substantial fitness burden on wild flies. &lt;/p&gt;&quot;,&quot;issue&quot;:&quot;2023&quot;,&quot;volume&quot;:&quot;291&quot;,&quot;container-title-short&quot;:&quot;&quot;},&quot;isTemporary&quot;:false}]},{&quot;citationID&quot;:&quot;MENDELEY_CITATION_1297b35d-f2a8-4fb3-8e46-95974feea387&quot;,&quot;properties&quot;:{&quot;noteIndex&quot;:0},&quot;isEdited&quot;:false,&quot;manualOverride&quot;:{&quot;isManuallyOverridden&quot;:false,&quot;citeprocText&quot;:&quot;&lt;sup&gt;5&lt;/sup&gt;&quot;,&quot;manualOverrideText&quot;:&quot;&quot;},&quot;citationTag&quot;:&quot;MENDELEY_CITATION_v3_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&quot;,&quot;citationItems&quot;:[{&quot;id&quot;:&quot;8639e4bd-febf-34c3-95ee-24eb783fcea4&quot;,&quot;itemData&quot;:{&quot;type&quot;:&quot;article-journal&quot;,&quot;id&quot;:&quot;8639e4bd-febf-34c3-95ee-24eb783fcea4&quot;,&quot;title&quot;:&quot;Galbut Virus Infection Minimally Influences Drosophila melanogaster Fitness Traits in a Strain and Sex-Dependent Manner.&quot;,&quot;author&quot;:[{&quot;family&quot;:&quot;Cross&quot;,&quot;given&quot;:&quot;Shaun T&quot;,&quot;parse-names&quot;:false,&quot;dropping-particle&quot;:&quot;&quot;,&quot;non-dropping-particle&quot;:&quot;&quot;},{&quot;family&quot;:&quot;Brehm&quot;,&quot;given&quot;:&quot;Ali L&quot;,&quot;parse-names&quot;:false,&quot;dropping-particle&quot;:&quot;&quot;,&quot;non-dropping-particle&quot;:&quot;&quot;},{&quot;family&quot;:&quot;Dunham&quot;,&quot;given&quot;:&quot;Tillie J&quot;,&quot;parse-names&quot;:false,&quot;dropping-particle&quot;:&quot;&quot;,&quot;non-dropping-particle&quot;:&quot;&quot;},{&quot;family&quot;:&quot;Rodgers&quot;,&quot;given&quot;:&quot;Case P&quot;,&quot;parse-names&quot;:false,&quot;dropping-particle&quot;:&quot;&quot;,&quot;non-dropping-particle&quot;:&quot;&quot;},{&quot;family&quot;:&quot;Keene&quot;,&quot;given&quot;:&quot;Alexandra H&quot;,&quot;parse-names&quot;:false,&quot;dropping-particle&quot;:&quot;&quot;,&quot;non-dropping-particle&quot;:&quot;&quot;},{&quot;family&quot;:&quot;Borlee&quot;,&quot;given&quot;:&quot;Grace I&quot;,&quot;parse-names&quot;:false,&quot;dropping-particle&quot;:&quot;&quot;,&quot;non-dropping-particle&quot;:&quot;&quot;},{&quot;family&quot;:&quot;Stenglein&quot;,&quot;given&quot;:&quot;Mark D&quot;,&quot;parse-names&quot;:false,&quot;dropping-particle&quot;:&quot;&quot;,&quot;non-dropping-particle&quot;:&quot;&quot;}],&quot;container-title&quot;:&quot;Viruses&quot;,&quot;container-title-short&quot;:&quot;Viruses&quot;,&quot;DOI&quot;:&quot;10.3390/v15020539&quot;,&quot;ISSN&quot;:&quot;1999-4915&quot;,&quot;PMID&quot;:&quot;36851753&quot;,&quot;URL&quot;:&quot;http://www.ncbi.nlm.nih.gov/pubmed/36851753&quot;,&quot;issued&quot;:{&quot;date-parts&quot;:[[2023,2,15]]},&quot;page&quot;:&quot;539&quot;,&quot;abstract&quot;:&quot;Galbut virus (family Partitiviridae) infects Drosophila melanogaster and can be transmitted vertically from infected mothers or infected fathers with near perfect efficiency. This form of super-Mendelian inheritance should drive infection to 100% prevalence, and indeed, galbut virus is ubiquitous in wild D. melanogaster populations. However, on average, only about 60% of individual flies are infected. One possible explanation for this is that a subset of flies are resistant to infection. Although galbut virus-infected flies appear healthy, infection may be sufficiently costly to drive selection for resistant hosts, thereby decreasing overall prevalence. To test this hypothesis, we quantified a variety of fitness-related traits in galbut virus-infected flies from two lines from the Drosophila Genetic Reference Panel (DGRP). Galbut virus-infected flies had no difference in average lifespan and total offspring production compared to their uninfected counterparts. Galbut virus-infected DGRP-517 flies pupated and eclosed faster than their uninfected counterparts. Some galbut virus-infected flies exhibited altered sensitivity to viral, bacterial, and fungal pathogens. The microbiome composition of flies was not measurably perturbed by galbut virus infection. Differences in phenotype attributable to galbut virus infection varied as a function of fly sex and DGRP strain, and differences attributable to infection status were dwarfed by larger differences attributable to strain and sex. Thus, galbut virus infection does produce measurable phenotypic changes, with changes being minor, offsetting, and possibly net-negative.&quot;,&quot;publisher&quot;:&quot;MDPI&quot;,&quot;issue&quot;:&quot;2&quot;,&quot;volume&quot;:&quot;15&quot;},&quot;isTemporary&quot;:false}]},{&quot;citationID&quot;:&quot;MENDELEY_CITATION_d0a3142a-a603-4c33-805b-4e9d0dcb5e77&quot;,&quot;properties&quot;:{&quot;noteIndex&quot;:0},&quot;isEdited&quot;:false,&quot;manualOverride&quot;:{&quot;isManuallyOverridden&quot;:false,&quot;citeprocText&quot;:&quot;&lt;sup&gt;6&lt;/sup&gt;&quot;,&quot;manualOverrideText&quot;:&quot;&quot;},&quot;citationTag&quot;:&quot;MENDELEY_CITATION_v3_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&quot;,&quot;citationItems&quot;:[{&quot;id&quot;:&quot;8495cf94-4000-3ec2-8271-4987ba3e7084&quot;,&quot;itemData&quot;:{&quot;type&quot;:&quot;article-journal&quot;,&quot;id&quot;:&quot;8495cf94-4000-3ec2-8271-4987ba3e7084&quot;,&quot;title&quot;:&quot;Drosophila melanogaster's history as a human commensal&quot;,&quot;author&quot;:[{&quot;family&quot;:&quot;Keller&quot;,&quot;given&quot;:&quot;Andreas&quot;,&quot;parse-names&quot;:false,&quot;dropping-particle&quot;:&quot;&quot;,&quot;non-dropping-particle&quot;:&quot;&quot;}],&quot;container-title&quot;:&quot;Current Biology&quot;,&quot;issued&quot;:{&quot;date-parts&quot;:[[2007,2,6]]},&quot;page&quot;:&quot;PR77-R81&quot;,&quot;issue&quot;:&quot;3&quot;,&quot;volume&quot;:&quot;17&quot;,&quot;container-title-short&quot;:&quot;&quot;},&quot;isTemporary&quot;:false}]},{&quot;citationID&quot;:&quot;MENDELEY_CITATION_89fe111b-a571-4f97-b2eb-7ad3831a12cf&quot;,&quot;properties&quot;:{&quot;noteIndex&quot;:0},&quot;isEdited&quot;:false,&quot;manualOverride&quot;:{&quot;isManuallyOverridden&quot;:false,&quot;citeprocText&quot;:&quot;&lt;sup&gt;1&lt;/sup&gt;&quot;,&quot;manualOverrideText&quot;:&quot;&quot;},&quot;citationTag&quot;:&quot;MENDELEY_CITATION_v3_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&quot;,&quot;citationItems&quot;:[{&quot;id&quot;:&quot;c8935d86-722d-3c69-bf11-9bb91a21b73a&quot;,&quot;itemData&quot;:{&quot;type&quot;:&quot;article-journal&quot;,&quot;id&quot;:&quot;c8935d86-722d-3c69-bf11-9bb91a21b73a&quot;,&quot;title&quot;:&quot;Partitiviruses Infecting Drosophila melanogaster and Aedes aegypti Exhibit Efficient Biparental Vertical Transmission&quot;,&quot;author&quot;:[{&quot;family&quot;:&quot;Cross&quot;,&quot;given&quot;:&quot;Shaun T.&quot;,&quot;parse-names&quot;:false,&quot;dropping-particle&quot;:&quot;&quot;,&quot;non-dropping-particle&quot;:&quot;&quot;},{&quot;family&quot;:&quot;Maertens&quot;,&quot;given&quot;:&quot;Bernadette L.&quot;,&quot;parse-names&quot;:false,&quot;dropping-particle&quot;:&quot;&quot;,&quot;non-dropping-particle&quot;:&quot;&quot;},{&quot;family&quot;:&quot;Dunham&quot;,&quot;given&quot;:&quot;Tillie J.&quot;,&quot;parse-names&quot;:false,&quot;dropping-particle&quot;:&quot;&quot;,&quot;non-dropping-particle&quot;:&quot;&quot;},{&quot;family&quot;:&quot;Rodgers&quot;,&quot;given&quot;:&quot;Case P.&quot;,&quot;parse-names&quot;:false,&quot;dropping-particle&quot;:&quot;&quot;,&quot;non-dropping-particle&quot;:&quot;&quot;},{&quot;family&quot;:&quot;Brehm&quot;,&quot;given&quot;:&quot;Ali L.&quot;,&quot;parse-names&quot;:false,&quot;dropping-particle&quot;:&quot;&quot;,&quot;non-dropping-particle&quot;:&quot;&quot;},{&quot;family&quot;:&quot;Miller&quot;,&quot;given&quot;:&quot;Megan R.&quot;,&quot;parse-names&quot;:false,&quot;dropping-particle&quot;:&quot;&quot;,&quot;non-dropping-particle&quot;:&quot;&quot;},{&quot;family&quot;:&quot;Williams&quot;,&quot;given&quot;:&quot;Alissa M.&quot;,&quot;parse-names&quot;:false,&quot;dropping-particle&quot;:&quot;&quot;,&quot;non-dropping-particle&quot;:&quot;&quot;},{&quot;family&quot;:&quot;Foy&quot;,&quot;given&quot;:&quot;Brian D.&quot;,&quot;parse-names&quot;:false,&quot;dropping-particle&quot;:&quot;&quot;,&quot;non-dropping-particle&quot;:&quot;&quot;},{&quot;family&quot;:&quot;Stenglein&quot;,&quot;given&quot;:&quot;Mark D.&quot;,&quot;parse-names&quot;:false,&quot;dropping-particle&quot;:&quot;&quot;,&quot;non-dropping-particle&quot;:&quot;&quot;}],&quot;container-title&quot;:&quot;Journal of Virology&quot;,&quot;container-title-short&quot;:&quot;J Virol&quot;,&quot;editor&quot;:[{&quot;family&quot;:&quot;Pfeiffer&quot;,&quot;given&quot;:&quot;Julie K.&quot;,&quot;parse-names&quot;:false,&quot;dropping-particle&quot;:&quot;&quot;,&quot;non-dropping-particle&quot;:&quot;&quot;}],&quot;DOI&quot;:&quot;10.1128/JVI.01070-20&quot;,&quot;ISSN&quot;:&quot;0022-538X&quot;,&quot;PMID&quot;:&quot;32759315&quot;,&quot;URL&quot;:&quot;https://journals.asm.org/doi/10.1128/JVI.01070-20&quot;,&quot;issued&quot;:{&quot;date-parts&quot;:[[2020,9,29]]},&quot;abstract&quot;:&quot;&lt;p&gt; Galbut virus is a recently discovered partitivirus that is extraordinarily common in wild populations of the model organism &lt;named-content content-type=\&quot;genus-species\&quot;&gt;Drosophila melanogaster&lt;/named-content&gt; . Like for most viruses discovered through metagenomics, most of the basic biological questions about this virus remain unanswered. We found that galbut virus, along with a closely related partitivirus found in &lt;named-content content-type=\&quot;genus-species\&quot;&gt;Aedes aegypti&lt;/named-content&gt; mosquitoes, is transmitted from infected females or males to offspring with ∼100% efficiency and can be maintained in laboratory colonies over years. This efficient transmission mechanism likely underlies the successful spread of these viruses through insect populations. We created &lt;italic&gt;Drosophila&lt;/italic&gt; lines that contained galbut virus as the only virus infection and showed that these flies can be used as a source for experimental infections. This provides insight into how arthropod-infecting partitiviruses may be maintained in nature and sets the stage for exploration of their biology and potential utility. &lt;/p&gt;&quot;,&quot;publisher&quot;:&quot;American Society for Microbiology&quot;,&quot;issue&quot;:&quot;10&quot;,&quot;volume&quot;:&quot;94&quot;},&quot;isTemporary&quot;:false}]},{&quot;citationID&quot;:&quot;MENDELEY_CITATION_d437286b-eac5-4f52-af9c-bf3e627ed322&quot;,&quot;properties&quot;:{&quot;noteIndex&quot;:0},&quot;isEdited&quot;:false,&quot;manualOverride&quot;:{&quot;isManuallyOverridden&quot;:false,&quot;citeprocText&quot;:&quot;&lt;sup&gt;3&lt;/sup&gt;&quot;,&quot;manualOverrideText&quot;:&quot;&quot;},&quot;citationTag&quot;:&quot;MENDELEY_CITATION_v3_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&quot;,&quot;citationItems&quot;:[{&quot;id&quot;:&quot;bfca7962-bbb3-3447-a051-ea48688043c5&quot;,&quot;itemData&quot;:{&quot;type&quot;:&quot;article-journal&quot;,&quot;id&quot;:&quot;bfca7962-bbb3-3447-a051-ea48688043c5&quot;,&quot;title&quot;:&quot;The Discovery, Distribution, and Evolution of Viruses Associated with Drosophila melanogaster&quot;,&quot;author&quot;:[{&quot;family&quot;:&quot;Webster&quot;,&quot;given&quot;:&quot;Claire L.&quot;,&quot;parse-names&quot;:false,&quot;dropping-particle&quot;:&quot;&quot;,&quot;non-dropping-particle&quot;:&quot;&quot;},{&quot;family&quot;:&quot;Waldron&quot;,&quot;given&quot;:&quot;Fergal M.&quot;,&quot;parse-names&quot;:false,&quot;dropping-particle&quot;:&quot;&quot;,&quot;non-dropping-particle&quot;:&quot;&quot;},{&quot;family&quot;:&quot;Robertson&quot;,&quot;given&quot;:&quot;Shaun&quot;,&quot;parse-names&quot;:false,&quot;dropping-particle&quot;:&quot;&quot;,&quot;non-dropping-particle&quot;:&quot;&quot;},{&quot;family&quot;:&quot;Crowson&quot;,&quot;given&quot;:&quot;Daisy&quot;,&quot;parse-names&quot;:false,&quot;dropping-particle&quot;:&quot;&quot;,&quot;non-dropping-particle&quot;:&quot;&quot;},{&quot;family&quot;:&quot;Ferrari&quot;,&quot;given&quot;:&quot;Giada&quot;,&quot;parse-names&quot;:false,&quot;dropping-particle&quot;:&quot;&quot;,&quot;non-dropping-particle&quot;:&quot;&quot;},{&quot;family&quot;:&quot;Quintana&quot;,&quot;given&quot;:&quot;Juan F.&quot;,&quot;parse-names&quot;:false,&quot;dropping-particle&quot;:&quot;&quot;,&quot;non-dropping-particle&quot;:&quot;&quot;},{&quot;family&quot;:&quot;Brouqui&quot;,&quot;given&quot;:&quot;Jean-Michel&quot;,&quot;parse-names&quot;:false,&quot;dropping-particle&quot;:&quot;&quot;,&quot;non-dropping-particle&quot;:&quot;&quot;},{&quot;family&quot;:&quot;Bayne&quot;,&quot;given&quot;:&quot;Elizabeth H.&quot;,&quot;parse-names&quot;:false,&quot;dropping-particle&quot;:&quot;&quot;,&quot;non-dropping-particle&quot;:&quot;&quot;},{&quot;family&quot;:&quot;Longdon&quot;,&quot;given&quot;:&quot;Ben&quot;,&quot;parse-names&quot;:false,&quot;dropping-particle&quot;:&quot;&quot;,&quot;non-dropping-particle&quot;:&quot;&quot;},{&quot;family&quot;:&quot;Buck&quot;,&quot;given&quot;:&quot;Amy H.&quot;,&quot;parse-names&quot;:false,&quot;dropping-particle&quot;:&quot;&quot;,&quot;non-dropping-particle&quot;:&quot;&quot;},{&quot;family&quot;:&quot;Lazzaro&quot;,&quot;given&quot;:&quot;Brian P.&quot;,&quot;parse-names&quot;:false,&quot;dropping-particle&quot;:&quot;&quot;,&quot;non-dropping-particle&quot;:&quot;&quot;},{&quot;family&quot;:&quot;Akorli&quot;,&quot;given&quot;:&quot;Jewelna&quot;,&quot;parse-names&quot;:false,&quot;dropping-particle&quot;:&quot;&quot;,&quot;non-dropping-particle&quot;:&quot;&quot;},{&quot;family&quot;:&quot;Haddrill&quot;,&quot;given&quot;:&quot;Penelope R.&quot;,&quot;parse-names&quot;:false,&quot;dropping-particle&quot;:&quot;&quot;,&quot;non-dropping-particle&quot;:&quot;&quot;},{&quot;family&quot;:&quot;Obbard&quot;,&quot;given&quot;:&quot;Darren J.&quot;,&quot;parse-names&quot;:false,&quot;dropping-particle&quot;:&quot;&quot;,&quot;non-dropping-particle&quot;:&quot;&quot;}],&quot;container-title&quot;:&quot;PLOS Biology&quot;,&quot;container-title-short&quot;:&quot;PLoS Biol&quot;,&quot;editor&quot;:[{&quot;family&quot;:&quot;Malik&quot;,&quot;given&quot;:&quot;Harmit S.&quot;,&quot;parse-names&quot;:false,&quot;dropping-particle&quot;:&quot;&quot;,&quot;non-dropping-particle&quot;:&quot;&quot;}],&quot;DOI&quot;:&quot;10.1371/journal.pbio.1002210&quot;,&quot;ISSN&quot;:&quot;1545-7885&quot;,&quot;URL&quot;:&quot;https://dx.plos.org/10.1371/journal.pbio.1002210&quot;,&quot;issued&quot;:{&quot;date-parts&quot;:[[2015,7,14]]},&quot;page&quot;:&quot;e1002210&quot;,&quot;abstract&quot;:&quot;Drosophila melanogaster is a valuable invertebrate model for viral infection and antiviral immunity, and is a focus for studies of insect-virus coevolution. Here we use a metagenomic approach to identify more than 20 previously undetected RNA viruses and a DNA virus associated with wild D. melanogaster. These viruses not only include distant relatives of known insect pathogens but also novel groups of insect-infecting viruses. By sequencing virus-derived small RNAs, we show that the viruses represent active infections of Drosophila. We find that the RNA viruses differ in the number and properties of their small RNAs, and we detect both siRNAs and a novel miRNA from the DNA virus. Analysis of small RNAs also allows us to identify putative viral sequences that lack detectable sequence similarity to known viruses. By surveying &gt;2,000 individually collected wild adult Drosophila we show that more than 30% of D. melanogaster carry a detectable virus, and more than 6% carry multiple viruses. However, despite a high prevalence of the Wolbachia endosymbiont— which is known to be protective against virus infections in Drosophila—we were unable to detect any relationship between the presence of Wolbachia and the presence of any virus. Using publicly available RNA-seq datasets, we show that the community of viruses in Drosophila laboratories is very different from that seen in the wild, but that some of the newly discovered viruses are nevertheless widespread in laboratory lines and are ubiquitous in cell culture. By sequencing viruses from individual wild-collected flies we show that some viruses are shared between D. melanogaster and D. simulans. Our results provide an essential evolutionary and ecological context for host–virus interaction in Drosophila, and the newly reported viral sequences will help develop D. melanogaster further as a model for molecular and evolutionary virus research.&quot;,&quot;issue&quot;:&quot;7&quot;,&quot;volume&quot;:&quot;13&quot;},&quot;isTemporary&quot;:false}]},{&quot;citationID&quot;:&quot;MENDELEY_CITATION_2700b7bb-2981-4348-9dc4-afc3836a0e59&quot;,&quot;properties&quot;:{&quot;noteIndex&quot;:0},&quot;isEdited&quot;:false,&quot;manualOverride&quot;:{&quot;isManuallyOverridden&quot;:false,&quot;citeprocText&quot;:&quot;&lt;sup&gt;2,7&lt;/sup&gt;&quot;,&quot;manualOverrideText&quot;:&quot;&quot;},&quot;citationTag&quot;:&quot;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&quot;,&quot;citationItems&quot;:[{&quot;id&quot;:&quot;fca76952-a1eb-3d77-be60-d4cc302055ee&quot;,&quot;itemData&quot;:{&quot;type&quot;:&quot;article-journal&quot;,&quot;id&quot;:&quot;fca76952-a1eb-3d77-be60-d4cc302055ee&quot;,&quot;title&quot;:&quot;The discovery, distribution, and diversity of DNA viruses associated with &lt;i&gt;Drosophila melanogaster&lt;/i&gt; in Europe&quot;,&quot;author&quot;:[{&quot;family&quot;:&quot;Wallace&quot;,&quot;given&quot;:&quot;Megan A&quot;,&quot;parse-names&quot;:false,&quot;dropping-particle&quot;:&quot;&quot;,&quot;non-dropping-particle&quot;:&quot;&quot;},{&quot;family&quot;:&quot;Coffman&quot;,&quot;given&quot;:&quot;Kelsey A&quot;,&quot;parse-names&quot;:false,&quot;dropping-particle&quot;:&quot;&quot;,&quot;non-dropping-particle&quot;:&quot;&quot;},{&quot;family&quot;:&quot;Gilbert&quot;,&quot;given&quot;:&quot;Clément&quot;,&quot;parse-names&quot;:false,&quot;dropping-particle&quot;:&quot;&quot;,&quot;non-dropping-particle&quot;:&quot;&quot;},{&quot;family&quot;:&quot;Ravindran&quot;,&quot;given&quot;:&quot;Sanjana&quot;,&quot;parse-names&quot;:false,&quot;dropping-particle&quot;:&quot;&quot;,&quot;non-dropping-particle&quot;:&quot;&quot;},{&quot;family&quot;:&quot;Albery&quot;,&quot;given&quot;:&quot;Gregory F&quot;,&quot;parse-names&quot;:false,&quot;dropping-particle&quot;:&quot;&quot;,&quot;non-dropping-particle&quot;:&quot;&quot;},{&quot;family&quot;:&quot;Abbott&quot;,&quot;given&quot;:&quot;Jessica&quot;,&quot;parse-names&quot;:false,&quot;dropping-particle&quot;:&quot;&quot;,&quot;non-dropping-particle&quot;:&quot;&quot;},{&quot;family&quot;:&quot;Argyridou&quot;,&quot;given&quot;:&quot;Eliza&quot;,&quot;parse-names&quot;:false,&quot;dropping-particle&quot;:&quot;&quot;,&quot;non-dropping-particle&quot;:&quot;&quot;},{&quot;family&quot;:&quot;Bellosta&quot;,&quot;given&quot;:&quot;Paola&quot;,&quot;parse-names&quot;:false,&quot;dropping-particle&quot;:&quot;&quot;,&quot;non-dropping-particle&quot;:&quot;&quot;},{&quot;family&quot;:&quot;Betancourt&quot;,&quot;given&quot;:&quot;Andrea J&quot;,&quot;parse-names&quot;:false,&quot;dropping-particle&quot;:&quot;&quot;,&quot;non-dropping-particle&quot;:&quot;&quot;},{&quot;family&quot;:&quot;Colinet&quot;,&quot;given&quot;:&quot;Hervé&quot;,&quot;parse-names&quot;:false,&quot;dropping-particle&quot;:&quot;&quot;,&quot;non-dropping-particle&quot;:&quot;&quot;},{&quot;family&quot;:&quot;Eric&quot;,&quot;given&quot;:&quot;Katarina&quot;,&quot;parse-names&quot;:false,&quot;dropping-particle&quot;:&quot;&quot;,&quot;non-dropping-particle&quot;:&quot;&quot;},{&quot;family&quot;:&quot;Glaser-Schmitt&quot;,&quot;given&quot;:&quot;Amanda&quot;,&quot;parse-names&quot;:false,&quot;dropping-particle&quot;:&quot;&quot;,&quot;non-dropping-particle&quot;:&quot;&quot;},{&quot;family&quot;:&quot;Grath&quot;,&quot;given&quot;:&quot;Sonja&quot;,&quot;parse-names&quot;:false,&quot;dropping-particle&quot;:&quot;&quot;,&quot;non-dropping-particle&quot;:&quot;&quot;},{&quot;family&quot;:&quot;Jelic&quot;,&quot;given&quot;:&quot;Mihailo&quot;,&quot;parse-names&quot;:false,&quot;dropping-particle&quot;:&quot;&quot;,&quot;non-dropping-particle&quot;:&quot;&quot;},{&quot;family&quot;:&quot;Kankare&quot;,&quot;given&quot;:&quot;Maaria&quot;,&quot;parse-names&quot;:false,&quot;dropping-particle&quot;:&quot;&quot;,&quot;non-dropping-particle&quot;:&quot;&quot;},{&quot;family&quot;:&quot;Kozeretska&quot;,&quot;given&quot;:&quot;Iryna&quot;,&quot;parse-names&quot;:false,&quot;dropping-particle&quot;:&quot;&quot;,&quot;non-dropping-particle&quot;:&quot;&quot;},{&quot;family&quot;:&quot;Loeschcke&quot;,&quot;given&quot;:&quot;Volker&quot;,&quot;parse-names&quot;:false,&quot;dropping-particle&quot;:&quot;&quot;,&quot;non-dropping-particle&quot;:&quot;&quot;},{&quot;family&quot;:&quot;Montchamp-Moreau&quot;,&quot;given&quot;:&quot;Catherine&quot;,&quot;parse-names&quot;:false,&quot;dropping-particle&quot;:&quot;&quot;,&quot;non-dropping-particle&quot;:&quot;&quot;},{&quot;family&quot;:&quot;Ometto&quot;,&quot;given&quot;:&quot;Lino&quot;,&quot;parse-names&quot;:false,&quot;dropping-particle&quot;:&quot;&quot;,&quot;non-dropping-particle&quot;:&quot;&quot;},{&quot;family&quot;:&quot;Onder&quot;,&quot;given&quot;:&quot;Banu Sebnem&quot;,&quot;parse-names&quot;:false,&quot;dropping-particle&quot;:&quot;&quot;,&quot;non-dropping-particle&quot;:&quot;&quot;},{&quot;family&quot;:&quot;Orengo&quot;,&quot;given&quot;:&quot;Dorcas J&quot;,&quot;parse-names&quot;:false,&quot;dropping-particle&quot;:&quot;&quot;,&quot;non-dropping-particle&quot;:&quot;&quot;},{&quot;family&quot;:&quot;Parsch&quot;,&quot;given&quot;:&quot;John&quot;,&quot;parse-names&quot;:false,&quot;dropping-particle&quot;:&quot;&quot;,&quot;non-dropping-particle&quot;:&quot;&quot;},{&quot;family&quot;:&quot;Pascual&quot;,&quot;given&quot;:&quot;Marta&quot;,&quot;parse-names&quot;:false,&quot;dropping-particle&quot;:&quot;&quot;,&quot;non-dropping-particle&quot;:&quot;&quot;},{&quot;family&quot;:&quot;Patenkovic&quot;,&quot;given&quot;:&quot;Aleksandra&quot;,&quot;parse-names&quot;:false,&quot;dropping-particle&quot;:&quot;&quot;,&quot;non-dropping-particle&quot;:&quot;&quot;},{&quot;family&quot;:&quot;Puerma&quot;,&quot;given&quot;:&quot;Eva&quot;,&quot;parse-names&quot;:false,&quot;dropping-particle&quot;:&quot;&quot;,&quot;non-dropping-particle&quot;:&quot;&quot;},{&quot;family&quot;:&quot;Ritchie&quot;,&quot;given&quot;:&quot;Michael G&quot;,&quot;parse-names&quot;:false,&quot;dropping-particle&quot;:&quot;&quot;,&quot;non-dropping-particle&quot;:&quot;&quot;},{&quot;family&quot;:&quot;Rota-Stabelli&quot;,&quot;given&quot;:&quot;Omar&quot;,&quot;parse-names&quot;:false,&quot;dropping-particle&quot;:&quot;&quot;,&quot;non-dropping-particle&quot;:&quot;&quot;},{&quot;family&quot;:&quot;Schou&quot;,&quot;given&quot;:&quot;Mads Fristrup&quot;,&quot;parse-names&quot;:false,&quot;dropping-particle&quot;:&quot;&quot;,&quot;non-dropping-particle&quot;:&quot;&quot;},{&quot;family&quot;:&quot;Serga&quot;,&quot;given&quot;:&quot;Svitlana&quot;,&quot;parse-names&quot;:false,&quot;dropping-particle&quot;:&quot;V&quot;,&quot;non-dropping-particle&quot;:&quot;&quot;},{&quot;family&quot;:&quot;Stamenkovic-Radak&quot;,&quot;given&quot;:&quot;Marina&quot;,&quot;parse-names&quot;:false,&quot;dropping-particle&quot;:&quot;&quot;,&quot;non-dropping-particle&quot;:&quot;&quot;},{&quot;family&quot;:&quot;Tanaskovic&quot;,&quot;given&quot;:&quot;Marija&quot;,&quot;parse-names&quot;:false,&quot;dropping-particle&quot;:&quot;&quot;,&quot;non-dropping-particle&quot;:&quot;&quot;},{&quot;family&quot;:&quot;Veselinovic&quot;,&quot;given&quot;:&quot;Marija Savic&quot;,&quot;parse-names&quot;:false,&quot;dropping-particle&quot;:&quot;&quot;,&quot;non-dropping-particle&quot;:&quot;&quot;},{&quot;family&quot;:&quot;Vieira&quot;,&quot;given&quot;:&quot;Jorge&quot;,&quot;parse-names&quot;:false,&quot;dropping-particle&quot;:&quot;&quot;,&quot;non-dropping-particle&quot;:&quot;&quot;},{&quot;family&quot;:&quot;Vieira&quot;,&quot;given&quot;:&quot;Cristina P&quot;,&quot;parse-names&quot;:false,&quot;dropping-particle&quot;:&quot;&quot;,&quot;non-dropping-particle&quot;:&quot;&quot;},{&quot;family&quot;:&quot;Kapun&quot;,&quot;given&quot;:&quot;Martin&quot;,&quot;parse-names&quot;:false,&quot;dropping-particle&quot;:&quot;&quot;,&quot;non-dropping-particle&quot;:&quot;&quot;},{&quot;family&quot;:&quot;Flatt&quot;,&quot;given&quot;:&quot;Thomas&quot;,&quot;parse-names&quot;:false,&quot;dropping-particle&quot;:&quot;&quot;,&quot;non-dropping-particle&quot;:&quot;&quot;},{&quot;family&quot;:&quot;González&quot;,&quot;given&quot;:&quot;Josefa&quot;,&quot;parse-names&quot;:false,&quot;dropping-particle&quot;:&quot;&quot;,&quot;non-dropping-particle&quot;:&quot;&quot;},{&quot;family&quot;:&quot;Staubach&quot;,&quot;given&quot;:&quot;Fabian&quot;,&quot;parse-names&quot;:false,&quot;dropping-particle&quot;:&quot;&quot;,&quot;non-dropping-particle&quot;:&quot;&quot;},{&quot;family&quot;:&quot;Obbard&quot;,&quot;given&quot;:&quot;Darren J&quot;,&quot;parse-names&quot;:false,&quot;dropping-particle&quot;:&quot;&quot;,&quot;non-dropping-particle&quot;:&quot;&quot;}],&quot;container-title&quot;:&quot;Virus Evolution&quot;,&quot;container-title-short&quot;:&quot;Virus Evol&quot;,&quot;DOI&quot;:&quot;10.1093/ve/veab031&quot;,&quot;ISSN&quot;:&quot;2057-1577&quot;,&quot;URL&quot;:&quot;https://academic.oup.com/ve/article/doi/10.1093/ve/veab031/6207981&quot;,&quot;issued&quot;:{&quot;date-parts&quot;:[[2021,1,20]]},&quot;page&quot;:&quot;veab031&quot;,&quot;abstract&quot;:&quot;&lt;p&gt;Drosophila melanogaster is an important model for antiviral immunity in arthropods, but very few DNA viruses have been described from the family Drosophilidae. This deficiency limits our opportunity to use natural host-pathogen combinations in experimental studies, and may bias our understanding of the Drosophila virome. Here, we report fourteen DNA viruses detected in a metagenomic analysis of 6668 pool-sequenced Drosophila, sampled from forty-seven European locations between 2014 and 2016. These include three new nudiviruses, a new and divergent entomopoxvirus, a virus related to Leptopilina boulardi filamentous virus, and a virus related to Musca domestica salivary gland hypertrophy virus. We also find an endogenous genomic copy of galbut virus, a double-stranded RNA partitivirus, segregating at very low frequency. Remarkably, we find that Drosophila Vesanto virus, a small DNA virus previously described as a bidnavirus, may be composed of up to twelve segments and thus represent a new lineage of segmented DNA viruses. Two of the DNA viruses, Drosophila Kallithea nudivirus and Drosophila Vesanto virus are relatively common, found in 2 per cent or more of wild flies. The others are rare, with many likely to be represented by a single infected fly. We find that virus prevalence in Europe reflects the prevalence seen in publicly available datasets, with Drosophila Kallithea nudivirus and Drosophila Vesanto virus the only ones commonly detectable in public data from wild-caught flies and large population cages, and the other viruses being rare or absent. These analyses suggest that DNA viruses are at lower prevalence than RNA viruses in D.melanogaster, and may be less likely to persist in laboratory cultures. Our findings go some way to redressing an earlier bias toward RNA virus studies in Drosophila, and lay the foundation needed to harness the power of Drosophila as a model system for the study of DNA viruses.&lt;/p&gt;&quot;,&quot;publisher&quot;:&quot;Oxford University Press&quot;,&quot;issue&quot;:&quot;1&quot;,&quot;volume&quot;:&quot;7&quot;},&quot;isTemporary&quot;:false},{&quot;id&quot;:&quot;f8622bcb-eb68-3642-a5a5-51725b314abd&quot;,&quot;itemData&quot;:{&quot;type&quot;:&quot;article-journal&quot;,&quot;id&quot;:&quot;f8622bcb-eb68-3642-a5a5-51725b314abd&quot;,&quot;title&quot;:&quot;RNA virome diversity and Wolbachia infection in individual Drosophila simulans flies.&quot;,&quot;author&quot;:[{&quot;family&quot;:&quot;Ortiz-Baez&quot;,&quot;given&quot;:&quot;Ayda Susana&quot;,&quot;parse-names&quot;:false,&quot;dropping-particle&quot;:&quot;&quot;,&quot;non-dropping-particle&quot;:&quot;&quot;},{&quot;family&quot;:&quot;Shi&quot;,&quot;given&quot;:&quot;Mang&quot;,&quot;parse-names&quot;:false,&quot;dropping-particle&quot;:&quot;&quot;,&quot;non-dropping-particle&quot;:&quot;&quot;},{&quot;family&quot;:&quot;Hoffmann&quot;,&quot;given&quot;:&quot;Ary A&quot;,&quot;parse-names&quot;:false,&quot;dropping-particle&quot;:&quot;&quot;,&quot;non-dropping-particle&quot;:&quot;&quot;},{&quot;family&quot;:&quot;Holmes&quot;,&quot;given&quot;:&quot;Edward C&quot;,&quot;parse-names&quot;:false,&quot;dropping-particle&quot;:&quot;&quot;,&quot;non-dropping-particle&quot;:&quot;&quot;}],&quot;container-title&quot;:&quot;The Journal of general virology&quot;,&quot;container-title-short&quot;:&quot;J Gen Virol&quot;,&quot;DOI&quot;:&quot;10.1099/jgv.0.001639&quot;,&quot;ISSN&quot;:&quot;1465-2099&quot;,&quot;PMID&quot;:&quot;34704919&quot;,&quot;URL&quot;:&quot;http://www.ncbi.nlm.nih.gov/pubmed/34704919&quot;,&quot;issued&quot;:{&quot;date-parts&quot;:[[2021,10]]},&quot;page&quot;:&quot;001639&quot;,&quot;abstract&quot;:&quot;The endosymbiont bacteria of the genus Wolbachia are associated with multiple mutualistic effects on insect biology, including nutritional and antiviral properties. Members of the genus Wolbachia naturally occur in fly species of the genus Drosophila, providing an operational model host for studying how virome composition may be affected by its presence. Drosophila simulans populations can carry a variety of strains of members of the genus Wolbachia, with the wAu strain associated with strong antiviral protection under experimental conditions. We used D. simulans sampled from the Perth Hills, Western Australia, to investigate the potential virus protective effect of the wAu strain of Wolbachia on individual wild-caught flies. Our data revealed no appreciable variation in virus composition and abundance between individuals infected or uninfected with Wolbachia associated with the presence or absence of wAu. However, it remains unclear whether wAu might affect viral infection and host survival by increasing tolerance rather than inducing complete resistance. These data also provide new insights into the natural virome diversity of D. simulans. Despite the small number of individuals sampled, we identified a repertoire of RNA viruses, including nora virus, galbut virus, thika virus and La Jolla virus, that have been identified in other species of the genus Drosophila. Chaq virus-like sequences associated with galbut virus were also detected. In addition, we identified five novel viruses from the families Reoviridae, Tombusviridae, Mitoviridae and Bunyaviridae. Overall, this study highlights the complex interaction between Wolbachia and RNA virus infections and provides a baseline description of the natural virome of D. simulans.&quot;,&quot;publisher&quot;:&quot;Microbiology Society&quot;,&quot;issue&quot;:&quot;10&quot;,&quot;volume&quot;:&quot;102&quot;},&quot;isTemporary&quot;:false}]},{&quot;citationID&quot;:&quot;MENDELEY_CITATION_d17421f4-ee80-4a76-a4d6-a747aecd014c&quot;,&quot;properties&quot;:{&quot;noteIndex&quot;:0},&quot;isEdited&quot;:false,&quot;manualOverride&quot;:{&quot;isManuallyOverridden&quot;:false,&quot;citeprocText&quot;:&quot;&lt;sup&gt;8&lt;/sup&gt;&quot;,&quot;manualOverrideText&quot;:&quot;&quot;},&quot;citationTag&quot;:&quot;MENDELEY_CITATION_v3_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&quot;,&quot;citationItems&quot;:[{&quot;id&quot;:&quot;7d57fbf7-5c43-3174-a356-1f8f293d2e0b&quot;,&quot;itemData&quot;:{&quot;type&quot;:&quot;article&quot;,&quot;id&quot;:&quot;7d57fbf7-5c43-3174-a356-1f8f293d2e0b&quot;,&quot;title&quot;:&quot;Experimental assessment of 3D-printed traps and chemical attractants for the collection of wild Drosophila melanogaster&quot;,&quot;author&quot;:[{&quot;family&quot;:&quot;Keene-Snickers&quot;,&quot;given&quot;:&quot;Alexandra H&quot;,&quot;parse-names&quot;:false,&quot;dropping-particle&quot;:&quot;&quot;,&quot;non-dropping-particle&quot;:&quot;&quot;},{&quot;family&quot;:&quot;Dunham&quot;,&quot;given&quot;:&quot;Tillie J&quot;,&quot;parse-names&quot;:false,&quot;dropping-particle&quot;:&quot;&quot;,&quot;non-dropping-particle&quot;:&quot;&quot;},{&quot;family&quot;:&quot;Stenglein&quot;,&quot;given&quot;:&quot;Mark D&quot;,&quot;parse-names&quot;:false,&quot;dropping-particle&quot;:&quot;&quot;,&quot;non-dropping-particle&quot;:&quot;&quot;}],&quot;DOI&quot;:&quot;10.1101/2025.01.28.635319&quot;,&quot;issued&quot;:{&quot;date-parts&quot;:[[2025,1,28]]},&quot;abstract&quot;:&quot;&lt;p&gt;Drosophila melanogaster, the common fruit fly, has been instrumental to our understanding of evolution, genetics and disease. There are benefits to studying these flies in the wild, including assessment of their naturally occurring microbiota. To facilitate efforts to catch wild D. melanogaster, we designed two fly traps and evaluated several candidate attractants. The first trap utilized a stable food substrate that can be used to catch live flies to establish new lab colonies. The second trap was designed to be reusable and easy to ship to enable the collection of flies over time from diverse locations. We evaluated several chemical attractants derived from banana and from marula fruit, which is the proposed ancestral food host of D. melanogaster. We found that wild flies were preferentially attracted to banana-based odorants over marula-derived ones. Overall, these traps and attractants represent an inexpensive and simple option for the collection of wild D. melanogaster and related species for sampling or colony establishment.&lt;/p&gt;&quot;,&quot;container-title-short&quot;:&quot;&quot;},&quot;isTemporary&quot;:false}]},{&quot;citationID&quot;:&quot;MENDELEY_CITATION_4e9b2332-a73b-4fc2-aba0-95050e8271e1&quot;,&quot;properties&quot;:{&quot;noteIndex&quot;:0},&quot;isEdited&quot;:false,&quot;manualOverride&quot;:{&quot;isManuallyOverridden&quot;:false,&quot;citeprocText&quot;:&quot;&lt;sup&gt;9–11&lt;/sup&gt;&quot;,&quot;manualOverrideText&quot;:&quot;&quot;},&quot;citationTag&quot;:&quot;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&quot;,&quot;citationItems&quot;:[{&quot;id&quot;:&quot;7666ed5a-8a81-34e8-8f19-53ef3ae54c98&quot;,&quot;itemData&quot;:{&quot;type&quot;:&quot;article-journal&quot;,&quot;id&quot;:&quot;7666ed5a-8a81-34e8-8f19-53ef3ae54c98&quot;,&quot;title&quot;:&quot;Occurrence of Wheat Curl Mite and Mite-Vectored Viruses of Wheat in Colorado and Insights into the Wheat Virome.&quot;,&quot;author&quot;:[{&quot;family&quot;:&quot;Albrecht&quot;,&quot;given&quot;:&quot;Tessa&quot;,&quot;parse-names&quot;:false,&quot;dropping-particle&quot;:&quot;&quot;,&quot;non-dropping-particle&quot;:&quot;&quot;},{&quot;family&quot;:&quot;White&quot;,&quot;given&quot;:&quot;Samantha&quot;,&quot;parse-names&quot;:false,&quot;dropping-particle&quot;:&quot;&quot;,&quot;non-dropping-particle&quot;:&quot;&quot;},{&quot;family&quot;:&quot;Layton&quot;,&quot;given&quot;:&quot;Marylee&quot;,&quot;parse-names&quot;:false,&quot;dropping-particle&quot;:&quot;&quot;,&quot;non-dropping-particle&quot;:&quot;&quot;},{&quot;family&quot;:&quot;Stenglein&quot;,&quot;given&quot;:&quot;Mark&quot;,&quot;parse-names&quot;:false,&quot;dropping-particle&quot;:&quot;&quot;,&quot;non-dropping-particle&quot;:&quot;&quot;},{&quot;family&quot;:&quot;Haley&quot;,&quot;given&quot;:&quot;Scott&quot;,&quot;parse-names&quot;:false,&quot;dropping-particle&quot;:&quot;&quot;,&quot;non-dropping-particle&quot;:&quot;&quot;},{&quot;family&quot;:&quot;Nachappa&quot;,&quot;given&quot;:&quot;Punya&quot;,&quot;parse-names&quot;:false,&quot;dropping-particle&quot;:&quot;&quot;,&quot;non-dropping-particle&quot;:&quot;&quot;}],&quot;container-title&quot;:&quot;Plant disease&quot;,&quot;container-title-short&quot;:&quot;Plant Dis&quot;,&quot;DOI&quot;:&quot;10.1094/PDIS-02-21-0352-RE&quot;,&quot;ISSN&quot;:&quot;0191-2917&quot;,&quot;PMID&quot;:&quot;35196102&quot;,&quot;issued&quot;:{&quot;date-parts&quot;:[[2022,10]]},&quot;page&quot;:&quot;2678-2688&quot;,&quot;abstract&quot;:&quot;The wheat curl mite (WCM) is a vector of three important wheat viruses in the U.S. Great Plains: wheat streak mosaic virus (WSMV), triticum mosaic virus (TriMV), and High Plains wheat mosaic virus (HPWMoV). This study was conducted to determine the current profile of WCM and WCM-transmitted viruses of wheat and their occurrence in Colorado, including novel wheat viruses via virome analysis. There was a high rate of virus incidence in symptomatic wheat samples collected in 2019 (95%) and 2020 (77%). Single infection of WSMV was most common in both years, followed by coinfection with WSMV + TriMV and WSMV + HPWMoV. Both type 1 and type 2 mite genotypes were found in Colorado. There was high genetic diversity of WSMV and HPWMoV isolates, whereas TriMV isolates showed minimal sequence variation. Analysis of WSMV isolates revealed novel virus variants, including one isolate from a variety trial, where severe disease symptoms were observed on wheat varieties carrying Wsm2, a known virus resistance locus. Virome analysis identified two to four sequence variants of all eight RNA segments of HPWMoV, which suggests co-occurrence of multiple genotypes within host populations and presence of a variant of HPWMoV. A possible novel virus in the family Tombusviridae and several mycoviruses were identified. Overall, the data presented here highlight the need to define the effect of novel WCM-transmitted virus variants on disease severity and the role of novel viruses.&quot;,&quot;issue&quot;:&quot;10&quot;,&quot;volume&quot;:&quot;106&quot;},&quot;isTemporary&quot;:false},{&quot;id&quot;:&quot;7d95cc17-7409-3bfe-8f6d-d9564e39beed&quot;,&quot;itemData&quot;:{&quot;type&quot;:&quot;article-journal&quot;,&quot;id&quot;:&quot;7d95cc17-7409-3bfe-8f6d-d9564e39beed&quot;,&quot;title&quot;:&quot;Genomic characterization of 99 viruses from the bunyavirus families Nairoviridae, Peribunyaviridae, and Phenuiviridae, including 35 previously unsequenced viruses&quot;,&quot;author&quot;:[{&quot;family&quot;:&quot;Kapuscinski&quot;,&quot;given&quot;:&quot;Marylee L.&quot;,&quot;parse-names&quot;:false,&quot;dropping-particle&quot;:&quot;&quot;,&quot;non-dropping-particle&quot;:&quot;&quot;},{&quot;family&quot;:&quot;Bergren&quot;,&quot;given&quot;:&quot;Nicholas A.&quot;,&quot;parse-names&quot;:false,&quot;dropping-particle&quot;:&quot;&quot;,&quot;non-dropping-particle&quot;:&quot;&quot;},{&quot;family&quot;:&quot;Russell&quot;,&quot;given&quot;:&quot;Brandy J.&quot;,&quot;parse-names&quot;:false,&quot;dropping-particle&quot;:&quot;&quot;,&quot;non-dropping-particle&quot;:&quot;&quot;},{&quot;family&quot;:&quot;Lee&quot;,&quot;given&quot;:&quot;Justin S.&quot;,&quot;parse-names&quot;:false,&quot;dropping-particle&quot;:&quot;&quot;,&quot;non-dropping-particle&quot;:&quot;&quot;},{&quot;family&quot;:&quot;Borland&quot;,&quot;given&quot;:&quot;Erin M.&quot;,&quot;parse-names&quot;:false,&quot;dropping-particle&quot;:&quot;&quot;,&quot;non-dropping-particle&quot;:&quot;&quot;},{&quot;family&quot;:&quot;Hartman&quot;,&quot;given&quot;:&quot;Daniel A.&quot;,&quot;parse-names&quot;:false,&quot;dropping-particle&quot;:&quot;&quot;,&quot;non-dropping-particle&quot;:&quot;&quot;},{&quot;family&quot;:&quot;King&quot;,&quot;given&quot;:&quot;David C.&quot;,&quot;parse-names&quot;:false,&quot;dropping-particle&quot;:&quot;&quot;,&quot;non-dropping-particle&quot;:&quot;&quot;},{&quot;family&quot;:&quot;Hughes&quot;,&quot;given&quot;:&quot;Holly R.&quot;,&quot;parse-names&quot;:false,&quot;dropping-particle&quot;:&quot;&quot;,&quot;non-dropping-particle&quot;:&quot;&quot;},{&quot;family&quot;:&quot;Burkhalter&quot;,&quot;given&quot;:&quot;Kristen L.&quot;,&quot;parse-names&quot;:false,&quot;dropping-particle&quot;:&quot;&quot;,&quot;non-dropping-particle&quot;:&quot;&quot;},{&quot;family&quot;:&quot;Kading&quot;,&quot;given&quot;:&quot;Rebekah C.&quot;,&quot;parse-names&quot;:false,&quot;dropping-particle&quot;:&quot;&quot;,&quot;non-dropping-particle&quot;:&quot;&quot;},{&quot;family&quot;:&quot;Stenglein&quot;,&quot;given&quot;:&quot;Mark D.&quot;,&quot;parse-names&quot;:false,&quot;dropping-particle&quot;:&quot;&quot;,&quot;non-dropping-particle&quot;:&quot;&quot;}],&quot;container-title&quot;:&quot;PLOS Pathogens&quot;,&quot;container-title-short&quot;:&quot;PLoS Pathog&quot;,&quot;DOI&quot;:&quot;10.1371/journal.ppat.1009315&quot;,&quot;ISSN&quot;:&quot;1553-7374&quot;,&quot;issued&quot;:{&quot;date-parts&quot;:[[2021,3,1]]},&quot;page&quot;:&quot;e1009315&quot;,&quot;abstract&quot;:&quot;&lt;p&gt; Bunyaviruses ( &lt;italic&gt;Negarnaviricota&lt;/italic&gt; : &lt;italic&gt;Bunyavirales&lt;/italic&gt; ) are a large and diverse group of viruses that include important human, veterinary, and plant pathogens. The rapid characterization of known and new emerging pathogens depends on the availability of comprehensive reference sequence databases that can be used to match unknowns, infer evolutionary relationships and pathogenic potential, and make response decisions in an evidence-based manner. In this study, we determined the coding-complete genome sequences of 99 bunyaviruses in the Centers for Disease Control and Prevention’s Arbovirus Reference Collection, focusing on orthonairoviruses (family &lt;italic&gt;Nairoviridae&lt;/italic&gt; ), orthobunyaviruses ( &lt;italic&gt;Peribunyaviridae&lt;/italic&gt; ), and phleboviruses ( &lt;italic&gt;Phenuiviridae&lt;/italic&gt; ) that either completely or partially lacked genome sequences. These viruses had been collected over 66 years from 27 countries from vertebrates and arthropods representing 37 genera. Many of the viruses had been characterized serologically and through experimental infection of animals but were isolated in the pre-sequencing era. We took advantage of our unusually large sample size to systematically evaluate genomic characteristics of these viruses, including reassortment, and co-infection. We corroborated our findings using several independent molecular and virologic approaches, including Sanger sequencing of 197 genome segments, and plaque isolation of viruses from putative co-infected virus stocks. This study contributes to the described genetic diversity of bunyaviruses and will enhance the capacity to characterize emerging human pathogenic bunyaviruses. &lt;/p&gt;&quot;,&quot;issue&quot;:&quot;3&quot;,&quot;volume&quot;:&quot;17&quot;},&quot;isTemporary&quot;:false},{&quot;id&quot;:&quot;53b0f863-f3f2-3a5b-ad53-c1b68dbea139&quot;,&quot;itemData&quot;:{&quot;type&quot;:&quot;article-journal&quot;,&quot;id&quot;:&quot;53b0f863-f3f2-3a5b-ad53-c1b68dbea139&quot;,&quot;title&quot;:&quot;Widespread recombination, reassortment, and transmission of unbalanced compound viral genotypes in natural arenavirus infections.&quot;,&quot;author&quot;:[{&quot;family&quot;:&quot;Stenglein&quot;,&quot;given&quot;:&quot;Mark D&quot;,&quot;parse-names&quot;:false,&quot;dropping-particle&quot;:&quot;&quot;,&quot;non-dropping-particle&quot;:&quot;&quot;},{&quot;family&quot;:&quot;Jacobson&quot;,&quot;given&quot;:&quot;Elliott R&quot;,&quot;parse-names&quot;:false,&quot;dropping-particle&quot;:&quot;&quot;,&quot;non-dropping-particle&quot;:&quot;&quot;},{&quot;family&quot;:&quot;Chang&quot;,&quot;given&quot;:&quot;Li-Wen&quot;,&quot;parse-names&quot;:false,&quot;dropping-particle&quot;:&quot;&quot;,&quot;non-dropping-particle&quot;:&quot;&quot;},{&quot;family&quot;:&quot;Sanders&quot;,&quot;given&quot;:&quot;Chris&quot;,&quot;parse-names&quot;:false,&quot;dropping-particle&quot;:&quot;&quot;,&quot;non-dropping-particle&quot;:&quot;&quot;},{&quot;family&quot;:&quot;Hawkins&quot;,&quot;given&quot;:&quot;Michelle G&quot;,&quot;parse-names&quot;:false,&quot;dropping-particle&quot;:&quot;&quot;,&quot;non-dropping-particle&quot;:&quot;&quot;},{&quot;family&quot;:&quot;Guzman&quot;,&quot;given&quot;:&quot;David S-M&quot;,&quot;parse-names&quot;:false,&quot;dropping-particle&quot;:&quot;&quot;,&quot;non-dropping-particle&quot;:&quot;&quot;},{&quot;family&quot;:&quot;Drazenovich&quot;,&quot;given&quot;:&quot;Tracy&quot;,&quot;parse-names&quot;:false,&quot;dropping-particle&quot;:&quot;&quot;,&quot;non-dropping-particle&quot;:&quot;&quot;},{&quot;family&quot;:&quot;Dunker&quot;,&quot;given&quot;:&quot;Freeland&quot;,&quot;parse-names&quot;:false,&quot;dropping-particle&quot;:&quot;&quot;,&quot;non-dropping-particle&quot;:&quot;&quot;},{&quot;family&quot;:&quot;Kamaka&quot;,&quot;given&quot;:&quot;Elizabeth K&quot;,&quot;parse-names&quot;:false,&quot;dropping-particle&quot;:&quot;&quot;,&quot;non-dropping-particle&quot;:&quot;&quot;},{&quot;family&quot;:&quot;Fisher&quot;,&quot;given&quot;:&quot;Debbie&quot;,&quot;parse-names&quot;:false,&quot;dropping-particle&quot;:&quot;&quot;,&quot;non-dropping-particle&quot;:&quot;&quot;},{&quot;family&quot;:&quot;Reavill&quot;,&quot;given&quot;:&quot;Drury R&quot;,&quot;parse-names&quot;:false,&quot;dropping-particle&quot;:&quot;&quot;,&quot;non-dropping-particle&quot;:&quot;&quot;},{&quot;family&quot;:&quot;Meola&quot;,&quot;given&quot;:&quot;Linda F&quot;,&quot;parse-names&quot;:false,&quot;dropping-particle&quot;:&quot;&quot;,&quot;non-dropping-particle&quot;:&quot;&quot;},{&quot;family&quot;:&quot;Levens&quot;,&quot;given&quot;:&quot;Gregory&quot;,&quot;parse-names&quot;:false,&quot;dropping-particle&quot;:&quot;&quot;,&quot;non-dropping-particle&quot;:&quot;&quot;},{&quot;family&quot;:&quot;DeRisi&quot;,&quot;given&quot;:&quot;Joseph L&quot;,&quot;parse-names&quot;:false,&quot;dropping-particle&quot;:&quot;&quot;,&quot;non-dropping-particle&quot;:&quot;&quot;}],&quot;container-title&quot;:&quot;PLoS pathogens&quot;,&quot;container-title-short&quot;:&quot;PLoS Pathog&quot;,&quot;DOI&quot;:&quot;10.1371/journal.ppat.1004900&quot;,&quot;ISSN&quot;:&quot;1553-7374&quot;,&quot;PMID&quot;:&quot;25993603&quot;,&quot;issued&quot;:{&quot;date-parts&quot;:[[2015,5]]},&quot;page&quot;:&quot;e1004900&quot;,&quot;abstract&quot;:&quot;Arenaviruses are one of the largest families of human hemorrhagic fever viruses and are known to infect both mammals and snakes. Arenaviruses package a large (L) and small (S) genome segment in their virions. For segmented RNA viruses like these, novel genotypes can be generated through mutation, recombination, and reassortment. Although it is believed that an ancient recombination event led to the emergence of a new lineage of mammalian arenaviruses, neither recombination nor reassortment has been definitively documented in natural arenavirus infections. Here, we used metagenomic sequencing to survey the viral diversity present in captive arenavirus-infected snakes. From 48 infected animals, we determined the complete or near complete sequence of 210 genome segments that grouped into 23 L and 11 S genotypes. The majority of snakes were multiply infected, with up to 4 distinct S and 11 distinct L segment genotypes in individual animals. This S/L imbalance was typical: in all cases intrahost L segment genotypes outnumbered S genotypes, and a particular S segment genotype dominated in individual animals and at a population level. We corroborated sequencing results by qRT-PCR and virus isolation, and isolates replicated as ensembles in culture. Numerous instances of recombination and reassortment were detected, including recombinant segments with unusual organizations featuring 2 intergenic regions and superfluous content, which were capable of stable replication and transmission despite their atypical structures. Overall, this represents intrahost diversity of an extent and form that goes well beyond what has been observed for arenaviruses or for viruses in general. This diversity can be plausibly attributed to the captive intermingling of sub-clinically infected wild-caught snakes. Thus, beyond providing a unique opportunity to study arenavirus evolution and adaptation, these findings allow the investigation of unintended anthropogenic impacts on viral ecology, diversity, and disease potential.&quot;,&quot;issue&quot;:&quot;5&quot;,&quot;volume&quot;:&quot;11&quot;},&quot;isTemporary&quot;:false}]},{&quot;citationID&quot;:&quot;MENDELEY_CITATION_dd009917-45e7-4ee6-a9b2-b29a07a6ccea&quot;,&quot;properties&quot;:{&quot;noteIndex&quot;:0},&quot;isEdited&quot;:false,&quot;manualOverride&quot;:{&quot;isManuallyOverridden&quot;:false,&quot;citeprocText&quot;:&quot;&lt;sup&gt;2&lt;/sup&gt;&quot;,&quot;manualOverrideText&quot;:&quot;&quot;},&quot;citationTag&quot;:&quot;MENDELEY_CITATION_v3_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&quot;,&quot;citationItems&quot;:[{&quot;id&quot;:&quot;f8622bcb-eb68-3642-a5a5-51725b314abd&quot;,&quot;itemData&quot;:{&quot;type&quot;:&quot;article-journal&quot;,&quot;id&quot;:&quot;f8622bcb-eb68-3642-a5a5-51725b314abd&quot;,&quot;title&quot;:&quot;RNA virome diversity and Wolbachia infection in individual Drosophila simulans flies.&quot;,&quot;author&quot;:[{&quot;family&quot;:&quot;Ortiz-Baez&quot;,&quot;given&quot;:&quot;Ayda Susana&quot;,&quot;parse-names&quot;:false,&quot;dropping-particle&quot;:&quot;&quot;,&quot;non-dropping-particle&quot;:&quot;&quot;},{&quot;family&quot;:&quot;Shi&quot;,&quot;given&quot;:&quot;Mang&quot;,&quot;parse-names&quot;:false,&quot;dropping-particle&quot;:&quot;&quot;,&quot;non-dropping-particle&quot;:&quot;&quot;},{&quot;family&quot;:&quot;Hoffmann&quot;,&quot;given&quot;:&quot;Ary A&quot;,&quot;parse-names&quot;:false,&quot;dropping-particle&quot;:&quot;&quot;,&quot;non-dropping-particle&quot;:&quot;&quot;},{&quot;family&quot;:&quot;Holmes&quot;,&quot;given&quot;:&quot;Edward C&quot;,&quot;parse-names&quot;:false,&quot;dropping-particle&quot;:&quot;&quot;,&quot;non-dropping-particle&quot;:&quot;&quot;}],&quot;container-title&quot;:&quot;The Journal of general virology&quot;,&quot;DOI&quot;:&quot;10.1099/jgv.0.001639&quot;,&quot;ISSN&quot;:&quot;1465-2099&quot;,&quot;PMID&quot;:&quot;34704919&quot;,&quot;URL&quot;:&quot;http://www.ncbi.nlm.nih.gov/pubmed/34704919&quot;,&quot;issued&quot;:{&quot;date-parts&quot;:[[2021,10]]},&quot;page&quot;:&quot;001639&quot;,&quot;abstract&quot;:&quot;The endosymbiont bacteria of the genus Wolbachia are associated with multiple mutualistic effects on insect biology, including nutritional and antiviral properties. Members of the genus Wolbachia naturally occur in fly species of the genus Drosophila, providing an operational model host for studying how virome composition may be affected by its presence. Drosophila simulans populations can carry a variety of strains of members of the genus Wolbachia, with the wAu strain associated with strong antiviral protection under experimental conditions. We used D. simulans sampled from the Perth Hills, Western Australia, to investigate the potential virus protective effect of the wAu strain of Wolbachia on individual wild-caught flies. Our data revealed no appreciable variation in virus composition and abundance between individuals infected or uninfected with Wolbachia associated with the presence or absence of wAu. However, it remains unclear whether wAu might affect viral infection and host survival by increasing tolerance rather than inducing complete resistance. These data also provide new insights into the natural virome diversity of D. simulans. Despite the small number of individuals sampled, we identified a repertoire of RNA viruses, including nora virus, galbut virus, thika virus and La Jolla virus, that have been identified in other species of the genus Drosophila. Chaq virus-like sequences associated with galbut virus were also detected. In addition, we identified five novel viruses from the families Reoviridae, Tombusviridae, Mitoviridae and Bunyaviridae. Overall, this study highlights the complex interaction between Wolbachia and RNA virus infections and provides a baseline description of the natural virome of D. simulans.&quot;,&quot;publisher&quot;:&quot;Microbiology Society&quot;,&quot;issue&quot;:&quot;10&quot;,&quot;volume&quot;:&quot;102&quot;,&quot;container-title-short&quot;:&quot;J Gen Virol&quot;},&quot;isTemporary&quot;:false}]},{&quot;citationID&quot;:&quot;MENDELEY_CITATION_797f8aae-a450-42c6-bad1-b840a0ded5ef&quot;,&quot;properties&quot;:{&quot;noteIndex&quot;:0},&quot;isEdited&quot;:false,&quot;manualOverride&quot;:{&quot;isManuallyOverridden&quot;:false,&quot;citeprocText&quot;:&quot;&lt;sup&gt;12&lt;/sup&gt;&quot;,&quot;manualOverrideText&quot;:&quot;&quot;},&quot;citationTag&quot;:&quot;MENDELEY_CITATION_v3_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&quot;,&quot;citationItems&quot;:[{&quot;id&quot;:&quot;1d23e80a-b020-37d0-875f-25114cf7f6d4&quot;,&quot;itemData&quot;:{&quot;type&quot;:&quot;article&quot;,&quot;id&quot;:&quot;1d23e80a-b020-37d0-875f-25114cf7f6d4&quot;,&quot;title&quot;:&quot;Sequencing RNA from old, dried specimens reveals past viromes and properties of long-surviving RNA&quot;,&quot;author&quot;:[{&quot;family&quot;:&quot;Keene&quot;,&quot;given&quot;:&quot;Alexandra H.&quot;,&quot;parse-names&quot;:false,&quot;dropping-particle&quot;:&quot;&quot;,&quot;non-dropping-particle&quot;:&quot;&quot;},{&quot;family&quot;:&quot;Stenglein&quot;,&quot;given&quot;:&quot;Mark D.&quot;,&quot;parse-names&quot;:false,&quot;dropping-particle&quot;:&quot;&quot;,&quot;non-dropping-particle&quot;:&quot;&quot;}],&quot;DOI&quot;:&quot;10.1101/2024.10.03.616531&quot;,&quot;issued&quot;:{&quot;date-parts&quot;:[[2024,10,3]]},&quot;abstract&quot;:&quot;&lt;p&gt; Recovery of virus sequences from old samples provides an opportunity to study virus evolution and reconstruct historic virus-host interactions. Studies of old virus sequences have mainly relied on DNA or on RNA from fixed or frozen samples. The millions of specimens in natural history museums represent a potential treasure trove of old virus sequences, but it is not clear how well RNA survives in old samples. We experimentally assessed the stability of RNA in insects stored dry at room temperature over 72 weeks. Although RNA molecules grew fragmented, RNA yields remained surprisingly constant. RT-qPCR of host and virus RNA showed minimal differences between dried and frozen specimens. To assess RNA survival in much older samples we acquired &lt;italic&gt;Drosophila&lt;/italic&gt; specimens from North American entomological collections. We recovered sequences from known and novel viruses including several coding complete virus genomes from a fly collected in 1908. We found that the virome of &lt;italic&gt;D. melanogaster&lt;/italic&gt; has changed little over the past century. Galbut virus, the most prevalent virus infection in contemporary &lt;italic&gt;D. melanogaster&lt;/italic&gt; , was also the most common in historic samples. Finally, we investigated the genomic and physical features of surviving RNA. RNA that survived was fragmented, chemically damaged, and preferentially double stranded or contained in ribonucleoprotein complexes. This showed that RNA - especially certain types of RNA – can survive in biological specimens over extended periods in the absence of fixation or freezing and confirms the utility of dried specimens to provide a clearer understanding of virus evolution. &lt;/p&gt;&quot;,&quot;container-title-short&quot;:&quot;&quot;},&quot;isTemporary&quot;:false}]},{&quot;citationID&quot;:&quot;MENDELEY_CITATION_8cab5971-e497-49fa-aaa2-0b8af1d3bfc4&quot;,&quot;properties&quot;:{&quot;noteIndex&quot;:0},&quot;isEdited&quot;:false,&quot;manualOverride&quot;:{&quot;isManuallyOverridden&quot;:false,&quot;citeprocText&quot;:&quot;&lt;sup&gt;13&lt;/sup&gt;&quot;,&quot;manualOverrideText&quot;:&quot;&quot;},&quot;citationTag&quot;:&quot;MENDELEY_CITATION_v3_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&quot;,&quot;citationItems&quot;:[{&quot;id&quot;:&quot;59922cc7-910b-3afe-bb1d-e016603691bd&quot;,&quot;itemData&quot;:{&quot;type&quot;:&quot;article-journal&quot;,&quot;id&quot;:&quot;59922cc7-910b-3afe-bb1d-e016603691bd&quot;,&quot;title&quot;:&quot;Description and prevalence of a putative novel mycovirus within the conifer pathogen Gremmeniella abietina&quot;,&quot;author&quot;:[{&quot;family&quot;:&quot;Botella&quot;,&quot;given&quot;:&quot;Leticia&quot;,&quot;parse-names&quot;:false,&quot;dropping-particle&quot;:&quot;&quot;,&quot;non-dropping-particle&quot;:&quot;&quot;},{&quot;family&quot;:&quot;Vainio&quot;,&quot;given&quot;:&quot;Eeva J.&quot;,&quot;parse-names&quot;:false,&quot;dropping-particle&quot;:&quot;&quot;,&quot;non-dropping-particle&quot;:&quot;&quot;},{&quot;family&quot;:&quot;Hantula&quot;,&quot;given&quot;:&quot;Jarkko&quot;,&quot;parse-names&quot;:false,&quot;dropping-particle&quot;:&quot;&quot;,&quot;non-dropping-particle&quot;:&quot;&quot;},{&quot;family&quot;:&quot;Diez&quot;,&quot;given&quot;:&quot;Julio J.&quot;,&quot;parse-names&quot;:false,&quot;dropping-particle&quot;:&quot;&quot;,&quot;non-dropping-particle&quot;:&quot;&quot;},{&quot;family&quot;:&quot;Jankovsky&quot;,&quot;given&quot;:&quot;Libor&quot;,&quot;parse-names&quot;:false,&quot;dropping-particle&quot;:&quot;&quot;,&quot;non-dropping-particle&quot;:&quot;&quot;}],&quot;container-title&quot;:&quot;Archives of Virology&quot;,&quot;container-title-short&quot;:&quot;Arch Virol&quot;,&quot;DOI&quot;:&quot;10.1007/s00705-015-2456-5&quot;,&quot;ISSN&quot;:&quot;0304-8608&quot;,&quot;issued&quot;:{&quot;date-parts&quot;:[[2015,8,6]]},&quot;page&quot;:&quot;1967-1975&quot;,&quot;issue&quot;:&quot;8&quot;,&quot;volume&quot;:&quot;160&quot;},&quot;isTemporary&quot;:false}]},{&quot;citationID&quot;:&quot;MENDELEY_CITATION_60b9aeea-b03a-4b66-aeab-5e3fdd1b62c6&quot;,&quot;properties&quot;:{&quot;noteIndex&quot;:0},&quot;isEdited&quot;:false,&quot;manualOverride&quot;:{&quot;isManuallyOverridden&quot;:false,&quot;citeprocText&quot;:&quot;&lt;sup&gt;14&lt;/sup&gt;&quot;,&quot;manualOverrideText&quot;:&quot;&quot;},&quot;citationTag&quot;:&quot;MENDELEY_CITATION_v3_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&quot;,&quot;citationItems&quot;:[{&quot;id&quot;:&quot;7e83d25e-1551-3230-b3c4-63182bdee628&quot;,&quot;itemData&quot;:{&quot;type&quot;:&quot;article-journal&quot;,&quot;id&quot;:&quot;7e83d25e-1551-3230-b3c4-63182bdee628&quot;,&quot;title&quot;:&quot;Not So Different After All: A Comparison of Methods for Detecting Amino Acid Sites Under Selection&quot;,&quot;author&quot;:[{&quot;family&quot;:&quot;Kosakovsky Pond&quot;,&quot;given&quot;:&quot;Sergei L.&quot;,&quot;parse-names&quot;:false,&quot;dropping-particle&quot;:&quot;&quot;,&quot;non-dropping-particle&quot;:&quot;&quot;},{&quot;family&quot;:&quot;Frost&quot;,&quot;given&quot;:&quot;Simon D. W.&quot;,&quot;parse-names&quot;:false,&quot;dropping-particle&quot;:&quot;&quot;,&quot;non-dropping-particle&quot;:&quot;&quot;}],&quot;container-title&quot;:&quot;Molecular Biology and Evolution&quot;,&quot;container-title-short&quot;:&quot;Mol Biol Evol&quot;,&quot;DOI&quot;:&quot;10.1093/molbev/msi105&quot;,&quot;ISSN&quot;:&quot;1537-1719&quot;,&quot;issued&quot;:{&quot;date-parts&quot;:[[2005,5,1]]},&quot;page&quot;:&quot;1208-1222&quot;,&quot;issue&quot;:&quot;5&quot;,&quot;volume&quot;:&quot;22&quot;},&quot;isTemporary&quot;:false}]},{&quot;citationID&quot;:&quot;MENDELEY_CITATION_94934865-e204-439f-a2ac-b106901b8148&quot;,&quot;properties&quot;:{&quot;noteIndex&quot;:0},&quot;isEdited&quot;:false,&quot;manualOverride&quot;:{&quot;isManuallyOverridden&quot;:false,&quot;citeprocText&quot;:&quot;&lt;sup&gt;12&lt;/sup&gt;&quot;,&quot;manualOverrideText&quot;:&quot;&quot;},&quot;citationTag&quot;:&quot;MENDELEY_CITATION_v3_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&quot;,&quot;citationItems&quot;:[{&quot;id&quot;:&quot;1d23e80a-b020-37d0-875f-25114cf7f6d4&quot;,&quot;itemData&quot;:{&quot;type&quot;:&quot;article&quot;,&quot;id&quot;:&quot;1d23e80a-b020-37d0-875f-25114cf7f6d4&quot;,&quot;title&quot;:&quot;Sequencing RNA from old, dried specimens reveals past viromes and properties of long-surviving RNA&quot;,&quot;author&quot;:[{&quot;family&quot;:&quot;Keene&quot;,&quot;given&quot;:&quot;Alexandra H.&quot;,&quot;parse-names&quot;:false,&quot;dropping-particle&quot;:&quot;&quot;,&quot;non-dropping-particle&quot;:&quot;&quot;},{&quot;family&quot;:&quot;Stenglein&quot;,&quot;given&quot;:&quot;Mark D.&quot;,&quot;parse-names&quot;:false,&quot;dropping-particle&quot;:&quot;&quot;,&quot;non-dropping-particle&quot;:&quot;&quot;}],&quot;DOI&quot;:&quot;10.1101/2024.10.03.616531&quot;,&quot;issued&quot;:{&quot;date-parts&quot;:[[2024,10,3]]},&quot;abstract&quot;:&quot;&lt;p&gt; Recovery of virus sequences from old samples provides an opportunity to study virus evolution and reconstruct historic virus-host interactions. Studies of old virus sequences have mainly relied on DNA or on RNA from fixed or frozen samples. The millions of specimens in natural history museums represent a potential treasure trove of old virus sequences, but it is not clear how well RNA survives in old samples. We experimentally assessed the stability of RNA in insects stored dry at room temperature over 72 weeks. Although RNA molecules grew fragmented, RNA yields remained surprisingly constant. RT-qPCR of host and virus RNA showed minimal differences between dried and frozen specimens. To assess RNA survival in much older samples we acquired &lt;italic&gt;Drosophila&lt;/italic&gt; specimens from North American entomological collections. We recovered sequences from known and novel viruses including several coding complete virus genomes from a fly collected in 1908. We found that the virome of &lt;italic&gt;D. melanogaster&lt;/italic&gt; has changed little over the past century. Galbut virus, the most prevalent virus infection in contemporary &lt;italic&gt;D. melanogaster&lt;/italic&gt; , was also the most common in historic samples. Finally, we investigated the genomic and physical features of surviving RNA. RNA that survived was fragmented, chemically damaged, and preferentially double stranded or contained in ribonucleoprotein complexes. This showed that RNA - especially certain types of RNA – can survive in biological specimens over extended periods in the absence of fixation or freezing and confirms the utility of dried specimens to provide a clearer understanding of virus evolution. &lt;/p&gt;&quot;,&quot;container-title-short&quot;:&quot;&quot;},&quot;isTemporary&quot;:false}]},{&quot;citationID&quot;:&quot;MENDELEY_CITATION_e6fb8696-62b7-4aa4-bbe0-f68743d533e7&quot;,&quot;properties&quot;:{&quot;noteIndex&quot;:0},&quot;isEdited&quot;:false,&quot;manualOverride&quot;:{&quot;isManuallyOverridden&quot;:false,&quot;citeprocText&quot;:&quot;&lt;sup&gt;12&lt;/sup&gt;&quot;,&quot;manualOverrideText&quot;:&quot;&quot;},&quot;citationTag&quot;:&quot;MENDELEY_CITATION_v3_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&quot;,&quot;citationItems&quot;:[{&quot;id&quot;:&quot;1d23e80a-b020-37d0-875f-25114cf7f6d4&quot;,&quot;itemData&quot;:{&quot;type&quot;:&quot;article&quot;,&quot;id&quot;:&quot;1d23e80a-b020-37d0-875f-25114cf7f6d4&quot;,&quot;title&quot;:&quot;Sequencing RNA from old, dried specimens reveals past viromes and properties of long-surviving RNA&quot;,&quot;author&quot;:[{&quot;family&quot;:&quot;Keene&quot;,&quot;given&quot;:&quot;Alexandra H.&quot;,&quot;parse-names&quot;:false,&quot;dropping-particle&quot;:&quot;&quot;,&quot;non-dropping-particle&quot;:&quot;&quot;},{&quot;family&quot;:&quot;Stenglein&quot;,&quot;given&quot;:&quot;Mark D.&quot;,&quot;parse-names&quot;:false,&quot;dropping-particle&quot;:&quot;&quot;,&quot;non-dropping-particle&quot;:&quot;&quot;}],&quot;DOI&quot;:&quot;10.1101/2024.10.03.616531&quot;,&quot;issued&quot;:{&quot;date-parts&quot;:[[2024,10,3]]},&quot;abstract&quot;:&quot;&lt;p&gt; Recovery of virus sequences from old samples provides an opportunity to study virus evolution and reconstruct historic virus-host interactions. Studies of old virus sequences have mainly relied on DNA or on RNA from fixed or frozen samples. The millions of specimens in natural history museums represent a potential treasure trove of old virus sequences, but it is not clear how well RNA survives in old samples. We experimentally assessed the stability of RNA in insects stored dry at room temperature over 72 weeks. Although RNA molecules grew fragmented, RNA yields remained surprisingly constant. RT-qPCR of host and virus RNA showed minimal differences between dried and frozen specimens. To assess RNA survival in much older samples we acquired &lt;italic&gt;Drosophila&lt;/italic&gt; specimens from North American entomological collections. We recovered sequences from known and novel viruses including several coding complete virus genomes from a fly collected in 1908. We found that the virome of &lt;italic&gt;D. melanogaster&lt;/italic&gt; has changed little over the past century. Galbut virus, the most prevalent virus infection in contemporary &lt;italic&gt;D. melanogaster&lt;/italic&gt; , was also the most common in historic samples. Finally, we investigated the genomic and physical features of surviving RNA. RNA that survived was fragmented, chemically damaged, and preferentially double stranded or contained in ribonucleoprotein complexes. This showed that RNA - especially certain types of RNA – can survive in biological specimens over extended periods in the absence of fixation or freezing and confirms the utility of dried specimens to provide a clearer understanding of virus evolution. &lt;/p&gt;&quot;,&quot;container-title-short&quot;:&quot;&quot;},&quot;isTemporary&quot;:false}]},{&quot;citationID&quot;:&quot;MENDELEY_CITATION_c628a747-1aa1-4341-8f59-98f0bff978db&quot;,&quot;properties&quot;:{&quot;noteIndex&quot;:0},&quot;isEdited&quot;:false,&quot;manualOverride&quot;:{&quot;isManuallyOverridden&quot;:false,&quot;citeprocText&quot;:&quot;&lt;sup&gt;12&lt;/sup&gt;&quot;,&quot;manualOverrideText&quot;:&quot;&quot;},&quot;citationTag&quot;:&quot;MENDELEY_CITATION_v3_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&quot;,&quot;citationItems&quot;:[{&quot;id&quot;:&quot;1d23e80a-b020-37d0-875f-25114cf7f6d4&quot;,&quot;itemData&quot;:{&quot;type&quot;:&quot;article&quot;,&quot;id&quot;:&quot;1d23e80a-b020-37d0-875f-25114cf7f6d4&quot;,&quot;title&quot;:&quot;Sequencing RNA from old, dried specimens reveals past viromes and properties of long-surviving RNA&quot;,&quot;author&quot;:[{&quot;family&quot;:&quot;Keene&quot;,&quot;given&quot;:&quot;Alexandra H.&quot;,&quot;parse-names&quot;:false,&quot;dropping-particle&quot;:&quot;&quot;,&quot;non-dropping-particle&quot;:&quot;&quot;},{&quot;family&quot;:&quot;Stenglein&quot;,&quot;given&quot;:&quot;Mark D.&quot;,&quot;parse-names&quot;:false,&quot;dropping-particle&quot;:&quot;&quot;,&quot;non-dropping-particle&quot;:&quot;&quot;}],&quot;DOI&quot;:&quot;10.1101/2024.10.03.616531&quot;,&quot;issued&quot;:{&quot;date-parts&quot;:[[2024,10,3]]},&quot;abstract&quot;:&quot;&lt;p&gt; Recovery of virus sequences from old samples provides an opportunity to study virus evolution and reconstruct historic virus-host interactions. Studies of old virus sequences have mainly relied on DNA or on RNA from fixed or frozen samples. The millions of specimens in natural history museums represent a potential treasure trove of old virus sequences, but it is not clear how well RNA survives in old samples. We experimentally assessed the stability of RNA in insects stored dry at room temperature over 72 weeks. Although RNA molecules grew fragmented, RNA yields remained surprisingly constant. RT-qPCR of host and virus RNA showed minimal differences between dried and frozen specimens. To assess RNA survival in much older samples we acquired &lt;italic&gt;Drosophila&lt;/italic&gt; specimens from North American entomological collections. We recovered sequences from known and novel viruses including several coding complete virus genomes from a fly collected in 1908. We found that the virome of &lt;italic&gt;D. melanogaster&lt;/italic&gt; has changed little over the past century. Galbut virus, the most prevalent virus infection in contemporary &lt;italic&gt;D. melanogaster&lt;/italic&gt; , was also the most common in historic samples. Finally, we investigated the genomic and physical features of surviving RNA. RNA that survived was fragmented, chemically damaged, and preferentially double stranded or contained in ribonucleoprotein complexes. This showed that RNA - especially certain types of RNA – can survive in biological specimens over extended periods in the absence of fixation or freezing and confirms the utility of dried specimens to provide a clearer understanding of virus evolution. &lt;/p&gt;&quot;,&quot;container-title-short&quot;:&quot;&quot;},&quot;isTemporary&quot;:false}]},{&quot;citationID&quot;:&quot;MENDELEY_CITATION_fbaf3e6f-a439-49d2-8f2d-2cc7daa9d2b9&quot;,&quot;properties&quot;:{&quot;noteIndex&quot;:0},&quot;isEdited&quot;:false,&quot;manualOverride&quot;:{&quot;isManuallyOverridden&quot;:false,&quot;citeprocText&quot;:&quot;&lt;sup&gt;12&lt;/sup&gt;&quot;,&quot;manualOverrideText&quot;:&quot;&quot;},&quot;citationTag&quot;:&quot;MENDELEY_CITATION_v3_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&quot;,&quot;citationItems&quot;:[{&quot;id&quot;:&quot;1d23e80a-b020-37d0-875f-25114cf7f6d4&quot;,&quot;itemData&quot;:{&quot;type&quot;:&quot;article&quot;,&quot;id&quot;:&quot;1d23e80a-b020-37d0-875f-25114cf7f6d4&quot;,&quot;title&quot;:&quot;Sequencing RNA from old, dried specimens reveals past viromes and properties of long-surviving RNA&quot;,&quot;author&quot;:[{&quot;family&quot;:&quot;Keene&quot;,&quot;given&quot;:&quot;Alexandra H.&quot;,&quot;parse-names&quot;:false,&quot;dropping-particle&quot;:&quot;&quot;,&quot;non-dropping-particle&quot;:&quot;&quot;},{&quot;family&quot;:&quot;Stenglein&quot;,&quot;given&quot;:&quot;Mark D.&quot;,&quot;parse-names&quot;:false,&quot;dropping-particle&quot;:&quot;&quot;,&quot;non-dropping-particle&quot;:&quot;&quot;}],&quot;DOI&quot;:&quot;10.1101/2024.10.03.616531&quot;,&quot;issued&quot;:{&quot;date-parts&quot;:[[2024,10,3]]},&quot;abstract&quot;:&quot;&lt;p&gt; Recovery of virus sequences from old samples provides an opportunity to study virus evolution and reconstruct historic virus-host interactions. Studies of old virus sequences have mainly relied on DNA or on RNA from fixed or frozen samples. The millions of specimens in natural history museums represent a potential treasure trove of old virus sequences, but it is not clear how well RNA survives in old samples. We experimentally assessed the stability of RNA in insects stored dry at room temperature over 72 weeks. Although RNA molecules grew fragmented, RNA yields remained surprisingly constant. RT-qPCR of host and virus RNA showed minimal differences between dried and frozen specimens. To assess RNA survival in much older samples we acquired &lt;italic&gt;Drosophila&lt;/italic&gt; specimens from North American entomological collections. We recovered sequences from known and novel viruses including several coding complete virus genomes from a fly collected in 1908. We found that the virome of &lt;italic&gt;D. melanogaster&lt;/italic&gt; has changed little over the past century. Galbut virus, the most prevalent virus infection in contemporary &lt;italic&gt;D. melanogaster&lt;/italic&gt; , was also the most common in historic samples. Finally, we investigated the genomic and physical features of surviving RNA. RNA that survived was fragmented, chemically damaged, and preferentially double stranded or contained in ribonucleoprotein complexes. This showed that RNA - especially certain types of RNA – can survive in biological specimens over extended periods in the absence of fixation or freezing and confirms the utility of dried specimens to provide a clearer understanding of virus evolution. &lt;/p&gt;&quot;,&quot;container-title-short&quot;:&quot;&quot;},&quot;isTemporary&quot;:false}]},{&quot;citationID&quot;:&quot;MENDELEY_CITATION_7dc3aff5-7518-4630-965a-58cb9bff6b33&quot;,&quot;properties&quot;:{&quot;noteIndex&quot;:0},&quot;isEdited&quot;:false,&quot;manualOverride&quot;:{&quot;isManuallyOverridden&quot;:false,&quot;citeprocText&quot;:&quot;&lt;sup&gt;3&lt;/sup&gt;&quot;,&quot;manualOverrideText&quot;:&quot;&quot;},&quot;citationTag&quot;:&quot;MENDELEY_CITATION_v3_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&quot;,&quot;citationItems&quot;:[{&quot;id&quot;:&quot;bfca7962-bbb3-3447-a051-ea48688043c5&quot;,&quot;itemData&quot;:{&quot;type&quot;:&quot;article-journal&quot;,&quot;id&quot;:&quot;bfca7962-bbb3-3447-a051-ea48688043c5&quot;,&quot;title&quot;:&quot;The Discovery, Distribution, and Evolution of Viruses Associated with Drosophila melanogaster&quot;,&quot;author&quot;:[{&quot;family&quot;:&quot;Webster&quot;,&quot;given&quot;:&quot;Claire L.&quot;,&quot;parse-names&quot;:false,&quot;dropping-particle&quot;:&quot;&quot;,&quot;non-dropping-particle&quot;:&quot;&quot;},{&quot;family&quot;:&quot;Waldron&quot;,&quot;given&quot;:&quot;Fergal M.&quot;,&quot;parse-names&quot;:false,&quot;dropping-particle&quot;:&quot;&quot;,&quot;non-dropping-particle&quot;:&quot;&quot;},{&quot;family&quot;:&quot;Robertson&quot;,&quot;given&quot;:&quot;Shaun&quot;,&quot;parse-names&quot;:false,&quot;dropping-particle&quot;:&quot;&quot;,&quot;non-dropping-particle&quot;:&quot;&quot;},{&quot;family&quot;:&quot;Crowson&quot;,&quot;given&quot;:&quot;Daisy&quot;,&quot;parse-names&quot;:false,&quot;dropping-particle&quot;:&quot;&quot;,&quot;non-dropping-particle&quot;:&quot;&quot;},{&quot;family&quot;:&quot;Ferrari&quot;,&quot;given&quot;:&quot;Giada&quot;,&quot;parse-names&quot;:false,&quot;dropping-particle&quot;:&quot;&quot;,&quot;non-dropping-particle&quot;:&quot;&quot;},{&quot;family&quot;:&quot;Quintana&quot;,&quot;given&quot;:&quot;Juan F.&quot;,&quot;parse-names&quot;:false,&quot;dropping-particle&quot;:&quot;&quot;,&quot;non-dropping-particle&quot;:&quot;&quot;},{&quot;family&quot;:&quot;Brouqui&quot;,&quot;given&quot;:&quot;Jean-Michel&quot;,&quot;parse-names&quot;:false,&quot;dropping-particle&quot;:&quot;&quot;,&quot;non-dropping-particle&quot;:&quot;&quot;},{&quot;family&quot;:&quot;Bayne&quot;,&quot;given&quot;:&quot;Elizabeth H.&quot;,&quot;parse-names&quot;:false,&quot;dropping-particle&quot;:&quot;&quot;,&quot;non-dropping-particle&quot;:&quot;&quot;},{&quot;family&quot;:&quot;Longdon&quot;,&quot;given&quot;:&quot;Ben&quot;,&quot;parse-names&quot;:false,&quot;dropping-particle&quot;:&quot;&quot;,&quot;non-dropping-particle&quot;:&quot;&quot;},{&quot;family&quot;:&quot;Buck&quot;,&quot;given&quot;:&quot;Amy H.&quot;,&quot;parse-names&quot;:false,&quot;dropping-particle&quot;:&quot;&quot;,&quot;non-dropping-particle&quot;:&quot;&quot;},{&quot;family&quot;:&quot;Lazzaro&quot;,&quot;given&quot;:&quot;Brian P.&quot;,&quot;parse-names&quot;:false,&quot;dropping-particle&quot;:&quot;&quot;,&quot;non-dropping-particle&quot;:&quot;&quot;},{&quot;family&quot;:&quot;Akorli&quot;,&quot;given&quot;:&quot;Jewelna&quot;,&quot;parse-names&quot;:false,&quot;dropping-particle&quot;:&quot;&quot;,&quot;non-dropping-particle&quot;:&quot;&quot;},{&quot;family&quot;:&quot;Haddrill&quot;,&quot;given&quot;:&quot;Penelope R.&quot;,&quot;parse-names&quot;:false,&quot;dropping-particle&quot;:&quot;&quot;,&quot;non-dropping-particle&quot;:&quot;&quot;},{&quot;family&quot;:&quot;Obbard&quot;,&quot;given&quot;:&quot;Darren J.&quot;,&quot;parse-names&quot;:false,&quot;dropping-particle&quot;:&quot;&quot;,&quot;non-dropping-particle&quot;:&quot;&quot;}],&quot;container-title&quot;:&quot;PLOS Biology&quot;,&quot;container-title-short&quot;:&quot;PLoS Biol&quot;,&quot;editor&quot;:[{&quot;family&quot;:&quot;Malik&quot;,&quot;given&quot;:&quot;Harmit S.&quot;,&quot;parse-names&quot;:false,&quot;dropping-particle&quot;:&quot;&quot;,&quot;non-dropping-particle&quot;:&quot;&quot;}],&quot;DOI&quot;:&quot;10.1371/journal.pbio.1002210&quot;,&quot;ISSN&quot;:&quot;1545-7885&quot;,&quot;URL&quot;:&quot;https://dx.plos.org/10.1371/journal.pbio.1002210&quot;,&quot;issued&quot;:{&quot;date-parts&quot;:[[2015,7,14]]},&quot;page&quot;:&quot;e1002210&quot;,&quot;abstract&quot;:&quot;Drosophila melanogaster is a valuable invertebrate model for viral infection and antiviral immunity, and is a focus for studies of insect-virus coevolution. Here we use a metagenomic approach to identify more than 20 previously undetected RNA viruses and a DNA virus associated with wild D. melanogaster. These viruses not only include distant relatives of known insect pathogens but also novel groups of insect-infecting viruses. By sequencing virus-derived small RNAs, we show that the viruses represent active infections of Drosophila. We find that the RNA viruses differ in the number and properties of their small RNAs, and we detect both siRNAs and a novel miRNA from the DNA virus. Analysis of small RNAs also allows us to identify putative viral sequences that lack detectable sequence similarity to known viruses. By surveying &gt;2,000 individually collected wild adult Drosophila we show that more than 30% of D. melanogaster carry a detectable virus, and more than 6% carry multiple viruses. However, despite a high prevalence of the Wolbachia endosymbiont— which is known to be protective against virus infections in Drosophila—we were unable to detect any relationship between the presence of Wolbachia and the presence of any virus. Using publicly available RNA-seq datasets, we show that the community of viruses in Drosophila laboratories is very different from that seen in the wild, but that some of the newly discovered viruses are nevertheless widespread in laboratory lines and are ubiquitous in cell culture. By sequencing viruses from individual wild-collected flies we show that some viruses are shared between D. melanogaster and D. simulans. Our results provide an essential evolutionary and ecological context for host–virus interaction in Drosophila, and the newly reported viral sequences will help develop D. melanogaster further as a model for molecular and evolutionary virus research.&quot;,&quot;issue&quot;:&quot;7&quot;,&quot;volume&quot;:&quot;13&quot;},&quot;isTemporary&quot;:false}]},{&quot;citationID&quot;:&quot;MENDELEY_CITATION_5abf08af-f99f-4491-a78d-01c6a4fcedb9&quot;,&quot;properties&quot;:{&quot;noteIndex&quot;:0},&quot;isEdited&quot;:false,&quot;manualOverride&quot;:{&quot;isManuallyOverridden&quot;:false,&quot;citeprocText&quot;:&quot;&lt;sup&gt;15–17&lt;/sup&gt;&quot;,&quot;manualOverrideText&quot;:&quot;&quot;},&quot;citationTag&quot;:&quot;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&quot;,&quot;citationItems&quot;:[{&quot;id&quot;:&quot;0d309341-f12b-399a-a392-7e175f5b1358&quot;,&quot;itemData&quot;:{&quot;type&quot;:&quot;book&quot;,&quot;id&quot;:&quot;0d309341-f12b-399a-a392-7e175f5b1358&quot;,&quot;title&quot;:&quot;Persistent Viral Infections&quot;,&quot;author&quot;:[{&quot;family&quot;:&quot;Boldogh&quot;,&quot;given&quot;:&quot;Istvan&quot;,&quot;parse-names&quot;:false,&quot;dropping-particle&quot;:&quot;&quot;,&quot;non-dropping-particle&quot;:&quot;&quot;},{&quot;family&quot;:&quot;Albrecht&quot;,&quot;given&quot;:&quot;Thomas&quot;,&quot;parse-names&quot;:false,&quot;dropping-particle&quot;:&quot;&quot;,&quot;non-dropping-particle&quot;:&quot;&quot;},{&quot;family&quot;:&quot;Porter&quot;,&quot;given&quot;:&quot;David D.&quot;,&quot;parse-names&quot;:false,&quot;dropping-particle&quot;:&quot;&quot;,&quot;non-dropping-particle&quot;:&quot;&quot;}],&quot;editor&quot;:[{&quot;family&quot;:&quot;Baron&quot;,&quot;given&quot;:&quot;S&quot;,&quot;parse-names&quot;:false,&quot;dropping-particle&quot;:&quot;&quot;,&quot;non-dropping-particle&quot;:&quot;&quot;}],&quot;ISBN&quot;:&quot;0963117211&quot;,&quot;PMID&quot;:&quot;21413348&quot;,&quot;issued&quot;:{&quot;date-parts&quot;:[[1996]]},&quot;publisher-place&quot;:&quot;Galveston, TX&quot;,&quot;abstract&quot;:&quot;Medical science has begun to control a number of acute virus infections, many by drug treatment and/or immunization, but persistent virus infections are largely uncontrolled. Diseases caused by persistent virus infections include acquired immune deficiency syndrome (AIDS), AIDS-related complexes, chronic hepatitis, subacute sclerosing panencephalitis (chronic measles encephalitis), chronic papovavirus encephalitis (progressive multifocal leukoencephalopathy), spongioform encephalopathies (caused by prions), several herpesvirus-induced diseases, and some neoplasias. The pathogenic mechanisms by which these viruses cause disease include disorders of biochemical, cellular, immune, and physiologic processes. Ongoing studies are rapidly advancing our understanding of many persistent infections. Viruses have evolved a wide variety of strategies by which they maintain long-term infection of populations (see Ch. 48), individuals, and tissue cultures. This chapter primarily describes persistent infections in vivo and focuses on viruses that persist in humans.&quot;,&quot;edition&quot;:&quot;4th&quot;,&quot;container-title-short&quot;:&quot;&quot;},&quot;isTemporary&quot;:false},{&quot;id&quot;:&quot;435aa171-df2d-3b17-bd3e-ffbb338760b0&quot;,&quot;itemData&quot;:{&quot;type&quot;:&quot;article-journal&quot;,&quot;id&quot;:&quot;435aa171-df2d-3b17-bd3e-ffbb338760b0&quot;,&quot;title&quot;:&quot;Early Virus-Host Interactions Dictate the Course of a Persistent Infection&quot;,&quot;author&quot;:[{&quot;family&quot;:&quot;Sullivan&quot;,&quot;given&quot;:&quot;Brian M.&quot;,&quot;parse-names&quot;:false,&quot;dropping-particle&quot;:&quot;&quot;,&quot;non-dropping-particle&quot;:&quot;&quot;},{&quot;family&quot;:&quot;Teijaro&quot;,&quot;given&quot;:&quot;John R.&quot;,&quot;parse-names&quot;:false,&quot;dropping-particle&quot;:&quot;&quot;,&quot;non-dropping-particle&quot;:&quot;&quot;},{&quot;family&quot;:&quot;la Torre&quot;,&quot;given&quot;:&quot;Juan Carlos&quot;,&quot;parse-names&quot;:false,&quot;dropping-particle&quot;:&quot;&quot;,&quot;non-dropping-particle&quot;:&quot;de&quot;},{&quot;family&quot;:&quot;Oldstone&quot;,&quot;given&quot;:&quot;Michael B.A.&quot;,&quot;parse-names&quot;:false,&quot;dropping-particle&quot;:&quot;&quot;,&quot;non-dropping-particle&quot;:&quot;&quot;}],&quot;container-title&quot;:&quot;PLoS Pathogens&quot;,&quot;container-title-short&quot;:&quot;PLoS Pathog&quot;,&quot;DOI&quot;:&quot;10.1371/journal.ppat.1004588&quot;,&quot;ISSN&quot;:&quot;15537374&quot;,&quot;PMID&quot;:&quot;25569216&quot;,&quot;issued&quot;:{&quot;date-parts&quot;:[[2015]]},&quot;page&quot;:&quot;1-14&quot;,&quot;abstract&quot;:&quot;Many persistent viral infections are characterized by a hypofunctional T cell response and the upregulation of negative immune regulators. These events occur days after the initiation of infection. However, the very early host-virus interactions that determine the establishment of viral persistence remain poorly uncharacterized. Here we show that to establish persistence, LCMV must counteract an innate anti-viral immune response within eight hours after infection. While the virus triggers cytoplasmic RNA sensing pathways soon after infection, LCMV counteracts this pathway through a rapid increase in viral titers leading to a dysfunctional immune response characterized by a high cytokine and chemokine expression profile. This altered immune environment allows for viral replication in the splenic white pulp as well as infection of immune cells essential to an effective anti-viral immune response. Our findings illustrate how early events during infection critically dictate the characteristics of the immune response to infection and facilitate either virus control and clearance or persistence.&quot;,&quot;publisher&quot;:&quot;Public Library of Science&quot;,&quot;issue&quot;:&quot;1&quot;,&quot;volume&quot;:&quot;11&quot;},&quot;isTemporary&quot;:false},{&quot;id&quot;:&quot;2f3aa456-293c-3bad-99bc-29cf76d60acf&quot;,&quot;itemData&quot;:{&quot;type&quot;:&quot;article-journal&quot;,&quot;id&quot;:&quot;2f3aa456-293c-3bad-99bc-29cf76d60acf&quot;,&quot;title&quot;:&quot;Strategies and mechanisms for host and pathogen survival in acute and persistent viral infections&quot;,&quot;author&quot;:[{&quot;family&quot;:&quot;Hilleman&quot;,&quot;given&quot;:&quot;Maurice R.&quot;,&quot;parse-names&quot;:false,&quot;dropping-particle&quot;:&quot;&quot;,&quot;non-dropping-particle&quot;:&quot;&quot;}],&quot;container-title&quot;:&quot;Proceedings of the National Academy of Sciences&quot;,&quot;DOI&quot;:&quot;10.1073/pnas.0404758101&quot;,&quot;ISSN&quot;:&quot;0027-8424&quot;,&quot;issued&quot;:{&quot;date-parts&quot;:[[2004,10,5]]},&quot;page&quot;:&quot;14560-14566&quot;,&quot;abstract&quot;:&quot;&lt;p&gt;Persistent viral infections causing serious diseases derive, primarily, from altered function of the immune system. Knowledge of the very complex composition and function of the innate and adaptive branches of the immune system is essential to understanding persistent infection. The best solution to the problem of persistent infection is by prevention using prophylactic vaccines. Hit and run viruses evade immune destruction by infecting new hosts and rarely persist. Hit and stay viruses evade immune control by sequestration, blockade of antigen presentation, cytokine escape, evasion of natural killer cell activities, escape from apoptosis, and antigenic change. Twelve prophylactic vaccines against hit and run agents exist, and there are only three vaccines against hit and stay viruses, all of which are of DNA composition. Several new vaccines against hit and stay viruses are feasible, but protective vaccines against RNA HIV and hepatitis C agents are highly unlikely, short of a major breakthrough. Therapeutic vaccines are very improbable without a magnitude of favorable new discoveries. In the meantime, antiviral chemotherapy, chemotherapy/prophylactic vaccination, and short interfering RNA silencing are worthy of intense investigation.&lt;/p&gt;&quot;,&quot;issue&quot;:&quot;suppl_2&quot;,&quot;volume&quot;:&quot;101&quot;,&quot;container-title-short&quot;:&quot;&quot;},&quot;isTemporary&quot;:false}]},{&quot;citationID&quot;:&quot;MENDELEY_CITATION_1a25e555-6264-4b66-a252-a0ae9378e4dc&quot;,&quot;properties&quot;:{&quot;noteIndex&quot;:0},&quot;isEdited&quot;:false,&quot;manualOverride&quot;:{&quot;isManuallyOverridden&quot;:false,&quot;citeprocText&quot;:&quot;&lt;sup&gt;18,19&lt;/sup&gt;&quot;,&quot;manualOverrideText&quot;:&quot;&quot;},&quot;citationTag&quot;:&quot;MENDELEY_CITATION_v3_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&quot;,&quot;citationItems&quot;:[{&quot;id&quot;:&quot;9958ce7b-fbd4-3a4e-a29d-91d6c7c65305&quot;,&quot;itemData&quot;:{&quot;type&quot;:&quot;article-journal&quot;,&quot;id&quot;:&quot;9958ce7b-fbd4-3a4e-a29d-91d6c7c65305&quot;,&quot;title&quot;:&quot;Taxonomic reorganization of family Partitiviridae and other recent progress in partitivirus research.&quot;,&quot;author&quot;:[{&quot;family&quot;:&quot;Nibert&quot;,&quot;given&quot;:&quot;Max L&quot;,&quot;parse-names&quot;:false,&quot;dropping-particle&quot;:&quot;&quot;,&quot;non-dropping-particle&quot;:&quot;&quot;},{&quot;family&quot;:&quot;Ghabrial&quot;,&quot;given&quot;:&quot;Said A&quot;,&quot;parse-names&quot;:false,&quot;dropping-particle&quot;:&quot;&quot;,&quot;non-dropping-particle&quot;:&quot;&quot;},{&quot;family&quot;:&quot;Maiss&quot;,&quot;given&quot;:&quot;Edgar&quot;,&quot;parse-names&quot;:false,&quot;dropping-particle&quot;:&quot;&quot;,&quot;non-dropping-particle&quot;:&quot;&quot;},{&quot;family&quot;:&quot;Lesker&quot;,&quot;given&quot;:&quot;Till&quot;,&quot;parse-names&quot;:false,&quot;dropping-particle&quot;:&quot;&quot;,&quot;non-dropping-particle&quot;:&quot;&quot;},{&quot;family&quot;:&quot;Vainio&quot;,&quot;given&quot;:&quot;Eeva J&quot;,&quot;parse-names&quot;:false,&quot;dropping-particle&quot;:&quot;&quot;,&quot;non-dropping-particle&quot;:&quot;&quot;},{&quot;family&quot;:&quot;Jiang&quot;,&quot;given&quot;:&quot;Daohong&quot;,&quot;parse-names&quot;:false,&quot;dropping-particle&quot;:&quot;&quot;,&quot;non-dropping-particle&quot;:&quot;&quot;},{&quot;family&quot;:&quot;Suzuki&quot;,&quot;given&quot;:&quot;Nobuhiro&quot;,&quot;parse-names&quot;:false,&quot;dropping-particle&quot;:&quot;&quot;,&quot;non-dropping-particle&quot;:&quot;&quot;}],&quot;container-title&quot;:&quot;Virus research&quot;,&quot;container-title-short&quot;:&quot;Virus Res&quot;,&quot;DOI&quot;:&quot;10.1016/j.virusres.2014.04.007&quot;,&quot;ISSN&quot;:&quot;1872-7492&quot;,&quot;PMID&quot;:&quot;24768846&quot;,&quot;URL&quot;:&quot;http://www.ncbi.nlm.nih.gov/pubmed/24768846&quot;,&quot;issued&quot;:{&quot;date-parts&quot;:[[2014,8,8]]},&quot;page&quot;:&quot;128-41&quot;,&quot;abstract&quot;:&quot;Phylogenetic analyses have prompted a taxonomic reorganization of family Partitiviridae (encapsidated, bisegmented dsRNA viruses that infect plants, fungi, or protozoa), the focus of this review. After a brief introduction to partitiviruses, the taxonomic changes are discussed, including replacement of former genera Partitivirus, Alphacryptovirus, and Betacryptovirus, with new genera Alphapartitivirus, Betapartitivirus, Gammapartitivirus, and Deltapartitivirus, as well as redistribution of species among these new genera. To round out the review, other recent progress of note in partitivirus research is summarized, including discoveries of novel partitivirus sequences by metagenomic approaches and mining of sequence databases, determinations of fungal partitivirus particle structures, demonstrations of fungal partitivirus transmission to new fungal host species, evidence for other aspects of partitivirus-host interactions and host effects, and identification of other fungal or plant viruses with some similarities to partitiviruses. Some outstanding questions are also discussed.&quot;,&quot;publisher&quot;:&quot;Elsevier&quot;,&quot;volume&quot;:&quot;188&quot;},&quot;isTemporary&quot;:false},{&quot;id&quot;:&quot;855da678-e9d6-3771-bdcc-19f8e8862b43&quot;,&quot;itemData&quot;:{&quot;type&quot;:&quot;chapter&quot;,&quot;id&quot;:&quot;855da678-e9d6-3771-bdcc-19f8e8862b43&quot;,&quot;title&quot;:&quot;Partitiviruses: General Features&quot;,&quot;author&quot;:[{&quot;family&quot;:&quot;Ghabrial&quot;,&quot;given&quot;:&quot;S A&quot;,&quot;parse-names&quot;:false,&quot;dropping-particle&quot;:&quot;&quot;,&quot;non-dropping-particle&quot;:&quot;&quot;},{&quot;family&quot;:&quot;Ochoa&quot;,&quot;given&quot;:&quot;W F&quot;,&quot;parse-names&quot;:false,&quot;dropping-particle&quot;:&quot;&quot;,&quot;non-dropping-particle&quot;:&quot;&quot;},{&quot;family&quot;:&quot;Baker&quot;,&quot;given&quot;:&quot;T S&quot;,&quot;parse-names&quot;:false,&quot;dropping-particle&quot;:&quot;&quot;,&quot;non-dropping-particle&quot;:&quot;&quot;},{&quot;family&quot;:&quot;Nibert&quot;,&quot;given&quot;:&quot;M L&quot;,&quot;parse-names&quot;:false,&quot;dropping-particle&quot;:&quot;&quot;,&quot;non-dropping-particle&quot;:&quot;&quot;}],&quot;container-title&quot;:&quot;Encyclopedia of Virology (Third Edition)&quot;,&quot;editor&quot;:[{&quot;family&quot;:&quot;Mahy&quot;,&quot;given&quot;:&quot;Brian W J&quot;,&quot;parse-names&quot;:false,&quot;dropping-particle&quot;:&quot;&quot;,&quot;non-dropping-particle&quot;:&quot;&quot;},{&quot;family&quot;:&quot;Regenmortel&quot;,&quot;given&quot;:&quot;Marc H&quot;,&quot;parse-names&quot;:false,&quot;dropping-particle&quot;:&quot;V&quot;,&quot;non-dropping-particle&quot;:&quot;Van&quot;}],&quot;DOI&quot;:&quot;https://doi.org/10.1016/B978-012374410-4.00573-2&quot;,&quot;ISBN&quot;:&quot;978-0-12-374410-4&quot;,&quot;URL&quot;:&quot;https://www.sciencedirect.com/science/article/pii/B9780123744104005732&quot;,&quot;issued&quot;:{&quot;date-parts&quot;:[[2008]]},&quot;publisher-place&quot;:&quot;Oxford&quot;,&quot;page&quot;:&quot;68-75&quot;,&quot;abstract&quot;:&quot;The family Partitiviridae consists of viruses with isometric virions, 34–42nm in diameter, with bipartite genomes comprising two double-stranded RNA segments, each of 1.4–2.3kbp. Three genera in the family Partitiviridae have been described: the genus Partitivirus encompasses viruses that infect fungi (fungal partitiviruses), and the genera Alphacryptovirus and Betacryptovirus encompass viruses that infect plants (plant partitiviruses; also called cryptoviruses). Despite differences in compatible hosts and levels of accumulation in those hosts, fungal and plant partitiviruses have many characteristics in common including similarities in virion properties, genome organization, latent infections, and lack of an extracellular phase to their life cycles. Although only a few plant partitiviruses have been characterized at the molecular level, recent phylogenetic analyses, based on the amino acid sequences of the viral RNA-dependent RNA polymerases, suggest the intriguing possibility of horizontal transfer of members of the partitivirus family between fungi and plants. The taxonomy of the family Partitiviridae may need to be reconsidered as molecular information on a broader range of plant and fungal viruses becomes available. To examine more closely the relationships among members of the family Partitiviridae, we have recently initiated systematic cryo-transmission electron microscopy and three-dimensional image reconstruction studies of three representative fungal partitiviruses. The capsids of all three viruses consist of 60 asymmetric coat protein dimers arranged in a so-called ‘T = 2’ organization, but the structures of these viruses exhibit distinct differences.&quot;,&quot;edition&quot;:&quot;Third Edition&quot;,&quot;publisher&quot;:&quot;Academic Press&quot;,&quot;container-title-short&quot;:&quot;&quot;},&quot;isTemporary&quot;:false}]},{&quot;citationID&quot;:&quot;MENDELEY_CITATION_1cc118ad-d8d1-4cb8-a600-58be814a31e1&quot;,&quot;properties&quot;:{&quot;noteIndex&quot;:0},&quot;isEdited&quot;:false,&quot;manualOverride&quot;:{&quot;isManuallyOverridden&quot;:false,&quot;citeprocText&quot;:&quot;&lt;sup&gt;20&lt;/sup&gt;&quot;,&quot;manualOverrideText&quot;:&quot;&quot;},&quot;citationTag&quot;:&quot;MENDELEY_CITATION_v3_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&quot;,&quot;citationItems&quot;:[{&quot;id&quot;:&quot;6f9a8a3c-368b-3e9f-86eb-4bde5cac2479&quot;,&quot;itemData&quot;:{&quot;type&quot;:&quot;article-journal&quot;,&quot;id&quot;:&quot;6f9a8a3c-368b-3e9f-86eb-4bde5cac2479&quot;,&quot;title&quot;:&quot;Prisoners of war — host adaptation and its constraints on virus evolution&quot;,&quot;author&quot;:[{&quot;family&quot;:&quot;Simmonds&quot;,&quot;given&quot;:&quot;Peter&quot;,&quot;parse-names&quot;:false,&quot;dropping-particle&quot;:&quot;&quot;,&quot;non-dropping-particle&quot;:&quot;&quot;},{&quot;family&quot;:&quot;Aiewsakun&quot;,&quot;given&quot;:&quot;Pakorn&quot;,&quot;parse-names&quot;:false,&quot;dropping-particle&quot;:&quot;&quot;,&quot;non-dropping-particle&quot;:&quot;&quot;},{&quot;family&quot;:&quot;Katzourakis&quot;,&quot;given&quot;:&quot;Aris&quot;,&quot;parse-names&quot;:false,&quot;dropping-particle&quot;:&quot;&quot;,&quot;non-dropping-particle&quot;:&quot;&quot;}],&quot;container-title&quot;:&quot;Nature Reviews Microbiology&quot;,&quot;container-title-short&quot;:&quot;Nat Rev Microbiol&quot;,&quot;DOI&quot;:&quot;10.1038/s41579-018-0120-2&quot;,&quot;ISSN&quot;:&quot;17401534&quot;,&quot;PMID&quot;:&quot;30518814&quot;,&quot;issued&quot;:{&quot;date-parts&quot;:[[2019,5,1]]},&quot;page&quot;:&quot;321-328&quot;,&quot;abstract&quot;:&quot;Recent discoveries of contemporary genotypes of hepatitis B virus and parvovirus B19 in ancient human remains demonstrate that little genetic change has occurred in these viruses over 4,500–6,000 years. Endogenous viral elements in host genomes provide separate evidence that viruses similar to many major contemporary groups circulated 100 million years ago or earlier. In this Opinion article, we argue that the extraordinary conservation of virus genome sequences is best explained by a niche-filling model in which fitness optimization is rapidly achieved in their specific hosts. Whereas short-term substitution rates reflect the accumulation of tolerated sequence changes within adapted genomes, longer-term rates increasingly resemble those of their hosts as the evolving niche moulds and effectively imprisons the virus in co-adapted virus–host relationships. Contrastingly, viruses that jump hosts undergo strong and stringent adaptive selection as they maximize their fit to their new niche. This adaptive capability may paradoxically create evolutionary stasis in long-term host relationships. While viruses can evolve and adapt rapidly, their hosts may ultimately shape their longer-term evolution.&quot;,&quot;publisher&quot;:&quot;Nature Publishing Group&quot;,&quot;issue&quot;:&quot;5&quot;,&quot;volume&quot;:&quot;17&quot;},&quot;isTemporary&quot;:false}]},{&quot;citationID&quot;:&quot;MENDELEY_CITATION_7608c98f-9d96-48cc-9ba8-0549921186d1&quot;,&quot;properties&quot;:{&quot;noteIndex&quot;:0},&quot;isEdited&quot;:false,&quot;manualOverride&quot;:{&quot;isManuallyOverridden&quot;:false,&quot;citeprocText&quot;:&quot;&lt;sup&gt;21&lt;/sup&gt;&quot;,&quot;manualOverrideText&quot;:&quot;&quot;},&quot;citationTag&quot;:&quot;MENDELEY_CITATION_v3_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&quot;,&quot;citationItems&quot;:[{&quot;id&quot;:&quot;a1f200f4-16ed-36a6-94c9-895bc869140b&quot;,&quot;itemData&quot;:{&quot;type&quot;:&quot;article-journal&quot;,&quot;id&quot;:&quot;a1f200f4-16ed-36a6-94c9-895bc869140b&quot;,&quot;title&quot;:&quot;Exploring the temporal structure of heterochronous sequences using TempEst (formerly Path-O-Gen).&quot;,&quot;author&quot;:[{&quot;family&quot;:&quot;Rambaut&quot;,&quot;given&quot;:&quot;Andrew&quot;,&quot;parse-names&quot;:false,&quot;dropping-particle&quot;:&quot;&quot;,&quot;non-dropping-particle&quot;:&quot;&quot;},{&quot;family&quot;:&quot;Lam&quot;,&quot;given&quot;:&quot;Tommy T&quot;,&quot;parse-names&quot;:false,&quot;dropping-particle&quot;:&quot;&quot;,&quot;non-dropping-particle&quot;:&quot;&quot;},{&quot;family&quot;:&quot;Max Carvalho&quot;,&quot;given&quot;:&quot;Luiz&quot;,&quot;parse-names&quot;:false,&quot;dropping-particle&quot;:&quot;&quot;,&quot;non-dropping-particle&quot;:&quot;&quot;},{&quot;family&quot;:&quot;Pybus&quot;,&quot;given&quot;:&quot;Oliver G&quot;,&quot;parse-names&quot;:false,&quot;dropping-particle&quot;:&quot;&quot;,&quot;non-dropping-particle&quot;:&quot;&quot;}],&quot;container-title&quot;:&quot;Virus evolution&quot;,&quot;container-title-short&quot;:&quot;Virus Evol&quot;,&quot;DOI&quot;:&quot;10.1093/ve/vew007&quot;,&quot;ISSN&quot;:&quot;2057-1577&quot;,&quot;PMID&quot;:&quot;27774300&quot;,&quot;URL&quot;:&quot;http://www.ncbi.nlm.nih.gov/pubmed/27774300&quot;,&quot;issued&quot;:{&quot;date-parts&quot;:[[2016,1,1]]},&quot;page&quot;:&quot;vew007&quot;,&quot;abstract&quot;:&quot;Gene sequences sampled at different points in time can be used to infer molecular phylogenies on a natural timescale of months or years, provided that the sequences in question undergo measurable amounts of evolutionary change between sampling times. Data sets with this property are termed heterochronous and have become increasingly common in several fields of biology, most notably the molecular epidemiology of rapidly evolving viruses. Here we introduce the cross-platform software tool, TempEst (formerly known as Path-O-Gen), for the visualization and analysis of temporally sampled sequence data. Given a molecular phylogeny and the dates of sampling for each sequence, TempEst uses an interactive regression approach to explore the association between genetic divergence through time and sampling dates. TempEst can be used to (1) assess whether there is sufficient temporal signal in the data to proceed with phylogenetic molecular clock analysis, and (2) identify sequences whose genetic divergence and sampling date are incongruent. Examination of the latter can help identify data quality problems, including errors in data annotation, sample contamination, sequence recombination, or alignment error. We recommend that all users of the molecular clock models implemented in BEAST first check their data using TempEst prior to analysis.&quot;,&quot;publisher&quot;:&quot;Oxford University Press&quot;,&quot;issue&quot;:&quot;1&quot;,&quot;volume&quot;:&quot;2&quot;},&quot;isTemporary&quot;:false}]},{&quot;citationID&quot;:&quot;MENDELEY_CITATION_cce5b486-aa17-4842-9453-d71407e2bd24&quot;,&quot;properties&quot;:{&quot;noteIndex&quot;:0},&quot;isEdited&quot;:false,&quot;manualOverride&quot;:{&quot;isManuallyOverridden&quot;:false,&quot;citeprocText&quot;:&quot;&lt;sup&gt;22&lt;/sup&gt;&quot;,&quot;manualOverrideText&quot;:&quot;&quot;},&quot;citationTag&quot;:&quot;MENDELEY_CITATION_v3_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&quot;,&quot;citationItems&quot;:[{&quot;id&quot;:&quot;483c7f7d-6f17-33ce-b4ce-fad27208c059&quot;,&quot;itemData&quot;:{&quot;type&quot;:&quot;article-journal&quot;,&quot;id&quot;:&quot;483c7f7d-6f17-33ce-b4ce-fad27208c059&quot;,&quot;title&quot;:&quot;Bayesian phylogenetic and phylodynamic data integration using BEAST 1.10&quot;,&quot;author&quot;:[{&quot;family&quot;:&quot;Suchard&quot;,&quot;given&quot;:&quot;Marc A&quot;,&quot;parse-names&quot;:false,&quot;dropping-particle&quot;:&quot;&quot;,&quot;non-dropping-particle&quot;:&quot;&quot;},{&quot;family&quot;:&quot;Lemey&quot;,&quot;given&quot;:&quot;Philippe&quot;,&quot;parse-names&quot;:false,&quot;dropping-particle&quot;:&quot;&quot;,&quot;non-dropping-particle&quot;:&quot;&quot;},{&quot;family&quot;:&quot;Baele&quot;,&quot;given&quot;:&quot;Guy&quot;,&quot;parse-names&quot;:false,&quot;dropping-particle&quot;:&quot;&quot;,&quot;non-dropping-particle&quot;:&quot;&quot;},{&quot;family&quot;:&quot;Ayres&quot;,&quot;given&quot;:&quot;Daniel L&quot;,&quot;parse-names&quot;:false,&quot;dropping-particle&quot;:&quot;&quot;,&quot;non-dropping-particle&quot;:&quot;&quot;},{&quot;family&quot;:&quot;Drummond&quot;,&quot;given&quot;:&quot;Alexei J&quot;,&quot;parse-names&quot;:false,&quot;dropping-particle&quot;:&quot;&quot;,&quot;non-dropping-particle&quot;:&quot;&quot;},{&quot;family&quot;:&quot;Rambaut&quot;,&quot;given&quot;:&quot;Andrew&quot;,&quot;parse-names&quot;:false,&quot;dropping-particle&quot;:&quot;&quot;,&quot;non-dropping-particle&quot;:&quot;&quot;}],&quot;container-title&quot;:&quot;Virus Evolution&quot;,&quot;container-title-short&quot;:&quot;Virus Evol&quot;,&quot;DOI&quot;:&quot;10.1093/ve/vey016&quot;,&quot;ISSN&quot;:&quot;2057-1577&quot;,&quot;PMID&quot;:&quot;29942656&quot;,&quot;issued&quot;:{&quot;date-parts&quot;:[[2018,1,1]]},&quot;abstract&quot;:&quot;The Bayesian Evolutionary Analysis by Sampling Trees (BEAST) software package has become a primary tool for Bayesian phylogenetic and phylodynamic inference from genetic sequence data. BEAST unifies molecular phylogenetic reconstruction with complex discrete and continuous trait evolution, divergence-time dating, and coalescent demographic models in an efficient statistical inference engine using Markov chain Monte Carlo integration. A convenient, cross-platform, graphical user interface allows the flexible construction of complex evolutionary analyses.&quot;,&quot;publisher&quot;:&quot;Oxford University Press (OUP)&quot;,&quot;issue&quot;:&quot;1&quot;,&quot;volume&quot;:&quot;4&quot;},&quot;isTemporary&quot;:false}]},{&quot;citationID&quot;:&quot;MENDELEY_CITATION_25e6ddbc-f52f-4798-96be-742e92eaa7de&quot;,&quot;properties&quot;:{&quot;noteIndex&quot;:0},&quot;isEdited&quot;:false,&quot;manualOverride&quot;:{&quot;isManuallyOverridden&quot;:false,&quot;citeprocText&quot;:&quot;&lt;sup&gt;12&lt;/sup&gt;&quot;,&quot;manualOverrideText&quot;:&quot;&quot;},&quot;citationTag&quot;:&quot;MENDELEY_CITATION_v3_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&quot;,&quot;citationItems&quot;:[{&quot;id&quot;:&quot;1d23e80a-b020-37d0-875f-25114cf7f6d4&quot;,&quot;itemData&quot;:{&quot;type&quot;:&quot;article&quot;,&quot;id&quot;:&quot;1d23e80a-b020-37d0-875f-25114cf7f6d4&quot;,&quot;title&quot;:&quot;Sequencing RNA from old, dried specimens reveals past viromes and properties of long-surviving RNA&quot;,&quot;author&quot;:[{&quot;family&quot;:&quot;Keene&quot;,&quot;given&quot;:&quot;Alexandra H.&quot;,&quot;parse-names&quot;:false,&quot;dropping-particle&quot;:&quot;&quot;,&quot;non-dropping-particle&quot;:&quot;&quot;},{&quot;family&quot;:&quot;Stenglein&quot;,&quot;given&quot;:&quot;Mark D.&quot;,&quot;parse-names&quot;:false,&quot;dropping-particle&quot;:&quot;&quot;,&quot;non-dropping-particle&quot;:&quot;&quot;}],&quot;DOI&quot;:&quot;10.1101/2024.10.03.616531&quot;,&quot;issued&quot;:{&quot;date-parts&quot;:[[2024,10,3]]},&quot;abstract&quot;:&quot;&lt;p&gt; Recovery of virus sequences from old samples provides an opportunity to study virus evolution and reconstruct historic virus-host interactions. Studies of old virus sequences have mainly relied on DNA or on RNA from fixed or frozen samples. The millions of specimens in natural history museums represent a potential treasure trove of old virus sequences, but it is not clear how well RNA survives in old samples. We experimentally assessed the stability of RNA in insects stored dry at room temperature over 72 weeks. Although RNA molecules grew fragmented, RNA yields remained surprisingly constant. RT-qPCR of host and virus RNA showed minimal differences between dried and frozen specimens. To assess RNA survival in much older samples we acquired &lt;italic&gt;Drosophila&lt;/italic&gt; specimens from North American entomological collections. We recovered sequences from known and novel viruses including several coding complete virus genomes from a fly collected in 1908. We found that the virome of &lt;italic&gt;D. melanogaster&lt;/italic&gt; has changed little over the past century. Galbut virus, the most prevalent virus infection in contemporary &lt;italic&gt;D. melanogaster&lt;/italic&gt; , was also the most common in historic samples. Finally, we investigated the genomic and physical features of surviving RNA. RNA that survived was fragmented, chemically damaged, and preferentially double stranded or contained in ribonucleoprotein complexes. This showed that RNA - especially certain types of RNA – can survive in biological specimens over extended periods in the absence of fixation or freezing and confirms the utility of dried specimens to provide a clearer understanding of virus evolution. &lt;/p&gt;&quot;,&quot;container-title-short&quot;:&quot;&quot;},&quot;isTemporary&quot;:false}]},{&quot;citationID&quot;:&quot;MENDELEY_CITATION_331aa8f8-2b94-41de-93af-09abd18c13da&quot;,&quot;properties&quot;:{&quot;noteIndex&quot;:0},&quot;isEdited&quot;:false,&quot;manualOverride&quot;:{&quot;isManuallyOverridden&quot;:false,&quot;citeprocText&quot;:&quot;&lt;sup&gt;23&lt;/sup&gt;&quot;,&quot;manualOverrideText&quot;:&quot;&quot;},&quot;citationTag&quot;:&quot;MENDELEY_CITATION_v3_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&quot;,&quot;citationItems&quot;:[{&quot;id&quot;:&quot;146a7cee-3917-3949-98df-4c4ccd30f5e3&quot;,&quot;itemData&quot;:{&quot;type&quot;:&quot;article-journal&quot;,&quot;id&quot;:&quot;146a7cee-3917-3949-98df-4c4ccd30f5e3&quot;,&quot;title&quot;:&quot;Recent zoonoses caused by influenza A viruses&quot;,&quot;author&quot;:[{&quot;family&quot;:&quot;ALEXANDER&quot;,&quot;given&quot;:&quot;D.J.&quot;,&quot;parse-names&quot;:false,&quot;dropping-particle&quot;:&quot;&quot;,&quot;non-dropping-particle&quot;:&quot;&quot;},{&quot;family&quot;:&quot;BROWN&quot;,&quot;given&quot;:&quot;I.H.&quot;,&quot;parse-names&quot;:false,&quot;dropping-particle&quot;:&quot;&quot;,&quot;non-dropping-particle&quot;:&quot;&quot;}],&quot;container-title&quot;:&quot;Revue Scientifique et Technique de l'OIE&quot;,&quot;DOI&quot;:&quot;10.20506/rst.19.1.1220&quot;,&quot;ISSN&quot;:&quot;0253-1933&quot;,&quot;issued&quot;:{&quot;date-parts&quot;:[[2000,4,1]]},&quot;page&quot;:&quot;197-225&quot;,&quot;issue&quot;:&quot;1&quot;,&quot;volume&quot;:&quot;19&quot;,&quot;container-title-short&quot;:&quot;&quot;},&quot;isTemporary&quot;:false}]},{&quot;citationID&quot;:&quot;MENDELEY_CITATION_dce5898d-1631-490f-ae40-370a26a1973f&quot;,&quot;properties&quot;:{&quot;noteIndex&quot;:0},&quot;isEdited&quot;:false,&quot;manualOverride&quot;:{&quot;isManuallyOverridden&quot;:false,&quot;citeprocText&quot;:&quot;&lt;sup&gt;24&lt;/sup&gt;&quot;,&quot;manualOverrideText&quot;:&quot;&quot;},&quot;citationTag&quot;:&quot;MENDELEY_CITATION_v3_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&quot;,&quot;citationItems&quot;:[{&quot;id&quot;:&quot;3d803541-5ae4-3519-9a8b-7c98a4e2281e&quot;,&quot;itemData&quot;:{&quot;type&quot;:&quot;article-journal&quot;,&quot;id&quot;:&quot;3d803541-5ae4-3519-9a8b-7c98a4e2281e&quot;,&quot;title&quot;:&quot;INBREEDING, CROSS-BREEDING AND STERILITY IN DROSOPHILA&quot;,&quot;author&quot;:[{&quot;family&quot;:&quot;CASTLE&quot;,&quot;given&quot;:&quot;W. E.&quot;,&quot;parse-names&quot;:false,&quot;dropping-particle&quot;:&quot;&quot;,&quot;non-dropping-particle&quot;:&quot;&quot;}],&quot;container-title&quot;:&quot;Science&quot;,&quot;container-title-short&quot;:&quot;Science (1979)&quot;,&quot;DOI&quot;:&quot;10.1126/science.23.578.153&quot;,&quot;ISSN&quot;:&quot;0036-8075&quot;,&quot;issued&quot;:{&quot;date-parts&quot;:[[1906,1,26]]},&quot;page&quot;:&quot;153-153&quot;,&quot;issue&quot;:&quot;578&quot;,&quot;volume&quot;:&quot;23&quot;},&quot;isTemporary&quot;:false}]},{&quot;citationID&quot;:&quot;MENDELEY_CITATION_f8474d76-330b-4151-a6f2-08c5a22d4571&quot;,&quot;properties&quot;:{&quot;noteIndex&quot;:0},&quot;isEdited&quot;:false,&quot;manualOverride&quot;:{&quot;isManuallyOverridden&quot;:false,&quot;citeprocText&quot;:&quot;&lt;sup&gt;25&lt;/sup&gt;&quot;,&quot;manualOverrideText&quot;:&quot;&quot;},&quot;citationTag&quot;:&quot;MENDELEY_CITATION_v3_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&quot;,&quot;citationItems&quot;:[{&quot;id&quot;:&quot;2ace9722-bdff-3214-bfb5-5dca3fafabe0&quot;,&quot;itemData&quot;:{&quot;type&quot;:&quot;article-journal&quot;,&quot;id&quot;:&quot;2ace9722-bdff-3214-bfb5-5dca3fafabe0&quot;,&quot;title&quot;:&quot;Genetic clustering of Borna disease virus natural animal isolates, laboratory and vaccine strains strongly reflects their regional geographical origin&quot;,&quot;author&quot;:[{&quot;family&quot;:&quot;Kolodziejek&quot;,&quot;given&quot;:&quot;Jolanta&quot;,&quot;parse-names&quot;:false,&quot;dropping-particle&quot;:&quot;&quot;,&quot;non-dropping-particle&quot;:&quot;&quot;},{&quot;family&quot;:&quot;Dürrwald&quot;,&quot;given&quot;:&quot;Ralf&quot;,&quot;parse-names&quot;:false,&quot;dropping-particle&quot;:&quot;&quot;,&quot;non-dropping-particle&quot;:&quot;&quot;},{&quot;family&quot;:&quot;Herzog&quot;,&quot;given&quot;:&quot;Sibylle&quot;,&quot;parse-names&quot;:false,&quot;dropping-particle&quot;:&quot;&quot;,&quot;non-dropping-particle&quot;:&quot;&quot;},{&quot;family&quot;:&quot;Ehrensperger&quot;,&quot;given&quot;:&quot;Felix&quot;,&quot;parse-names&quot;:false,&quot;dropping-particle&quot;:&quot;&quot;,&quot;non-dropping-particle&quot;:&quot;&quot;},{&quot;family&quot;:&quot;Lussy&quot;,&quot;given&quot;:&quot;Helga&quot;,&quot;parse-names&quot;:false,&quot;dropping-particle&quot;:&quot;&quot;,&quot;non-dropping-particle&quot;:&quot;&quot;},{&quot;family&quot;:&quot;Nowotny&quot;,&quot;given&quot;:&quot;Norbert&quot;,&quot;parse-names&quot;:false,&quot;dropping-particle&quot;:&quot;&quot;,&quot;non-dropping-particle&quot;:&quot;&quot;}],&quot;container-title&quot;:&quot;Journal of General Virology&quot;,&quot;DOI&quot;:&quot;10.1099/vir.0.80587-0&quot;,&quot;ISSN&quot;:&quot;0022-1317&quot;,&quot;issued&quot;:{&quot;date-parts&quot;:[[2005,2,1]]},&quot;page&quot;:&quot;385-398&quot;,&quot;abstract&quot;:&quot;&lt;p&gt;The aim of this study was to gain more detailed insights into the genetic evolution and variability of Borna disease virus (BDV). Phylogenetic analyses were performed on field viruses originating from naturally infected animals, the BDV vaccine strain ‘Dessau’, four widely used laboratory strains and the novel BDV subtype No/98. Four regions of the BDV genome were analysed: the complete p40, p10 and p24 genes and the 5′-untranslated region of the X/P transcript. BDV isolates from the same geographical area exhibited a clearly higher degree of identity to each other than to BDV isolates from other regions, independent of host species and year of isolation. Five different clusters could be established within endemic areas, corresponding to the geographical regions from which the viruses originated: (i) a Swiss, Austrian and Liechtenstein Rhine valley group, related closely to the geographically bordering Baden-Wurttemberg and Bavaria II group (ii) in the western part of Germany; (iii) a third group, called Bavaria I group, limited in occurrence to Bavaria; (iv) a southern Saxony-Anhalt and bordering northern Saxony group, bound to the territories of these federal states in the eastern part of Germany; and (v) a mixed group, consisting of samples from different areas of Germany; however, these were mainly from the federal states of Thuringia and Lower Saxony. The laboratory strains and the vaccine strain clustered within these groups according to their geographical origins. All field and laboratory strains, as well as the vaccine strain, clearly segregated from the recently described and highly divergent BDV strain No/98, which originated from an area in Austria where Borna disease is not endemic.&lt;/p&gt;&quot;,&quot;issue&quot;:&quot;2&quot;,&quot;volume&quot;:&quot;86&quot;,&quot;container-title-short&quot;:&quot;&quot;},&quot;isTemporary&quot;:false}]},{&quot;citationID&quot;:&quot;MENDELEY_CITATION_25e71ad4-c72a-4353-b6a7-6e0c1804707f&quot;,&quot;properties&quot;:{&quot;noteIndex&quot;:0},&quot;isEdited&quot;:false,&quot;manualOverride&quot;:{&quot;isManuallyOverridden&quot;:false,&quot;citeprocText&quot;:&quot;&lt;sup&gt;12&lt;/sup&gt;&quot;,&quot;manualOverrideText&quot;:&quot;&quot;},&quot;citationTag&quot;:&quot;MENDELEY_CITATION_v3_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&quot;,&quot;citationItems&quot;:[{&quot;id&quot;:&quot;1d23e80a-b020-37d0-875f-25114cf7f6d4&quot;,&quot;itemData&quot;:{&quot;type&quot;:&quot;article&quot;,&quot;id&quot;:&quot;1d23e80a-b020-37d0-875f-25114cf7f6d4&quot;,&quot;title&quot;:&quot;Sequencing RNA from old, dried specimens reveals past viromes and properties of long-surviving RNA&quot;,&quot;author&quot;:[{&quot;family&quot;:&quot;Keene&quot;,&quot;given&quot;:&quot;Alexandra H.&quot;,&quot;parse-names&quot;:false,&quot;dropping-particle&quot;:&quot;&quot;,&quot;non-dropping-particle&quot;:&quot;&quot;},{&quot;family&quot;:&quot;Stenglein&quot;,&quot;given&quot;:&quot;Mark D.&quot;,&quot;parse-names&quot;:false,&quot;dropping-particle&quot;:&quot;&quot;,&quot;non-dropping-particle&quot;:&quot;&quot;}],&quot;DOI&quot;:&quot;10.1101/2024.10.03.616531&quot;,&quot;issued&quot;:{&quot;date-parts&quot;:[[2024,10,3]]},&quot;abstract&quot;:&quot;&lt;p&gt; Recovery of virus sequences from old samples provides an opportunity to study virus evolution and reconstruct historic virus-host interactions. Studies of old virus sequences have mainly relied on DNA or on RNA from fixed or frozen samples. The millions of specimens in natural history museums represent a potential treasure trove of old virus sequences, but it is not clear how well RNA survives in old samples. We experimentally assessed the stability of RNA in insects stored dry at room temperature over 72 weeks. Although RNA molecules grew fragmented, RNA yields remained surprisingly constant. RT-qPCR of host and virus RNA showed minimal differences between dried and frozen specimens. To assess RNA survival in much older samples we acquired &lt;italic&gt;Drosophila&lt;/italic&gt; specimens from North American entomological collections. We recovered sequences from known and novel viruses including several coding complete virus genomes from a fly collected in 1908. We found that the virome of &lt;italic&gt;D. melanogaster&lt;/italic&gt; has changed little over the past century. Galbut virus, the most prevalent virus infection in contemporary &lt;italic&gt;D. melanogaster&lt;/italic&gt; , was also the most common in historic samples. Finally, we investigated the genomic and physical features of surviving RNA. RNA that survived was fragmented, chemically damaged, and preferentially double stranded or contained in ribonucleoprotein complexes. This showed that RNA - especially certain types of RNA – can survive in biological specimens over extended periods in the absence of fixation or freezing and confirms the utility of dried specimens to provide a clearer understanding of virus evolution. &lt;/p&gt;&quot;,&quot;container-title-short&quot;:&quot;&quot;},&quot;isTemporary&quot;:false}]},{&quot;citationID&quot;:&quot;MENDELEY_CITATION_abfe6822-8f8a-4096-8dee-4f5c7010ae2b&quot;,&quot;properties&quot;:{&quot;noteIndex&quot;:0},&quot;isEdited&quot;:false,&quot;manualOverride&quot;:{&quot;isManuallyOverridden&quot;:false,&quot;citeprocText&quot;:&quot;&lt;sup&gt;26,27&lt;/sup&gt;&quot;,&quot;manualOverrideText&quot;:&quot;&quot;},&quot;citationTag&quot;:&quot;MENDELEY_CITATION_v3_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&quot;,&quot;citationItems&quot;:[{&quot;id&quot;:&quot;a9510a52-0751-3d73-bed1-18aa0d1750fc&quot;,&quot;itemData&quot;:{&quot;type&quot;:&quot;article-journal&quot;,&quot;id&quot;:&quot;a9510a52-0751-3d73-bed1-18aa0d1750fc&quot;,&quot;title&quot;:&quot;The possible impact of persistent virus infection on the function of the RNAi machinery in insects: A hypothesis&quot;,&quot;author&quot;:[{&quot;family&quot;:&quot;Swevers&quot;,&quot;given&quot;:&quot;Luc&quot;,&quot;parse-names&quot;:false,&quot;dropping-particle&quot;:&quot;&quot;,&quot;non-dropping-particle&quot;:&quot;&quot;},{&quot;family&quot;:&quot;Broeck&quot;,&quot;given&quot;:&quot;Jozef&quot;,&quot;parse-names&quot;:false,&quot;dropping-particle&quot;:&quot;Vanden&quot;,&quot;non-dropping-particle&quot;:&quot;&quot;},{&quot;family&quot;:&quot;Smagghe&quot;,&quot;given&quot;:&quot;Guy&quot;,&quot;parse-names&quot;:false,&quot;dropping-particle&quot;:&quot;&quot;,&quot;non-dropping-particle&quot;:&quot;&quot;}],&quot;container-title&quot;:&quot;Frontiers in Physiology&quot;,&quot;container-title-short&quot;:&quot;Front Physiol&quot;,&quot;DOI&quot;:&quot;10.3389/fphys.2013.00319&quot;,&quot;ISSN&quot;:&quot;1664042X&quot;,&quot;issued&quot;:{&quot;date-parts&quot;:[[2013]]},&quot;abstract&quot;:&quot;RNAi experiments in insects are characterized by great variability in efficiency; for instance beetles and locusts are very amenable to dsRNA-mediated gene silencing, while other insect groups, most notably lepidopterans, are more refractory to RNAi. Several factors can be forwarded that could affect the efficiency of RNAi, such as the composition and function of the intracellular RNAi machinery, the mechanism of dsRNA uptake, the presence of dsRNA- and siRNA-degrading enzymes and non-specific activation of the innate immune response. In this essay, we investigate the evidence whether persistent infection with RNA viruses could be a major factor that affects the response to exogenous dsRNA in insects. The occurrence of RNA viruses in different insect groups will be discussed, as well as several mechanisms by which viruses could interfere with the process of RNAi. Finally, the impact of RNA virus infection on the design of dsRNA-based insect control strategies will be considered. © 2013 Swevers, Vanden Broeck and Smagghe.&quot;,&quot;volume&quot;:&quot;4 NOV&quot;},&quot;isTemporary&quot;:false},{&quot;id&quot;:&quot;93834699-073b-3786-8744-ccb7aade81a0&quot;,&quot;itemData&quot;:{&quot;type&quot;:&quot;article-journal&quot;,&quot;id&quot;:&quot;93834699-073b-3786-8744-ccb7aade81a0&quot;,&quot;title&quot;:&quot;RNAi and antiviral defense in Drosophila: Setting up a systemic immune response&quot;,&quot;author&quot;:[{&quot;family&quot;:&quot;Karlikow&quot;,&quot;given&quot;:&quot;Margot&quot;,&quot;parse-names&quot;:false,&quot;dropping-particle&quot;:&quot;&quot;,&quot;non-dropping-particle&quot;:&quot;&quot;},{&quot;family&quot;:&quot;Goic&quot;,&quot;given&quot;:&quot;Bertsy&quot;,&quot;parse-names&quot;:false,&quot;dropping-particle&quot;:&quot;&quot;,&quot;non-dropping-particle&quot;:&quot;&quot;},{&quot;family&quot;:&quot;Saleh&quot;,&quot;given&quot;:&quot;Maria Carla&quot;,&quot;parse-names&quot;:false,&quot;dropping-particle&quot;:&quot;&quot;,&quot;non-dropping-particle&quot;:&quot;&quot;}],&quot;container-title&quot;:&quot;Developmental and Comparative Immunology&quot;,&quot;container-title-short&quot;:&quot;Dev Comp Immunol&quot;,&quot;DOI&quot;:&quot;10.1016/j.dci.2013.05.004&quot;,&quot;ISSN&quot;:&quot;0145305X&quot;,&quot;PMID&quot;:&quot;23684730&quot;,&quot;issued&quot;:{&quot;date-parts&quot;:[[2014,1]]},&quot;page&quot;:&quot;85-92&quot;,&quot;abstract&quot;:&quot;RNA interference (RNAi) controls gene expression in eukaryotic cells and thus, cellular homeostasis. In addition, in plants, nematodes and arthropods it is a central antiviral effector mechanism. Antiviral RNAi has been well described as a cell autonomous response, which is triggered by double-stranded RNA (dsRNA) molecules. This dsRNA is the precursor for the silencing of viral RNA in a sequence-specific manner. In plants, systemic antiviral immunity has been demonstrated, however much less is known in animals. Recently, some evidence for a systemic antiviral response in arthropods has come to light. Cell autonomous RNAi may not be sufficient to reach an efficient antiviral response, and the organism might rely on the spread and uptake of an RNAi signal of unknown origin. In this review, we offer a perspective on how RNAi-mediated antiviral immunity could confer systemic protection in insects and we propose directions for future research to understand the mechanism of RNAi-immune signal sorting, spreading and amplification. © 2013 The Authors.&quot;,&quot;issue&quot;:&quot;1&quot;,&quot;volume&quot;:&quot;42&quot;},&quot;isTemporary&quot;:false}]},{&quot;citationID&quot;:&quot;MENDELEY_CITATION_cc8661e0-5f72-4cbd-aacd-c6cf8d5c3274&quot;,&quot;properties&quot;:{&quot;noteIndex&quot;:0},&quot;isEdited&quot;:false,&quot;manualOverride&quot;:{&quot;isManuallyOverridden&quot;:false,&quot;citeprocText&quot;:&quot;&lt;sup&gt;28&lt;/sup&gt;&quot;,&quot;manualOverrideText&quot;:&quot;&quot;},&quot;citationTag&quot;:&quot;MENDELEY_CITATION_v3_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&quot;,&quot;citationItems&quot;:[{&quot;id&quot;:&quot;b3fc73c8-0eab-3232-b8f3-cfb0a2ff8c79&quot;,&quot;itemData&quot;:{&quot;type&quot;:&quot;article-journal&quot;,&quot;id&quot;:&quot;b3fc73c8-0eab-3232-b8f3-cfb0a2ff8c79&quot;,&quot;title&quot;:&quot;RDP: detection of recombination amongst aligned sequences&quot;,&quot;author&quot;:[{&quot;family&quot;:&quot;Martin&quot;,&quot;given&quot;:&quot;Darren&quot;,&quot;parse-names&quot;:false,&quot;dropping-particle&quot;:&quot;&quot;,&quot;non-dropping-particle&quot;:&quot;&quot;},{&quot;family&quot;:&quot;Rybicki&quot;,&quot;given&quot;:&quot;Ed&quot;,&quot;parse-names&quot;:false,&quot;dropping-particle&quot;:&quot;&quot;,&quot;non-dropping-particle&quot;:&quot;&quot;}],&quot;container-title&quot;:&quot;Bioinformatics&quot;,&quot;DOI&quot;:&quot;10.1093/bioinformatics/16.6.562&quot;,&quot;ISSN&quot;:&quot;1367-4811&quot;,&quot;issued&quot;:{&quot;date-parts&quot;:[[2000,6,1]]},&quot;page&quot;:&quot;562-563&quot;,&quot;abstract&quot;:&quot;&lt;p&gt;Summary: Recombination Detection Program (RDP) is a program that applies a pairwise scanning approach to the detection of recombination amongst a group of aligned DNA sequences. The software runs under Windows95 and combines highly automated screening of large numbers of sequences with a highly interactive interface for examining the results of the analyses.&lt;/p&gt;&quot;,&quot;issue&quot;:&quot;6&quot;,&quot;volume&quot;:&quot;16&quot;,&quot;container-title-short&quot;:&quot;&quot;},&quot;isTemporary&quot;:false}]},{&quot;citationID&quot;:&quot;MENDELEY_CITATION_44c77bcc-45cc-41c8-bb87-98a21e4eb127&quot;,&quot;properties&quot;:{&quot;noteIndex&quot;:0},&quot;isEdited&quot;:false,&quot;manualOverride&quot;:{&quot;isManuallyOverridden&quot;:false,&quot;citeprocText&quot;:&quot;&lt;sup&gt;2&lt;/sup&gt;&quot;,&quot;manualOverrideText&quot;:&quot;&quot;},&quot;citationTag&quot;:&quot;MENDELEY_CITATION_v3_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&quot;,&quot;citationItems&quot;:[{&quot;id&quot;:&quot;f8622bcb-eb68-3642-a5a5-51725b314abd&quot;,&quot;itemData&quot;:{&quot;type&quot;:&quot;article-journal&quot;,&quot;id&quot;:&quot;f8622bcb-eb68-3642-a5a5-51725b314abd&quot;,&quot;title&quot;:&quot;RNA virome diversity and Wolbachia infection in individual Drosophila simulans flies.&quot;,&quot;author&quot;:[{&quot;family&quot;:&quot;Ortiz-Baez&quot;,&quot;given&quot;:&quot;Ayda Susana&quot;,&quot;parse-names&quot;:false,&quot;dropping-particle&quot;:&quot;&quot;,&quot;non-dropping-particle&quot;:&quot;&quot;},{&quot;family&quot;:&quot;Shi&quot;,&quot;given&quot;:&quot;Mang&quot;,&quot;parse-names&quot;:false,&quot;dropping-particle&quot;:&quot;&quot;,&quot;non-dropping-particle&quot;:&quot;&quot;},{&quot;family&quot;:&quot;Hoffmann&quot;,&quot;given&quot;:&quot;Ary A&quot;,&quot;parse-names&quot;:false,&quot;dropping-particle&quot;:&quot;&quot;,&quot;non-dropping-particle&quot;:&quot;&quot;},{&quot;family&quot;:&quot;Holmes&quot;,&quot;given&quot;:&quot;Edward C&quot;,&quot;parse-names&quot;:false,&quot;dropping-particle&quot;:&quot;&quot;,&quot;non-dropping-particle&quot;:&quot;&quot;}],&quot;container-title&quot;:&quot;The Journal of general virology&quot;,&quot;container-title-short&quot;:&quot;J Gen Virol&quot;,&quot;DOI&quot;:&quot;10.1099/jgv.0.001639&quot;,&quot;ISSN&quot;:&quot;1465-2099&quot;,&quot;PMID&quot;:&quot;34704919&quot;,&quot;URL&quot;:&quot;http://www.ncbi.nlm.nih.gov/pubmed/34704919&quot;,&quot;issued&quot;:{&quot;date-parts&quot;:[[2021,10]]},&quot;page&quot;:&quot;001639&quot;,&quot;abstract&quot;:&quot;The endosymbiont bacteria of the genus Wolbachia are associated with multiple mutualistic effects on insect biology, including nutritional and antiviral properties. Members of the genus Wolbachia naturally occur in fly species of the genus Drosophila, providing an operational model host for studying how virome composition may be affected by its presence. Drosophila simulans populations can carry a variety of strains of members of the genus Wolbachia, with the wAu strain associated with strong antiviral protection under experimental conditions. We used D. simulans sampled from the Perth Hills, Western Australia, to investigate the potential virus protective effect of the wAu strain of Wolbachia on individual wild-caught flies. Our data revealed no appreciable variation in virus composition and abundance between individuals infected or uninfected with Wolbachia associated with the presence or absence of wAu. However, it remains unclear whether wAu might affect viral infection and host survival by increasing tolerance rather than inducing complete resistance. These data also provide new insights into the natural virome diversity of D. simulans. Despite the small number of individuals sampled, we identified a repertoire of RNA viruses, including nora virus, galbut virus, thika virus and La Jolla virus, that have been identified in other species of the genus Drosophila. Chaq virus-like sequences associated with galbut virus were also detected. In addition, we identified five novel viruses from the families Reoviridae, Tombusviridae, Mitoviridae and Bunyaviridae. Overall, this study highlights the complex interaction between Wolbachia and RNA virus infections and provides a baseline description of the natural virome of D. simulans.&quot;,&quot;publisher&quot;:&quot;Microbiology Society&quot;,&quot;issue&quot;:&quot;10&quot;,&quot;volume&quot;:&quot;102&quot;},&quot;isTemporary&quot;:false}]},{&quot;citationID&quot;:&quot;MENDELEY_CITATION_cb0a39e3-3d6e-48e3-a104-9c387bda6292&quot;,&quot;properties&quot;:{&quot;noteIndex&quot;:0},&quot;isEdited&quot;:false,&quot;manualOverride&quot;:{&quot;isManuallyOverridden&quot;:false,&quot;citeprocText&quot;:&quot;&lt;sup&gt;8&lt;/sup&gt;&quot;,&quot;manualOverrideText&quot;:&quot;&quot;},&quot;citationTag&quot;:&quot;MENDELEY_CITATION_v3_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&quot;,&quot;citationItems&quot;:[{&quot;id&quot;:&quot;7d57fbf7-5c43-3174-a356-1f8f293d2e0b&quot;,&quot;itemData&quot;:{&quot;type&quot;:&quot;article&quot;,&quot;id&quot;:&quot;7d57fbf7-5c43-3174-a356-1f8f293d2e0b&quot;,&quot;title&quot;:&quot;Experimental assessment of 3D-printed traps and chemical attractants for the collection of wild Drosophila melanogaster&quot;,&quot;author&quot;:[{&quot;family&quot;:&quot;Keene-Snickers&quot;,&quot;given&quot;:&quot;Alexandra H&quot;,&quot;parse-names&quot;:false,&quot;dropping-particle&quot;:&quot;&quot;,&quot;non-dropping-particle&quot;:&quot;&quot;},{&quot;family&quot;:&quot;Dunham&quot;,&quot;given&quot;:&quot;Tillie J&quot;,&quot;parse-names&quot;:false,&quot;dropping-particle&quot;:&quot;&quot;,&quot;non-dropping-particle&quot;:&quot;&quot;},{&quot;family&quot;:&quot;Stenglein&quot;,&quot;given&quot;:&quot;Mark D&quot;,&quot;parse-names&quot;:false,&quot;dropping-particle&quot;:&quot;&quot;,&quot;non-dropping-particle&quot;:&quot;&quot;}],&quot;DOI&quot;:&quot;10.1101/2025.01.28.635319&quot;,&quot;issued&quot;:{&quot;date-parts&quot;:[[2025,1,28]]},&quot;abstract&quot;:&quot;&lt;p&gt;Drosophila melanogaster, the common fruit fly, has been instrumental to our understanding of evolution, genetics and disease. There are benefits to studying these flies in the wild, including assessment of their naturally occurring microbiota. To facilitate efforts to catch wild D. melanogaster, we designed two fly traps and evaluated several candidate attractants. The first trap utilized a stable food substrate that can be used to catch live flies to establish new lab colonies. The second trap was designed to be reusable and easy to ship to enable the collection of flies over time from diverse locations. We evaluated several chemical attractants derived from banana and from marula fruit, which is the proposed ancestral food host of D. melanogaster. We found that wild flies were preferentially attracted to banana-based odorants over marula-derived ones. Overall, these traps and attractants represent an inexpensive and simple option for the collection of wild D. melanogaster and related species for sampling or colony establishment.&lt;/p&gt;&quot;,&quot;container-title-short&quot;:&quot;&quot;},&quot;isTemporary&quot;:false}]},{&quot;citationID&quot;:&quot;MENDELEY_CITATION_e631a132-e8d0-45a4-ae60-9dfd4313bd31&quot;,&quot;properties&quot;:{&quot;noteIndex&quot;:0},&quot;isEdited&quot;:false,&quot;manualOverride&quot;:{&quot;isManuallyOverridden&quot;:false,&quot;citeprocText&quot;:&quot;&lt;sup&gt;1&lt;/sup&gt;&quot;,&quot;manualOverrideText&quot;:&quot;&quot;},&quot;citationTag&quot;:&quot;MENDELEY_CITATION_v3_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&quot;,&quot;citationItems&quot;:[{&quot;id&quot;:&quot;c8935d86-722d-3c69-bf11-9bb91a21b73a&quot;,&quot;itemData&quot;:{&quot;type&quot;:&quot;article-journal&quot;,&quot;id&quot;:&quot;c8935d86-722d-3c69-bf11-9bb91a21b73a&quot;,&quot;title&quot;:&quot;Partitiviruses Infecting Drosophila melanogaster and Aedes aegypti Exhibit Efficient Biparental Vertical Transmission&quot;,&quot;author&quot;:[{&quot;family&quot;:&quot;Cross&quot;,&quot;given&quot;:&quot;Shaun T.&quot;,&quot;parse-names&quot;:false,&quot;dropping-particle&quot;:&quot;&quot;,&quot;non-dropping-particle&quot;:&quot;&quot;},{&quot;family&quot;:&quot;Maertens&quot;,&quot;given&quot;:&quot;Bernadette L.&quot;,&quot;parse-names&quot;:false,&quot;dropping-particle&quot;:&quot;&quot;,&quot;non-dropping-particle&quot;:&quot;&quot;},{&quot;family&quot;:&quot;Dunham&quot;,&quot;given&quot;:&quot;Tillie J.&quot;,&quot;parse-names&quot;:false,&quot;dropping-particle&quot;:&quot;&quot;,&quot;non-dropping-particle&quot;:&quot;&quot;},{&quot;family&quot;:&quot;Rodgers&quot;,&quot;given&quot;:&quot;Case P.&quot;,&quot;parse-names&quot;:false,&quot;dropping-particle&quot;:&quot;&quot;,&quot;non-dropping-particle&quot;:&quot;&quot;},{&quot;family&quot;:&quot;Brehm&quot;,&quot;given&quot;:&quot;Ali L.&quot;,&quot;parse-names&quot;:false,&quot;dropping-particle&quot;:&quot;&quot;,&quot;non-dropping-particle&quot;:&quot;&quot;},{&quot;family&quot;:&quot;Miller&quot;,&quot;given&quot;:&quot;Megan R.&quot;,&quot;parse-names&quot;:false,&quot;dropping-particle&quot;:&quot;&quot;,&quot;non-dropping-particle&quot;:&quot;&quot;},{&quot;family&quot;:&quot;Williams&quot;,&quot;given&quot;:&quot;Alissa M.&quot;,&quot;parse-names&quot;:false,&quot;dropping-particle&quot;:&quot;&quot;,&quot;non-dropping-particle&quot;:&quot;&quot;},{&quot;family&quot;:&quot;Foy&quot;,&quot;given&quot;:&quot;Brian D.&quot;,&quot;parse-names&quot;:false,&quot;dropping-particle&quot;:&quot;&quot;,&quot;non-dropping-particle&quot;:&quot;&quot;},{&quot;family&quot;:&quot;Stenglein&quot;,&quot;given&quot;:&quot;Mark D.&quot;,&quot;parse-names&quot;:false,&quot;dropping-particle&quot;:&quot;&quot;,&quot;non-dropping-particle&quot;:&quot;&quot;}],&quot;container-title&quot;:&quot;Journal of Virology&quot;,&quot;container-title-short&quot;:&quot;J Virol&quot;,&quot;editor&quot;:[{&quot;family&quot;:&quot;Pfeiffer&quot;,&quot;given&quot;:&quot;Julie K.&quot;,&quot;parse-names&quot;:false,&quot;dropping-particle&quot;:&quot;&quot;,&quot;non-dropping-particle&quot;:&quot;&quot;}],&quot;DOI&quot;:&quot;10.1128/JVI.01070-20&quot;,&quot;ISSN&quot;:&quot;0022-538X&quot;,&quot;PMID&quot;:&quot;32759315&quot;,&quot;URL&quot;:&quot;https://journals.asm.org/doi/10.1128/JVI.01070-20&quot;,&quot;issued&quot;:{&quot;date-parts&quot;:[[2020,9,29]]},&quot;abstract&quot;:&quot;&lt;p&gt; Galbut virus is a recently discovered partitivirus that is extraordinarily common in wild populations of the model organism &lt;named-content content-type=\&quot;genus-species\&quot;&gt;Drosophila melanogaster&lt;/named-content&gt; . Like for most viruses discovered through metagenomics, most of the basic biological questions about this virus remain unanswered. We found that galbut virus, along with a closely related partitivirus found in &lt;named-content content-type=\&quot;genus-species\&quot;&gt;Aedes aegypti&lt;/named-content&gt; mosquitoes, is transmitted from infected females or males to offspring with ∼100% efficiency and can be maintained in laboratory colonies over years. This efficient transmission mechanism likely underlies the successful spread of these viruses through insect populations. We created &lt;italic&gt;Drosophila&lt;/italic&gt; lines that contained galbut virus as the only virus infection and showed that these flies can be used as a source for experimental infections. This provides insight into how arthropod-infecting partitiviruses may be maintained in nature and sets the stage for exploration of their biology and potential utility. &lt;/p&gt;&quot;,&quot;publisher&quot;:&quot;American Society for Microbiology&quot;,&quot;issue&quot;:&quot;10&quot;,&quot;volume&quot;:&quot;94&quot;},&quot;isTemporary&quot;:false}]},{&quot;citationID&quot;:&quot;MENDELEY_CITATION_b24b6f01-b8b8-42d4-bd1d-ded579df91f8&quot;,&quot;properties&quot;:{&quot;noteIndex&quot;:0},&quot;isEdited&quot;:false,&quot;manualOverride&quot;:{&quot;isManuallyOverridden&quot;:false,&quot;citeprocText&quot;:&quot;&lt;sup&gt;29&lt;/sup&gt;&quot;,&quot;manualOverrideText&quot;:&quot;&quot;},&quot;citationTag&quot;:&quot;MENDELEY_CITATION_v3_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&quot;,&quot;citationItems&quot;:[{&quot;id&quot;:&quot;78f7a408-d70e-3b88-bab3-cdc926044a7f&quot;,&quot;itemData&quot;:{&quot;type&quot;:&quot;article-journal&quot;,&quot;id&quot;:&quot;78f7a408-d70e-3b88-bab3-cdc926044a7f&quot;,&quot;title&quot;:&quot;A Polymorphism in the Processing Body Component Ge-1 Controls Resistance to a Naturally Occurring Rhabdovirus in Drosophila.&quot;,&quot;author&quot;:[{&quot;family&quot;:&quot;Cao&quot;,&quot;given&quot;:&quot;Chuan&quot;,&quot;parse-names&quot;:false,&quot;dropping-particle&quot;:&quot;&quot;,&quot;non-dropping-particle&quot;:&quot;&quot;},{&quot;family&quot;:&quot;Magwire&quot;,&quot;given&quot;:&quot;Michael M&quot;,&quot;parse-names&quot;:false,&quot;dropping-particle&quot;:&quot;&quot;,&quot;non-dropping-particle&quot;:&quot;&quot;},{&quot;family&quot;:&quot;Bayer&quot;,&quot;given&quot;:&quot;Florian&quot;,&quot;parse-names&quot;:false,&quot;dropping-particle&quot;:&quot;&quot;,&quot;non-dropping-particle&quot;:&quot;&quot;},{&quot;family&quot;:&quot;Jiggins&quot;,&quot;given&quot;:&quot;Francis M&quot;,&quot;parse-names&quot;:false,&quot;dropping-particle&quot;:&quot;&quot;,&quot;non-dropping-particle&quot;:&quot;&quot;}],&quot;container-title&quot;:&quot;PLoS pathogens&quot;,&quot;container-title-short&quot;:&quot;PLoS Pathog&quot;,&quot;DOI&quot;:&quot;10.1371/journal.ppat.1005387&quot;,&quot;ISSN&quot;:&quot;1553-7374&quot;,&quot;PMID&quot;:&quot;26799957&quot;,&quot;URL&quot;:&quot;http://www.ncbi.nlm.nih.gov/pubmed/26799957&quot;,&quot;issued&quot;:{&quot;date-parts&quot;:[[2016,1]]},&quot;page&quot;:&quot;e1005387&quot;,&quot;abstract&quot;:&quot;Hosts encounter an ever-changing array of pathogens, so there is continual selection for novel ways to resist infection. A powerful way to understand how hosts evolve resistance is to identify the genes that cause variation in susceptibility to infection. Using high-resolution genetic mapping we have identified a naturally occurring polymorphism in a gene called Ge-1 that makes Drosophila melanogaster highly resistant to its natural pathogen Drosophila melanogaster sigma virus (DMelSV). By modifying the sequence of the gene in transgenic flies, we identified a 26 amino acid deletion in the serine-rich linker region of Ge-1 that is causing the resistance. Knocking down the expression of the susceptible allele leads to a decrease in viral titre in infected flies, indicating that Ge-1 is an existing restriction factor whose antiviral effects have been increased by the deletion. Ge-1 plays a central role in RNA degradation and the formation of processing bodies (P bodies). A key effector in antiviral immunity, the RNAi induced silencing complex (RISC), localises to P bodies, but we found that Ge-1-based resistance is not dependent on the small interfering RNA (siRNA) pathway. However, we found that Decapping protein 1 (DCP1) protects flies against sigma virus. This protein interacts with Ge-1 and commits mRNA for degradation by removing the 5' cap, suggesting that resistance may rely on this RNA degradation pathway. The serine-rich linker domain of Ge-1 has experienced strong selection during the evolution of Drosophila, suggesting that this gene may be under long-term selection by viruses. These findings demonstrate that studying naturally occurring polymorphisms that increase resistance to infections enables us to identify novel forms of antiviral defence, and support a pattern of major effect polymorphisms controlling resistance to viruses in Drosophila.&quot;,&quot;publisher&quot;:&quot;Public Library of Science&quot;,&quot;issue&quot;:&quot;1&quot;,&quot;volume&quot;:&quot;12&quot;},&quot;isTemporary&quot;:false}]},{&quot;citationID&quot;:&quot;MENDELEY_CITATION_599b0dce-0de0-465e-8c3a-35ba7e85a1c2&quot;,&quot;properties&quot;:{&quot;noteIndex&quot;:0},&quot;isEdited&quot;:false,&quot;manualOverride&quot;:{&quot;isManuallyOverridden&quot;:false,&quot;citeprocText&quot;:&quot;&lt;sup&gt;12&lt;/sup&gt;&quot;,&quot;manualOverrideText&quot;:&quot;&quot;},&quot;citationTag&quot;:&quot;MENDELEY_CITATION_v3_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&quot;,&quot;citationItems&quot;:[{&quot;id&quot;:&quot;1d23e80a-b020-37d0-875f-25114cf7f6d4&quot;,&quot;itemData&quot;:{&quot;type&quot;:&quot;article&quot;,&quot;id&quot;:&quot;1d23e80a-b020-37d0-875f-25114cf7f6d4&quot;,&quot;title&quot;:&quot;Sequencing RNA from old, dried specimens reveals past viromes and properties of long-surviving RNA&quot;,&quot;author&quot;:[{&quot;family&quot;:&quot;Keene&quot;,&quot;given&quot;:&quot;Alexandra H.&quot;,&quot;parse-names&quot;:false,&quot;dropping-particle&quot;:&quot;&quot;,&quot;non-dropping-particle&quot;:&quot;&quot;},{&quot;family&quot;:&quot;Stenglein&quot;,&quot;given&quot;:&quot;Mark D.&quot;,&quot;parse-names&quot;:false,&quot;dropping-particle&quot;:&quot;&quot;,&quot;non-dropping-particle&quot;:&quot;&quot;}],&quot;DOI&quot;:&quot;10.1101/2024.10.03.616531&quot;,&quot;issued&quot;:{&quot;date-parts&quot;:[[2024,10,3]]},&quot;abstract&quot;:&quot;&lt;p&gt; Recovery of virus sequences from old samples provides an opportunity to study virus evolution and reconstruct historic virus-host interactions. Studies of old virus sequences have mainly relied on DNA or on RNA from fixed or frozen samples. The millions of specimens in natural history museums represent a potential treasure trove of old virus sequences, but it is not clear how well RNA survives in old samples. We experimentally assessed the stability of RNA in insects stored dry at room temperature over 72 weeks. Although RNA molecules grew fragmented, RNA yields remained surprisingly constant. RT-qPCR of host and virus RNA showed minimal differences between dried and frozen specimens. To assess RNA survival in much older samples we acquired &lt;italic&gt;Drosophila&lt;/italic&gt; specimens from North American entomological collections. We recovered sequences from known and novel viruses including several coding complete virus genomes from a fly collected in 1908. We found that the virome of &lt;italic&gt;D. melanogaster&lt;/italic&gt; has changed little over the past century. Galbut virus, the most prevalent virus infection in contemporary &lt;italic&gt;D. melanogaster&lt;/italic&gt; , was also the most common in historic samples. Finally, we investigated the genomic and physical features of surviving RNA. RNA that survived was fragmented, chemically damaged, and preferentially double stranded or contained in ribonucleoprotein complexes. This showed that RNA - especially certain types of RNA – can survive in biological specimens over extended periods in the absence of fixation or freezing and confirms the utility of dried specimens to provide a clearer understanding of virus evolution. &lt;/p&gt;&quot;,&quot;container-title-short&quot;:&quot;&quot;},&quot;isTemporary&quot;:false}]},{&quot;citationID&quot;:&quot;MENDELEY_CITATION_97968095-c30d-40d5-8c03-53c2a1e1f8bf&quot;,&quot;properties&quot;:{&quot;noteIndex&quot;:0},&quot;isEdited&quot;:false,&quot;manualOverride&quot;:{&quot;isManuallyOverridden&quot;:false,&quot;citeprocText&quot;:&quot;&lt;sup&gt;30&lt;/sup&gt;&quot;,&quot;manualOverrideText&quot;:&quot;&quot;},&quot;citationTag&quot;:&quot;MENDELEY_CITATION_v3_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&quot;,&quot;citationItems&quot;:[{&quot;id&quot;:&quot;dd0017c1-eb67-376b-934a-fbca47018b7a&quot;,&quot;itemData&quot;:{&quot;type&quot;:&quot;article-journal&quot;,&quot;id&quot;:&quot;dd0017c1-eb67-376b-934a-fbca47018b7a&quot;,&quot;title&quot;:&quot;Cutadapt Removes Adapter Sequences From High-Throughput Sequencing Reads&quot;,&quot;author&quot;:[{&quot;family&quot;:&quot;Martin&quot;,&quot;given&quot;:&quot;Marcel&quot;,&quot;parse-names&quot;:false,&quot;dropping-particle&quot;:&quot;&quot;,&quot;non-dropping-particle&quot;:&quot;&quot;}],&quot;container-title&quot;:&quot;EMBnet.journal&quot;,&quot;container-title-short&quot;:&quot;EMBnet J&quot;,&quot;URL&quot;:&quot;http://www-huber.embl.de/users/an-&quot;,&quot;issued&quot;:{&quot;date-parts&quot;:[[2011]]},&quot;page&quot;:&quot;10-12&quot;,&quot;issue&quot;:&quot;1&quot;,&quot;volume&quot;:&quot;17&quot;},&quot;isTemporary&quot;:false}]},{&quot;citationID&quot;:&quot;MENDELEY_CITATION_f0793638-2056-43e4-9859-550c2699ee1f&quot;,&quot;properties&quot;:{&quot;noteIndex&quot;:0},&quot;isEdited&quot;:false,&quot;manualOverride&quot;:{&quot;isManuallyOverridden&quot;:false,&quot;citeprocText&quot;:&quot;&lt;sup&gt;31&lt;/sup&gt;&quot;,&quot;manualOverrideText&quot;:&quot;&quot;},&quot;citationTag&quot;:&quot;MENDELEY_CITATION_v3_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&quot;,&quot;citationItems&quot;:[{&quot;id&quot;:&quot;65e15226-7d99-3dfb-9a8b-8f7ead634a09&quot;,&quot;itemData&quot;:{&quot;type&quot;:&quot;webpage&quot;,&quot;id&quot;:&quot;65e15226-7d99-3dfb-9a8b-8f7ead634a09&quot;,&quot;title&quot;:&quot;FastQC: a quality control tool for high throughput sequence data&quot;,&quot;author&quot;:[{&quot;family&quot;:&quot;Andrews&quot;,&quot;given&quot;:&quot;Simon&quot;,&quot;parse-names&quot;:false,&quot;dropping-particle&quot;:&quot;&quot;,&quot;non-dropping-particle&quot;:&quot;&quot;},{&quot;family&quot;:&quot;Krueger&quot;,&quot;given&quot;:&quot;Felix&quot;,&quot;parse-names&quot;:false,&quot;dropping-particle&quot;:&quot;&quot;,&quot;non-dropping-particle&quot;:&quot;&quot;},{&quot;family&quot;:&quot;Segonds-Pichon&quot;,&quot;given&quot;:&quot;Anne&quot;,&quot;parse-names&quot;:false,&quot;dropping-particle&quot;:&quot;&quot;,&quot;non-dropping-particle&quot;:&quot;&quot;},{&quot;family&quot;:&quot;Biggins&quot;,&quot;given&quot;:&quot;Laura&quot;,&quot;parse-names&quot;:false,&quot;dropping-particle&quot;:&quot;&quot;,&quot;non-dropping-particle&quot;:&quot;&quot;},{&quot;family&quot;:&quot;Krueger&quot;,&quot;given&quot;:&quot;Christel&quot;,&quot;parse-names&quot;:false,&quot;dropping-particle&quot;:&quot;&quot;,&quot;non-dropping-particle&quot;:&quot;&quot;},{&quot;family&quot;:&quot;Wingett&quot;,&quot;given&quot;:&quot;Steven&quot;,&quot;parse-names&quot;:false,&quot;dropping-particle&quot;:&quot;&quot;,&quot;non-dropping-particle&quot;:&quot;&quot;}],&quot;URL&quot;:&quot;https://qubeshub.org/resources/fastqc&quot;,&quot;issued&quot;:{&quot;date-parts&quot;:[[2012,1]]},&quot;container-title-short&quot;:&quot;&quot;},&quot;isTemporary&quot;:false}]},{&quot;citationID&quot;:&quot;MENDELEY_CITATION_a16c6dcd-6962-4523-b44d-da246be9b6df&quot;,&quot;properties&quot;:{&quot;noteIndex&quot;:0},&quot;isEdited&quot;:false,&quot;manualOverride&quot;:{&quot;isManuallyOverridden&quot;:false,&quot;citeprocText&quot;:&quot;&lt;sup&gt;32&lt;/sup&gt;&quot;,&quot;manualOverrideText&quot;:&quot;&quot;},&quot;citationTag&quot;:&quot;MENDELEY_CITATION_v3_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&quot;,&quot;citationItems&quot;:[{&quot;id&quot;:&quot;063eb81f-b36a-3e0e-9acc-5671bbbdfeca&quot;,&quot;itemData&quot;:{&quot;type&quot;:&quot;article-journal&quot;,&quot;id&quot;:&quot;063eb81f-b36a-3e0e-9acc-5671bbbdfeca&quot;,&quot;title&quot;:&quot;Fast gapped-read alignment with Bowtie 2&quot;,&quot;author&quot;:[{&quot;family&quot;:&quot;Langmead&quot;,&quot;given&quot;:&quot;Ben&quot;,&quot;parse-names&quot;:false,&quot;dropping-particle&quot;:&quot;&quot;,&quot;non-dropping-particle&quot;:&quot;&quot;},{&quot;family&quot;:&quot;Salzberg&quot;,&quot;given&quot;:&quot;Steven L.&quot;,&quot;parse-names&quot;:false,&quot;dropping-particle&quot;:&quot;&quot;,&quot;non-dropping-particle&quot;:&quot;&quot;}],&quot;container-title&quot;:&quot;Nature Methods&quot;,&quot;container-title-short&quot;:&quot;Nat Methods&quot;,&quot;DOI&quot;:&quot;10.1038/nmeth.1923&quot;,&quot;ISSN&quot;:&quot;15487091&quot;,&quot;PMID&quot;:&quot;22388286&quot;,&quot;issued&quot;:{&quot;date-parts&quot;:[[2012,4]]},&quot;page&quot;:&quot;357-359&quot;,&quot;abstract&quot;:&quot;As the rate of sequencing increases, greater throughput is demanded from read aligners. The full-text minute index is often used to make alignment very fast and memory-efficient, but the approach is ill-suited to finding longer, gapped alignments. Bowtie 2 combines the strengths of the full-text minute index with the flexibility and speed of hardware-accelerated dynamic programming algorithms to achieve a combination of high speed, sensitivity and accuracy. © 2012 Nature America, Inc. All rights reserved.&quot;,&quot;issue&quot;:&quot;4&quot;,&quot;volume&quot;:&quot;9&quot;},&quot;isTemporary&quot;:false}]},{&quot;citationID&quot;:&quot;MENDELEY_CITATION_9a898562-6e42-4cb0-82a3-c7afbf561c46&quot;,&quot;properties&quot;:{&quot;noteIndex&quot;:0},&quot;isEdited&quot;:false,&quot;manualOverride&quot;:{&quot;isManuallyOverridden&quot;:false,&quot;citeprocText&quot;:&quot;&lt;sup&gt;33&lt;/sup&gt;&quot;,&quot;manualOverrideText&quot;:&quot;&quot;},&quot;citationTag&quot;:&quot;MENDELEY_CITATION_v3_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&quot;,&quot;citationItems&quot;:[{&quot;id&quot;:&quot;6251de9f-451d-367e-82d5-db01cc6c3e16&quot;,&quot;itemData&quot;:{&quot;type&quot;:&quot;article-journal&quot;,&quot;id&quot;:&quot;6251de9f-451d-367e-82d5-db01cc6c3e16&quot;,&quot;title&quot;:&quot;Using SPAdes De Novo Assembler&quot;,&quot;author&quot;:[{&quot;family&quot;:&quot;Prjibelski&quot;,&quot;given&quot;:&quot;Andrey&quot;,&quot;parse-names&quot;:false,&quot;dropping-particle&quot;:&quot;&quot;,&quot;non-dropping-particle&quot;:&quot;&quot;},{&quot;family&quot;:&quot;Antipov&quot;,&quot;given&quot;:&quot;Dmitry&quot;,&quot;parse-names&quot;:false,&quot;dropping-particle&quot;:&quot;&quot;,&quot;non-dropping-particle&quot;:&quot;&quot;},{&quot;family&quot;:&quot;Meleshko&quot;,&quot;given&quot;:&quot;Dmitry&quot;,&quot;parse-names&quot;:false,&quot;dropping-particle&quot;:&quot;&quot;,&quot;non-dropping-particle&quot;:&quot;&quot;},{&quot;family&quot;:&quot;Lapidus&quot;,&quot;given&quot;:&quot;Alla&quot;,&quot;parse-names&quot;:false,&quot;dropping-particle&quot;:&quot;&quot;,&quot;non-dropping-particle&quot;:&quot;&quot;},{&quot;family&quot;:&quot;Korobeynikov&quot;,&quot;given&quot;:&quot;Anton&quot;,&quot;parse-names&quot;:false,&quot;dropping-particle&quot;:&quot;&quot;,&quot;non-dropping-particle&quot;:&quot;&quot;}],&quot;container-title&quot;:&quot;Current Protocols in Bioinformatics&quot;,&quot;container-title-short&quot;:&quot;Curr Protoc Bioinformatics&quot;,&quot;DOI&quot;:&quot;10.1002/cpbi.102&quot;,&quot;ISSN&quot;:&quot;1934-3396&quot;,&quot;URL&quot;:&quot;https://currentprotocols.onlinelibrary.wiley.com/doi/10.1002/cpbi.102&quot;,&quot;issued&quot;:{&quot;date-parts&quot;:[[2020,6,19]]},&quot;page&quot;:&quot;e102&quot;,&quot;abstract&quot;:&quot;&lt;p&gt;SPAdes—St. Petersburg genome Assembler—was originally developed for de novo assembly of genome sequencing data produced for cultivated microbial isolates and for single‐cell genomic DNA sequencing. With time, the functionality of SPAdes was extended to enable assembly of IonTorrent data, as well as hybrid assembly from short and long reads (PacBio and Oxford Nanopore). In this article we present protocols for five different assembly pipelines that comprise the SPAdes package and that are used for assembly of metagenomes and transcriptomes as well as assembly of putative plasmids and biosynthetic gene clusters from whole‐genome sequencing and metagenomic datasets. In addition, we present guidelines for understanding results with use cases for each pipeline, and several additional support protocols that help in using SPAdes properly. © 2020 Wiley Periodicals LLC.&lt;/p&gt;&quot;,&quot;issue&quot;:&quot;1&quot;,&quot;volume&quot;:&quot;70&quot;},&quot;isTemporary&quot;:false}]},{&quot;citationID&quot;:&quot;MENDELEY_CITATION_3b47420f-e043-4d83-b11d-7462f297ca75&quot;,&quot;properties&quot;:{&quot;noteIndex&quot;:0},&quot;isEdited&quot;:false,&quot;manualOverride&quot;:{&quot;isManuallyOverridden&quot;:false,&quot;citeprocText&quot;:&quot;&lt;sup&gt;34&lt;/sup&gt;&quot;,&quot;manualOverrideText&quot;:&quot;&quot;},&quot;citationTag&quot;:&quot;MENDELEY_CITATION_v3_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&quot;,&quot;citationItems&quot;:[{&quot;id&quot;:&quot;4a1018f7-b1dc-3a49-a334-d329ed0331fc&quot;,&quot;itemData&quot;:{&quot;type&quot;:&quot;article-journal&quot;,&quot;id&quot;:&quot;4a1018f7-b1dc-3a49-a334-d329ed0331fc&quot;,&quot;title&quot;:&quot;Fast and accurate long-read alignment with Burrows-Wheeler transform&quot;,&quot;author&quot;:[{&quot;family&quot;:&quot;Li&quot;,&quot;given&quot;:&quot;Heng&quot;,&quot;parse-names&quot;:false,&quot;dropping-particle&quot;:&quot;&quot;,&quot;non-dropping-particle&quot;:&quot;&quot;},{&quot;family&quot;:&quot;Durbin&quot;,&quot;given&quot;:&quot;Richard&quot;,&quot;parse-names&quot;:false,&quot;dropping-particle&quot;:&quot;&quot;,&quot;non-dropping-particle&quot;:&quot;&quot;}],&quot;container-title&quot;:&quot;Bioinformatics&quot;,&quot;DOI&quot;:&quot;10.1093/bioinformatics/btp698&quot;,&quot;ISSN&quot;:&quot;13674803&quot;,&quot;PMID&quot;:&quot;20080505&quot;,&quot;issued&quot;:{&quot;date-parts&quot;:[[2010,1,15]]},&quot;page&quot;:&quot;589-595&quot;,&quot;abstract&quot;:&quot;Motivation: Many programs for aligning short sequencing reads to a reference genome have been developed in the last 2 years. Most of them are very efficient for short reads but inefficient or not applicable for reads &gt;200 bp because the algorithms are heavily and specifically tuned for short queries with low sequencing error rate. However, some sequencing platforms already produce longer reads and others are expected to become available soon. For longer reads, hashingbased software such as BLAT and SSAHA2 remain the only choices. Nonetheless, these methods are substantially slower than short-read aligners in terms of aligned bases per unit time. Results: We designed and implemented a new algorithm, Burrows-Wheeler Aligner's Smith-Waterman Alignment (BWA-SW), to align long sequences up to 1Mb against a large sequence database (e.g. the human genome) with a few gigabytes of memory. The algorithm is as accurate as SSAHA2, more accurate than BLAT, and is several to tens of times faster than both. Availability: http://bio-bwa.sourceforge.net. Contact: rd@sanger.ac.uk © The Author(s) 2010. Published by Oxford University Press.&quot;,&quot;issue&quot;:&quot;5&quot;,&quot;volume&quot;:&quot;26&quot;,&quot;container-title-short&quot;:&quot;&quot;},&quot;isTemporary&quot;:false}]},{&quot;citationID&quot;:&quot;MENDELEY_CITATION_e5fc07a8-3159-4160-a832-619d123848ec&quot;,&quot;properties&quot;:{&quot;noteIndex&quot;:0},&quot;isEdited&quot;:false,&quot;manualOverride&quot;:{&quot;isManuallyOverridden&quot;:false,&quot;citeprocText&quot;:&quot;&lt;sup&gt;12&lt;/sup&gt;&quot;,&quot;manualOverrideText&quot;:&quot;&quot;},&quot;citationTag&quot;:&quot;MENDELEY_CITATION_v3_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&quot;,&quot;citationItems&quot;:[{&quot;id&quot;:&quot;1d23e80a-b020-37d0-875f-25114cf7f6d4&quot;,&quot;itemData&quot;:{&quot;type&quot;:&quot;article&quot;,&quot;id&quot;:&quot;1d23e80a-b020-37d0-875f-25114cf7f6d4&quot;,&quot;title&quot;:&quot;Sequencing RNA from old, dried specimens reveals past viromes and properties of long-surviving RNA&quot;,&quot;author&quot;:[{&quot;family&quot;:&quot;Keene&quot;,&quot;given&quot;:&quot;Alexandra H.&quot;,&quot;parse-names&quot;:false,&quot;dropping-particle&quot;:&quot;&quot;,&quot;non-dropping-particle&quot;:&quot;&quot;},{&quot;family&quot;:&quot;Stenglein&quot;,&quot;given&quot;:&quot;Mark D.&quot;,&quot;parse-names&quot;:false,&quot;dropping-particle&quot;:&quot;&quot;,&quot;non-dropping-particle&quot;:&quot;&quot;}],&quot;DOI&quot;:&quot;10.1101/2024.10.03.616531&quot;,&quot;issued&quot;:{&quot;date-parts&quot;:[[2024,10,3]]},&quot;abstract&quot;:&quot;&lt;p&gt; Recovery of virus sequences from old samples provides an opportunity to study virus evolution and reconstruct historic virus-host interactions. Studies of old virus sequences have mainly relied on DNA or on RNA from fixed or frozen samples. The millions of specimens in natural history museums represent a potential treasure trove of old virus sequences, but it is not clear how well RNA survives in old samples. We experimentally assessed the stability of RNA in insects stored dry at room temperature over 72 weeks. Although RNA molecules grew fragmented, RNA yields remained surprisingly constant. RT-qPCR of host and virus RNA showed minimal differences between dried and frozen specimens. To assess RNA survival in much older samples we acquired &lt;italic&gt;Drosophila&lt;/italic&gt; specimens from North American entomological collections. We recovered sequences from known and novel viruses including several coding complete virus genomes from a fly collected in 1908. We found that the virome of &lt;italic&gt;D. melanogaster&lt;/italic&gt; has changed little over the past century. Galbut virus, the most prevalent virus infection in contemporary &lt;italic&gt;D. melanogaster&lt;/italic&gt; , was also the most common in historic samples. Finally, we investigated the genomic and physical features of surviving RNA. RNA that survived was fragmented, chemically damaged, and preferentially double stranded or contained in ribonucleoprotein complexes. This showed that RNA - especially certain types of RNA – can survive in biological specimens over extended periods in the absence of fixation or freezing and confirms the utility of dried specimens to provide a clearer understanding of virus evolution. &lt;/p&gt;&quot;,&quot;container-title-short&quot;:&quot;&quot;},&quot;isTemporary&quot;:false}]},{&quot;citationID&quot;:&quot;MENDELEY_CITATION_3e6f45e4-9112-4744-bc8b-3fd00cd2071c&quot;,&quot;properties&quot;:{&quot;noteIndex&quot;:0},&quot;isEdited&quot;:false,&quot;manualOverride&quot;:{&quot;isManuallyOverridden&quot;:false,&quot;citeprocText&quot;:&quot;&lt;sup&gt;35&lt;/sup&gt;&quot;,&quot;manualOverrideText&quot;:&quot;&quot;},&quot;citationTag&quot;:&quot;MENDELEY_CITATION_v3_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&quot;,&quot;citationItems&quot;:[{&quot;id&quot;:&quot;4fce7ec2-200b-33de-aeed-8ff23a73d62c&quot;,&quot;itemData&quot;:{&quot;type&quot;:&quot;article-journal&quot;,&quot;id&quot;:&quot;4fce7ec2-200b-33de-aeed-8ff23a73d62c&quot;,&quot;title&quot;:&quot;MAFFT multiple sequence alignment software version 7: Improvements in performance and usability&quot;,&quot;author&quot;:[{&quot;family&quot;:&quot;Katoh&quot;,&quot;given&quot;:&quot;Kazutaka&quot;,&quot;parse-names&quot;:false,&quot;dropping-particle&quot;:&quot;&quot;,&quot;non-dropping-particle&quot;:&quot;&quot;},{&quot;family&quot;:&quot;Standley&quot;,&quot;given&quot;:&quot;Daron M.&quot;,&quot;parse-names&quot;:false,&quot;dropping-particle&quot;:&quot;&quot;,&quot;non-dropping-particle&quot;:&quot;&quot;}],&quot;container-title&quot;:&quot;Molecular Biology and Evolution&quot;,&quot;container-title-short&quot;:&quot;Mol Biol Evol&quot;,&quot;DOI&quot;:&quot;10.1093/molbev/mst010&quot;,&quot;ISSN&quot;:&quot;07374038&quot;,&quot;PMID&quot;:&quot;23329690&quot;,&quot;issued&quot;:{&quot;date-parts&quot;:[[2013,4]]},&quot;page&quot;:&quot;772-780&quot;,&quot;abstract&quot;:&quot;We report a major update of the MAFFT multiple sequence alignment program. This version has several new features, including options for adding unaligned sequences into an existing alignment, adjustment of direction in nucleotide alignment, constrained alignment and parallel processing, which were implemented after the previous major update. This report shows actual examples to explain how these features work, alone and in combination. Some examples incorrectly aligned by MAFFT are also shown to clarify its limitations. We discuss how to avoid misalignments, and our ongoing efforts to overcome such limitations. © 2013 The Author 2013. Published by Oxford University Press on behalf of the Society for Molecular Biology and Evolution.&quot;,&quot;issue&quot;:&quot;4&quot;,&quot;volume&quot;:&quot;30&quot;},&quot;isTemporary&quot;:false}]},{&quot;citationID&quot;:&quot;MENDELEY_CITATION_fa3e6d56-c239-4732-8697-6f9ae7ec2334&quot;,&quot;properties&quot;:{&quot;noteIndex&quot;:0},&quot;isEdited&quot;:false,&quot;manualOverride&quot;:{&quot;isManuallyOverridden&quot;:false,&quot;citeprocText&quot;:&quot;&lt;sup&gt;36&lt;/sup&gt;&quot;,&quot;manualOverrideText&quot;:&quot;&quot;},&quot;citationTag&quot;:&quot;MENDELEY_CITATION_v3_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&quot;,&quot;citationItems&quot;:[{&quot;id&quot;:&quot;c31e9454-39ac-30f2-b711-7c5a8372a294&quot;,&quot;itemData&quot;:{&quot;type&quot;:&quot;article-journal&quot;,&quot;id&quot;:&quot;c31e9454-39ac-30f2-b711-7c5a8372a294&quot;,&quot;title&quot;:&quot;IQ-TREE: A fast and effective stochastic algorithm for estimating maximum-likelihood phylogenies&quot;,&quot;author&quot;:[{&quot;family&quot;:&quot;Nguyen&quot;,&quot;given&quot;:&quot;Lam Tung&quot;,&quot;parse-names&quot;:false,&quot;dropping-particle&quot;:&quot;&quot;,&quot;non-dropping-particle&quot;:&quot;&quot;},{&quot;family&quot;:&quot;Schmidt&quot;,&quot;given&quot;:&quot;Heiko A.&quot;,&quot;parse-names&quot;:false,&quot;dropping-particle&quot;:&quot;&quot;,&quot;non-dropping-particle&quot;:&quot;&quot;},{&quot;family&quot;:&quot;Haeseler&quot;,&quot;given&quot;:&quot;Arndt&quot;,&quot;parse-names&quot;:false,&quot;dropping-particle&quot;:&quot;&quot;,&quot;non-dropping-particle&quot;:&quot;Von&quot;},{&quot;family&quot;:&quot;Minh&quot;,&quot;given&quot;:&quot;Bui Quang&quot;,&quot;parse-names&quot;:false,&quot;dropping-particle&quot;:&quot;&quot;,&quot;non-dropping-particle&quot;:&quot;&quot;}],&quot;container-title&quot;:&quot;Molecular Biology and Evolution&quot;,&quot;container-title-short&quot;:&quot;Mol Biol Evol&quot;,&quot;DOI&quot;:&quot;10.1093/molbev/msu300&quot;,&quot;ISSN&quot;:&quot;15371719&quot;,&quot;PMID&quot;:&quot;25371430&quot;,&quot;issued&quot;:{&quot;date-parts&quot;:[[2015,1,1]]},&quot;page&quot;:&quot;268-274&quot;,&quot;abstract&quot;:&quot;Large phylogenomics data sets require fast tree inference methods, especially for maximum-likelihood (ML) phylogenies. Fast programs exist, but due to inherent heuristics to find optimal trees, it is not clear whether the best tree is found. Thus, there is need for additional approaches that employ different search strategies to find ML trees and that are at the same time as fast as currently available ML programs. We show that a combination of hill-climbing approaches and a stochastic perturbation method can be time-efficiently implemented. If we allow the same CPU time as RAxML and PhyML, then our software IQ-TREE found higher likelihoods between 62.2% and 87.1% of the studied alignments, thus efficiently exploring the tree-space. If we use the IQ-TREE stopping rule, RAxML and PhyML are faster in 75.7% and 47.1% of the DNA alignments and 42.2% and 100% of the protein alignments, respectively. However, the range of obtaining higher likelihoods with IQ-TREE improves to 73.3-97.1%. IQ-TREE is freely available at http://www.cibiv.at/software/iqtree.&quot;,&quot;publisher&quot;:&quot;Oxford University Press&quot;,&quot;issue&quot;:&quot;1&quot;,&quot;volume&quot;:&quot;32&quot;},&quot;isTemporary&quot;:false}]},{&quot;citationID&quot;:&quot;MENDELEY_CITATION_68411c95-a6fe-4959-89f9-e39a2357da7c&quot;,&quot;properties&quot;:{&quot;noteIndex&quot;:0},&quot;isEdited&quot;:false,&quot;manualOverride&quot;:{&quot;isManuallyOverridden&quot;:false,&quot;citeprocText&quot;:&quot;&lt;sup&gt;37&lt;/sup&gt;&quot;,&quot;manualOverrideText&quot;:&quot;&quot;},&quot;citationTag&quot;:&quot;MENDELEY_CITATION_v3_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&quot;,&quot;citationItems&quot;:[{&quot;id&quot;:&quot;db856e98-3018-391b-bb3e-9f8aed63f561&quot;,&quot;itemData&quot;:{&quot;type&quot;:&quot;article-journal&quot;,&quot;id&quot;:&quot;db856e98-3018-391b-bb3e-9f8aed63f561&quot;,&quot;title&quot;:&quot;Interactive Tree of Life (iTOL) v6: recent updates to the phylogenetic tree display and annotation tool&quot;,&quot;author&quot;:[{&quot;family&quot;:&quot;Letunic&quot;,&quot;given&quot;:&quot;Ivica&quot;,&quot;parse-names&quot;:false,&quot;dropping-particle&quot;:&quot;&quot;,&quot;non-dropping-particle&quot;:&quot;&quot;},{&quot;family&quot;:&quot;Bork&quot;,&quot;given&quot;:&quot;Peer&quot;,&quot;parse-names&quot;:false,&quot;dropping-particle&quot;:&quot;&quot;,&quot;non-dropping-particle&quot;:&quot;&quot;}],&quot;container-title&quot;:&quot;Nucleic Acids Research&quot;,&quot;container-title-short&quot;:&quot;Nucleic Acids Res&quot;,&quot;DOI&quot;:&quot;10.1093/nar/gkae268&quot;,&quot;ISSN&quot;:&quot;0305-1048&quot;,&quot;issued&quot;:{&quot;date-parts&quot;:[[2024,7,5]]},&quot;page&quot;:&quot;W78-W82&quot;,&quot;abstract&quot;:&quot;&lt;p&gt;The Interactive Tree Of Life (https://itol.embl.de) is an online tool for the management, display, annotation and manipulation of phylogenetic and other trees. It is freely available and open to everyone. iTOL version 6 introduces a modernized and completely rewritten user interface, together with numerous new features. A new dataset type has been introduced (colored/labeled ranges), greatly upgrading the functionality of the previous simple colored range annotation function. Additional annotation options have been implemented for several existing dataset types. Dataset template files now support simple assignment of annotations to multiple tree nodes through substring matching, including full regular expression support. Node metadata handling has been greatly extended with novel display and exporting options, and it can now be edited interactively or bulk updated through annotation files. Tree labels can be displayed using multiple simultaneous font styles, with precise positioning, sizing and styling of each individual label part. Various bulk label editing functions have been implemented, simplifying large scale changes of all tree node labels. iTOL’s automatic taxonomy assignment functions now support trees based on the Genome Taxonomy Database (GTDB), in addition to the NCBI taxonomy. The functionality of the optional user account pages has been expanded, simplifying the management, navigation and sharing of projects and trees. iTOL currently handles more than one and a half million trees from &amp;amp;gt;130 000 individual user accounts.&lt;/p&gt;&quot;,&quot;issue&quot;:&quot;W1&quot;,&quot;volume&quot;:&quot;52&quot;},&quot;isTemporary&quot;:false}]},{&quot;citationID&quot;:&quot;MENDELEY_CITATION_3c1a13e9-ee4f-4c60-80ae-1208a2581564&quot;,&quot;properties&quot;:{&quot;noteIndex&quot;:0},&quot;isEdited&quot;:false,&quot;manualOverride&quot;:{&quot;isManuallyOverridden&quot;:false,&quot;citeprocText&quot;:&quot;&lt;sup&gt;14&lt;/sup&gt;&quot;,&quot;manualOverrideText&quot;:&quot;&quot;},&quot;citationTag&quot;:&quot;MENDELEY_CITATION_v3_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&quot;,&quot;citationItems&quot;:[{&quot;id&quot;:&quot;7e83d25e-1551-3230-b3c4-63182bdee628&quot;,&quot;itemData&quot;:{&quot;type&quot;:&quot;article-journal&quot;,&quot;id&quot;:&quot;7e83d25e-1551-3230-b3c4-63182bdee628&quot;,&quot;title&quot;:&quot;Not So Different After All: A Comparison of Methods for Detecting Amino Acid Sites Under Selection&quot;,&quot;author&quot;:[{&quot;family&quot;:&quot;Kosakovsky Pond&quot;,&quot;given&quot;:&quot;Sergei L.&quot;,&quot;parse-names&quot;:false,&quot;dropping-particle&quot;:&quot;&quot;,&quot;non-dropping-particle&quot;:&quot;&quot;},{&quot;family&quot;:&quot;Frost&quot;,&quot;given&quot;:&quot;Simon D. W.&quot;,&quot;parse-names&quot;:false,&quot;dropping-particle&quot;:&quot;&quot;,&quot;non-dropping-particle&quot;:&quot;&quot;}],&quot;container-title&quot;:&quot;Molecular Biology and Evolution&quot;,&quot;container-title-short&quot;:&quot;Mol Biol Evol&quot;,&quot;DOI&quot;:&quot;10.1093/molbev/msi105&quot;,&quot;ISSN&quot;:&quot;1537-1719&quot;,&quot;issued&quot;:{&quot;date-parts&quot;:[[2005,5,1]]},&quot;page&quot;:&quot;1208-1222&quot;,&quot;issue&quot;:&quot;5&quot;,&quot;volume&quot;:&quot;22&quot;},&quot;isTemporary&quot;:false}]},{&quot;citationID&quot;:&quot;MENDELEY_CITATION_949cf9c1-6e3f-4b99-b9d3-3174d962cafb&quot;,&quot;properties&quot;:{&quot;noteIndex&quot;:0},&quot;isEdited&quot;:false,&quot;manualOverride&quot;:{&quot;isManuallyOverridden&quot;:false,&quot;citeprocText&quot;:&quot;&lt;sup&gt;38,39&lt;/sup&gt;&quot;,&quot;manualOverrideText&quot;:&quot;&quot;},&quot;citationTag&quot;:&quot;MENDELEY_CITATION_v3_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&quot;,&quot;citationItems&quot;:[{&quot;id&quot;:&quot;a486177b-b026-32b4-8fac-9d5f9aab4a19&quot;,&quot;itemData&quot;:{&quot;type&quot;:&quot;article-journal&quot;,&quot;id&quot;:&quot;a486177b-b026-32b4-8fac-9d5f9aab4a19&quot;,&quot;title&quot;:&quot;Datamonkey 2.0: A Modern Web Application for Characterizing Selective and Other Evolutionary Processes&quot;,&quot;author&quot;:[{&quot;family&quot;:&quot;Weaver&quot;,&quot;given&quot;:&quot;Steven&quot;,&quot;parse-names&quot;:false,&quot;dropping-particle&quot;:&quot;&quot;,&quot;non-dropping-particle&quot;:&quot;&quot;},{&quot;family&quot;:&quot;Shank&quot;,&quot;given&quot;:&quot;Stephen D&quot;,&quot;parse-names&quot;:false,&quot;dropping-particle&quot;:&quot;&quot;,&quot;non-dropping-particle&quot;:&quot;&quot;},{&quot;family&quot;:&quot;Spielman&quot;,&quot;given&quot;:&quot;Stephanie J&quot;,&quot;parse-names&quot;:false,&quot;dropping-particle&quot;:&quot;&quot;,&quot;non-dropping-particle&quot;:&quot;&quot;},{&quot;family&quot;:&quot;Li&quot;,&quot;given&quot;:&quot;Michael&quot;,&quot;parse-names&quot;:false,&quot;dropping-particle&quot;:&quot;&quot;,&quot;non-dropping-particle&quot;:&quot;&quot;},{&quot;family&quot;:&quot;Muse&quot;,&quot;given&quot;:&quot;Spencer&quot;,&quot;parse-names&quot;:false,&quot;dropping-particle&quot;:&quot;V&quot;,&quot;non-dropping-particle&quot;:&quot;&quot;},{&quot;family&quot;:&quot;Kosakovsky Pond&quot;,&quot;given&quot;:&quot;Sergei L&quot;,&quot;parse-names&quot;:false,&quot;dropping-particle&quot;:&quot;&quot;,&quot;non-dropping-particle&quot;:&quot;&quot;}],&quot;container-title&quot;:&quot;Molecular Biology and Evolution&quot;,&quot;container-title-short&quot;:&quot;Mol Biol Evol&quot;,&quot;DOI&quot;:&quot;10.1093/molbev/msx335&quot;,&quot;ISSN&quot;:&quot;0737-4038&quot;,&quot;issued&quot;:{&quot;date-parts&quot;:[[2018,3,1]]},&quot;page&quot;:&quot;773-777&quot;,&quot;issue&quot;:&quot;3&quot;,&quot;volume&quot;:&quot;35&quot;},&quot;isTemporary&quot;:false},{&quot;id&quot;:&quot;fd8818e1-8cc7-384a-b602-a01328fc902f&quot;,&quot;itemData&quot;:{&quot;type&quot;:&quot;article-journal&quot;,&quot;id&quot;:&quot;fd8818e1-8cc7-384a-b602-a01328fc902f&quot;,&quot;title&quot;:&quot;HyPhy 2.5—A Customizable Platform for Evolutionary Hypothesis Testing Using Phylogenies&quot;,&quot;author&quot;:[{&quot;family&quot;:&quot;Kosakovsky Pond&quot;,&quot;given&quot;:&quot;Sergei L&quot;,&quot;parse-names&quot;:false,&quot;dropping-particle&quot;:&quot;&quot;,&quot;non-dropping-particle&quot;:&quot;&quot;},{&quot;family&quot;:&quot;Poon&quot;,&quot;given&quot;:&quot;Art F Y&quot;,&quot;parse-names&quot;:false,&quot;dropping-particle&quot;:&quot;&quot;,&quot;non-dropping-particle&quot;:&quot;&quot;},{&quot;family&quot;:&quot;Velazquez&quot;,&quot;given&quot;:&quot;Ryan&quot;,&quot;parse-names&quot;:false,&quot;dropping-particle&quot;:&quot;&quot;,&quot;non-dropping-particle&quot;:&quot;&quot;},{&quot;family&quot;:&quot;Weaver&quot;,&quot;given&quot;:&quot;Steven&quot;,&quot;parse-names&quot;:false,&quot;dropping-particle&quot;:&quot;&quot;,&quot;non-dropping-particle&quot;:&quot;&quot;},{&quot;family&quot;:&quot;Hepler&quot;,&quot;given&quot;:&quot;N Lance&quot;,&quot;parse-names&quot;:false,&quot;dropping-particle&quot;:&quot;&quot;,&quot;non-dropping-particle&quot;:&quot;&quot;},{&quot;family&quot;:&quot;Murrell&quot;,&quot;given&quot;:&quot;Ben&quot;,&quot;parse-names&quot;:false,&quot;dropping-particle&quot;:&quot;&quot;,&quot;non-dropping-particle&quot;:&quot;&quot;},{&quot;family&quot;:&quot;Shank&quot;,&quot;given&quot;:&quot;Stephen D&quot;,&quot;parse-names&quot;:false,&quot;dropping-particle&quot;:&quot;&quot;,&quot;non-dropping-particle&quot;:&quot;&quot;},{&quot;family&quot;:&quot;Magalis&quot;,&quot;given&quot;:&quot;Brittany Rife&quot;,&quot;parse-names&quot;:false,&quot;dropping-particle&quot;:&quot;&quot;,&quot;non-dropping-particle&quot;:&quot;&quot;},{&quot;family&quot;:&quot;Bouvier&quot;,&quot;given&quot;:&quot;Dave&quot;,&quot;parse-names&quot;:false,&quot;dropping-particle&quot;:&quot;&quot;,&quot;non-dropping-particle&quot;:&quot;&quot;},{&quot;family&quot;:&quot;Nekrutenko&quot;,&quot;given&quot;:&quot;Anton&quot;,&quot;parse-names&quot;:false,&quot;dropping-particle&quot;:&quot;&quot;,&quot;non-dropping-particle&quot;:&quot;&quot;},{&quot;family&quot;:&quot;Wisotsky&quot;,&quot;given&quot;:&quot;Sadie&quot;,&quot;parse-names&quot;:false,&quot;dropping-particle&quot;:&quot;&quot;,&quot;non-dropping-particle&quot;:&quot;&quot;},{&quot;family&quot;:&quot;Spielman&quot;,&quot;given&quot;:&quot;Stephanie J&quot;,&quot;parse-names&quot;:false,&quot;dropping-particle&quot;:&quot;&quot;,&quot;non-dropping-particle&quot;:&quot;&quot;},{&quot;family&quot;:&quot;Frost&quot;,&quot;given&quot;:&quot;Simon D W&quot;,&quot;parse-names&quot;:false,&quot;dropping-particle&quot;:&quot;&quot;,&quot;non-dropping-particle&quot;:&quot;&quot;},{&quot;family&quot;:&quot;Muse&quot;,&quot;given&quot;:&quot;Spencer&quot;,&quot;parse-names&quot;:false,&quot;dropping-particle&quot;:&quot;V&quot;,&quot;non-dropping-particle&quot;:&quot;&quot;}],&quot;container-title&quot;:&quot;Molecular Biology and Evolution&quot;,&quot;container-title-short&quot;:&quot;Mol Biol Evol&quot;,&quot;DOI&quot;:&quot;10.1093/molbev/msz197&quot;,&quot;ISSN&quot;:&quot;0737-4038&quot;,&quot;issued&quot;:{&quot;date-parts&quot;:[[2020,1,1]]},&quot;page&quot;:&quot;295-299&quot;,&quot;abstract&quot;:&quot;&lt;p&gt;HYpothesis testing using PHYlogenies (HyPhy) is a scriptable, open-source package for fitting a broad range of evolutionary models to multiple sequence alignments, and for conducting subsequent parameter estimation and hypothesis testing, primarily in the maximum likelihood statistical framework. It has become a popular choice for characterizing various aspects of the evolutionary process: natural selection, evolutionary rates, recombination, and coevolution. The 2.5 release (available from www.hyphy.org) includes a completely re-engineered computational core and analysis library that introduces new classes of evolutionary models and statistical tests, delivers substantial performance and stability enhancements, improves usability, streamlines end-to-end analysis workflows, makes it easier to develop custom analyses, and is mostly backward compatible with previous HyPhy releases.&lt;/p&gt;&quot;,&quot;issue&quot;:&quot;1&quot;,&quot;volume&quot;:&quot;37&quot;},&quot;isTemporary&quot;:false}]},{&quot;citationID&quot;:&quot;MENDELEY_CITATION_8b8c5165-518c-4cd1-b01c-1cf294d1deee&quot;,&quot;properties&quot;:{&quot;noteIndex&quot;:0},&quot;isEdited&quot;:false,&quot;manualOverride&quot;:{&quot;isManuallyOverridden&quot;:false,&quot;citeprocText&quot;:&quot;&lt;sup&gt;40&lt;/sup&gt;&quot;,&quot;manualOverrideText&quot;:&quot;&quot;},&quot;citationTag&quot;:&quot;MENDELEY_CITATION_v3_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&quot;,&quot;citationItems&quot;:[{&quot;id&quot;:&quot;f56f9820-96be-36ef-aa63-fe46e81a0331&quot;,&quot;itemData&quot;:{&quot;type&quot;:&quot;article-journal&quot;,&quot;id&quot;:&quot;f56f9820-96be-36ef-aa63-fe46e81a0331&quot;,&quot;title&quot;:&quot;FUBAR: A Fast, Unconstrained Bayesian AppRoximation for Inferring Selection&quot;,&quot;author&quot;:[{&quot;family&quot;:&quot;Murrell&quot;,&quot;given&quot;:&quot;B.&quot;,&quot;parse-names&quot;:false,&quot;dropping-particle&quot;:&quot;&quot;,&quot;non-dropping-particle&quot;:&quot;&quot;},{&quot;family&quot;:&quot;Moola&quot;,&quot;given&quot;:&quot;S.&quot;,&quot;parse-names&quot;:false,&quot;dropping-particle&quot;:&quot;&quot;,&quot;non-dropping-particle&quot;:&quot;&quot;},{&quot;family&quot;:&quot;Mabona&quot;,&quot;given&quot;:&quot;A.&quot;,&quot;parse-names&quot;:false,&quot;dropping-particle&quot;:&quot;&quot;,&quot;non-dropping-particle&quot;:&quot;&quot;},{&quot;family&quot;:&quot;Weighill&quot;,&quot;given&quot;:&quot;T.&quot;,&quot;parse-names&quot;:false,&quot;dropping-particle&quot;:&quot;&quot;,&quot;non-dropping-particle&quot;:&quot;&quot;},{&quot;family&quot;:&quot;Sheward&quot;,&quot;given&quot;:&quot;D.&quot;,&quot;parse-names&quot;:false,&quot;dropping-particle&quot;:&quot;&quot;,&quot;non-dropping-particle&quot;:&quot;&quot;},{&quot;family&quot;:&quot;Kosakovsky Pond&quot;,&quot;given&quot;:&quot;S. L.&quot;,&quot;parse-names&quot;:false,&quot;dropping-particle&quot;:&quot;&quot;,&quot;non-dropping-particle&quot;:&quot;&quot;},{&quot;family&quot;:&quot;Scheffler&quot;,&quot;given&quot;:&quot;K.&quot;,&quot;parse-names&quot;:false,&quot;dropping-particle&quot;:&quot;&quot;,&quot;non-dropping-particle&quot;:&quot;&quot;}],&quot;container-title&quot;:&quot;Molecular Biology and Evolution&quot;,&quot;container-title-short&quot;:&quot;Mol Biol Evol&quot;,&quot;DOI&quot;:&quot;10.1093/molbev/mst030&quot;,&quot;ISSN&quot;:&quot;0737-4038&quot;,&quot;issued&quot;:{&quot;date-parts&quot;:[[2013,5,1]]},&quot;page&quot;:&quot;1196-1205&quot;,&quot;issue&quot;:&quot;5&quot;,&quot;volume&quot;:&quot;30&quot;},&quot;isTemporary&quot;:false}]},{&quot;citationID&quot;:&quot;MENDELEY_CITATION_1825b273-02e8-4346-852e-8db65cf2789c&quot;,&quot;properties&quot;:{&quot;noteIndex&quot;:0},&quot;isEdited&quot;:false,&quot;manualOverride&quot;:{&quot;isManuallyOverridden&quot;:false,&quot;citeprocText&quot;:&quot;&lt;sup&gt;28,41&lt;/sup&gt;&quot;,&quot;manualOverrideText&quot;:&quot;&quot;},&quot;citationTag&quot;:&quot;MENDELEY_CITATION_v3_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&quot;,&quot;citationItems&quot;:[{&quot;id&quot;:&quot;b3fc73c8-0eab-3232-b8f3-cfb0a2ff8c79&quot;,&quot;itemData&quot;:{&quot;type&quot;:&quot;article-journal&quot;,&quot;id&quot;:&quot;b3fc73c8-0eab-3232-b8f3-cfb0a2ff8c79&quot;,&quot;title&quot;:&quot;RDP: detection of recombination amongst aligned sequences&quot;,&quot;author&quot;:[{&quot;family&quot;:&quot;Martin&quot;,&quot;given&quot;:&quot;Darren&quot;,&quot;parse-names&quot;:false,&quot;dropping-particle&quot;:&quot;&quot;,&quot;non-dropping-particle&quot;:&quot;&quot;},{&quot;family&quot;:&quot;Rybicki&quot;,&quot;given&quot;:&quot;Ed&quot;,&quot;parse-names&quot;:false,&quot;dropping-particle&quot;:&quot;&quot;,&quot;non-dropping-particle&quot;:&quot;&quot;}],&quot;container-title&quot;:&quot;Bioinformatics&quot;,&quot;DOI&quot;:&quot;10.1093/bioinformatics/16.6.562&quot;,&quot;ISSN&quot;:&quot;1367-4811&quot;,&quot;issued&quot;:{&quot;date-parts&quot;:[[2000,6,1]]},&quot;page&quot;:&quot;562-563&quot;,&quot;abstract&quot;:&quot;&lt;p&gt;Summary: Recombination Detection Program (RDP) is a program that applies a pairwise scanning approach to the detection of recombination amongst a group of aligned DNA sequences. The software runs under Windows95 and combines highly automated screening of large numbers of sequences with a highly interactive interface for examining the results of the analyses.&lt;/p&gt;&quot;,&quot;issue&quot;:&quot;6&quot;,&quot;volume&quot;:&quot;16&quot;,&quot;container-title-short&quot;:&quot;&quot;},&quot;isTemporary&quot;:false},{&quot;id&quot;:&quot;c33077df-dd32-3639-be5c-a1cb59b4eb72&quot;,&quot;itemData&quot;:{&quot;type&quot;:&quot;article-journal&quot;,&quot;id&quot;:&quot;c33077df-dd32-3639-be5c-a1cb59b4eb72&quot;,&quot;title&quot;:&quot;RDP5: a computer program for analyzing recombination in, and removing signals of recombination from, nucleotide sequence datasets&quot;,&quot;author&quot;:[{&quot;family&quot;:&quot;Martin&quot;,&quot;given&quot;:&quot;Darren P&quot;,&quot;parse-names&quot;:false,&quot;dropping-particle&quot;:&quot;&quot;,&quot;non-dropping-particle&quot;:&quot;&quot;},{&quot;family&quot;:&quot;Varsani&quot;,&quot;given&quot;:&quot;Arvind&quot;,&quot;parse-names&quot;:false,&quot;dropping-particle&quot;:&quot;&quot;,&quot;non-dropping-particle&quot;:&quot;&quot;},{&quot;family&quot;:&quot;Roumagnac&quot;,&quot;given&quot;:&quot;Philippe&quot;,&quot;parse-names&quot;:false,&quot;dropping-particle&quot;:&quot;&quot;,&quot;non-dropping-particle&quot;:&quot;&quot;},{&quot;family&quot;:&quot;Botha&quot;,&quot;given&quot;:&quot;Gerrit&quot;,&quot;parse-names&quot;:false,&quot;dropping-particle&quot;:&quot;&quot;,&quot;non-dropping-particle&quot;:&quot;&quot;},{&quot;family&quot;:&quot;Maslamoney&quot;,&quot;given&quot;:&quot;Suresh&quot;,&quot;parse-names&quot;:false,&quot;dropping-particle&quot;:&quot;&quot;,&quot;non-dropping-particle&quot;:&quot;&quot;},{&quot;family&quot;:&quot;Schwab&quot;,&quot;given&quot;:&quot;Tiana&quot;,&quot;parse-names&quot;:false,&quot;dropping-particle&quot;:&quot;&quot;,&quot;non-dropping-particle&quot;:&quot;&quot;},{&quot;family&quot;:&quot;Kelz&quot;,&quot;given&quot;:&quot;Zena&quot;,&quot;parse-names&quot;:false,&quot;dropping-particle&quot;:&quot;&quot;,&quot;non-dropping-particle&quot;:&quot;&quot;},{&quot;family&quot;:&quot;Kumar&quot;,&quot;given&quot;:&quot;Venkatesh&quot;,&quot;parse-names&quot;:false,&quot;dropping-particle&quot;:&quot;&quot;,&quot;non-dropping-particle&quot;:&quot;&quot;},{&quot;family&quot;:&quot;Murrell&quot;,&quot;given&quot;:&quot;Ben&quot;,&quot;parse-names&quot;:false,&quot;dropping-particle&quot;:&quot;&quot;,&quot;non-dropping-particle&quot;:&quot;&quot;}],&quot;container-title&quot;:&quot;Virus Evolution&quot;,&quot;container-title-short&quot;:&quot;Virus Evol&quot;,&quot;DOI&quot;:&quot;10.1093/ve/veaa087&quot;,&quot;ISSN&quot;:&quot;2057-1577&quot;,&quot;issued&quot;:{&quot;date-parts&quot;:[[2021,1,20]]},&quot;abstract&quot;:&quot;&lt;p&gt;For the past 20 years, the recombination detection program (RDP) project has focused on the development of a fast, flexible, and easy to use Windows-based recombination analysis tool. Whereas previous versions of this tool have relied on considerable user-mediated verification of detected recombination events, the latest iteration, RDP5, is automated enough that it can be integrated within analysis pipelines and run without any user input. The main innovation enabling this degree of automation is the implementation of statistical tests to identify recombination signals that could be attributable to evolutionary processes other than recombination. The additional analysis time required for these tests has been offset by algorithmic improvements throughout the program such that, relative to RDP4, RDP5 will still run up to five times faster and be capable of analyzing alignments containing twice as many sequences (up to 5000) that are five times longer (up to 50 million sites). For users wanting to remove signals of recombination from their datasets before using them for downstream phylogenetics-based molecular evolution analyses, RDP5 can disassemble detected recombinant sequences into their constituent parts and output a variety of different recombination-free datasets in an array of different alignment formats. For users that are interested in exploring the recombination history of their datasets, all the manual verification, data management and data visualization components of RDP5 have been extensively updated to minimize the amount of time needed by users to individually verify and refine the program’s interpretation of each of the individual recombination events that it detects.&lt;/p&gt;&quot;,&quot;issue&quot;:&quot;1&quot;,&quot;volume&quot;:&quot;7&quot;},&quot;isTemporary&quot;:false}]},{&quot;citationID&quot;:&quot;MENDELEY_CITATION_2838a772-8b60-4c3f-b053-c29a3e43240d&quot;,&quot;properties&quot;:{&quot;noteIndex&quot;:0},&quot;isEdited&quot;:false,&quot;manualOverride&quot;:{&quot;isManuallyOverridden&quot;:false,&quot;citeprocText&quot;:&quot;&lt;sup&gt;42,43&lt;/sup&gt;&quot;,&quot;manualOverrideText&quot;:&quot;&quot;},&quot;citationTag&quot;:&quot;MENDELEY_CITATION_v3_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&quot;,&quot;citationItems&quot;:[{&quot;id&quot;:&quot;f2c6d9d1-d0b2-354f-aa9c-dd58c10c92f7&quot;,&quot;itemData&quot;:{&quot;type&quot;:&quot;article&quot;,&quot;id&quot;:&quot;f2c6d9d1-d0b2-354f-aa9c-dd58c10c92f7&quot;,&quot;title&quot;:&quot;phytools: Phylogenetic Tools for Comparative Biology (and Other Things)&quot;,&quot;author&quot;:[{&quot;family&quot;:&quot;Revell&quot;,&quot;given&quot;:&quot;Liam J.&quot;,&quot;parse-names&quot;:false,&quot;dropping-particle&quot;:&quot;&quot;,&quot;non-dropping-particle&quot;:&quot;&quot;}],&quot;container-title&quot;:&quot;CRAN: Contributed Packages&quot;,&quot;DOI&quot;:&quot;10.32614/CRAN.package.phytools&quot;,&quot;issued&quot;:{&quot;date-parts&quot;:[[2011,8,20]]},&quot;container-title-short&quot;:&quot;&quot;},&quot;isTemporary&quot;:false},{&quot;id&quot;:&quot;7aa25206-f2ac-354d-b28e-638ee879e76b&quot;,&quot;itemData&quot;:{&quot;type&quot;:&quot;article&quot;,&quot;id&quot;:&quot;7aa25206-f2ac-354d-b28e-638ee879e76b&quot;,&quot;title&quot;:&quot;ape: Analyses of Phylogenetics and Evolution&quot;,&quot;author&quot;:[{&quot;family&quot;:&quot;Paradis&quot;,&quot;given&quot;:&quot;Emmanuel&quot;,&quot;parse-names&quot;:false,&quot;dropping-particle&quot;:&quot;&quot;,&quot;non-dropping-particle&quot;:&quot;&quot;},{&quot;family&quot;:&quot;Blomberg&quot;,&quot;given&quot;:&quot;Simon&quot;,&quot;parse-names&quot;:false,&quot;dropping-particle&quot;:&quot;&quot;,&quot;non-dropping-particle&quot;:&quot;&quot;},{&quot;family&quot;:&quot;Bolker&quot;,&quot;given&quot;:&quot;Ben&quot;,&quot;parse-names&quot;:false,&quot;dropping-particle&quot;:&quot;&quot;,&quot;non-dropping-particle&quot;:&quot;&quot;},{&quot;family&quot;:&quot;Brown&quot;,&quot;given&quot;:&quot;Joseph&quot;,&quot;parse-names&quot;:false,&quot;dropping-particle&quot;:&quot;&quot;,&quot;non-dropping-particle&quot;:&quot;&quot;},{&quot;family&quot;:&quot;Claramunt&quot;,&quot;given&quot;:&quot;Santiago&quot;,&quot;parse-names&quot;:false,&quot;dropping-particle&quot;:&quot;&quot;,&quot;non-dropping-particle&quot;:&quot;&quot;},{&quot;family&quot;:&quot;Claude&quot;,&quot;given&quot;:&quot;Julien&quot;,&quot;parse-names&quot;:false,&quot;dropping-particle&quot;:&quot;&quot;,&quot;non-dropping-particle&quot;:&quot;&quot;},{&quot;family&quot;:&quot;Cuong&quot;,&quot;given&quot;:&quot;Hoa Sien&quot;,&quot;parse-names&quot;:false,&quot;dropping-particle&quot;:&quot;&quot;,&quot;non-dropping-particle&quot;:&quot;&quot;},{&quot;family&quot;:&quot;Desper&quot;,&quot;given&quot;:&quot;Richard&quot;,&quot;parse-names&quot;:false,&quot;dropping-particle&quot;:&quot;&quot;,&quot;non-dropping-particle&quot;:&quot;&quot;},{&quot;family&quot;:&quot;Didier&quot;,&quot;given&quot;:&quot;Gilles&quot;,&quot;parse-names&quot;:false,&quot;dropping-particle&quot;:&quot;&quot;,&quot;non-dropping-particle&quot;:&quot;&quot;},{&quot;family&quot;:&quot;Durand&quot;,&quot;given&quot;:&quot;Benoit&quot;,&quot;parse-names&quot;:false,&quot;dropping-particle&quot;:&quot;&quot;,&quot;non-dropping-particle&quot;:&quot;&quot;},{&quot;family&quot;:&quot;Dutheil&quot;,&quot;given&quot;:&quot;Julien&quot;,&quot;parse-names&quot;:false,&quot;dropping-particle&quot;:&quot;&quot;,&quot;non-dropping-particle&quot;:&quot;&quot;},{&quot;family&quot;:&quot;Ewing&quot;,&quot;given&quot;:&quot;RJ&quot;,&quot;parse-names&quot;:false,&quot;dropping-particle&quot;:&quot;&quot;,&quot;non-dropping-particle&quot;:&quot;&quot;},{&quot;family&quot;:&quot;Gascuel&quot;,&quot;given&quot;:&quot;Olivier&quot;,&quot;parse-names&quot;:false,&quot;dropping-particle&quot;:&quot;&quot;,&quot;non-dropping-particle&quot;:&quot;&quot;},{&quot;family&quot;:&quot;Guillerme&quot;,&quot;given&quot;:&quot;Thomas&quot;,&quot;parse-names&quot;:false,&quot;dropping-particle&quot;:&quot;&quot;,&quot;non-dropping-particle&quot;:&quot;&quot;},{&quot;family&quot;:&quot;Heibl&quot;,&quot;given&quot;:&quot;Christoph&quot;,&quot;parse-names&quot;:false,&quot;dropping-particle&quot;:&quot;&quot;,&quot;non-dropping-particle&quot;:&quot;&quot;},{&quot;family&quot;:&quot;Ives&quot;,&quot;given&quot;:&quot;Anthony&quot;,&quot;parse-names&quot;:false,&quot;dropping-particle&quot;:&quot;&quot;,&quot;non-dropping-particle&quot;:&quot;&quot;},{&quot;family&quot;:&quot;Jones&quot;,&quot;given&quot;:&quot;Bradley&quot;,&quot;parse-names&quot;:false,&quot;dropping-particle&quot;:&quot;&quot;,&quot;non-dropping-particle&quot;:&quot;&quot;},{&quot;family&quot;:&quot;Krah&quot;,&quot;given&quot;:&quot;Franz&quot;,&quot;parse-names&quot;:false,&quot;dropping-particle&quot;:&quot;&quot;,&quot;non-dropping-particle&quot;:&quot;&quot;},{&quot;family&quot;:&quot;Lawson&quot;,&quot;given&quot;:&quot;Daniel&quot;,&quot;parse-names&quot;:false,&quot;dropping-particle&quot;:&quot;&quot;,&quot;non-dropping-particle&quot;:&quot;&quot;},{&quot;family&quot;:&quot;Lefort&quot;,&quot;given&quot;:&quot;Vincent&quot;,&quot;parse-names&quot;:false,&quot;dropping-particle&quot;:&quot;&quot;,&quot;non-dropping-particle&quot;:&quot;&quot;},{&quot;family&quot;:&quot;Legendre&quot;,&quot;given&quot;:&quot;Pierre&quot;,&quot;parse-names&quot;:false,&quot;dropping-particle&quot;:&quot;&quot;,&quot;non-dropping-particle&quot;:&quot;&quot;},{&quot;family&quot;:&quot;Lemon&quot;,&quot;given&quot;:&quot;Jim&quot;,&quot;parse-names&quot;:false,&quot;dropping-particle&quot;:&quot;&quot;,&quot;non-dropping-particle&quot;:&quot;&quot;},{&quot;family&quot;:&quot;Louvel&quot;,&quot;given&quot;:&quot;Guillaume&quot;,&quot;parse-names&quot;:false,&quot;dropping-particle&quot;:&quot;&quot;,&quot;non-dropping-particle&quot;:&quot;&quot;},{&quot;family&quot;:&quot;Marotta&quot;,&quot;given&quot;:&quot;Federico&quot;,&quot;parse-names&quot;:false,&quot;dropping-particle&quot;:&quot;&quot;,&quot;non-dropping-particle&quot;:&quot;&quot;},{&quot;family&quot;:&quot;Marcon&quot;,&quot;given&quot;:&quot;Eric&quot;,&quot;parse-names&quot;:false,&quot;dropping-particle&quot;:&quot;&quot;,&quot;non-dropping-particle&quot;:&quot;&quot;},{&quot;family&quot;:&quot;McCloskey&quot;,&quot;given&quot;:&quot;Rosemary&quot;,&quot;parse-names&quot;:false,&quot;dropping-particle&quot;:&quot;&quot;,&quot;non-dropping-particle&quot;:&quot;&quot;},{&quot;family&quot;:&quot;Nylander&quot;,&quot;given&quot;:&quot;Johan&quot;,&quot;parse-names&quot;:false,&quot;dropping-particle&quot;:&quot;&quot;,&quot;non-dropping-particle&quot;:&quot;&quot;},{&quot;family&quot;:&quot;Opgen-Rhein&quot;,&quot;given&quot;:&quot;Rainer&quot;,&quot;parse-names&quot;:false,&quot;dropping-particle&quot;:&quot;&quot;,&quot;non-dropping-particle&quot;:&quot;&quot;},{&quot;family&quot;:&quot;Popescu&quot;,&quot;given&quot;:&quot;Andrei-Alin&quot;,&quot;parse-names&quot;:false,&quot;dropping-particle&quot;:&quot;&quot;,&quot;non-dropping-particle&quot;:&quot;&quot;},{&quot;family&quot;:&quot;Royer-Carenzi&quot;,&quot;given&quot;:&quot;Manuela&quot;,&quot;parse-names&quot;:false,&quot;dropping-particle&quot;:&quot;&quot;,&quot;non-dropping-particle&quot;:&quot;&quot;},{&quot;family&quot;:&quot;Schliep&quot;,&quot;given&quot;:&quot;Klaus&quot;,&quot;parse-names&quot;:false,&quot;dropping-particle&quot;:&quot;&quot;,&quot;non-dropping-particle&quot;:&quot;&quot;},{&quot;family&quot;:&quot;Strimmer&quot;,&quot;given&quot;:&quot;Korbinian&quot;,&quot;parse-names&quot;:false,&quot;dropping-particle&quot;:&quot;&quot;,&quot;non-dropping-particle&quot;:&quot;&quot;},{&quot;family&quot;:&quot;Vienne&quot;,&quot;given&quot;:&quot;Damien&quot;,&quot;parse-names&quot;:false,&quot;dropping-particle&quot;:&quot;&quot;,&quot;non-dropping-particle&quot;:&quot;de&quot;}],&quot;container-title&quot;:&quot;CRAN: Contributed Packages&quot;,&quot;DOI&quot;:&quot;10.32614/CRAN.package.ape&quot;,&quot;issued&quot;:{&quot;date-parts&quot;:[[2002,8,31]]},&quot;container-title-short&quot;:&quot;&quot;},&quot;isTemporary&quot;:false}]}]"/>
    <we:property name="MENDELEY_CITATIONS_LOCALE_CODE" value="&quot;en-GB&quot;"/>
    <we:property name="MENDELEY_CITATIONS_STYLE" value="{&quot;id&quot;:&quot;https://www.zotero.org/styles/nature&quot;,&quot;title&quot;:&quot;Nature&quot;,&quot;format&quot;:&quot;numeric&quot;,&quot;defaultLocale&quot;:&quot;en-GB&quot;,&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9A74299-B66D-9D4B-A619-721C8EBA53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2015</TotalTime>
  <Pages>40</Pages>
  <Words>8525</Words>
  <Characters>48597</Characters>
  <Application>Microsoft Office Word</Application>
  <DocSecurity>0</DocSecurity>
  <Lines>404</Lines>
  <Paragraphs>114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57008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Keene,Lexi</dc:creator>
  <cp:keywords/>
  <dc:description/>
  <cp:lastModifiedBy>Keene-Snickers,Lexi</cp:lastModifiedBy>
  <cp:revision>14</cp:revision>
  <cp:lastPrinted>2025-02-19T20:31:00Z</cp:lastPrinted>
  <dcterms:created xsi:type="dcterms:W3CDTF">2025-02-25T17:17:00Z</dcterms:created>
  <dcterms:modified xsi:type="dcterms:W3CDTF">2025-03-04T01:18:00Z</dcterms:modified>
</cp:coreProperties>
</file>